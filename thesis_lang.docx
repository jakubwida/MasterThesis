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1B7E36" w14:textId="77777777" w:rsidR="000A52FD" w:rsidRPr="00053D16" w:rsidRDefault="005677B4">
      <w:pPr>
        <w:spacing w:before="84"/>
        <w:ind w:right="1296"/>
        <w:jc w:val="center"/>
        <w:rPr>
          <w:rFonts w:ascii="Georgia" w:hAnsi="Georgia"/>
          <w:b/>
          <w:sz w:val="34"/>
          <w:lang w:val="pl-PL"/>
          <w:rPrChange w:id="0" w:author="program2" w:date="2019-09-12T13:52:00Z">
            <w:rPr>
              <w:rFonts w:ascii="Georgia" w:hAnsi="Georgia"/>
              <w:b/>
              <w:sz w:val="34"/>
              <w:lang w:val="en-GB"/>
            </w:rPr>
          </w:rPrChange>
        </w:rPr>
      </w:pPr>
      <w:r w:rsidRPr="00053D16">
        <w:rPr>
          <w:rFonts w:ascii="Georgia" w:hAnsi="Georgia"/>
          <w:b/>
          <w:sz w:val="34"/>
          <w:lang w:val="pl-PL"/>
          <w:rPrChange w:id="1" w:author="program2" w:date="2019-09-12T13:52:00Z">
            <w:rPr>
              <w:rFonts w:ascii="Georgia" w:hAnsi="Georgia"/>
              <w:b/>
              <w:sz w:val="34"/>
              <w:lang w:val="en-GB"/>
            </w:rPr>
          </w:rPrChange>
        </w:rPr>
        <w:t>Uniwersytet Jagielloński w Krakowie</w:t>
      </w:r>
    </w:p>
    <w:p w14:paraId="6AC5D473" w14:textId="77777777" w:rsidR="000A52FD" w:rsidRPr="00053D16" w:rsidRDefault="005677B4">
      <w:pPr>
        <w:spacing w:before="185"/>
        <w:ind w:right="1403"/>
        <w:jc w:val="center"/>
        <w:rPr>
          <w:rFonts w:ascii="Garamond" w:hAnsi="Garamond"/>
          <w:sz w:val="34"/>
          <w:lang w:val="pl-PL"/>
          <w:rPrChange w:id="2" w:author="program2" w:date="2019-09-12T13:52:00Z">
            <w:rPr>
              <w:rFonts w:ascii="Garamond" w:hAnsi="Garamond"/>
              <w:sz w:val="34"/>
              <w:lang w:val="en-GB"/>
            </w:rPr>
          </w:rPrChange>
        </w:rPr>
      </w:pPr>
      <w:r w:rsidRPr="00053D16">
        <w:rPr>
          <w:rFonts w:ascii="Garamond" w:hAnsi="Garamond"/>
          <w:w w:val="110"/>
          <w:sz w:val="34"/>
          <w:lang w:val="pl-PL"/>
          <w:rPrChange w:id="3" w:author="program2" w:date="2019-09-12T13:52:00Z">
            <w:rPr>
              <w:rFonts w:ascii="Garamond" w:hAnsi="Garamond"/>
              <w:w w:val="110"/>
              <w:sz w:val="34"/>
              <w:lang w:val="en-GB"/>
            </w:rPr>
          </w:rPrChange>
        </w:rPr>
        <w:t>Wydział Fizyki, Astronomii i Informatyki Stosowanej</w:t>
      </w:r>
    </w:p>
    <w:p w14:paraId="42744320" w14:textId="77777777" w:rsidR="000A52FD" w:rsidRPr="00053D16" w:rsidRDefault="000A52FD">
      <w:pPr>
        <w:pStyle w:val="Tekstpodstawowy"/>
        <w:rPr>
          <w:rFonts w:ascii="Garamond"/>
          <w:sz w:val="44"/>
          <w:lang w:val="pl-PL"/>
          <w:rPrChange w:id="4" w:author="program2" w:date="2019-09-12T13:52:00Z">
            <w:rPr>
              <w:rFonts w:ascii="Garamond"/>
              <w:sz w:val="44"/>
              <w:lang w:val="en-GB"/>
            </w:rPr>
          </w:rPrChange>
        </w:rPr>
      </w:pPr>
    </w:p>
    <w:p w14:paraId="01400C81" w14:textId="77777777" w:rsidR="000A52FD" w:rsidRPr="00053D16" w:rsidRDefault="000A52FD">
      <w:pPr>
        <w:pStyle w:val="Tekstpodstawowy"/>
        <w:rPr>
          <w:rFonts w:ascii="Garamond"/>
          <w:sz w:val="44"/>
          <w:lang w:val="pl-PL"/>
          <w:rPrChange w:id="5" w:author="program2" w:date="2019-09-12T13:52:00Z">
            <w:rPr>
              <w:rFonts w:ascii="Garamond"/>
              <w:sz w:val="44"/>
              <w:lang w:val="en-GB"/>
            </w:rPr>
          </w:rPrChange>
        </w:rPr>
      </w:pPr>
    </w:p>
    <w:p w14:paraId="112C573B" w14:textId="77777777" w:rsidR="000A52FD" w:rsidRPr="00053D16" w:rsidRDefault="000A52FD">
      <w:pPr>
        <w:pStyle w:val="Tekstpodstawowy"/>
        <w:rPr>
          <w:rFonts w:ascii="Garamond"/>
          <w:sz w:val="44"/>
          <w:lang w:val="pl-PL"/>
          <w:rPrChange w:id="6" w:author="program2" w:date="2019-09-12T13:52:00Z">
            <w:rPr>
              <w:rFonts w:ascii="Garamond"/>
              <w:sz w:val="44"/>
              <w:lang w:val="en-GB"/>
            </w:rPr>
          </w:rPrChange>
        </w:rPr>
      </w:pPr>
    </w:p>
    <w:p w14:paraId="6D1B25E8" w14:textId="77777777" w:rsidR="000A52FD" w:rsidRPr="00053D16" w:rsidRDefault="000A52FD">
      <w:pPr>
        <w:pStyle w:val="Tekstpodstawowy"/>
        <w:rPr>
          <w:rFonts w:ascii="Garamond"/>
          <w:sz w:val="44"/>
          <w:lang w:val="pl-PL"/>
          <w:rPrChange w:id="7" w:author="program2" w:date="2019-09-12T13:52:00Z">
            <w:rPr>
              <w:rFonts w:ascii="Garamond"/>
              <w:sz w:val="44"/>
              <w:lang w:val="en-GB"/>
            </w:rPr>
          </w:rPrChange>
        </w:rPr>
      </w:pPr>
    </w:p>
    <w:p w14:paraId="458A38D1" w14:textId="77777777" w:rsidR="000A52FD" w:rsidRPr="005677B4" w:rsidRDefault="005677B4">
      <w:pPr>
        <w:spacing w:before="324"/>
        <w:ind w:right="1298"/>
        <w:jc w:val="center"/>
        <w:rPr>
          <w:rFonts w:ascii="Georgia"/>
          <w:b/>
          <w:sz w:val="34"/>
          <w:lang w:val="en-GB"/>
        </w:rPr>
      </w:pPr>
      <w:r w:rsidRPr="005677B4">
        <w:rPr>
          <w:rFonts w:ascii="Georgia"/>
          <w:b/>
          <w:w w:val="95"/>
          <w:sz w:val="34"/>
          <w:lang w:val="en-GB"/>
        </w:rPr>
        <w:t>Jakub</w:t>
      </w:r>
      <w:r w:rsidRPr="005677B4">
        <w:rPr>
          <w:rFonts w:ascii="Georgia"/>
          <w:b/>
          <w:spacing w:val="5"/>
          <w:w w:val="95"/>
          <w:sz w:val="34"/>
          <w:lang w:val="en-GB"/>
        </w:rPr>
        <w:t xml:space="preserve"> </w:t>
      </w:r>
      <w:r w:rsidRPr="005677B4">
        <w:rPr>
          <w:rFonts w:ascii="Georgia"/>
          <w:b/>
          <w:w w:val="95"/>
          <w:sz w:val="34"/>
          <w:lang w:val="en-GB"/>
        </w:rPr>
        <w:t>Wida</w:t>
      </w:r>
    </w:p>
    <w:p w14:paraId="62B29200" w14:textId="77777777" w:rsidR="000A52FD" w:rsidRPr="005677B4" w:rsidRDefault="005677B4">
      <w:pPr>
        <w:pStyle w:val="Tekstpodstawowy"/>
        <w:spacing w:before="268"/>
        <w:ind w:right="1297"/>
        <w:jc w:val="center"/>
        <w:rPr>
          <w:lang w:val="en-GB"/>
        </w:rPr>
      </w:pPr>
      <w:r w:rsidRPr="005677B4">
        <w:rPr>
          <w:w w:val="95"/>
          <w:lang w:val="en-GB"/>
        </w:rPr>
        <w:t>Nr albumu:</w:t>
      </w:r>
      <w:r w:rsidRPr="005677B4">
        <w:rPr>
          <w:spacing w:val="3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1113470</w:t>
      </w:r>
    </w:p>
    <w:p w14:paraId="7797EF4D" w14:textId="77777777" w:rsidR="000A52FD" w:rsidRPr="005677B4" w:rsidRDefault="000A52FD">
      <w:pPr>
        <w:pStyle w:val="Tekstpodstawowy"/>
        <w:rPr>
          <w:sz w:val="30"/>
          <w:lang w:val="en-GB"/>
        </w:rPr>
      </w:pPr>
    </w:p>
    <w:p w14:paraId="1AC44CFE" w14:textId="77777777" w:rsidR="000A52FD" w:rsidRPr="005677B4" w:rsidRDefault="000A52FD">
      <w:pPr>
        <w:pStyle w:val="Tekstpodstawowy"/>
        <w:rPr>
          <w:sz w:val="30"/>
          <w:lang w:val="en-GB"/>
        </w:rPr>
      </w:pPr>
    </w:p>
    <w:p w14:paraId="77CA7507" w14:textId="77777777" w:rsidR="000A52FD" w:rsidRPr="005677B4" w:rsidRDefault="000A52FD">
      <w:pPr>
        <w:pStyle w:val="Tekstpodstawowy"/>
        <w:spacing w:before="10"/>
        <w:rPr>
          <w:sz w:val="36"/>
          <w:lang w:val="en-GB"/>
        </w:rPr>
      </w:pPr>
    </w:p>
    <w:p w14:paraId="2CF875B2" w14:textId="77777777" w:rsidR="000A52FD" w:rsidRPr="005677B4" w:rsidRDefault="005677B4">
      <w:pPr>
        <w:spacing w:line="242" w:lineRule="auto"/>
        <w:ind w:left="955" w:right="2256" w:firstLine="3"/>
        <w:jc w:val="center"/>
        <w:rPr>
          <w:b/>
          <w:sz w:val="49"/>
          <w:lang w:val="en-GB"/>
        </w:rPr>
      </w:pPr>
      <w:r w:rsidRPr="005677B4">
        <w:rPr>
          <w:b/>
          <w:sz w:val="49"/>
          <w:lang w:val="en-GB"/>
        </w:rPr>
        <w:t xml:space="preserve">Random Sequential </w:t>
      </w:r>
      <w:r w:rsidRPr="005677B4">
        <w:rPr>
          <w:b/>
          <w:spacing w:val="-3"/>
          <w:sz w:val="49"/>
          <w:lang w:val="en-GB"/>
        </w:rPr>
        <w:t xml:space="preserve">Adsorption </w:t>
      </w:r>
      <w:r w:rsidRPr="005677B4">
        <w:rPr>
          <w:b/>
          <w:sz w:val="49"/>
          <w:lang w:val="en-GB"/>
        </w:rPr>
        <w:t>of particles built of disks using</w:t>
      </w:r>
      <w:r w:rsidRPr="005677B4">
        <w:rPr>
          <w:b/>
          <w:spacing w:val="99"/>
          <w:sz w:val="49"/>
          <w:lang w:val="en-GB"/>
        </w:rPr>
        <w:t xml:space="preserve"> </w:t>
      </w:r>
      <w:r w:rsidRPr="005677B4">
        <w:rPr>
          <w:b/>
          <w:sz w:val="49"/>
          <w:lang w:val="en-GB"/>
        </w:rPr>
        <w:t>GPU</w:t>
      </w:r>
    </w:p>
    <w:p w14:paraId="52C7F3B9" w14:textId="77777777" w:rsidR="000A52FD" w:rsidRPr="005677B4" w:rsidRDefault="000A52FD">
      <w:pPr>
        <w:pStyle w:val="Tekstpodstawowy"/>
        <w:spacing w:before="2"/>
        <w:rPr>
          <w:b/>
          <w:sz w:val="64"/>
          <w:lang w:val="en-GB"/>
        </w:rPr>
      </w:pPr>
    </w:p>
    <w:p w14:paraId="5BDDD3AD" w14:textId="77777777" w:rsidR="000A52FD" w:rsidRPr="00053D16" w:rsidRDefault="005677B4">
      <w:pPr>
        <w:pStyle w:val="Tekstpodstawowy"/>
        <w:spacing w:line="294" w:lineRule="exact"/>
        <w:ind w:right="1298"/>
        <w:jc w:val="center"/>
        <w:rPr>
          <w:lang w:val="pl-PL"/>
          <w:rPrChange w:id="8" w:author="program2" w:date="2019-09-12T13:52:00Z">
            <w:rPr>
              <w:lang w:val="en-GB"/>
            </w:rPr>
          </w:rPrChange>
        </w:rPr>
      </w:pPr>
      <w:r w:rsidRPr="00053D16">
        <w:rPr>
          <w:lang w:val="pl-PL"/>
          <w:rPrChange w:id="9" w:author="program2" w:date="2019-09-12T13:52:00Z">
            <w:rPr>
              <w:lang w:val="en-GB"/>
            </w:rPr>
          </w:rPrChange>
        </w:rPr>
        <w:t>Praca magisterska</w:t>
      </w:r>
    </w:p>
    <w:p w14:paraId="680E7B06" w14:textId="77777777" w:rsidR="000A52FD" w:rsidRPr="00053D16" w:rsidRDefault="005677B4">
      <w:pPr>
        <w:pStyle w:val="Tekstpodstawowy"/>
        <w:spacing w:line="294" w:lineRule="exact"/>
        <w:ind w:left="2976"/>
        <w:rPr>
          <w:lang w:val="pl-PL"/>
          <w:rPrChange w:id="10" w:author="program2" w:date="2019-09-12T13:52:00Z">
            <w:rPr>
              <w:lang w:val="en-GB"/>
            </w:rPr>
          </w:rPrChange>
        </w:rPr>
      </w:pPr>
      <w:r w:rsidRPr="00053D16">
        <w:rPr>
          <w:lang w:val="pl-PL"/>
          <w:rPrChange w:id="11" w:author="program2" w:date="2019-09-12T13:52:00Z">
            <w:rPr>
              <w:lang w:val="en-GB"/>
            </w:rPr>
          </w:rPrChange>
        </w:rPr>
        <w:t>na kierunku Informatyka Stosowana</w:t>
      </w:r>
    </w:p>
    <w:p w14:paraId="0E927398" w14:textId="77777777" w:rsidR="000A52FD" w:rsidRPr="00053D16" w:rsidRDefault="000A52FD">
      <w:pPr>
        <w:pStyle w:val="Tekstpodstawowy"/>
        <w:rPr>
          <w:sz w:val="30"/>
          <w:lang w:val="pl-PL"/>
          <w:rPrChange w:id="12" w:author="program2" w:date="2019-09-12T13:52:00Z">
            <w:rPr>
              <w:sz w:val="30"/>
              <w:lang w:val="en-GB"/>
            </w:rPr>
          </w:rPrChange>
        </w:rPr>
      </w:pPr>
    </w:p>
    <w:p w14:paraId="23693C9A" w14:textId="77777777" w:rsidR="000A52FD" w:rsidRPr="00053D16" w:rsidRDefault="000A52FD">
      <w:pPr>
        <w:pStyle w:val="Tekstpodstawowy"/>
        <w:rPr>
          <w:sz w:val="30"/>
          <w:lang w:val="pl-PL"/>
          <w:rPrChange w:id="13" w:author="program2" w:date="2019-09-12T13:52:00Z">
            <w:rPr>
              <w:sz w:val="30"/>
              <w:lang w:val="en-GB"/>
            </w:rPr>
          </w:rPrChange>
        </w:rPr>
      </w:pPr>
    </w:p>
    <w:p w14:paraId="1746A422" w14:textId="77777777" w:rsidR="000A52FD" w:rsidRPr="00053D16" w:rsidRDefault="000A52FD">
      <w:pPr>
        <w:pStyle w:val="Tekstpodstawowy"/>
        <w:rPr>
          <w:sz w:val="30"/>
          <w:lang w:val="pl-PL"/>
          <w:rPrChange w:id="14" w:author="program2" w:date="2019-09-12T13:52:00Z">
            <w:rPr>
              <w:sz w:val="30"/>
              <w:lang w:val="en-GB"/>
            </w:rPr>
          </w:rPrChange>
        </w:rPr>
      </w:pPr>
    </w:p>
    <w:p w14:paraId="0C136B12" w14:textId="77777777" w:rsidR="000A52FD" w:rsidRPr="00053D16" w:rsidRDefault="000A52FD">
      <w:pPr>
        <w:pStyle w:val="Tekstpodstawowy"/>
        <w:rPr>
          <w:sz w:val="30"/>
          <w:lang w:val="pl-PL"/>
          <w:rPrChange w:id="15" w:author="program2" w:date="2019-09-12T13:52:00Z">
            <w:rPr>
              <w:sz w:val="30"/>
              <w:lang w:val="en-GB"/>
            </w:rPr>
          </w:rPrChange>
        </w:rPr>
      </w:pPr>
    </w:p>
    <w:p w14:paraId="5FFF4649" w14:textId="77777777" w:rsidR="000A52FD" w:rsidRPr="00053D16" w:rsidRDefault="000A52FD">
      <w:pPr>
        <w:pStyle w:val="Tekstpodstawowy"/>
        <w:rPr>
          <w:sz w:val="30"/>
          <w:lang w:val="pl-PL"/>
          <w:rPrChange w:id="16" w:author="program2" w:date="2019-09-12T13:52:00Z">
            <w:rPr>
              <w:sz w:val="30"/>
              <w:lang w:val="en-GB"/>
            </w:rPr>
          </w:rPrChange>
        </w:rPr>
      </w:pPr>
    </w:p>
    <w:p w14:paraId="5F3859ED" w14:textId="77777777" w:rsidR="000A52FD" w:rsidRPr="00053D16" w:rsidRDefault="000A52FD">
      <w:pPr>
        <w:pStyle w:val="Tekstpodstawowy"/>
        <w:spacing w:before="9"/>
        <w:rPr>
          <w:sz w:val="44"/>
          <w:lang w:val="pl-PL"/>
          <w:rPrChange w:id="17" w:author="program2" w:date="2019-09-12T13:52:00Z">
            <w:rPr>
              <w:sz w:val="44"/>
              <w:lang w:val="en-GB"/>
            </w:rPr>
          </w:rPrChange>
        </w:rPr>
      </w:pPr>
    </w:p>
    <w:p w14:paraId="0FDEB929" w14:textId="77777777" w:rsidR="000A52FD" w:rsidRPr="00053D16" w:rsidRDefault="005677B4">
      <w:pPr>
        <w:pStyle w:val="Tekstpodstawowy"/>
        <w:spacing w:line="294" w:lineRule="exact"/>
        <w:ind w:left="6158"/>
        <w:rPr>
          <w:lang w:val="pl-PL"/>
          <w:rPrChange w:id="18" w:author="program2" w:date="2019-09-12T13:52:00Z">
            <w:rPr>
              <w:lang w:val="en-GB"/>
            </w:rPr>
          </w:rPrChange>
        </w:rPr>
      </w:pPr>
      <w:r w:rsidRPr="00053D16">
        <w:rPr>
          <w:w w:val="95"/>
          <w:lang w:val="pl-PL"/>
          <w:rPrChange w:id="19" w:author="program2" w:date="2019-09-12T13:52:00Z">
            <w:rPr>
              <w:w w:val="95"/>
              <w:lang w:val="en-GB"/>
            </w:rPr>
          </w:rPrChange>
        </w:rPr>
        <w:t xml:space="preserve">Praca wykonana </w:t>
      </w:r>
      <w:r w:rsidRPr="00053D16">
        <w:rPr>
          <w:spacing w:val="4"/>
          <w:w w:val="95"/>
          <w:lang w:val="pl-PL"/>
          <w:rPrChange w:id="20" w:author="program2" w:date="2019-09-12T13:52:00Z">
            <w:rPr>
              <w:spacing w:val="4"/>
              <w:w w:val="95"/>
              <w:lang w:val="en-GB"/>
            </w:rPr>
          </w:rPrChange>
        </w:rPr>
        <w:t>pod</w:t>
      </w:r>
      <w:r w:rsidRPr="00053D16">
        <w:rPr>
          <w:spacing w:val="-18"/>
          <w:w w:val="95"/>
          <w:lang w:val="pl-PL"/>
          <w:rPrChange w:id="21" w:author="program2" w:date="2019-09-12T13:52:00Z">
            <w:rPr>
              <w:spacing w:val="-18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22" w:author="program2" w:date="2019-09-12T13:52:00Z">
            <w:rPr>
              <w:w w:val="95"/>
              <w:lang w:val="en-GB"/>
            </w:rPr>
          </w:rPrChange>
        </w:rPr>
        <w:t>kierunkiem</w:t>
      </w:r>
    </w:p>
    <w:p w14:paraId="6E72081F" w14:textId="77777777" w:rsidR="000A52FD" w:rsidRPr="00053D16" w:rsidRDefault="005677B4">
      <w:pPr>
        <w:pStyle w:val="Tekstpodstawowy"/>
        <w:spacing w:before="2" w:line="232" w:lineRule="auto"/>
        <w:ind w:left="6351" w:right="1402" w:firstLine="829"/>
        <w:rPr>
          <w:lang w:val="pl-PL"/>
          <w:rPrChange w:id="23" w:author="program2" w:date="2019-09-12T13:52:00Z">
            <w:rPr>
              <w:lang w:val="en-GB"/>
            </w:rPr>
          </w:rPrChange>
        </w:rPr>
      </w:pPr>
      <w:r w:rsidRPr="00053D16">
        <w:rPr>
          <w:lang w:val="pl-PL"/>
          <w:rPrChange w:id="24" w:author="program2" w:date="2019-09-12T13:52:00Z">
            <w:rPr>
              <w:lang w:val="en-GB"/>
            </w:rPr>
          </w:rPrChange>
        </w:rPr>
        <w:t>dr. hab. Michała</w:t>
      </w:r>
      <w:r w:rsidRPr="00053D16">
        <w:rPr>
          <w:spacing w:val="-46"/>
          <w:lang w:val="pl-PL"/>
          <w:rPrChange w:id="25" w:author="program2" w:date="2019-09-12T13:52:00Z">
            <w:rPr>
              <w:spacing w:val="-46"/>
              <w:lang w:val="en-GB"/>
            </w:rPr>
          </w:rPrChange>
        </w:rPr>
        <w:t xml:space="preserve"> </w:t>
      </w:r>
      <w:r w:rsidRPr="00053D16">
        <w:rPr>
          <w:lang w:val="pl-PL"/>
          <w:rPrChange w:id="26" w:author="program2" w:date="2019-09-12T13:52:00Z">
            <w:rPr>
              <w:lang w:val="en-GB"/>
            </w:rPr>
          </w:rPrChange>
        </w:rPr>
        <w:t>Cieśli z</w:t>
      </w:r>
      <w:r w:rsidRPr="00053D16">
        <w:rPr>
          <w:spacing w:val="-29"/>
          <w:lang w:val="pl-PL"/>
          <w:rPrChange w:id="27" w:author="program2" w:date="2019-09-12T13:52:00Z">
            <w:rPr>
              <w:spacing w:val="-29"/>
              <w:lang w:val="en-GB"/>
            </w:rPr>
          </w:rPrChange>
        </w:rPr>
        <w:t xml:space="preserve"> </w:t>
      </w:r>
      <w:r w:rsidRPr="00053D16">
        <w:rPr>
          <w:lang w:val="pl-PL"/>
          <w:rPrChange w:id="28" w:author="program2" w:date="2019-09-12T13:52:00Z">
            <w:rPr>
              <w:lang w:val="en-GB"/>
            </w:rPr>
          </w:rPrChange>
        </w:rPr>
        <w:t>Zakładu</w:t>
      </w:r>
      <w:r w:rsidRPr="00053D16">
        <w:rPr>
          <w:spacing w:val="-27"/>
          <w:lang w:val="pl-PL"/>
          <w:rPrChange w:id="29" w:author="program2" w:date="2019-09-12T13:52:00Z">
            <w:rPr>
              <w:spacing w:val="-27"/>
              <w:lang w:val="en-GB"/>
            </w:rPr>
          </w:rPrChange>
        </w:rPr>
        <w:t xml:space="preserve"> </w:t>
      </w:r>
      <w:r w:rsidRPr="00053D16">
        <w:rPr>
          <w:lang w:val="pl-PL"/>
          <w:rPrChange w:id="30" w:author="program2" w:date="2019-09-12T13:52:00Z">
            <w:rPr>
              <w:lang w:val="en-GB"/>
            </w:rPr>
          </w:rPrChange>
        </w:rPr>
        <w:t>Fizyki</w:t>
      </w:r>
      <w:r w:rsidRPr="00053D16">
        <w:rPr>
          <w:spacing w:val="-28"/>
          <w:lang w:val="pl-PL"/>
          <w:rPrChange w:id="31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32" w:author="program2" w:date="2019-09-12T13:52:00Z">
            <w:rPr>
              <w:lang w:val="en-GB"/>
            </w:rPr>
          </w:rPrChange>
        </w:rPr>
        <w:t>Statystycznej</w:t>
      </w:r>
    </w:p>
    <w:p w14:paraId="27AE903D" w14:textId="77777777" w:rsidR="000A52FD" w:rsidRPr="00053D16" w:rsidRDefault="000A52FD">
      <w:pPr>
        <w:pStyle w:val="Tekstpodstawowy"/>
        <w:rPr>
          <w:sz w:val="30"/>
          <w:lang w:val="pl-PL"/>
          <w:rPrChange w:id="33" w:author="program2" w:date="2019-09-12T13:52:00Z">
            <w:rPr>
              <w:sz w:val="30"/>
              <w:lang w:val="en-GB"/>
            </w:rPr>
          </w:rPrChange>
        </w:rPr>
      </w:pPr>
    </w:p>
    <w:p w14:paraId="6EE03B1D" w14:textId="77777777" w:rsidR="000A52FD" w:rsidRPr="00053D16" w:rsidRDefault="000A52FD">
      <w:pPr>
        <w:pStyle w:val="Tekstpodstawowy"/>
        <w:rPr>
          <w:sz w:val="30"/>
          <w:lang w:val="pl-PL"/>
          <w:rPrChange w:id="34" w:author="program2" w:date="2019-09-12T13:52:00Z">
            <w:rPr>
              <w:sz w:val="30"/>
              <w:lang w:val="en-GB"/>
            </w:rPr>
          </w:rPrChange>
        </w:rPr>
      </w:pPr>
    </w:p>
    <w:p w14:paraId="2B48C843" w14:textId="77777777" w:rsidR="000A52FD" w:rsidRPr="00053D16" w:rsidRDefault="000A52FD">
      <w:pPr>
        <w:pStyle w:val="Tekstpodstawowy"/>
        <w:rPr>
          <w:sz w:val="30"/>
          <w:lang w:val="pl-PL"/>
          <w:rPrChange w:id="35" w:author="program2" w:date="2019-09-12T13:52:00Z">
            <w:rPr>
              <w:sz w:val="30"/>
              <w:lang w:val="en-GB"/>
            </w:rPr>
          </w:rPrChange>
        </w:rPr>
      </w:pPr>
    </w:p>
    <w:p w14:paraId="22378E94" w14:textId="77777777" w:rsidR="000A52FD" w:rsidRPr="00053D16" w:rsidRDefault="005677B4">
      <w:pPr>
        <w:pStyle w:val="Tekstpodstawowy"/>
        <w:spacing w:before="209"/>
        <w:ind w:right="1297"/>
        <w:jc w:val="center"/>
        <w:rPr>
          <w:lang w:val="pl-PL"/>
          <w:rPrChange w:id="36" w:author="program2" w:date="2019-09-12T13:52:00Z">
            <w:rPr>
              <w:lang w:val="en-GB"/>
            </w:rPr>
          </w:rPrChange>
        </w:rPr>
      </w:pPr>
      <w:r w:rsidRPr="00053D16">
        <w:rPr>
          <w:lang w:val="pl-PL"/>
          <w:rPrChange w:id="37" w:author="program2" w:date="2019-09-12T13:52:00Z">
            <w:rPr>
              <w:lang w:val="en-GB"/>
            </w:rPr>
          </w:rPrChange>
        </w:rPr>
        <w:t>Kraków 2019</w:t>
      </w:r>
    </w:p>
    <w:p w14:paraId="48658E3F" w14:textId="77777777" w:rsidR="000A52FD" w:rsidRPr="00053D16" w:rsidRDefault="000A52FD">
      <w:pPr>
        <w:jc w:val="center"/>
        <w:rPr>
          <w:lang w:val="pl-PL"/>
          <w:rPrChange w:id="38" w:author="program2" w:date="2019-09-12T13:52:00Z">
            <w:rPr>
              <w:lang w:val="en-GB"/>
            </w:rPr>
          </w:rPrChange>
        </w:rPr>
        <w:sectPr w:rsidR="000A52FD" w:rsidRPr="00053D16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7B0ECF7D" w14:textId="77777777" w:rsidR="000A52FD" w:rsidRPr="00053D16" w:rsidRDefault="005677B4">
      <w:pPr>
        <w:spacing w:before="72"/>
        <w:ind w:left="117"/>
        <w:rPr>
          <w:rFonts w:ascii="Bookman Old Style" w:hAnsi="Bookman Old Style"/>
          <w:b/>
          <w:sz w:val="28"/>
          <w:lang w:val="pl-PL"/>
          <w:rPrChange w:id="39" w:author="program2" w:date="2019-09-12T13:52:00Z">
            <w:rPr>
              <w:rFonts w:ascii="Bookman Old Style" w:hAnsi="Bookman Old Style"/>
              <w:b/>
              <w:sz w:val="28"/>
              <w:lang w:val="en-GB"/>
            </w:rPr>
          </w:rPrChange>
        </w:rPr>
      </w:pPr>
      <w:r w:rsidRPr="00053D16">
        <w:rPr>
          <w:rFonts w:ascii="Bookman Old Style" w:hAnsi="Bookman Old Style"/>
          <w:b/>
          <w:sz w:val="28"/>
          <w:lang w:val="pl-PL"/>
          <w:rPrChange w:id="40" w:author="program2" w:date="2019-09-12T13:52:00Z">
            <w:rPr>
              <w:rFonts w:ascii="Bookman Old Style" w:hAnsi="Bookman Old Style"/>
              <w:b/>
              <w:sz w:val="28"/>
              <w:lang w:val="en-GB"/>
            </w:rPr>
          </w:rPrChange>
        </w:rPr>
        <w:lastRenderedPageBreak/>
        <w:t>Oświadczenie autora pracy</w:t>
      </w:r>
    </w:p>
    <w:p w14:paraId="023AEEFE" w14:textId="77777777" w:rsidR="000A52FD" w:rsidRPr="00053D16" w:rsidRDefault="000A52FD">
      <w:pPr>
        <w:pStyle w:val="Tekstpodstawowy"/>
        <w:rPr>
          <w:rFonts w:ascii="Bookman Old Style"/>
          <w:b/>
          <w:sz w:val="34"/>
          <w:lang w:val="pl-PL"/>
          <w:rPrChange w:id="41" w:author="program2" w:date="2019-09-12T13:52:00Z">
            <w:rPr>
              <w:rFonts w:ascii="Bookman Old Style"/>
              <w:b/>
              <w:sz w:val="34"/>
              <w:lang w:val="en-GB"/>
            </w:rPr>
          </w:rPrChange>
        </w:rPr>
      </w:pPr>
    </w:p>
    <w:p w14:paraId="29EF2E10" w14:textId="77777777" w:rsidR="000A52FD" w:rsidRPr="00053D16" w:rsidRDefault="005677B4">
      <w:pPr>
        <w:pStyle w:val="Tekstpodstawowy"/>
        <w:spacing w:before="201" w:line="232" w:lineRule="auto"/>
        <w:ind w:left="117" w:right="1105"/>
        <w:rPr>
          <w:lang w:val="pl-PL"/>
          <w:rPrChange w:id="42" w:author="program2" w:date="2019-09-12T13:52:00Z">
            <w:rPr>
              <w:lang w:val="en-GB"/>
            </w:rPr>
          </w:rPrChange>
        </w:rPr>
      </w:pPr>
      <w:r w:rsidRPr="00053D16">
        <w:rPr>
          <w:w w:val="95"/>
          <w:lang w:val="pl-PL"/>
          <w:rPrChange w:id="43" w:author="program2" w:date="2019-09-12T13:52:00Z">
            <w:rPr>
              <w:w w:val="95"/>
              <w:lang w:val="en-GB"/>
            </w:rPr>
          </w:rPrChange>
        </w:rPr>
        <w:t>Świadom</w:t>
      </w:r>
      <w:r w:rsidRPr="00053D16">
        <w:rPr>
          <w:spacing w:val="-34"/>
          <w:w w:val="95"/>
          <w:lang w:val="pl-PL"/>
          <w:rPrChange w:id="44" w:author="program2" w:date="2019-09-12T13:52:00Z">
            <w:rPr>
              <w:spacing w:val="-3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45" w:author="program2" w:date="2019-09-12T13:52:00Z">
            <w:rPr>
              <w:w w:val="95"/>
              <w:lang w:val="en-GB"/>
            </w:rPr>
          </w:rPrChange>
        </w:rPr>
        <w:t>odpowiedzialności</w:t>
      </w:r>
      <w:r w:rsidRPr="00053D16">
        <w:rPr>
          <w:spacing w:val="-33"/>
          <w:w w:val="95"/>
          <w:lang w:val="pl-PL"/>
          <w:rPrChange w:id="46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47" w:author="program2" w:date="2019-09-12T13:52:00Z">
            <w:rPr>
              <w:w w:val="95"/>
              <w:lang w:val="en-GB"/>
            </w:rPr>
          </w:rPrChange>
        </w:rPr>
        <w:t>prawnej</w:t>
      </w:r>
      <w:r w:rsidRPr="00053D16">
        <w:rPr>
          <w:spacing w:val="-34"/>
          <w:w w:val="95"/>
          <w:lang w:val="pl-PL"/>
          <w:rPrChange w:id="48" w:author="program2" w:date="2019-09-12T13:52:00Z">
            <w:rPr>
              <w:spacing w:val="-3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49" w:author="program2" w:date="2019-09-12T13:52:00Z">
            <w:rPr>
              <w:w w:val="95"/>
              <w:lang w:val="en-GB"/>
            </w:rPr>
          </w:rPrChange>
        </w:rPr>
        <w:t>oświadczam,</w:t>
      </w:r>
      <w:r w:rsidRPr="00053D16">
        <w:rPr>
          <w:spacing w:val="-33"/>
          <w:w w:val="95"/>
          <w:lang w:val="pl-PL"/>
          <w:rPrChange w:id="50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51" w:author="program2" w:date="2019-09-12T13:52:00Z">
            <w:rPr>
              <w:w w:val="95"/>
              <w:lang w:val="en-GB"/>
            </w:rPr>
          </w:rPrChange>
        </w:rPr>
        <w:t>że</w:t>
      </w:r>
      <w:r w:rsidRPr="00053D16">
        <w:rPr>
          <w:spacing w:val="-33"/>
          <w:w w:val="95"/>
          <w:lang w:val="pl-PL"/>
          <w:rPrChange w:id="52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53" w:author="program2" w:date="2019-09-12T13:52:00Z">
            <w:rPr>
              <w:w w:val="95"/>
              <w:lang w:val="en-GB"/>
            </w:rPr>
          </w:rPrChange>
        </w:rPr>
        <w:t>niniejsza</w:t>
      </w:r>
      <w:r w:rsidRPr="00053D16">
        <w:rPr>
          <w:spacing w:val="-34"/>
          <w:w w:val="95"/>
          <w:lang w:val="pl-PL"/>
          <w:rPrChange w:id="54" w:author="program2" w:date="2019-09-12T13:52:00Z">
            <w:rPr>
              <w:spacing w:val="-3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55" w:author="program2" w:date="2019-09-12T13:52:00Z">
            <w:rPr>
              <w:w w:val="95"/>
              <w:lang w:val="en-GB"/>
            </w:rPr>
          </w:rPrChange>
        </w:rPr>
        <w:t>praca</w:t>
      </w:r>
      <w:r w:rsidRPr="00053D16">
        <w:rPr>
          <w:spacing w:val="-33"/>
          <w:w w:val="95"/>
          <w:lang w:val="pl-PL"/>
          <w:rPrChange w:id="56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spacing w:val="-3"/>
          <w:w w:val="95"/>
          <w:lang w:val="pl-PL"/>
          <w:rPrChange w:id="57" w:author="program2" w:date="2019-09-12T13:52:00Z">
            <w:rPr>
              <w:spacing w:val="-3"/>
              <w:w w:val="95"/>
              <w:lang w:val="en-GB"/>
            </w:rPr>
          </w:rPrChange>
        </w:rPr>
        <w:t>dyplomowa</w:t>
      </w:r>
      <w:r w:rsidRPr="00053D16">
        <w:rPr>
          <w:spacing w:val="-33"/>
          <w:w w:val="95"/>
          <w:lang w:val="pl-PL"/>
          <w:rPrChange w:id="58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59" w:author="program2" w:date="2019-09-12T13:52:00Z">
            <w:rPr>
              <w:w w:val="95"/>
              <w:lang w:val="en-GB"/>
            </w:rPr>
          </w:rPrChange>
        </w:rPr>
        <w:t>została</w:t>
      </w:r>
      <w:r w:rsidRPr="00053D16">
        <w:rPr>
          <w:spacing w:val="-34"/>
          <w:w w:val="95"/>
          <w:lang w:val="pl-PL"/>
          <w:rPrChange w:id="60" w:author="program2" w:date="2019-09-12T13:52:00Z">
            <w:rPr>
              <w:spacing w:val="-3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61" w:author="program2" w:date="2019-09-12T13:52:00Z">
            <w:rPr>
              <w:w w:val="95"/>
              <w:lang w:val="en-GB"/>
            </w:rPr>
          </w:rPrChange>
        </w:rPr>
        <w:t xml:space="preserve">napisana </w:t>
      </w:r>
      <w:r w:rsidRPr="00053D16">
        <w:rPr>
          <w:lang w:val="pl-PL"/>
          <w:rPrChange w:id="62" w:author="program2" w:date="2019-09-12T13:52:00Z">
            <w:rPr>
              <w:lang w:val="en-GB"/>
            </w:rPr>
          </w:rPrChange>
        </w:rPr>
        <w:t>przeze</w:t>
      </w:r>
      <w:r w:rsidRPr="00053D16">
        <w:rPr>
          <w:spacing w:val="-28"/>
          <w:lang w:val="pl-PL"/>
          <w:rPrChange w:id="63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64" w:author="program2" w:date="2019-09-12T13:52:00Z">
            <w:rPr>
              <w:lang w:val="en-GB"/>
            </w:rPr>
          </w:rPrChange>
        </w:rPr>
        <w:t>mnie</w:t>
      </w:r>
      <w:r w:rsidRPr="00053D16">
        <w:rPr>
          <w:spacing w:val="-28"/>
          <w:lang w:val="pl-PL"/>
          <w:rPrChange w:id="65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66" w:author="program2" w:date="2019-09-12T13:52:00Z">
            <w:rPr>
              <w:lang w:val="en-GB"/>
            </w:rPr>
          </w:rPrChange>
        </w:rPr>
        <w:t>samodzielnie</w:t>
      </w:r>
      <w:r w:rsidRPr="00053D16">
        <w:rPr>
          <w:spacing w:val="-28"/>
          <w:lang w:val="pl-PL"/>
          <w:rPrChange w:id="67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68" w:author="program2" w:date="2019-09-12T13:52:00Z">
            <w:rPr>
              <w:lang w:val="en-GB"/>
            </w:rPr>
          </w:rPrChange>
        </w:rPr>
        <w:t>i</w:t>
      </w:r>
      <w:r w:rsidRPr="00053D16">
        <w:rPr>
          <w:spacing w:val="-28"/>
          <w:lang w:val="pl-PL"/>
          <w:rPrChange w:id="69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70" w:author="program2" w:date="2019-09-12T13:52:00Z">
            <w:rPr>
              <w:lang w:val="en-GB"/>
            </w:rPr>
          </w:rPrChange>
        </w:rPr>
        <w:t>nie</w:t>
      </w:r>
      <w:r w:rsidRPr="00053D16">
        <w:rPr>
          <w:spacing w:val="-28"/>
          <w:lang w:val="pl-PL"/>
          <w:rPrChange w:id="71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72" w:author="program2" w:date="2019-09-12T13:52:00Z">
            <w:rPr>
              <w:lang w:val="en-GB"/>
            </w:rPr>
          </w:rPrChange>
        </w:rPr>
        <w:t>zawiera</w:t>
      </w:r>
      <w:r w:rsidRPr="00053D16">
        <w:rPr>
          <w:spacing w:val="-28"/>
          <w:lang w:val="pl-PL"/>
          <w:rPrChange w:id="73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74" w:author="program2" w:date="2019-09-12T13:52:00Z">
            <w:rPr>
              <w:lang w:val="en-GB"/>
            </w:rPr>
          </w:rPrChange>
        </w:rPr>
        <w:t>treści</w:t>
      </w:r>
      <w:r w:rsidRPr="00053D16">
        <w:rPr>
          <w:spacing w:val="-27"/>
          <w:lang w:val="pl-PL"/>
          <w:rPrChange w:id="75" w:author="program2" w:date="2019-09-12T13:52:00Z">
            <w:rPr>
              <w:spacing w:val="-27"/>
              <w:lang w:val="en-GB"/>
            </w:rPr>
          </w:rPrChange>
        </w:rPr>
        <w:t xml:space="preserve"> </w:t>
      </w:r>
      <w:r w:rsidRPr="00053D16">
        <w:rPr>
          <w:spacing w:val="-4"/>
          <w:lang w:val="pl-PL"/>
          <w:rPrChange w:id="76" w:author="program2" w:date="2019-09-12T13:52:00Z">
            <w:rPr>
              <w:spacing w:val="-4"/>
              <w:lang w:val="en-GB"/>
            </w:rPr>
          </w:rPrChange>
        </w:rPr>
        <w:t>uzyskanych</w:t>
      </w:r>
      <w:r w:rsidRPr="00053D16">
        <w:rPr>
          <w:spacing w:val="-28"/>
          <w:lang w:val="pl-PL"/>
          <w:rPrChange w:id="77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78" w:author="program2" w:date="2019-09-12T13:52:00Z">
            <w:rPr>
              <w:lang w:val="en-GB"/>
            </w:rPr>
          </w:rPrChange>
        </w:rPr>
        <w:t>w</w:t>
      </w:r>
      <w:r w:rsidRPr="00053D16">
        <w:rPr>
          <w:spacing w:val="-28"/>
          <w:lang w:val="pl-PL"/>
          <w:rPrChange w:id="79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80" w:author="program2" w:date="2019-09-12T13:52:00Z">
            <w:rPr>
              <w:lang w:val="en-GB"/>
            </w:rPr>
          </w:rPrChange>
        </w:rPr>
        <w:t>sposób</w:t>
      </w:r>
      <w:r w:rsidRPr="00053D16">
        <w:rPr>
          <w:spacing w:val="-27"/>
          <w:lang w:val="pl-PL"/>
          <w:rPrChange w:id="81" w:author="program2" w:date="2019-09-12T13:52:00Z">
            <w:rPr>
              <w:spacing w:val="-27"/>
              <w:lang w:val="en-GB"/>
            </w:rPr>
          </w:rPrChange>
        </w:rPr>
        <w:t xml:space="preserve"> </w:t>
      </w:r>
      <w:r w:rsidRPr="00053D16">
        <w:rPr>
          <w:lang w:val="pl-PL"/>
          <w:rPrChange w:id="82" w:author="program2" w:date="2019-09-12T13:52:00Z">
            <w:rPr>
              <w:lang w:val="en-GB"/>
            </w:rPr>
          </w:rPrChange>
        </w:rPr>
        <w:t>niezgodny</w:t>
      </w:r>
      <w:r w:rsidRPr="00053D16">
        <w:rPr>
          <w:spacing w:val="-28"/>
          <w:lang w:val="pl-PL"/>
          <w:rPrChange w:id="83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84" w:author="program2" w:date="2019-09-12T13:52:00Z">
            <w:rPr>
              <w:lang w:val="en-GB"/>
            </w:rPr>
          </w:rPrChange>
        </w:rPr>
        <w:t>z</w:t>
      </w:r>
      <w:r w:rsidRPr="00053D16">
        <w:rPr>
          <w:spacing w:val="-28"/>
          <w:lang w:val="pl-PL"/>
          <w:rPrChange w:id="85" w:author="program2" w:date="2019-09-12T13:52:00Z">
            <w:rPr>
              <w:spacing w:val="-28"/>
              <w:lang w:val="en-GB"/>
            </w:rPr>
          </w:rPrChange>
        </w:rPr>
        <w:t xml:space="preserve"> </w:t>
      </w:r>
      <w:r w:rsidRPr="00053D16">
        <w:rPr>
          <w:lang w:val="pl-PL"/>
          <w:rPrChange w:id="86" w:author="program2" w:date="2019-09-12T13:52:00Z">
            <w:rPr>
              <w:lang w:val="en-GB"/>
            </w:rPr>
          </w:rPrChange>
        </w:rPr>
        <w:t xml:space="preserve">obowiązują- </w:t>
      </w:r>
      <w:proofErr w:type="spellStart"/>
      <w:r w:rsidRPr="00053D16">
        <w:rPr>
          <w:lang w:val="pl-PL"/>
          <w:rPrChange w:id="87" w:author="program2" w:date="2019-09-12T13:52:00Z">
            <w:rPr>
              <w:lang w:val="en-GB"/>
            </w:rPr>
          </w:rPrChange>
        </w:rPr>
        <w:t>cymi</w:t>
      </w:r>
      <w:proofErr w:type="spellEnd"/>
      <w:r w:rsidRPr="00053D16">
        <w:rPr>
          <w:spacing w:val="15"/>
          <w:lang w:val="pl-PL"/>
          <w:rPrChange w:id="88" w:author="program2" w:date="2019-09-12T13:52:00Z">
            <w:rPr>
              <w:spacing w:val="15"/>
              <w:lang w:val="en-GB"/>
            </w:rPr>
          </w:rPrChange>
        </w:rPr>
        <w:t xml:space="preserve"> </w:t>
      </w:r>
      <w:r w:rsidRPr="00053D16">
        <w:rPr>
          <w:lang w:val="pl-PL"/>
          <w:rPrChange w:id="89" w:author="program2" w:date="2019-09-12T13:52:00Z">
            <w:rPr>
              <w:lang w:val="en-GB"/>
            </w:rPr>
          </w:rPrChange>
        </w:rPr>
        <w:t>przepisami.</w:t>
      </w:r>
    </w:p>
    <w:p w14:paraId="57C6E099" w14:textId="77777777" w:rsidR="000A52FD" w:rsidRPr="00053D16" w:rsidRDefault="000A52FD">
      <w:pPr>
        <w:pStyle w:val="Tekstpodstawowy"/>
        <w:spacing w:before="2"/>
        <w:rPr>
          <w:sz w:val="23"/>
          <w:lang w:val="pl-PL"/>
          <w:rPrChange w:id="90" w:author="program2" w:date="2019-09-12T13:52:00Z">
            <w:rPr>
              <w:sz w:val="23"/>
              <w:lang w:val="en-GB"/>
            </w:rPr>
          </w:rPrChange>
        </w:rPr>
      </w:pPr>
    </w:p>
    <w:p w14:paraId="03A334B0" w14:textId="77777777" w:rsidR="000A52FD" w:rsidRPr="00053D16" w:rsidRDefault="005677B4">
      <w:pPr>
        <w:pStyle w:val="Tekstpodstawowy"/>
        <w:spacing w:line="232" w:lineRule="auto"/>
        <w:ind w:left="117" w:right="904"/>
        <w:rPr>
          <w:lang w:val="pl-PL"/>
          <w:rPrChange w:id="91" w:author="program2" w:date="2019-09-12T13:52:00Z">
            <w:rPr>
              <w:lang w:val="en-GB"/>
            </w:rPr>
          </w:rPrChange>
        </w:rPr>
      </w:pPr>
      <w:r w:rsidRPr="00053D16">
        <w:rPr>
          <w:w w:val="95"/>
          <w:lang w:val="pl-PL"/>
          <w:rPrChange w:id="92" w:author="program2" w:date="2019-09-12T13:52:00Z">
            <w:rPr>
              <w:w w:val="95"/>
              <w:lang w:val="en-GB"/>
            </w:rPr>
          </w:rPrChange>
        </w:rPr>
        <w:t>Oświadczam</w:t>
      </w:r>
      <w:r w:rsidRPr="00053D16">
        <w:rPr>
          <w:spacing w:val="-36"/>
          <w:w w:val="95"/>
          <w:lang w:val="pl-PL"/>
          <w:rPrChange w:id="93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94" w:author="program2" w:date="2019-09-12T13:52:00Z">
            <w:rPr>
              <w:w w:val="95"/>
              <w:lang w:val="en-GB"/>
            </w:rPr>
          </w:rPrChange>
        </w:rPr>
        <w:t>również,</w:t>
      </w:r>
      <w:r w:rsidRPr="00053D16">
        <w:rPr>
          <w:spacing w:val="-36"/>
          <w:w w:val="95"/>
          <w:lang w:val="pl-PL"/>
          <w:rPrChange w:id="95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96" w:author="program2" w:date="2019-09-12T13:52:00Z">
            <w:rPr>
              <w:w w:val="95"/>
              <w:lang w:val="en-GB"/>
            </w:rPr>
          </w:rPrChange>
        </w:rPr>
        <w:t>że</w:t>
      </w:r>
      <w:r w:rsidRPr="00053D16">
        <w:rPr>
          <w:spacing w:val="-36"/>
          <w:w w:val="95"/>
          <w:lang w:val="pl-PL"/>
          <w:rPrChange w:id="97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98" w:author="program2" w:date="2019-09-12T13:52:00Z">
            <w:rPr>
              <w:w w:val="95"/>
              <w:lang w:val="en-GB"/>
            </w:rPr>
          </w:rPrChange>
        </w:rPr>
        <w:t>przedstawiona</w:t>
      </w:r>
      <w:r w:rsidRPr="00053D16">
        <w:rPr>
          <w:spacing w:val="-35"/>
          <w:w w:val="95"/>
          <w:lang w:val="pl-PL"/>
          <w:rPrChange w:id="99" w:author="program2" w:date="2019-09-12T13:52:00Z">
            <w:rPr>
              <w:spacing w:val="-35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00" w:author="program2" w:date="2019-09-12T13:52:00Z">
            <w:rPr>
              <w:w w:val="95"/>
              <w:lang w:val="en-GB"/>
            </w:rPr>
          </w:rPrChange>
        </w:rPr>
        <w:t>praca</w:t>
      </w:r>
      <w:r w:rsidRPr="00053D16">
        <w:rPr>
          <w:spacing w:val="-36"/>
          <w:w w:val="95"/>
          <w:lang w:val="pl-PL"/>
          <w:rPrChange w:id="101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02" w:author="program2" w:date="2019-09-12T13:52:00Z">
            <w:rPr>
              <w:w w:val="95"/>
              <w:lang w:val="en-GB"/>
            </w:rPr>
          </w:rPrChange>
        </w:rPr>
        <w:t>nie</w:t>
      </w:r>
      <w:r w:rsidRPr="00053D16">
        <w:rPr>
          <w:spacing w:val="-35"/>
          <w:w w:val="95"/>
          <w:lang w:val="pl-PL"/>
          <w:rPrChange w:id="103" w:author="program2" w:date="2019-09-12T13:52:00Z">
            <w:rPr>
              <w:spacing w:val="-35"/>
              <w:w w:val="95"/>
              <w:lang w:val="en-GB"/>
            </w:rPr>
          </w:rPrChange>
        </w:rPr>
        <w:t xml:space="preserve"> </w:t>
      </w:r>
      <w:r w:rsidRPr="00053D16">
        <w:rPr>
          <w:spacing w:val="-3"/>
          <w:w w:val="95"/>
          <w:lang w:val="pl-PL"/>
          <w:rPrChange w:id="104" w:author="program2" w:date="2019-09-12T13:52:00Z">
            <w:rPr>
              <w:spacing w:val="-3"/>
              <w:w w:val="95"/>
              <w:lang w:val="en-GB"/>
            </w:rPr>
          </w:rPrChange>
        </w:rPr>
        <w:t>była</w:t>
      </w:r>
      <w:r w:rsidRPr="00053D16">
        <w:rPr>
          <w:spacing w:val="-36"/>
          <w:w w:val="95"/>
          <w:lang w:val="pl-PL"/>
          <w:rPrChange w:id="105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06" w:author="program2" w:date="2019-09-12T13:52:00Z">
            <w:rPr>
              <w:w w:val="95"/>
              <w:lang w:val="en-GB"/>
            </w:rPr>
          </w:rPrChange>
        </w:rPr>
        <w:t>wcześniej</w:t>
      </w:r>
      <w:r w:rsidRPr="00053D16">
        <w:rPr>
          <w:spacing w:val="-36"/>
          <w:w w:val="95"/>
          <w:lang w:val="pl-PL"/>
          <w:rPrChange w:id="107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08" w:author="program2" w:date="2019-09-12T13:52:00Z">
            <w:rPr>
              <w:w w:val="95"/>
              <w:lang w:val="en-GB"/>
            </w:rPr>
          </w:rPrChange>
        </w:rPr>
        <w:t>przedmiotem</w:t>
      </w:r>
      <w:r w:rsidRPr="00053D16">
        <w:rPr>
          <w:spacing w:val="-35"/>
          <w:w w:val="95"/>
          <w:lang w:val="pl-PL"/>
          <w:rPrChange w:id="109" w:author="program2" w:date="2019-09-12T13:52:00Z">
            <w:rPr>
              <w:spacing w:val="-35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10" w:author="program2" w:date="2019-09-12T13:52:00Z">
            <w:rPr>
              <w:w w:val="95"/>
              <w:lang w:val="en-GB"/>
            </w:rPr>
          </w:rPrChange>
        </w:rPr>
        <w:t>procedur</w:t>
      </w:r>
      <w:r w:rsidRPr="00053D16">
        <w:rPr>
          <w:spacing w:val="-36"/>
          <w:w w:val="95"/>
          <w:lang w:val="pl-PL"/>
          <w:rPrChange w:id="111" w:author="program2" w:date="2019-09-12T13:52:00Z">
            <w:rPr>
              <w:spacing w:val="-36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12" w:author="program2" w:date="2019-09-12T13:52:00Z">
            <w:rPr>
              <w:w w:val="95"/>
              <w:lang w:val="en-GB"/>
            </w:rPr>
          </w:rPrChange>
        </w:rPr>
        <w:t xml:space="preserve">związanych </w:t>
      </w:r>
      <w:r w:rsidRPr="00053D16">
        <w:rPr>
          <w:lang w:val="pl-PL"/>
          <w:rPrChange w:id="113" w:author="program2" w:date="2019-09-12T13:52:00Z">
            <w:rPr>
              <w:lang w:val="en-GB"/>
            </w:rPr>
          </w:rPrChange>
        </w:rPr>
        <w:t xml:space="preserve">z uzyskaniem tytułu </w:t>
      </w:r>
      <w:r w:rsidRPr="00053D16">
        <w:rPr>
          <w:spacing w:val="-3"/>
          <w:lang w:val="pl-PL"/>
          <w:rPrChange w:id="114" w:author="program2" w:date="2019-09-12T13:52:00Z">
            <w:rPr>
              <w:spacing w:val="-3"/>
              <w:lang w:val="en-GB"/>
            </w:rPr>
          </w:rPrChange>
        </w:rPr>
        <w:t xml:space="preserve">zawodowego </w:t>
      </w:r>
      <w:r w:rsidRPr="00053D16">
        <w:rPr>
          <w:lang w:val="pl-PL"/>
          <w:rPrChange w:id="115" w:author="program2" w:date="2019-09-12T13:52:00Z">
            <w:rPr>
              <w:lang w:val="en-GB"/>
            </w:rPr>
          </w:rPrChange>
        </w:rPr>
        <w:t>w wyższej</w:t>
      </w:r>
      <w:r w:rsidRPr="00053D16">
        <w:rPr>
          <w:spacing w:val="1"/>
          <w:lang w:val="pl-PL"/>
          <w:rPrChange w:id="116" w:author="program2" w:date="2019-09-12T13:52:00Z">
            <w:rPr>
              <w:spacing w:val="1"/>
              <w:lang w:val="en-GB"/>
            </w:rPr>
          </w:rPrChange>
        </w:rPr>
        <w:t xml:space="preserve"> </w:t>
      </w:r>
      <w:r w:rsidRPr="00053D16">
        <w:rPr>
          <w:lang w:val="pl-PL"/>
          <w:rPrChange w:id="117" w:author="program2" w:date="2019-09-12T13:52:00Z">
            <w:rPr>
              <w:lang w:val="en-GB"/>
            </w:rPr>
          </w:rPrChange>
        </w:rPr>
        <w:t>uczelni.</w:t>
      </w:r>
    </w:p>
    <w:p w14:paraId="2728F504" w14:textId="77777777" w:rsidR="000A52FD" w:rsidRPr="00053D16" w:rsidRDefault="000A52FD">
      <w:pPr>
        <w:pStyle w:val="Tekstpodstawowy"/>
        <w:rPr>
          <w:sz w:val="30"/>
          <w:lang w:val="pl-PL"/>
          <w:rPrChange w:id="118" w:author="program2" w:date="2019-09-12T13:52:00Z">
            <w:rPr>
              <w:sz w:val="30"/>
              <w:lang w:val="en-GB"/>
            </w:rPr>
          </w:rPrChange>
        </w:rPr>
      </w:pPr>
    </w:p>
    <w:p w14:paraId="694C7351" w14:textId="77777777" w:rsidR="000A52FD" w:rsidRPr="00053D16" w:rsidRDefault="000A52FD">
      <w:pPr>
        <w:pStyle w:val="Tekstpodstawowy"/>
        <w:rPr>
          <w:sz w:val="30"/>
          <w:lang w:val="pl-PL"/>
          <w:rPrChange w:id="119" w:author="program2" w:date="2019-09-12T13:52:00Z">
            <w:rPr>
              <w:sz w:val="30"/>
              <w:lang w:val="en-GB"/>
            </w:rPr>
          </w:rPrChange>
        </w:rPr>
      </w:pPr>
    </w:p>
    <w:p w14:paraId="34F0D49A" w14:textId="77777777" w:rsidR="000A52FD" w:rsidRPr="00053D16" w:rsidRDefault="000A52FD">
      <w:pPr>
        <w:pStyle w:val="Tekstpodstawowy"/>
        <w:rPr>
          <w:sz w:val="30"/>
          <w:lang w:val="pl-PL"/>
          <w:rPrChange w:id="120" w:author="program2" w:date="2019-09-12T13:52:00Z">
            <w:rPr>
              <w:sz w:val="30"/>
              <w:lang w:val="en-GB"/>
            </w:rPr>
          </w:rPrChange>
        </w:rPr>
      </w:pPr>
    </w:p>
    <w:p w14:paraId="1618DA2F" w14:textId="77777777" w:rsidR="000A52FD" w:rsidRPr="00053D16" w:rsidRDefault="005677B4">
      <w:pPr>
        <w:pStyle w:val="Tekstpodstawowy"/>
        <w:tabs>
          <w:tab w:val="left" w:pos="6057"/>
        </w:tabs>
        <w:spacing w:before="187" w:line="294" w:lineRule="exact"/>
        <w:ind w:left="851"/>
        <w:rPr>
          <w:lang w:val="pl-PL"/>
          <w:rPrChange w:id="121" w:author="program2" w:date="2019-09-12T13:52:00Z">
            <w:rPr>
              <w:lang w:val="en-GB"/>
            </w:rPr>
          </w:rPrChange>
        </w:rPr>
      </w:pPr>
      <w:r w:rsidRPr="00053D16">
        <w:rPr>
          <w:w w:val="110"/>
          <w:lang w:val="pl-PL"/>
          <w:rPrChange w:id="122" w:author="program2" w:date="2019-09-12T13:52:00Z">
            <w:rPr>
              <w:w w:val="110"/>
              <w:lang w:val="en-GB"/>
            </w:rPr>
          </w:rPrChange>
        </w:rPr>
        <w:t>................................</w:t>
      </w:r>
      <w:r w:rsidRPr="00053D16">
        <w:rPr>
          <w:w w:val="110"/>
          <w:lang w:val="pl-PL"/>
          <w:rPrChange w:id="123" w:author="program2" w:date="2019-09-12T13:52:00Z">
            <w:rPr>
              <w:w w:val="110"/>
              <w:lang w:val="en-GB"/>
            </w:rPr>
          </w:rPrChange>
        </w:rPr>
        <w:tab/>
        <w:t>..........................................</w:t>
      </w:r>
    </w:p>
    <w:p w14:paraId="5277066E" w14:textId="77777777" w:rsidR="000A52FD" w:rsidRPr="00053D16" w:rsidRDefault="005677B4">
      <w:pPr>
        <w:pStyle w:val="Tekstpodstawowy"/>
        <w:tabs>
          <w:tab w:val="left" w:pos="6397"/>
        </w:tabs>
        <w:spacing w:line="294" w:lineRule="exact"/>
        <w:ind w:left="1163"/>
        <w:rPr>
          <w:lang w:val="pl-PL"/>
          <w:rPrChange w:id="124" w:author="program2" w:date="2019-09-12T13:52:00Z">
            <w:rPr>
              <w:lang w:val="en-GB"/>
            </w:rPr>
          </w:rPrChange>
        </w:rPr>
      </w:pPr>
      <w:r w:rsidRPr="00053D16">
        <w:rPr>
          <w:lang w:val="pl-PL"/>
          <w:rPrChange w:id="125" w:author="program2" w:date="2019-09-12T13:52:00Z">
            <w:rPr>
              <w:lang w:val="en-GB"/>
            </w:rPr>
          </w:rPrChange>
        </w:rPr>
        <w:t>Kraków,</w:t>
      </w:r>
      <w:r w:rsidRPr="00053D16">
        <w:rPr>
          <w:spacing w:val="-18"/>
          <w:lang w:val="pl-PL"/>
          <w:rPrChange w:id="126" w:author="program2" w:date="2019-09-12T13:52:00Z">
            <w:rPr>
              <w:spacing w:val="-18"/>
              <w:lang w:val="en-GB"/>
            </w:rPr>
          </w:rPrChange>
        </w:rPr>
        <w:t xml:space="preserve"> </w:t>
      </w:r>
      <w:r w:rsidRPr="00053D16">
        <w:rPr>
          <w:lang w:val="pl-PL"/>
          <w:rPrChange w:id="127" w:author="program2" w:date="2019-09-12T13:52:00Z">
            <w:rPr>
              <w:lang w:val="en-GB"/>
            </w:rPr>
          </w:rPrChange>
        </w:rPr>
        <w:t>dnia</w:t>
      </w:r>
      <w:r w:rsidRPr="00053D16">
        <w:rPr>
          <w:lang w:val="pl-PL"/>
          <w:rPrChange w:id="128" w:author="program2" w:date="2019-09-12T13:52:00Z">
            <w:rPr>
              <w:lang w:val="en-GB"/>
            </w:rPr>
          </w:rPrChange>
        </w:rPr>
        <w:tab/>
        <w:t>Podpis autora</w:t>
      </w:r>
      <w:r w:rsidRPr="00053D16">
        <w:rPr>
          <w:spacing w:val="29"/>
          <w:lang w:val="pl-PL"/>
          <w:rPrChange w:id="129" w:author="program2" w:date="2019-09-12T13:52:00Z">
            <w:rPr>
              <w:spacing w:val="29"/>
              <w:lang w:val="en-GB"/>
            </w:rPr>
          </w:rPrChange>
        </w:rPr>
        <w:t xml:space="preserve"> </w:t>
      </w:r>
      <w:r w:rsidRPr="00053D16">
        <w:rPr>
          <w:lang w:val="pl-PL"/>
          <w:rPrChange w:id="130" w:author="program2" w:date="2019-09-12T13:52:00Z">
            <w:rPr>
              <w:lang w:val="en-GB"/>
            </w:rPr>
          </w:rPrChange>
        </w:rPr>
        <w:t>pracy</w:t>
      </w:r>
    </w:p>
    <w:p w14:paraId="3B3E7D22" w14:textId="77777777" w:rsidR="000A52FD" w:rsidRPr="00053D16" w:rsidRDefault="000A52FD">
      <w:pPr>
        <w:pStyle w:val="Tekstpodstawowy"/>
        <w:rPr>
          <w:sz w:val="30"/>
          <w:lang w:val="pl-PL"/>
          <w:rPrChange w:id="131" w:author="program2" w:date="2019-09-12T13:52:00Z">
            <w:rPr>
              <w:sz w:val="30"/>
              <w:lang w:val="en-GB"/>
            </w:rPr>
          </w:rPrChange>
        </w:rPr>
      </w:pPr>
    </w:p>
    <w:p w14:paraId="67534CA7" w14:textId="77777777" w:rsidR="000A52FD" w:rsidRPr="00053D16" w:rsidRDefault="000A52FD">
      <w:pPr>
        <w:pStyle w:val="Tekstpodstawowy"/>
        <w:rPr>
          <w:sz w:val="30"/>
          <w:lang w:val="pl-PL"/>
          <w:rPrChange w:id="132" w:author="program2" w:date="2019-09-12T13:52:00Z">
            <w:rPr>
              <w:sz w:val="30"/>
              <w:lang w:val="en-GB"/>
            </w:rPr>
          </w:rPrChange>
        </w:rPr>
      </w:pPr>
    </w:p>
    <w:p w14:paraId="01B09191" w14:textId="77777777" w:rsidR="000A52FD" w:rsidRPr="00053D16" w:rsidRDefault="000A52FD">
      <w:pPr>
        <w:pStyle w:val="Tekstpodstawowy"/>
        <w:rPr>
          <w:sz w:val="30"/>
          <w:lang w:val="pl-PL"/>
          <w:rPrChange w:id="133" w:author="program2" w:date="2019-09-12T13:52:00Z">
            <w:rPr>
              <w:sz w:val="30"/>
              <w:lang w:val="en-GB"/>
            </w:rPr>
          </w:rPrChange>
        </w:rPr>
      </w:pPr>
    </w:p>
    <w:p w14:paraId="6DCD148E" w14:textId="77777777" w:rsidR="000A52FD" w:rsidRPr="00053D16" w:rsidRDefault="000A52FD">
      <w:pPr>
        <w:pStyle w:val="Tekstpodstawowy"/>
        <w:rPr>
          <w:sz w:val="30"/>
          <w:lang w:val="pl-PL"/>
          <w:rPrChange w:id="134" w:author="program2" w:date="2019-09-12T13:52:00Z">
            <w:rPr>
              <w:sz w:val="30"/>
              <w:lang w:val="en-GB"/>
            </w:rPr>
          </w:rPrChange>
        </w:rPr>
      </w:pPr>
    </w:p>
    <w:p w14:paraId="6F9A8438" w14:textId="77777777" w:rsidR="000A52FD" w:rsidRPr="00053D16" w:rsidRDefault="000A52FD">
      <w:pPr>
        <w:pStyle w:val="Tekstpodstawowy"/>
        <w:rPr>
          <w:sz w:val="30"/>
          <w:lang w:val="pl-PL"/>
          <w:rPrChange w:id="135" w:author="program2" w:date="2019-09-12T13:52:00Z">
            <w:rPr>
              <w:sz w:val="30"/>
              <w:lang w:val="en-GB"/>
            </w:rPr>
          </w:rPrChange>
        </w:rPr>
      </w:pPr>
    </w:p>
    <w:p w14:paraId="15CF5A33" w14:textId="77777777" w:rsidR="000A52FD" w:rsidRPr="00053D16" w:rsidRDefault="000A52FD">
      <w:pPr>
        <w:pStyle w:val="Tekstpodstawowy"/>
        <w:rPr>
          <w:sz w:val="30"/>
          <w:lang w:val="pl-PL"/>
          <w:rPrChange w:id="136" w:author="program2" w:date="2019-09-12T13:52:00Z">
            <w:rPr>
              <w:sz w:val="30"/>
              <w:lang w:val="en-GB"/>
            </w:rPr>
          </w:rPrChange>
        </w:rPr>
      </w:pPr>
    </w:p>
    <w:p w14:paraId="4EC401C3" w14:textId="77777777" w:rsidR="000A52FD" w:rsidRPr="00053D16" w:rsidRDefault="000A52FD">
      <w:pPr>
        <w:pStyle w:val="Tekstpodstawowy"/>
        <w:rPr>
          <w:sz w:val="30"/>
          <w:lang w:val="pl-PL"/>
          <w:rPrChange w:id="137" w:author="program2" w:date="2019-09-12T13:52:00Z">
            <w:rPr>
              <w:sz w:val="30"/>
              <w:lang w:val="en-GB"/>
            </w:rPr>
          </w:rPrChange>
        </w:rPr>
      </w:pPr>
    </w:p>
    <w:p w14:paraId="50846843" w14:textId="77777777" w:rsidR="000A52FD" w:rsidRPr="00053D16" w:rsidRDefault="000A52FD">
      <w:pPr>
        <w:pStyle w:val="Tekstpodstawowy"/>
        <w:rPr>
          <w:sz w:val="30"/>
          <w:lang w:val="pl-PL"/>
          <w:rPrChange w:id="138" w:author="program2" w:date="2019-09-12T13:52:00Z">
            <w:rPr>
              <w:sz w:val="30"/>
              <w:lang w:val="en-GB"/>
            </w:rPr>
          </w:rPrChange>
        </w:rPr>
      </w:pPr>
    </w:p>
    <w:p w14:paraId="02A0A4B1" w14:textId="77777777" w:rsidR="000A52FD" w:rsidRPr="00053D16" w:rsidRDefault="000A52FD">
      <w:pPr>
        <w:pStyle w:val="Tekstpodstawowy"/>
        <w:spacing w:before="9"/>
        <w:rPr>
          <w:sz w:val="22"/>
          <w:lang w:val="pl-PL"/>
          <w:rPrChange w:id="139" w:author="program2" w:date="2019-09-12T13:52:00Z">
            <w:rPr>
              <w:sz w:val="22"/>
              <w:lang w:val="en-GB"/>
            </w:rPr>
          </w:rPrChange>
        </w:rPr>
      </w:pPr>
    </w:p>
    <w:p w14:paraId="67DABF50" w14:textId="77777777" w:rsidR="000A52FD" w:rsidRPr="00053D16" w:rsidRDefault="005677B4">
      <w:pPr>
        <w:spacing w:before="1"/>
        <w:ind w:left="117"/>
        <w:rPr>
          <w:rFonts w:ascii="Bookman Old Style" w:hAnsi="Bookman Old Style"/>
          <w:b/>
          <w:sz w:val="28"/>
          <w:lang w:val="pl-PL"/>
          <w:rPrChange w:id="140" w:author="program2" w:date="2019-09-12T13:52:00Z">
            <w:rPr>
              <w:rFonts w:ascii="Bookman Old Style" w:hAnsi="Bookman Old Style"/>
              <w:b/>
              <w:sz w:val="28"/>
              <w:lang w:val="en-GB"/>
            </w:rPr>
          </w:rPrChange>
        </w:rPr>
      </w:pPr>
      <w:r w:rsidRPr="00053D16">
        <w:rPr>
          <w:rFonts w:ascii="Bookman Old Style" w:hAnsi="Bookman Old Style"/>
          <w:b/>
          <w:sz w:val="28"/>
          <w:lang w:val="pl-PL"/>
          <w:rPrChange w:id="141" w:author="program2" w:date="2019-09-12T13:52:00Z">
            <w:rPr>
              <w:rFonts w:ascii="Bookman Old Style" w:hAnsi="Bookman Old Style"/>
              <w:b/>
              <w:sz w:val="28"/>
              <w:lang w:val="en-GB"/>
            </w:rPr>
          </w:rPrChange>
        </w:rPr>
        <w:t>Oświadczenie kierującego pracą</w:t>
      </w:r>
    </w:p>
    <w:p w14:paraId="4DEA55ED" w14:textId="77777777" w:rsidR="000A52FD" w:rsidRPr="00053D16" w:rsidRDefault="005677B4">
      <w:pPr>
        <w:pStyle w:val="Tekstpodstawowy"/>
        <w:spacing w:before="259" w:line="232" w:lineRule="auto"/>
        <w:ind w:left="117" w:right="1402"/>
        <w:rPr>
          <w:lang w:val="pl-PL"/>
          <w:rPrChange w:id="142" w:author="program2" w:date="2019-09-12T13:52:00Z">
            <w:rPr>
              <w:lang w:val="en-GB"/>
            </w:rPr>
          </w:rPrChange>
        </w:rPr>
      </w:pPr>
      <w:r w:rsidRPr="00053D16">
        <w:rPr>
          <w:w w:val="95"/>
          <w:lang w:val="pl-PL"/>
          <w:rPrChange w:id="143" w:author="program2" w:date="2019-09-12T13:52:00Z">
            <w:rPr>
              <w:w w:val="95"/>
              <w:lang w:val="en-GB"/>
            </w:rPr>
          </w:rPrChange>
        </w:rPr>
        <w:t>Potwierdzam,</w:t>
      </w:r>
      <w:r w:rsidRPr="00053D16">
        <w:rPr>
          <w:spacing w:val="-15"/>
          <w:w w:val="95"/>
          <w:lang w:val="pl-PL"/>
          <w:rPrChange w:id="144" w:author="program2" w:date="2019-09-12T13:52:00Z">
            <w:rPr>
              <w:spacing w:val="-15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45" w:author="program2" w:date="2019-09-12T13:52:00Z">
            <w:rPr>
              <w:w w:val="95"/>
              <w:lang w:val="en-GB"/>
            </w:rPr>
          </w:rPrChange>
        </w:rPr>
        <w:t>że</w:t>
      </w:r>
      <w:r w:rsidRPr="00053D16">
        <w:rPr>
          <w:spacing w:val="-14"/>
          <w:w w:val="95"/>
          <w:lang w:val="pl-PL"/>
          <w:rPrChange w:id="146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47" w:author="program2" w:date="2019-09-12T13:52:00Z">
            <w:rPr>
              <w:w w:val="95"/>
              <w:lang w:val="en-GB"/>
            </w:rPr>
          </w:rPrChange>
        </w:rPr>
        <w:t>niniejsza</w:t>
      </w:r>
      <w:r w:rsidRPr="00053D16">
        <w:rPr>
          <w:spacing w:val="-14"/>
          <w:w w:val="95"/>
          <w:lang w:val="pl-PL"/>
          <w:rPrChange w:id="148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49" w:author="program2" w:date="2019-09-12T13:52:00Z">
            <w:rPr>
              <w:w w:val="95"/>
              <w:lang w:val="en-GB"/>
            </w:rPr>
          </w:rPrChange>
        </w:rPr>
        <w:t>praca</w:t>
      </w:r>
      <w:r w:rsidRPr="00053D16">
        <w:rPr>
          <w:spacing w:val="-14"/>
          <w:w w:val="95"/>
          <w:lang w:val="pl-PL"/>
          <w:rPrChange w:id="150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51" w:author="program2" w:date="2019-09-12T13:52:00Z">
            <w:rPr>
              <w:w w:val="95"/>
              <w:lang w:val="en-GB"/>
            </w:rPr>
          </w:rPrChange>
        </w:rPr>
        <w:t>została</w:t>
      </w:r>
      <w:r w:rsidRPr="00053D16">
        <w:rPr>
          <w:spacing w:val="-14"/>
          <w:w w:val="95"/>
          <w:lang w:val="pl-PL"/>
          <w:rPrChange w:id="152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53" w:author="program2" w:date="2019-09-12T13:52:00Z">
            <w:rPr>
              <w:w w:val="95"/>
              <w:lang w:val="en-GB"/>
            </w:rPr>
          </w:rPrChange>
        </w:rPr>
        <w:t>przygotowana</w:t>
      </w:r>
      <w:r w:rsidRPr="00053D16">
        <w:rPr>
          <w:spacing w:val="-14"/>
          <w:w w:val="95"/>
          <w:lang w:val="pl-PL"/>
          <w:rPrChange w:id="154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spacing w:val="4"/>
          <w:w w:val="95"/>
          <w:lang w:val="pl-PL"/>
          <w:rPrChange w:id="155" w:author="program2" w:date="2019-09-12T13:52:00Z">
            <w:rPr>
              <w:spacing w:val="4"/>
              <w:w w:val="95"/>
              <w:lang w:val="en-GB"/>
            </w:rPr>
          </w:rPrChange>
        </w:rPr>
        <w:t>pod</w:t>
      </w:r>
      <w:r w:rsidRPr="00053D16">
        <w:rPr>
          <w:spacing w:val="-14"/>
          <w:w w:val="95"/>
          <w:lang w:val="pl-PL"/>
          <w:rPrChange w:id="156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57" w:author="program2" w:date="2019-09-12T13:52:00Z">
            <w:rPr>
              <w:w w:val="95"/>
              <w:lang w:val="en-GB"/>
            </w:rPr>
          </w:rPrChange>
        </w:rPr>
        <w:t>moim</w:t>
      </w:r>
      <w:r w:rsidRPr="00053D16">
        <w:rPr>
          <w:spacing w:val="-14"/>
          <w:w w:val="95"/>
          <w:lang w:val="pl-PL"/>
          <w:rPrChange w:id="158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59" w:author="program2" w:date="2019-09-12T13:52:00Z">
            <w:rPr>
              <w:w w:val="95"/>
              <w:lang w:val="en-GB"/>
            </w:rPr>
          </w:rPrChange>
        </w:rPr>
        <w:t>kierunkiem</w:t>
      </w:r>
      <w:r w:rsidRPr="00053D16">
        <w:rPr>
          <w:spacing w:val="-14"/>
          <w:w w:val="95"/>
          <w:lang w:val="pl-PL"/>
          <w:rPrChange w:id="160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61" w:author="program2" w:date="2019-09-12T13:52:00Z">
            <w:rPr>
              <w:w w:val="95"/>
              <w:lang w:val="en-GB"/>
            </w:rPr>
          </w:rPrChange>
        </w:rPr>
        <w:t>i</w:t>
      </w:r>
      <w:r w:rsidRPr="00053D16">
        <w:rPr>
          <w:spacing w:val="-14"/>
          <w:w w:val="95"/>
          <w:lang w:val="pl-PL"/>
          <w:rPrChange w:id="162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63" w:author="program2" w:date="2019-09-12T13:52:00Z">
            <w:rPr>
              <w:w w:val="95"/>
              <w:lang w:val="en-GB"/>
            </w:rPr>
          </w:rPrChange>
        </w:rPr>
        <w:t>kwalifikuje</w:t>
      </w:r>
      <w:r w:rsidRPr="00053D16">
        <w:rPr>
          <w:spacing w:val="-14"/>
          <w:w w:val="95"/>
          <w:lang w:val="pl-PL"/>
          <w:rPrChange w:id="164" w:author="program2" w:date="2019-09-12T13:52:00Z">
            <w:rPr>
              <w:spacing w:val="-14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65" w:author="program2" w:date="2019-09-12T13:52:00Z">
            <w:rPr>
              <w:w w:val="95"/>
              <w:lang w:val="en-GB"/>
            </w:rPr>
          </w:rPrChange>
        </w:rPr>
        <w:t xml:space="preserve">się </w:t>
      </w:r>
      <w:r w:rsidRPr="00053D16">
        <w:rPr>
          <w:lang w:val="pl-PL"/>
          <w:rPrChange w:id="166" w:author="program2" w:date="2019-09-12T13:52:00Z">
            <w:rPr>
              <w:lang w:val="en-GB"/>
            </w:rPr>
          </w:rPrChange>
        </w:rPr>
        <w:t>do przedstawienia jej w postępowaniu o nadanie tytułu</w:t>
      </w:r>
      <w:r w:rsidRPr="00053D16">
        <w:rPr>
          <w:spacing w:val="24"/>
          <w:lang w:val="pl-PL"/>
          <w:rPrChange w:id="167" w:author="program2" w:date="2019-09-12T13:52:00Z">
            <w:rPr>
              <w:spacing w:val="24"/>
              <w:lang w:val="en-GB"/>
            </w:rPr>
          </w:rPrChange>
        </w:rPr>
        <w:t xml:space="preserve"> </w:t>
      </w:r>
      <w:r w:rsidRPr="00053D16">
        <w:rPr>
          <w:spacing w:val="-3"/>
          <w:lang w:val="pl-PL"/>
          <w:rPrChange w:id="168" w:author="program2" w:date="2019-09-12T13:52:00Z">
            <w:rPr>
              <w:spacing w:val="-3"/>
              <w:lang w:val="en-GB"/>
            </w:rPr>
          </w:rPrChange>
        </w:rPr>
        <w:t>zawodowego.</w:t>
      </w:r>
    </w:p>
    <w:p w14:paraId="31EF4B3A" w14:textId="77777777" w:rsidR="000A52FD" w:rsidRPr="00053D16" w:rsidRDefault="000A52FD">
      <w:pPr>
        <w:pStyle w:val="Tekstpodstawowy"/>
        <w:rPr>
          <w:sz w:val="30"/>
          <w:lang w:val="pl-PL"/>
          <w:rPrChange w:id="169" w:author="program2" w:date="2019-09-12T13:52:00Z">
            <w:rPr>
              <w:sz w:val="30"/>
              <w:lang w:val="en-GB"/>
            </w:rPr>
          </w:rPrChange>
        </w:rPr>
      </w:pPr>
    </w:p>
    <w:p w14:paraId="4425B9A6" w14:textId="77777777" w:rsidR="000A52FD" w:rsidRPr="00053D16" w:rsidRDefault="000A52FD">
      <w:pPr>
        <w:pStyle w:val="Tekstpodstawowy"/>
        <w:rPr>
          <w:sz w:val="30"/>
          <w:lang w:val="pl-PL"/>
          <w:rPrChange w:id="170" w:author="program2" w:date="2019-09-12T13:52:00Z">
            <w:rPr>
              <w:sz w:val="30"/>
              <w:lang w:val="en-GB"/>
            </w:rPr>
          </w:rPrChange>
        </w:rPr>
      </w:pPr>
    </w:p>
    <w:p w14:paraId="764FFD61" w14:textId="77777777" w:rsidR="000A52FD" w:rsidRPr="00053D16" w:rsidRDefault="000A52FD">
      <w:pPr>
        <w:pStyle w:val="Tekstpodstawowy"/>
        <w:rPr>
          <w:sz w:val="30"/>
          <w:lang w:val="pl-PL"/>
          <w:rPrChange w:id="171" w:author="program2" w:date="2019-09-12T13:52:00Z">
            <w:rPr>
              <w:sz w:val="30"/>
              <w:lang w:val="en-GB"/>
            </w:rPr>
          </w:rPrChange>
        </w:rPr>
      </w:pPr>
    </w:p>
    <w:p w14:paraId="75B8578A" w14:textId="77777777" w:rsidR="000A52FD" w:rsidRPr="00053D16" w:rsidRDefault="005677B4">
      <w:pPr>
        <w:pStyle w:val="Tekstpodstawowy"/>
        <w:tabs>
          <w:tab w:val="left" w:pos="5206"/>
        </w:tabs>
        <w:spacing w:before="187" w:line="294" w:lineRule="exact"/>
        <w:ind w:right="1298"/>
        <w:jc w:val="center"/>
        <w:rPr>
          <w:lang w:val="pl-PL"/>
          <w:rPrChange w:id="172" w:author="program2" w:date="2019-09-12T13:52:00Z">
            <w:rPr>
              <w:lang w:val="en-GB"/>
            </w:rPr>
          </w:rPrChange>
        </w:rPr>
      </w:pPr>
      <w:r w:rsidRPr="00053D16">
        <w:rPr>
          <w:w w:val="110"/>
          <w:lang w:val="pl-PL"/>
          <w:rPrChange w:id="173" w:author="program2" w:date="2019-09-12T13:52:00Z">
            <w:rPr>
              <w:w w:val="110"/>
              <w:lang w:val="en-GB"/>
            </w:rPr>
          </w:rPrChange>
        </w:rPr>
        <w:t>................................</w:t>
      </w:r>
      <w:r w:rsidRPr="00053D16">
        <w:rPr>
          <w:w w:val="110"/>
          <w:lang w:val="pl-PL"/>
          <w:rPrChange w:id="174" w:author="program2" w:date="2019-09-12T13:52:00Z">
            <w:rPr>
              <w:w w:val="110"/>
              <w:lang w:val="en-GB"/>
            </w:rPr>
          </w:rPrChange>
        </w:rPr>
        <w:tab/>
        <w:t>............................................</w:t>
      </w:r>
    </w:p>
    <w:p w14:paraId="3C033927" w14:textId="77777777" w:rsidR="000A52FD" w:rsidRPr="00053D16" w:rsidRDefault="005677B4">
      <w:pPr>
        <w:pStyle w:val="Tekstpodstawowy"/>
        <w:tabs>
          <w:tab w:val="left" w:pos="5045"/>
        </w:tabs>
        <w:spacing w:line="294" w:lineRule="exact"/>
        <w:ind w:right="1143"/>
        <w:jc w:val="center"/>
        <w:rPr>
          <w:lang w:val="pl-PL"/>
          <w:rPrChange w:id="175" w:author="program2" w:date="2019-09-12T13:52:00Z">
            <w:rPr>
              <w:lang w:val="en-GB"/>
            </w:rPr>
          </w:rPrChange>
        </w:rPr>
      </w:pPr>
      <w:r w:rsidRPr="00053D16">
        <w:rPr>
          <w:lang w:val="pl-PL"/>
          <w:rPrChange w:id="176" w:author="program2" w:date="2019-09-12T13:52:00Z">
            <w:rPr>
              <w:lang w:val="en-GB"/>
            </w:rPr>
          </w:rPrChange>
        </w:rPr>
        <w:t>Kraków,</w:t>
      </w:r>
      <w:r w:rsidRPr="00053D16">
        <w:rPr>
          <w:spacing w:val="-18"/>
          <w:lang w:val="pl-PL"/>
          <w:rPrChange w:id="177" w:author="program2" w:date="2019-09-12T13:52:00Z">
            <w:rPr>
              <w:spacing w:val="-18"/>
              <w:lang w:val="en-GB"/>
            </w:rPr>
          </w:rPrChange>
        </w:rPr>
        <w:t xml:space="preserve"> </w:t>
      </w:r>
      <w:r w:rsidRPr="00053D16">
        <w:rPr>
          <w:lang w:val="pl-PL"/>
          <w:rPrChange w:id="178" w:author="program2" w:date="2019-09-12T13:52:00Z">
            <w:rPr>
              <w:lang w:val="en-GB"/>
            </w:rPr>
          </w:rPrChange>
        </w:rPr>
        <w:t>dnia</w:t>
      </w:r>
      <w:r w:rsidRPr="00053D16">
        <w:rPr>
          <w:lang w:val="pl-PL"/>
          <w:rPrChange w:id="179" w:author="program2" w:date="2019-09-12T13:52:00Z">
            <w:rPr>
              <w:lang w:val="en-GB"/>
            </w:rPr>
          </w:rPrChange>
        </w:rPr>
        <w:tab/>
        <w:t>Podpis kierującego</w:t>
      </w:r>
      <w:r w:rsidRPr="00053D16">
        <w:rPr>
          <w:spacing w:val="16"/>
          <w:lang w:val="pl-PL"/>
          <w:rPrChange w:id="180" w:author="program2" w:date="2019-09-12T13:52:00Z">
            <w:rPr>
              <w:spacing w:val="16"/>
              <w:lang w:val="en-GB"/>
            </w:rPr>
          </w:rPrChange>
        </w:rPr>
        <w:t xml:space="preserve"> </w:t>
      </w:r>
      <w:r w:rsidRPr="00053D16">
        <w:rPr>
          <w:lang w:val="pl-PL"/>
          <w:rPrChange w:id="181" w:author="program2" w:date="2019-09-12T13:52:00Z">
            <w:rPr>
              <w:lang w:val="en-GB"/>
            </w:rPr>
          </w:rPrChange>
        </w:rPr>
        <w:t>pracą</w:t>
      </w:r>
    </w:p>
    <w:p w14:paraId="62B455EC" w14:textId="77777777" w:rsidR="000A52FD" w:rsidRPr="00053D16" w:rsidRDefault="000A52FD">
      <w:pPr>
        <w:spacing w:line="294" w:lineRule="exact"/>
        <w:jc w:val="center"/>
        <w:rPr>
          <w:lang w:val="pl-PL"/>
          <w:rPrChange w:id="182" w:author="program2" w:date="2019-09-12T13:52:00Z">
            <w:rPr>
              <w:lang w:val="en-GB"/>
            </w:rPr>
          </w:rPrChange>
        </w:rPr>
        <w:sectPr w:rsidR="000A52FD" w:rsidRPr="00053D16">
          <w:pgSz w:w="12240" w:h="15840"/>
          <w:pgMar w:top="1320" w:right="0" w:bottom="280" w:left="1300" w:header="708" w:footer="708" w:gutter="0"/>
          <w:cols w:space="708"/>
        </w:sectPr>
      </w:pPr>
    </w:p>
    <w:p w14:paraId="3B5126E3" w14:textId="77777777" w:rsidR="000A52FD" w:rsidRPr="00053D16" w:rsidRDefault="000A52FD">
      <w:pPr>
        <w:pStyle w:val="Tekstpodstawowy"/>
        <w:rPr>
          <w:sz w:val="20"/>
          <w:lang w:val="pl-PL"/>
          <w:rPrChange w:id="183" w:author="program2" w:date="2019-09-12T13:52:00Z">
            <w:rPr>
              <w:sz w:val="20"/>
              <w:lang w:val="en-GB"/>
            </w:rPr>
          </w:rPrChange>
        </w:rPr>
      </w:pPr>
    </w:p>
    <w:p w14:paraId="334D9860" w14:textId="77777777" w:rsidR="000A52FD" w:rsidRPr="00053D16" w:rsidRDefault="000A52FD">
      <w:pPr>
        <w:pStyle w:val="Tekstpodstawowy"/>
        <w:rPr>
          <w:sz w:val="20"/>
          <w:lang w:val="pl-PL"/>
          <w:rPrChange w:id="184" w:author="program2" w:date="2019-09-12T13:52:00Z">
            <w:rPr>
              <w:sz w:val="20"/>
              <w:lang w:val="en-GB"/>
            </w:rPr>
          </w:rPrChange>
        </w:rPr>
      </w:pPr>
    </w:p>
    <w:p w14:paraId="42DB6069" w14:textId="77777777" w:rsidR="000A52FD" w:rsidRPr="00053D16" w:rsidRDefault="000A52FD">
      <w:pPr>
        <w:pStyle w:val="Tekstpodstawowy"/>
        <w:rPr>
          <w:sz w:val="20"/>
          <w:lang w:val="pl-PL"/>
          <w:rPrChange w:id="185" w:author="program2" w:date="2019-09-12T13:52:00Z">
            <w:rPr>
              <w:sz w:val="20"/>
              <w:lang w:val="en-GB"/>
            </w:rPr>
          </w:rPrChange>
        </w:rPr>
      </w:pPr>
    </w:p>
    <w:p w14:paraId="750E6532" w14:textId="77777777" w:rsidR="000A52FD" w:rsidRPr="00053D16" w:rsidRDefault="000A52FD">
      <w:pPr>
        <w:pStyle w:val="Tekstpodstawowy"/>
        <w:rPr>
          <w:sz w:val="20"/>
          <w:lang w:val="pl-PL"/>
          <w:rPrChange w:id="186" w:author="program2" w:date="2019-09-12T13:52:00Z">
            <w:rPr>
              <w:sz w:val="20"/>
              <w:lang w:val="en-GB"/>
            </w:rPr>
          </w:rPrChange>
        </w:rPr>
      </w:pPr>
    </w:p>
    <w:p w14:paraId="444D3330" w14:textId="77777777" w:rsidR="000A52FD" w:rsidRPr="00053D16" w:rsidRDefault="000A52FD">
      <w:pPr>
        <w:pStyle w:val="Tekstpodstawowy"/>
        <w:rPr>
          <w:sz w:val="16"/>
          <w:lang w:val="pl-PL"/>
          <w:rPrChange w:id="187" w:author="program2" w:date="2019-09-12T13:52:00Z">
            <w:rPr>
              <w:sz w:val="16"/>
              <w:lang w:val="en-GB"/>
            </w:rPr>
          </w:rPrChange>
        </w:rPr>
      </w:pPr>
    </w:p>
    <w:p w14:paraId="60B1945F" w14:textId="77777777" w:rsidR="000A52FD" w:rsidRPr="00053D16" w:rsidRDefault="005677B4">
      <w:pPr>
        <w:spacing w:before="96"/>
        <w:ind w:left="117"/>
        <w:rPr>
          <w:b/>
          <w:sz w:val="49"/>
          <w:lang w:val="pl-PL"/>
          <w:rPrChange w:id="188" w:author="program2" w:date="2019-09-12T13:52:00Z">
            <w:rPr>
              <w:b/>
              <w:sz w:val="49"/>
              <w:lang w:val="en-GB"/>
            </w:rPr>
          </w:rPrChange>
        </w:rPr>
      </w:pPr>
      <w:proofErr w:type="spellStart"/>
      <w:r w:rsidRPr="00053D16">
        <w:rPr>
          <w:b/>
          <w:w w:val="105"/>
          <w:sz w:val="49"/>
          <w:lang w:val="pl-PL"/>
          <w:rPrChange w:id="189" w:author="program2" w:date="2019-09-12T13:52:00Z">
            <w:rPr>
              <w:b/>
              <w:w w:val="105"/>
              <w:sz w:val="49"/>
              <w:lang w:val="en-GB"/>
            </w:rPr>
          </w:rPrChange>
        </w:rPr>
        <w:t>Abstract</w:t>
      </w:r>
      <w:proofErr w:type="spellEnd"/>
    </w:p>
    <w:p w14:paraId="1795FBD9" w14:textId="77777777" w:rsidR="000A52FD" w:rsidRPr="00053D16" w:rsidRDefault="000A52FD">
      <w:pPr>
        <w:pStyle w:val="Tekstpodstawowy"/>
        <w:spacing w:before="9"/>
        <w:rPr>
          <w:b/>
          <w:sz w:val="60"/>
          <w:lang w:val="pl-PL"/>
          <w:rPrChange w:id="190" w:author="program2" w:date="2019-09-12T13:52:00Z">
            <w:rPr>
              <w:b/>
              <w:sz w:val="60"/>
              <w:lang w:val="en-GB"/>
            </w:rPr>
          </w:rPrChange>
        </w:rPr>
      </w:pPr>
    </w:p>
    <w:p w14:paraId="6FEB668E" w14:textId="77777777" w:rsidR="000A52FD" w:rsidRPr="005677B4" w:rsidRDefault="005677B4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implementation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Random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Sequential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Adsorption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polydisks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being proposed,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-2"/>
          <w:lang w:val="en-GB"/>
        </w:rPr>
        <w:t>evaluated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examined.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created,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expanding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previous, CPU-level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parallel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solution.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been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implemented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Python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language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using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 xml:space="preserve">PyCUDA </w:t>
      </w:r>
      <w:r w:rsidRPr="005677B4">
        <w:rPr>
          <w:spacing w:val="-3"/>
          <w:lang w:val="en-GB"/>
        </w:rPr>
        <w:t xml:space="preserve">package, </w:t>
      </w:r>
      <w:r w:rsidRPr="005677B4">
        <w:rPr>
          <w:lang w:val="en-GB"/>
        </w:rPr>
        <w:t>in order to utilise GPU for calculations. The algorithm has been evaluated and compared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existing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solution.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sequential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parallel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parts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 xml:space="preserve">of the proposed algorithm </w:t>
      </w:r>
      <w:r w:rsidRPr="005677B4">
        <w:rPr>
          <w:spacing w:val="-3"/>
          <w:lang w:val="en-GB"/>
        </w:rPr>
        <w:t>was</w:t>
      </w:r>
      <w:r w:rsidRPr="005677B4">
        <w:rPr>
          <w:spacing w:val="-1"/>
          <w:lang w:val="en-GB"/>
        </w:rPr>
        <w:t xml:space="preserve"> </w:t>
      </w:r>
      <w:r w:rsidRPr="005677B4">
        <w:rPr>
          <w:lang w:val="en-GB"/>
        </w:rPr>
        <w:t>examined.</w:t>
      </w:r>
    </w:p>
    <w:p w14:paraId="34CA54AA" w14:textId="77777777" w:rsidR="000A52FD" w:rsidRPr="005677B4" w:rsidRDefault="000A52FD">
      <w:pPr>
        <w:pStyle w:val="Tekstpodstawowy"/>
        <w:rPr>
          <w:sz w:val="30"/>
          <w:lang w:val="en-GB"/>
        </w:rPr>
      </w:pPr>
    </w:p>
    <w:p w14:paraId="511ED9FE" w14:textId="77777777" w:rsidR="000A52FD" w:rsidRPr="005677B4" w:rsidRDefault="000A52FD">
      <w:pPr>
        <w:pStyle w:val="Tekstpodstawowy"/>
        <w:rPr>
          <w:sz w:val="30"/>
          <w:lang w:val="en-GB"/>
        </w:rPr>
      </w:pPr>
    </w:p>
    <w:p w14:paraId="279DD61E" w14:textId="77777777" w:rsidR="000A52FD" w:rsidRPr="005677B4" w:rsidRDefault="000A52FD">
      <w:pPr>
        <w:pStyle w:val="Tekstpodstawowy"/>
        <w:spacing w:before="10"/>
        <w:rPr>
          <w:sz w:val="25"/>
          <w:lang w:val="en-GB"/>
        </w:rPr>
      </w:pPr>
    </w:p>
    <w:p w14:paraId="6D2C0580" w14:textId="77777777" w:rsidR="000A52FD" w:rsidRPr="00053D16" w:rsidRDefault="005677B4">
      <w:pPr>
        <w:ind w:left="117"/>
        <w:rPr>
          <w:b/>
          <w:sz w:val="49"/>
          <w:lang w:val="pl-PL"/>
          <w:rPrChange w:id="191" w:author="program2" w:date="2019-09-12T13:52:00Z">
            <w:rPr>
              <w:b/>
              <w:sz w:val="49"/>
              <w:lang w:val="en-GB"/>
            </w:rPr>
          </w:rPrChange>
        </w:rPr>
      </w:pPr>
      <w:r w:rsidRPr="00053D16">
        <w:rPr>
          <w:b/>
          <w:sz w:val="49"/>
          <w:lang w:val="pl-PL"/>
          <w:rPrChange w:id="192" w:author="program2" w:date="2019-09-12T13:52:00Z">
            <w:rPr>
              <w:b/>
              <w:sz w:val="49"/>
              <w:lang w:val="en-GB"/>
            </w:rPr>
          </w:rPrChange>
        </w:rPr>
        <w:t>Streszczenie</w:t>
      </w:r>
    </w:p>
    <w:p w14:paraId="4CDC0014" w14:textId="77777777" w:rsidR="000A52FD" w:rsidRPr="00053D16" w:rsidRDefault="000A52FD">
      <w:pPr>
        <w:pStyle w:val="Tekstpodstawowy"/>
        <w:spacing w:before="9"/>
        <w:rPr>
          <w:b/>
          <w:sz w:val="60"/>
          <w:lang w:val="pl-PL"/>
          <w:rPrChange w:id="193" w:author="program2" w:date="2019-09-12T13:52:00Z">
            <w:rPr>
              <w:b/>
              <w:sz w:val="60"/>
              <w:lang w:val="en-GB"/>
            </w:rPr>
          </w:rPrChange>
        </w:rPr>
      </w:pPr>
    </w:p>
    <w:p w14:paraId="2EFBCD6B" w14:textId="77777777" w:rsidR="000A52FD" w:rsidRPr="00053D16" w:rsidRDefault="005677B4">
      <w:pPr>
        <w:pStyle w:val="Tekstpodstawowy"/>
        <w:spacing w:line="232" w:lineRule="auto"/>
        <w:ind w:left="117" w:right="1092"/>
        <w:rPr>
          <w:lang w:val="pl-PL"/>
          <w:rPrChange w:id="194" w:author="program2" w:date="2019-09-12T13:52:00Z">
            <w:rPr>
              <w:lang w:val="en-GB"/>
            </w:rPr>
          </w:rPrChange>
        </w:rPr>
      </w:pPr>
      <w:r w:rsidRPr="00053D16">
        <w:rPr>
          <w:w w:val="95"/>
          <w:lang w:val="pl-PL"/>
          <w:rPrChange w:id="195" w:author="program2" w:date="2019-09-12T13:52:00Z">
            <w:rPr>
              <w:w w:val="95"/>
              <w:lang w:val="en-GB"/>
            </w:rPr>
          </w:rPrChange>
        </w:rPr>
        <w:t>Zaproponowano</w:t>
      </w:r>
      <w:r w:rsidRPr="00053D16">
        <w:rPr>
          <w:spacing w:val="-33"/>
          <w:w w:val="95"/>
          <w:lang w:val="pl-PL"/>
          <w:rPrChange w:id="196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97" w:author="program2" w:date="2019-09-12T13:52:00Z">
            <w:rPr>
              <w:w w:val="95"/>
              <w:lang w:val="en-GB"/>
            </w:rPr>
          </w:rPrChange>
        </w:rPr>
        <w:t>implementację</w:t>
      </w:r>
      <w:r w:rsidRPr="00053D16">
        <w:rPr>
          <w:spacing w:val="-33"/>
          <w:w w:val="95"/>
          <w:lang w:val="pl-PL"/>
          <w:rPrChange w:id="198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199" w:author="program2" w:date="2019-09-12T13:52:00Z">
            <w:rPr>
              <w:w w:val="95"/>
              <w:lang w:val="en-GB"/>
            </w:rPr>
          </w:rPrChange>
        </w:rPr>
        <w:t>algorytmu</w:t>
      </w:r>
      <w:r w:rsidRPr="00053D16">
        <w:rPr>
          <w:spacing w:val="-33"/>
          <w:w w:val="95"/>
          <w:lang w:val="pl-PL"/>
          <w:rPrChange w:id="200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spacing w:val="-3"/>
          <w:w w:val="95"/>
          <w:lang w:val="pl-PL"/>
          <w:rPrChange w:id="201" w:author="program2" w:date="2019-09-12T13:52:00Z">
            <w:rPr>
              <w:spacing w:val="-3"/>
              <w:w w:val="95"/>
              <w:lang w:val="en-GB"/>
            </w:rPr>
          </w:rPrChange>
        </w:rPr>
        <w:t>Losowej</w:t>
      </w:r>
      <w:r w:rsidRPr="00053D16">
        <w:rPr>
          <w:spacing w:val="-32"/>
          <w:w w:val="95"/>
          <w:lang w:val="pl-PL"/>
          <w:rPrChange w:id="202" w:author="program2" w:date="2019-09-12T13:52:00Z">
            <w:rPr>
              <w:spacing w:val="-32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203" w:author="program2" w:date="2019-09-12T13:52:00Z">
            <w:rPr>
              <w:w w:val="95"/>
              <w:lang w:val="en-GB"/>
            </w:rPr>
          </w:rPrChange>
        </w:rPr>
        <w:t>Adsorpcji</w:t>
      </w:r>
      <w:r w:rsidRPr="00053D16">
        <w:rPr>
          <w:spacing w:val="-33"/>
          <w:w w:val="95"/>
          <w:lang w:val="pl-PL"/>
          <w:rPrChange w:id="204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205" w:author="program2" w:date="2019-09-12T13:52:00Z">
            <w:rPr>
              <w:w w:val="95"/>
              <w:lang w:val="en-GB"/>
            </w:rPr>
          </w:rPrChange>
        </w:rPr>
        <w:t>Sekwencyjnej,</w:t>
      </w:r>
      <w:r w:rsidRPr="00053D16">
        <w:rPr>
          <w:spacing w:val="-33"/>
          <w:w w:val="95"/>
          <w:lang w:val="pl-PL"/>
          <w:rPrChange w:id="206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207" w:author="program2" w:date="2019-09-12T13:52:00Z">
            <w:rPr>
              <w:w w:val="95"/>
              <w:lang w:val="en-GB"/>
            </w:rPr>
          </w:rPrChange>
        </w:rPr>
        <w:t>dla</w:t>
      </w:r>
      <w:r w:rsidRPr="00053D16">
        <w:rPr>
          <w:spacing w:val="-32"/>
          <w:w w:val="95"/>
          <w:lang w:val="pl-PL"/>
          <w:rPrChange w:id="208" w:author="program2" w:date="2019-09-12T13:52:00Z">
            <w:rPr>
              <w:spacing w:val="-32"/>
              <w:w w:val="95"/>
              <w:lang w:val="en-GB"/>
            </w:rPr>
          </w:rPrChange>
        </w:rPr>
        <w:t xml:space="preserve"> </w:t>
      </w:r>
      <w:r w:rsidRPr="00053D16">
        <w:rPr>
          <w:w w:val="95"/>
          <w:lang w:val="pl-PL"/>
          <w:rPrChange w:id="209" w:author="program2" w:date="2019-09-12T13:52:00Z">
            <w:rPr>
              <w:w w:val="95"/>
              <w:lang w:val="en-GB"/>
            </w:rPr>
          </w:rPrChange>
        </w:rPr>
        <w:t>układów</w:t>
      </w:r>
      <w:r w:rsidRPr="00053D16">
        <w:rPr>
          <w:spacing w:val="-33"/>
          <w:w w:val="95"/>
          <w:lang w:val="pl-PL"/>
          <w:rPrChange w:id="210" w:author="program2" w:date="2019-09-12T13:52:00Z">
            <w:rPr>
              <w:spacing w:val="-33"/>
              <w:w w:val="95"/>
              <w:lang w:val="en-GB"/>
            </w:rPr>
          </w:rPrChange>
        </w:rPr>
        <w:t xml:space="preserve"> </w:t>
      </w:r>
      <w:r w:rsidRPr="00053D16">
        <w:rPr>
          <w:spacing w:val="-3"/>
          <w:w w:val="95"/>
          <w:lang w:val="pl-PL"/>
          <w:rPrChange w:id="211" w:author="program2" w:date="2019-09-12T13:52:00Z">
            <w:rPr>
              <w:spacing w:val="-3"/>
              <w:w w:val="95"/>
              <w:lang w:val="en-GB"/>
            </w:rPr>
          </w:rPrChange>
        </w:rPr>
        <w:t xml:space="preserve">dysków. </w:t>
      </w:r>
      <w:r w:rsidRPr="00053D16">
        <w:rPr>
          <w:lang w:val="pl-PL"/>
          <w:rPrChange w:id="212" w:author="program2" w:date="2019-09-12T13:52:00Z">
            <w:rPr>
              <w:lang w:val="en-GB"/>
            </w:rPr>
          </w:rPrChange>
        </w:rPr>
        <w:t xml:space="preserve">Algorytm powstał na podstawie istniejących rozwiązań zapewniających równoległe wyko- </w:t>
      </w:r>
      <w:proofErr w:type="spellStart"/>
      <w:r w:rsidRPr="00053D16">
        <w:rPr>
          <w:lang w:val="pl-PL"/>
          <w:rPrChange w:id="213" w:author="program2" w:date="2019-09-12T13:52:00Z">
            <w:rPr>
              <w:lang w:val="en-GB"/>
            </w:rPr>
          </w:rPrChange>
        </w:rPr>
        <w:t>nanie</w:t>
      </w:r>
      <w:proofErr w:type="spellEnd"/>
      <w:r w:rsidRPr="00053D16">
        <w:rPr>
          <w:spacing w:val="-20"/>
          <w:lang w:val="pl-PL"/>
          <w:rPrChange w:id="214" w:author="program2" w:date="2019-09-12T13:52:00Z">
            <w:rPr>
              <w:spacing w:val="-20"/>
              <w:lang w:val="en-GB"/>
            </w:rPr>
          </w:rPrChange>
        </w:rPr>
        <w:t xml:space="preserve"> </w:t>
      </w:r>
      <w:r w:rsidRPr="00053D16">
        <w:rPr>
          <w:lang w:val="pl-PL"/>
          <w:rPrChange w:id="215" w:author="program2" w:date="2019-09-12T13:52:00Z">
            <w:rPr>
              <w:lang w:val="en-GB"/>
            </w:rPr>
          </w:rPrChange>
        </w:rPr>
        <w:t>na</w:t>
      </w:r>
      <w:r w:rsidRPr="00053D16">
        <w:rPr>
          <w:spacing w:val="-19"/>
          <w:lang w:val="pl-PL"/>
          <w:rPrChange w:id="216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17" w:author="program2" w:date="2019-09-12T13:52:00Z">
            <w:rPr>
              <w:lang w:val="en-GB"/>
            </w:rPr>
          </w:rPrChange>
        </w:rPr>
        <w:t>poziomie</w:t>
      </w:r>
      <w:r w:rsidRPr="00053D16">
        <w:rPr>
          <w:spacing w:val="-20"/>
          <w:lang w:val="pl-PL"/>
          <w:rPrChange w:id="218" w:author="program2" w:date="2019-09-12T13:52:00Z">
            <w:rPr>
              <w:spacing w:val="-20"/>
              <w:lang w:val="en-GB"/>
            </w:rPr>
          </w:rPrChange>
        </w:rPr>
        <w:t xml:space="preserve"> </w:t>
      </w:r>
      <w:r w:rsidRPr="00053D16">
        <w:rPr>
          <w:spacing w:val="-4"/>
          <w:lang w:val="pl-PL"/>
          <w:rPrChange w:id="219" w:author="program2" w:date="2019-09-12T13:52:00Z">
            <w:rPr>
              <w:spacing w:val="-4"/>
              <w:lang w:val="en-GB"/>
            </w:rPr>
          </w:rPrChange>
        </w:rPr>
        <w:t>wątków</w:t>
      </w:r>
      <w:r w:rsidRPr="00053D16">
        <w:rPr>
          <w:spacing w:val="-19"/>
          <w:lang w:val="pl-PL"/>
          <w:rPrChange w:id="220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21" w:author="program2" w:date="2019-09-12T13:52:00Z">
            <w:rPr>
              <w:lang w:val="en-GB"/>
            </w:rPr>
          </w:rPrChange>
        </w:rPr>
        <w:t>procesora.</w:t>
      </w:r>
      <w:r w:rsidRPr="00053D16">
        <w:rPr>
          <w:spacing w:val="-20"/>
          <w:lang w:val="pl-PL"/>
          <w:rPrChange w:id="222" w:author="program2" w:date="2019-09-12T13:52:00Z">
            <w:rPr>
              <w:spacing w:val="-20"/>
              <w:lang w:val="en-GB"/>
            </w:rPr>
          </w:rPrChange>
        </w:rPr>
        <w:t xml:space="preserve"> </w:t>
      </w:r>
      <w:r w:rsidRPr="00053D16">
        <w:rPr>
          <w:lang w:val="pl-PL"/>
          <w:rPrChange w:id="223" w:author="program2" w:date="2019-09-12T13:52:00Z">
            <w:rPr>
              <w:lang w:val="en-GB"/>
            </w:rPr>
          </w:rPrChange>
        </w:rPr>
        <w:t>Nowy</w:t>
      </w:r>
      <w:r w:rsidRPr="00053D16">
        <w:rPr>
          <w:spacing w:val="-19"/>
          <w:lang w:val="pl-PL"/>
          <w:rPrChange w:id="224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25" w:author="program2" w:date="2019-09-12T13:52:00Z">
            <w:rPr>
              <w:lang w:val="en-GB"/>
            </w:rPr>
          </w:rPrChange>
        </w:rPr>
        <w:t>algorytm</w:t>
      </w:r>
      <w:r w:rsidRPr="00053D16">
        <w:rPr>
          <w:spacing w:val="-19"/>
          <w:lang w:val="pl-PL"/>
          <w:rPrChange w:id="226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27" w:author="program2" w:date="2019-09-12T13:52:00Z">
            <w:rPr>
              <w:lang w:val="en-GB"/>
            </w:rPr>
          </w:rPrChange>
        </w:rPr>
        <w:t>został</w:t>
      </w:r>
      <w:r w:rsidRPr="00053D16">
        <w:rPr>
          <w:spacing w:val="-20"/>
          <w:lang w:val="pl-PL"/>
          <w:rPrChange w:id="228" w:author="program2" w:date="2019-09-12T13:52:00Z">
            <w:rPr>
              <w:spacing w:val="-20"/>
              <w:lang w:val="en-GB"/>
            </w:rPr>
          </w:rPrChange>
        </w:rPr>
        <w:t xml:space="preserve"> </w:t>
      </w:r>
      <w:r w:rsidRPr="00053D16">
        <w:rPr>
          <w:lang w:val="pl-PL"/>
          <w:rPrChange w:id="229" w:author="program2" w:date="2019-09-12T13:52:00Z">
            <w:rPr>
              <w:lang w:val="en-GB"/>
            </w:rPr>
          </w:rPrChange>
        </w:rPr>
        <w:t>zaimplementowany</w:t>
      </w:r>
      <w:r w:rsidRPr="00053D16">
        <w:rPr>
          <w:spacing w:val="-19"/>
          <w:lang w:val="pl-PL"/>
          <w:rPrChange w:id="230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31" w:author="program2" w:date="2019-09-12T13:52:00Z">
            <w:rPr>
              <w:lang w:val="en-GB"/>
            </w:rPr>
          </w:rPrChange>
        </w:rPr>
        <w:t>z</w:t>
      </w:r>
      <w:r w:rsidRPr="00053D16">
        <w:rPr>
          <w:spacing w:val="-20"/>
          <w:lang w:val="pl-PL"/>
          <w:rPrChange w:id="232" w:author="program2" w:date="2019-09-12T13:52:00Z">
            <w:rPr>
              <w:spacing w:val="-20"/>
              <w:lang w:val="en-GB"/>
            </w:rPr>
          </w:rPrChange>
        </w:rPr>
        <w:t xml:space="preserve"> </w:t>
      </w:r>
      <w:r w:rsidRPr="00053D16">
        <w:rPr>
          <w:lang w:val="pl-PL"/>
          <w:rPrChange w:id="233" w:author="program2" w:date="2019-09-12T13:52:00Z">
            <w:rPr>
              <w:lang w:val="en-GB"/>
            </w:rPr>
          </w:rPrChange>
        </w:rPr>
        <w:t xml:space="preserve">użyciem </w:t>
      </w:r>
      <w:r w:rsidRPr="00053D16">
        <w:rPr>
          <w:spacing w:val="-3"/>
          <w:lang w:val="pl-PL"/>
          <w:rPrChange w:id="234" w:author="program2" w:date="2019-09-12T13:52:00Z">
            <w:rPr>
              <w:spacing w:val="-3"/>
              <w:lang w:val="en-GB"/>
            </w:rPr>
          </w:rPrChange>
        </w:rPr>
        <w:t>języka</w:t>
      </w:r>
      <w:r w:rsidRPr="00053D16">
        <w:rPr>
          <w:spacing w:val="-26"/>
          <w:lang w:val="pl-PL"/>
          <w:rPrChange w:id="235" w:author="program2" w:date="2019-09-12T13:52:00Z">
            <w:rPr>
              <w:spacing w:val="-26"/>
              <w:lang w:val="en-GB"/>
            </w:rPr>
          </w:rPrChange>
        </w:rPr>
        <w:t xml:space="preserve"> </w:t>
      </w:r>
      <w:proofErr w:type="spellStart"/>
      <w:r w:rsidRPr="00053D16">
        <w:rPr>
          <w:lang w:val="pl-PL"/>
          <w:rPrChange w:id="236" w:author="program2" w:date="2019-09-12T13:52:00Z">
            <w:rPr>
              <w:lang w:val="en-GB"/>
            </w:rPr>
          </w:rPrChange>
        </w:rPr>
        <w:t>Python</w:t>
      </w:r>
      <w:proofErr w:type="spellEnd"/>
      <w:r w:rsidRPr="00053D16">
        <w:rPr>
          <w:spacing w:val="-26"/>
          <w:lang w:val="pl-PL"/>
          <w:rPrChange w:id="237" w:author="program2" w:date="2019-09-12T13:52:00Z">
            <w:rPr>
              <w:spacing w:val="-26"/>
              <w:lang w:val="en-GB"/>
            </w:rPr>
          </w:rPrChange>
        </w:rPr>
        <w:t xml:space="preserve"> </w:t>
      </w:r>
      <w:r w:rsidRPr="00053D16">
        <w:rPr>
          <w:lang w:val="pl-PL"/>
          <w:rPrChange w:id="238" w:author="program2" w:date="2019-09-12T13:52:00Z">
            <w:rPr>
              <w:lang w:val="en-GB"/>
            </w:rPr>
          </w:rPrChange>
        </w:rPr>
        <w:t>i</w:t>
      </w:r>
      <w:r w:rsidRPr="00053D16">
        <w:rPr>
          <w:spacing w:val="-25"/>
          <w:lang w:val="pl-PL"/>
          <w:rPrChange w:id="239" w:author="program2" w:date="2019-09-12T13:52:00Z">
            <w:rPr>
              <w:spacing w:val="-25"/>
              <w:lang w:val="en-GB"/>
            </w:rPr>
          </w:rPrChange>
        </w:rPr>
        <w:t xml:space="preserve"> </w:t>
      </w:r>
      <w:r w:rsidRPr="00053D16">
        <w:rPr>
          <w:lang w:val="pl-PL"/>
          <w:rPrChange w:id="240" w:author="program2" w:date="2019-09-12T13:52:00Z">
            <w:rPr>
              <w:lang w:val="en-GB"/>
            </w:rPr>
          </w:rPrChange>
        </w:rPr>
        <w:t>pakietu</w:t>
      </w:r>
      <w:r w:rsidRPr="00053D16">
        <w:rPr>
          <w:spacing w:val="-26"/>
          <w:lang w:val="pl-PL"/>
          <w:rPrChange w:id="241" w:author="program2" w:date="2019-09-12T13:52:00Z">
            <w:rPr>
              <w:spacing w:val="-26"/>
              <w:lang w:val="en-GB"/>
            </w:rPr>
          </w:rPrChange>
        </w:rPr>
        <w:t xml:space="preserve"> </w:t>
      </w:r>
      <w:proofErr w:type="spellStart"/>
      <w:r w:rsidRPr="00053D16">
        <w:rPr>
          <w:lang w:val="pl-PL"/>
          <w:rPrChange w:id="242" w:author="program2" w:date="2019-09-12T13:52:00Z">
            <w:rPr>
              <w:lang w:val="en-GB"/>
            </w:rPr>
          </w:rPrChange>
        </w:rPr>
        <w:t>PyCUDA</w:t>
      </w:r>
      <w:proofErr w:type="spellEnd"/>
      <w:r w:rsidRPr="00053D16">
        <w:rPr>
          <w:lang w:val="pl-PL"/>
          <w:rPrChange w:id="243" w:author="program2" w:date="2019-09-12T13:52:00Z">
            <w:rPr>
              <w:lang w:val="en-GB"/>
            </w:rPr>
          </w:rPrChange>
        </w:rPr>
        <w:t>,</w:t>
      </w:r>
      <w:r w:rsidRPr="00053D16">
        <w:rPr>
          <w:spacing w:val="-26"/>
          <w:lang w:val="pl-PL"/>
          <w:rPrChange w:id="244" w:author="program2" w:date="2019-09-12T13:52:00Z">
            <w:rPr>
              <w:spacing w:val="-26"/>
              <w:lang w:val="en-GB"/>
            </w:rPr>
          </w:rPrChange>
        </w:rPr>
        <w:t xml:space="preserve"> </w:t>
      </w:r>
      <w:r w:rsidRPr="00053D16">
        <w:rPr>
          <w:lang w:val="pl-PL"/>
          <w:rPrChange w:id="245" w:author="program2" w:date="2019-09-12T13:52:00Z">
            <w:rPr>
              <w:lang w:val="en-GB"/>
            </w:rPr>
          </w:rPrChange>
        </w:rPr>
        <w:t>celem</w:t>
      </w:r>
      <w:r w:rsidRPr="00053D16">
        <w:rPr>
          <w:spacing w:val="-25"/>
          <w:lang w:val="pl-PL"/>
          <w:rPrChange w:id="246" w:author="program2" w:date="2019-09-12T13:52:00Z">
            <w:rPr>
              <w:spacing w:val="-25"/>
              <w:lang w:val="en-GB"/>
            </w:rPr>
          </w:rPrChange>
        </w:rPr>
        <w:t xml:space="preserve"> </w:t>
      </w:r>
      <w:r w:rsidRPr="00053D16">
        <w:rPr>
          <w:lang w:val="pl-PL"/>
          <w:rPrChange w:id="247" w:author="program2" w:date="2019-09-12T13:52:00Z">
            <w:rPr>
              <w:lang w:val="en-GB"/>
            </w:rPr>
          </w:rPrChange>
        </w:rPr>
        <w:t>wykorzystania</w:t>
      </w:r>
      <w:r w:rsidRPr="00053D16">
        <w:rPr>
          <w:spacing w:val="-26"/>
          <w:lang w:val="pl-PL"/>
          <w:rPrChange w:id="248" w:author="program2" w:date="2019-09-12T13:52:00Z">
            <w:rPr>
              <w:spacing w:val="-26"/>
              <w:lang w:val="en-GB"/>
            </w:rPr>
          </w:rPrChange>
        </w:rPr>
        <w:t xml:space="preserve"> </w:t>
      </w:r>
      <w:r w:rsidRPr="00053D16">
        <w:rPr>
          <w:lang w:val="pl-PL"/>
          <w:rPrChange w:id="249" w:author="program2" w:date="2019-09-12T13:52:00Z">
            <w:rPr>
              <w:lang w:val="en-GB"/>
            </w:rPr>
          </w:rPrChange>
        </w:rPr>
        <w:t>do</w:t>
      </w:r>
      <w:r w:rsidRPr="00053D16">
        <w:rPr>
          <w:spacing w:val="-26"/>
          <w:lang w:val="pl-PL"/>
          <w:rPrChange w:id="250" w:author="program2" w:date="2019-09-12T13:52:00Z">
            <w:rPr>
              <w:spacing w:val="-26"/>
              <w:lang w:val="en-GB"/>
            </w:rPr>
          </w:rPrChange>
        </w:rPr>
        <w:t xml:space="preserve"> </w:t>
      </w:r>
      <w:r w:rsidRPr="00053D16">
        <w:rPr>
          <w:lang w:val="pl-PL"/>
          <w:rPrChange w:id="251" w:author="program2" w:date="2019-09-12T13:52:00Z">
            <w:rPr>
              <w:lang w:val="en-GB"/>
            </w:rPr>
          </w:rPrChange>
        </w:rPr>
        <w:t>obliczeń</w:t>
      </w:r>
      <w:r w:rsidRPr="00053D16">
        <w:rPr>
          <w:spacing w:val="-25"/>
          <w:lang w:val="pl-PL"/>
          <w:rPrChange w:id="252" w:author="program2" w:date="2019-09-12T13:52:00Z">
            <w:rPr>
              <w:spacing w:val="-25"/>
              <w:lang w:val="en-GB"/>
            </w:rPr>
          </w:rPrChange>
        </w:rPr>
        <w:t xml:space="preserve"> </w:t>
      </w:r>
      <w:r w:rsidRPr="00053D16">
        <w:rPr>
          <w:spacing w:val="-4"/>
          <w:lang w:val="pl-PL"/>
          <w:rPrChange w:id="253" w:author="program2" w:date="2019-09-12T13:52:00Z">
            <w:rPr>
              <w:spacing w:val="-4"/>
              <w:lang w:val="en-GB"/>
            </w:rPr>
          </w:rPrChange>
        </w:rPr>
        <w:t>kart</w:t>
      </w:r>
      <w:r w:rsidRPr="00053D16">
        <w:rPr>
          <w:spacing w:val="-26"/>
          <w:lang w:val="pl-PL"/>
          <w:rPrChange w:id="254" w:author="program2" w:date="2019-09-12T13:52:00Z">
            <w:rPr>
              <w:spacing w:val="-26"/>
              <w:lang w:val="en-GB"/>
            </w:rPr>
          </w:rPrChange>
        </w:rPr>
        <w:t xml:space="preserve"> </w:t>
      </w:r>
      <w:r w:rsidRPr="00053D16">
        <w:rPr>
          <w:lang w:val="pl-PL"/>
          <w:rPrChange w:id="255" w:author="program2" w:date="2019-09-12T13:52:00Z">
            <w:rPr>
              <w:lang w:val="en-GB"/>
            </w:rPr>
          </w:rPrChange>
        </w:rPr>
        <w:t>graficznych.</w:t>
      </w:r>
      <w:r w:rsidRPr="00053D16">
        <w:rPr>
          <w:spacing w:val="-26"/>
          <w:lang w:val="pl-PL"/>
          <w:rPrChange w:id="256" w:author="program2" w:date="2019-09-12T13:52:00Z">
            <w:rPr>
              <w:spacing w:val="-26"/>
              <w:lang w:val="en-GB"/>
            </w:rPr>
          </w:rPrChange>
        </w:rPr>
        <w:t xml:space="preserve"> </w:t>
      </w:r>
      <w:r w:rsidRPr="00053D16">
        <w:rPr>
          <w:spacing w:val="-4"/>
          <w:lang w:val="pl-PL"/>
          <w:rPrChange w:id="257" w:author="program2" w:date="2019-09-12T13:52:00Z">
            <w:rPr>
              <w:spacing w:val="-4"/>
              <w:lang w:val="en-GB"/>
            </w:rPr>
          </w:rPrChange>
        </w:rPr>
        <w:t>Nowa</w:t>
      </w:r>
      <w:r w:rsidRPr="00053D16">
        <w:rPr>
          <w:spacing w:val="-25"/>
          <w:lang w:val="pl-PL"/>
          <w:rPrChange w:id="258" w:author="program2" w:date="2019-09-12T13:52:00Z">
            <w:rPr>
              <w:spacing w:val="-25"/>
              <w:lang w:val="en-GB"/>
            </w:rPr>
          </w:rPrChange>
        </w:rPr>
        <w:t xml:space="preserve"> </w:t>
      </w:r>
      <w:r w:rsidRPr="00053D16">
        <w:rPr>
          <w:lang w:val="pl-PL"/>
          <w:rPrChange w:id="259" w:author="program2" w:date="2019-09-12T13:52:00Z">
            <w:rPr>
              <w:lang w:val="en-GB"/>
            </w:rPr>
          </w:rPrChange>
        </w:rPr>
        <w:t xml:space="preserve">i </w:t>
      </w:r>
      <w:r w:rsidRPr="00053D16">
        <w:rPr>
          <w:w w:val="95"/>
          <w:lang w:val="pl-PL"/>
          <w:rPrChange w:id="260" w:author="program2" w:date="2019-09-12T13:52:00Z">
            <w:rPr>
              <w:w w:val="95"/>
              <w:lang w:val="en-GB"/>
            </w:rPr>
          </w:rPrChange>
        </w:rPr>
        <w:t xml:space="preserve">poprzednia implementacja zostały porównane względem wydajności. Proponowany algorytm </w:t>
      </w:r>
      <w:r w:rsidRPr="00053D16">
        <w:rPr>
          <w:lang w:val="pl-PL"/>
          <w:rPrChange w:id="261" w:author="program2" w:date="2019-09-12T13:52:00Z">
            <w:rPr>
              <w:lang w:val="en-GB"/>
            </w:rPr>
          </w:rPrChange>
        </w:rPr>
        <w:t>został</w:t>
      </w:r>
      <w:r w:rsidRPr="00053D16">
        <w:rPr>
          <w:spacing w:val="-20"/>
          <w:lang w:val="pl-PL"/>
          <w:rPrChange w:id="262" w:author="program2" w:date="2019-09-12T13:52:00Z">
            <w:rPr>
              <w:spacing w:val="-20"/>
              <w:lang w:val="en-GB"/>
            </w:rPr>
          </w:rPrChange>
        </w:rPr>
        <w:t xml:space="preserve"> </w:t>
      </w:r>
      <w:r w:rsidRPr="00053D16">
        <w:rPr>
          <w:lang w:val="pl-PL"/>
          <w:rPrChange w:id="263" w:author="program2" w:date="2019-09-12T13:52:00Z">
            <w:rPr>
              <w:lang w:val="en-GB"/>
            </w:rPr>
          </w:rPrChange>
        </w:rPr>
        <w:t>szczegółowo</w:t>
      </w:r>
      <w:r w:rsidRPr="00053D16">
        <w:rPr>
          <w:spacing w:val="-18"/>
          <w:lang w:val="pl-PL"/>
          <w:rPrChange w:id="264" w:author="program2" w:date="2019-09-12T13:52:00Z">
            <w:rPr>
              <w:spacing w:val="-18"/>
              <w:lang w:val="en-GB"/>
            </w:rPr>
          </w:rPrChange>
        </w:rPr>
        <w:t xml:space="preserve"> </w:t>
      </w:r>
      <w:r w:rsidRPr="00053D16">
        <w:rPr>
          <w:lang w:val="pl-PL"/>
          <w:rPrChange w:id="265" w:author="program2" w:date="2019-09-12T13:52:00Z">
            <w:rPr>
              <w:lang w:val="en-GB"/>
            </w:rPr>
          </w:rPrChange>
        </w:rPr>
        <w:t>przebadany</w:t>
      </w:r>
      <w:r w:rsidRPr="00053D16">
        <w:rPr>
          <w:spacing w:val="-19"/>
          <w:lang w:val="pl-PL"/>
          <w:rPrChange w:id="266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spacing w:val="4"/>
          <w:lang w:val="pl-PL"/>
          <w:rPrChange w:id="267" w:author="program2" w:date="2019-09-12T13:52:00Z">
            <w:rPr>
              <w:spacing w:val="4"/>
              <w:lang w:val="en-GB"/>
            </w:rPr>
          </w:rPrChange>
        </w:rPr>
        <w:t>pod</w:t>
      </w:r>
      <w:r w:rsidRPr="00053D16">
        <w:rPr>
          <w:spacing w:val="-19"/>
          <w:lang w:val="pl-PL"/>
          <w:rPrChange w:id="268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spacing w:val="-3"/>
          <w:lang w:val="pl-PL"/>
          <w:rPrChange w:id="269" w:author="program2" w:date="2019-09-12T13:52:00Z">
            <w:rPr>
              <w:spacing w:val="-3"/>
              <w:lang w:val="en-GB"/>
            </w:rPr>
          </w:rPrChange>
        </w:rPr>
        <w:t>kątem</w:t>
      </w:r>
      <w:r w:rsidRPr="00053D16">
        <w:rPr>
          <w:spacing w:val="-19"/>
          <w:lang w:val="pl-PL"/>
          <w:rPrChange w:id="270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71" w:author="program2" w:date="2019-09-12T13:52:00Z">
            <w:rPr>
              <w:lang w:val="en-GB"/>
            </w:rPr>
          </w:rPrChange>
        </w:rPr>
        <w:t>czasu</w:t>
      </w:r>
      <w:r w:rsidRPr="00053D16">
        <w:rPr>
          <w:spacing w:val="-19"/>
          <w:lang w:val="pl-PL"/>
          <w:rPrChange w:id="272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73" w:author="program2" w:date="2019-09-12T13:52:00Z">
            <w:rPr>
              <w:lang w:val="en-GB"/>
            </w:rPr>
          </w:rPrChange>
        </w:rPr>
        <w:t>wykonania</w:t>
      </w:r>
      <w:r w:rsidRPr="00053D16">
        <w:rPr>
          <w:spacing w:val="-19"/>
          <w:lang w:val="pl-PL"/>
          <w:rPrChange w:id="274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75" w:author="program2" w:date="2019-09-12T13:52:00Z">
            <w:rPr>
              <w:lang w:val="en-GB"/>
            </w:rPr>
          </w:rPrChange>
        </w:rPr>
        <w:t>jego</w:t>
      </w:r>
      <w:r w:rsidRPr="00053D16">
        <w:rPr>
          <w:spacing w:val="-19"/>
          <w:lang w:val="pl-PL"/>
          <w:rPrChange w:id="276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77" w:author="program2" w:date="2019-09-12T13:52:00Z">
            <w:rPr>
              <w:lang w:val="en-GB"/>
            </w:rPr>
          </w:rPrChange>
        </w:rPr>
        <w:t>poszczególnych</w:t>
      </w:r>
      <w:r w:rsidRPr="00053D16">
        <w:rPr>
          <w:spacing w:val="-19"/>
          <w:lang w:val="pl-PL"/>
          <w:rPrChange w:id="278" w:author="program2" w:date="2019-09-12T13:52:00Z">
            <w:rPr>
              <w:spacing w:val="-19"/>
              <w:lang w:val="en-GB"/>
            </w:rPr>
          </w:rPrChange>
        </w:rPr>
        <w:t xml:space="preserve"> </w:t>
      </w:r>
      <w:r w:rsidRPr="00053D16">
        <w:rPr>
          <w:lang w:val="pl-PL"/>
          <w:rPrChange w:id="279" w:author="program2" w:date="2019-09-12T13:52:00Z">
            <w:rPr>
              <w:lang w:val="en-GB"/>
            </w:rPr>
          </w:rPrChange>
        </w:rPr>
        <w:t>części.</w:t>
      </w:r>
    </w:p>
    <w:p w14:paraId="0D0446A9" w14:textId="77777777" w:rsidR="000A52FD" w:rsidRPr="00053D16" w:rsidRDefault="000A52FD">
      <w:pPr>
        <w:spacing w:line="232" w:lineRule="auto"/>
        <w:rPr>
          <w:lang w:val="pl-PL"/>
          <w:rPrChange w:id="280" w:author="program2" w:date="2019-09-12T13:52:00Z">
            <w:rPr>
              <w:lang w:val="en-GB"/>
            </w:rPr>
          </w:rPrChange>
        </w:rPr>
        <w:sectPr w:rsidR="000A52FD" w:rsidRPr="00053D16">
          <w:footerReference w:type="default" r:id="rId7"/>
          <w:pgSz w:w="12240" w:h="15840"/>
          <w:pgMar w:top="1500" w:right="0" w:bottom="1040" w:left="1300" w:header="0" w:footer="845" w:gutter="0"/>
          <w:pgNumType w:start="2"/>
          <w:cols w:space="708"/>
        </w:sectPr>
      </w:pPr>
    </w:p>
    <w:p w14:paraId="78176B20" w14:textId="77777777" w:rsidR="000A52FD" w:rsidRPr="00053D16" w:rsidRDefault="000A52FD">
      <w:pPr>
        <w:pStyle w:val="Tekstpodstawowy"/>
        <w:rPr>
          <w:sz w:val="20"/>
          <w:lang w:val="pl-PL"/>
          <w:rPrChange w:id="281" w:author="program2" w:date="2019-09-12T13:52:00Z">
            <w:rPr>
              <w:sz w:val="20"/>
              <w:lang w:val="en-GB"/>
            </w:rPr>
          </w:rPrChange>
        </w:rPr>
      </w:pPr>
    </w:p>
    <w:p w14:paraId="3575B17F" w14:textId="77777777" w:rsidR="000A52FD" w:rsidRPr="00053D16" w:rsidRDefault="000A52FD">
      <w:pPr>
        <w:pStyle w:val="Tekstpodstawowy"/>
        <w:rPr>
          <w:sz w:val="20"/>
          <w:lang w:val="pl-PL"/>
          <w:rPrChange w:id="282" w:author="program2" w:date="2019-09-12T13:52:00Z">
            <w:rPr>
              <w:sz w:val="20"/>
              <w:lang w:val="en-GB"/>
            </w:rPr>
          </w:rPrChange>
        </w:rPr>
      </w:pPr>
    </w:p>
    <w:p w14:paraId="7F272D2D" w14:textId="77777777" w:rsidR="000A52FD" w:rsidRPr="00053D16" w:rsidRDefault="000A52FD">
      <w:pPr>
        <w:pStyle w:val="Tekstpodstawowy"/>
        <w:rPr>
          <w:sz w:val="20"/>
          <w:lang w:val="pl-PL"/>
          <w:rPrChange w:id="283" w:author="program2" w:date="2019-09-12T13:52:00Z">
            <w:rPr>
              <w:sz w:val="20"/>
              <w:lang w:val="en-GB"/>
            </w:rPr>
          </w:rPrChange>
        </w:rPr>
      </w:pPr>
    </w:p>
    <w:p w14:paraId="1CFD0199" w14:textId="77777777" w:rsidR="000A52FD" w:rsidRPr="00053D16" w:rsidRDefault="000A52FD">
      <w:pPr>
        <w:pStyle w:val="Tekstpodstawowy"/>
        <w:rPr>
          <w:sz w:val="20"/>
          <w:lang w:val="pl-PL"/>
          <w:rPrChange w:id="284" w:author="program2" w:date="2019-09-12T13:52:00Z">
            <w:rPr>
              <w:sz w:val="20"/>
              <w:lang w:val="en-GB"/>
            </w:rPr>
          </w:rPrChange>
        </w:rPr>
      </w:pPr>
    </w:p>
    <w:p w14:paraId="313313F0" w14:textId="77777777" w:rsidR="000A52FD" w:rsidRPr="00053D16" w:rsidRDefault="000A52FD">
      <w:pPr>
        <w:pStyle w:val="Tekstpodstawowy"/>
        <w:rPr>
          <w:sz w:val="16"/>
          <w:lang w:val="pl-PL"/>
          <w:rPrChange w:id="285" w:author="program2" w:date="2019-09-12T13:52:00Z">
            <w:rPr>
              <w:sz w:val="16"/>
              <w:lang w:val="en-GB"/>
            </w:rPr>
          </w:rPrChange>
        </w:rPr>
      </w:pPr>
    </w:p>
    <w:p w14:paraId="0F90B15C" w14:textId="77777777" w:rsidR="000A52FD" w:rsidRPr="005677B4" w:rsidRDefault="005677B4">
      <w:pPr>
        <w:spacing w:before="96"/>
        <w:ind w:left="117"/>
        <w:rPr>
          <w:b/>
          <w:sz w:val="49"/>
          <w:lang w:val="en-GB"/>
        </w:rPr>
      </w:pPr>
      <w:r w:rsidRPr="005677B4">
        <w:rPr>
          <w:b/>
          <w:sz w:val="49"/>
          <w:lang w:val="en-GB"/>
        </w:rPr>
        <w:t>Contents</w:t>
      </w:r>
    </w:p>
    <w:sdt>
      <w:sdtPr>
        <w:rPr>
          <w:rFonts w:ascii="Book Antiqua" w:eastAsia="Book Antiqua" w:hAnsi="Book Antiqua" w:cs="Book Antiqua"/>
          <w:b w:val="0"/>
          <w:bCs w:val="0"/>
          <w:lang w:val="en-GB"/>
        </w:rPr>
        <w:id w:val="-1127702849"/>
        <w:docPartObj>
          <w:docPartGallery w:val="Table of Contents"/>
          <w:docPartUnique/>
        </w:docPartObj>
      </w:sdtPr>
      <w:sdtContent>
        <w:p w14:paraId="3CF0E1BA" w14:textId="4EF63A15" w:rsidR="000A52FD" w:rsidRPr="005677B4" w:rsidRDefault="005677B4">
          <w:pPr>
            <w:pStyle w:val="Spistreci1"/>
            <w:numPr>
              <w:ilvl w:val="0"/>
              <w:numId w:val="12"/>
            </w:numPr>
            <w:tabs>
              <w:tab w:val="left" w:pos="468"/>
              <w:tab w:val="left" w:pos="469"/>
              <w:tab w:val="right" w:pos="9522"/>
            </w:tabs>
            <w:spacing w:before="970"/>
            <w:ind w:hanging="351"/>
            <w:rPr>
              <w:lang w:val="en-GB"/>
            </w:rPr>
          </w:pPr>
          <w:r w:rsidRPr="005677B4">
            <w:rPr>
              <w:lang w:val="en-GB"/>
            </w:rPr>
            <w:t>Problem</w:t>
          </w:r>
          <w:r w:rsidRPr="005677B4">
            <w:rPr>
              <w:spacing w:val="26"/>
              <w:lang w:val="en-GB"/>
            </w:rPr>
            <w:t xml:space="preserve"> </w:t>
          </w:r>
          <w:r w:rsidRPr="005677B4">
            <w:rPr>
              <w:lang w:val="en-GB"/>
            </w:rPr>
            <w:t>Over</w:t>
          </w:r>
          <w:ins w:id="286" w:author="program2" w:date="2019-09-12T12:29:00Z">
            <w:r>
              <w:rPr>
                <w:lang w:val="en-GB"/>
              </w:rPr>
              <w:t>v</w:t>
            </w:r>
          </w:ins>
          <w:del w:id="287" w:author="program2" w:date="2019-09-12T12:29:00Z">
            <w:r w:rsidRPr="005677B4" w:rsidDel="005677B4">
              <w:rPr>
                <w:lang w:val="en-GB"/>
              </w:rPr>
              <w:delText>w</w:delText>
            </w:r>
          </w:del>
          <w:r w:rsidRPr="005677B4">
            <w:rPr>
              <w:lang w:val="en-GB"/>
            </w:rPr>
            <w:t>ie</w:t>
          </w:r>
          <w:ins w:id="288" w:author="program2" w:date="2019-09-12T12:29:00Z">
            <w:r>
              <w:rPr>
                <w:lang w:val="en-GB"/>
              </w:rPr>
              <w:t>w</w:t>
            </w:r>
          </w:ins>
          <w:del w:id="289" w:author="program2" w:date="2019-09-12T12:29:00Z">
            <w:r w:rsidRPr="005677B4" w:rsidDel="005677B4">
              <w:rPr>
                <w:lang w:val="en-GB"/>
              </w:rPr>
              <w:delText>v</w:delText>
            </w:r>
          </w:del>
          <w:r w:rsidRPr="005677B4">
            <w:rPr>
              <w:lang w:val="en-GB"/>
            </w:rPr>
            <w:tab/>
            <w:t>4</w:t>
          </w:r>
        </w:p>
        <w:p w14:paraId="0010651B" w14:textId="77777777" w:rsidR="000A52FD" w:rsidRPr="005677B4" w:rsidRDefault="00053D16">
          <w:pPr>
            <w:pStyle w:val="Spistreci2"/>
            <w:tabs>
              <w:tab w:val="left" w:pos="1006"/>
              <w:tab w:val="left" w:pos="4421"/>
              <w:tab w:val="right" w:pos="9522"/>
            </w:tabs>
            <w:spacing w:before="6"/>
            <w:ind w:left="468" w:firstLine="0"/>
            <w:rPr>
              <w:lang w:val="en-GB"/>
            </w:rPr>
          </w:pPr>
          <w:hyperlink w:anchor="_TOC_250025" w:history="1">
            <w:r w:rsidR="005677B4" w:rsidRPr="005677B4">
              <w:rPr>
                <w:w w:val="105"/>
                <w:lang w:val="en-GB"/>
              </w:rPr>
              <w:t>1.1</w:t>
            </w:r>
            <w:r w:rsidR="005677B4" w:rsidRPr="005677B4">
              <w:rPr>
                <w:w w:val="105"/>
                <w:lang w:val="en-GB"/>
              </w:rPr>
              <w:tab/>
            </w:r>
            <w:r w:rsidR="005677B4" w:rsidRPr="005677B4">
              <w:rPr>
                <w:w w:val="95"/>
                <w:lang w:val="en-GB"/>
              </w:rPr>
              <w:t>Random</w:t>
            </w:r>
            <w:r w:rsidR="005677B4" w:rsidRPr="005677B4">
              <w:rPr>
                <w:spacing w:val="7"/>
                <w:w w:val="95"/>
                <w:lang w:val="en-GB"/>
              </w:rPr>
              <w:t xml:space="preserve"> </w:t>
            </w:r>
            <w:r w:rsidR="005677B4" w:rsidRPr="005677B4">
              <w:rPr>
                <w:w w:val="95"/>
                <w:lang w:val="en-GB"/>
              </w:rPr>
              <w:t>Sequential</w:t>
            </w:r>
            <w:r w:rsidR="005677B4" w:rsidRPr="005677B4">
              <w:rPr>
                <w:spacing w:val="6"/>
                <w:w w:val="95"/>
                <w:lang w:val="en-GB"/>
              </w:rPr>
              <w:t xml:space="preserve"> </w:t>
            </w:r>
            <w:r w:rsidR="005677B4" w:rsidRPr="005677B4">
              <w:rPr>
                <w:w w:val="95"/>
                <w:lang w:val="en-GB"/>
              </w:rPr>
              <w:t>Adsorption</w:t>
            </w:r>
            <w:r w:rsidR="005677B4" w:rsidRPr="005677B4">
              <w:rPr>
                <w:w w:val="95"/>
                <w:lang w:val="en-GB"/>
              </w:rPr>
              <w:tab/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4</w:t>
            </w:r>
          </w:hyperlink>
        </w:p>
        <w:p w14:paraId="100369B2" w14:textId="77777777" w:rsidR="000A52FD" w:rsidRPr="005677B4" w:rsidRDefault="00053D16">
          <w:pPr>
            <w:pStyle w:val="Spistreci3"/>
            <w:tabs>
              <w:tab w:val="left" w:pos="1755"/>
              <w:tab w:val="left" w:pos="3314"/>
              <w:tab w:val="right" w:pos="9522"/>
            </w:tabs>
            <w:ind w:left="1006" w:firstLine="0"/>
            <w:rPr>
              <w:lang w:val="en-GB"/>
            </w:rPr>
          </w:pPr>
          <w:hyperlink w:anchor="_TOC_250024" w:history="1">
            <w:r w:rsidR="005677B4" w:rsidRPr="005677B4">
              <w:rPr>
                <w:w w:val="105"/>
                <w:lang w:val="en-GB"/>
              </w:rPr>
              <w:t>1.1.1</w:t>
            </w:r>
            <w:r w:rsidR="005677B4" w:rsidRPr="005677B4">
              <w:rPr>
                <w:w w:val="105"/>
                <w:lang w:val="en-GB"/>
              </w:rPr>
              <w:tab/>
              <w:t>Shape</w:t>
            </w:r>
            <w:r w:rsidR="005677B4" w:rsidRPr="005677B4">
              <w:rPr>
                <w:spacing w:val="-2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Types</w:t>
            </w:r>
            <w:r w:rsidR="005677B4" w:rsidRPr="005677B4">
              <w:rPr>
                <w:w w:val="105"/>
                <w:lang w:val="en-GB"/>
              </w:rPr>
              <w:tab/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4</w:t>
            </w:r>
          </w:hyperlink>
        </w:p>
        <w:p w14:paraId="6DFA7D92" w14:textId="77777777" w:rsidR="000A52FD" w:rsidRPr="005677B4" w:rsidRDefault="00053D16">
          <w:pPr>
            <w:pStyle w:val="Spistreci3"/>
            <w:tabs>
              <w:tab w:val="left" w:pos="1755"/>
              <w:tab w:val="right" w:pos="9522"/>
            </w:tabs>
            <w:ind w:left="1006" w:firstLine="0"/>
            <w:rPr>
              <w:lang w:val="en-GB"/>
            </w:rPr>
          </w:pPr>
          <w:hyperlink w:anchor="_TOC_250023" w:history="1">
            <w:r w:rsidR="005677B4" w:rsidRPr="005677B4">
              <w:rPr>
                <w:w w:val="105"/>
                <w:lang w:val="en-GB"/>
              </w:rPr>
              <w:t>1.1.2</w:t>
            </w:r>
            <w:r w:rsidR="005677B4" w:rsidRPr="005677B4">
              <w:rPr>
                <w:w w:val="105"/>
                <w:lang w:val="en-GB"/>
              </w:rPr>
              <w:tab/>
              <w:t>Applications</w:t>
            </w:r>
            <w:r w:rsidR="005677B4" w:rsidRPr="005677B4">
              <w:rPr>
                <w:spacing w:val="2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4</w:t>
            </w:r>
          </w:hyperlink>
        </w:p>
        <w:p w14:paraId="3DB04278" w14:textId="77777777" w:rsidR="000A52FD" w:rsidRPr="005677B4" w:rsidRDefault="00053D16">
          <w:pPr>
            <w:pStyle w:val="Spistreci3"/>
            <w:tabs>
              <w:tab w:val="left" w:pos="1755"/>
              <w:tab w:val="right" w:pos="9522"/>
            </w:tabs>
            <w:ind w:left="1006" w:firstLine="0"/>
            <w:rPr>
              <w:lang w:val="en-GB"/>
            </w:rPr>
          </w:pPr>
          <w:hyperlink w:anchor="_TOC_250022" w:history="1">
            <w:r w:rsidR="005677B4" w:rsidRPr="005677B4">
              <w:rPr>
                <w:w w:val="105"/>
                <w:lang w:val="en-GB"/>
              </w:rPr>
              <w:t>1.1.3</w:t>
            </w:r>
            <w:r w:rsidR="005677B4" w:rsidRPr="005677B4">
              <w:rPr>
                <w:w w:val="105"/>
                <w:lang w:val="en-GB"/>
              </w:rPr>
              <w:tab/>
              <w:t>Challenges</w:t>
            </w:r>
            <w:r w:rsidR="005677B4" w:rsidRPr="005677B4">
              <w:rPr>
                <w:spacing w:val="3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4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5</w:t>
            </w:r>
          </w:hyperlink>
        </w:p>
        <w:p w14:paraId="2DF2C3BF" w14:textId="77777777" w:rsidR="000A52FD" w:rsidRPr="005677B4" w:rsidRDefault="00053D16">
          <w:pPr>
            <w:pStyle w:val="Spistreci3"/>
            <w:tabs>
              <w:tab w:val="left" w:pos="1755"/>
              <w:tab w:val="right" w:pos="9522"/>
            </w:tabs>
            <w:spacing w:line="294" w:lineRule="exact"/>
            <w:ind w:left="1006" w:firstLine="0"/>
            <w:rPr>
              <w:lang w:val="en-GB"/>
            </w:rPr>
          </w:pPr>
          <w:hyperlink w:anchor="_TOC_250021" w:history="1">
            <w:r w:rsidR="005677B4" w:rsidRPr="005677B4">
              <w:rPr>
                <w:w w:val="110"/>
                <w:lang w:val="en-GB"/>
              </w:rPr>
              <w:t>1.1.4</w:t>
            </w:r>
            <w:r w:rsidR="005677B4" w:rsidRPr="005677B4">
              <w:rPr>
                <w:w w:val="110"/>
                <w:lang w:val="en-GB"/>
              </w:rPr>
              <w:tab/>
              <w:t>Goals</w:t>
            </w:r>
            <w:r w:rsidR="005677B4" w:rsidRPr="005677B4">
              <w:rPr>
                <w:spacing w:val="-7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50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spacing w:val="49"/>
                <w:w w:val="110"/>
                <w:lang w:val="en-GB"/>
              </w:rPr>
              <w:t xml:space="preserve"> </w:t>
            </w:r>
            <w:r w:rsidR="005677B4" w:rsidRPr="005677B4">
              <w:rPr>
                <w:w w:val="110"/>
                <w:lang w:val="en-GB"/>
              </w:rPr>
              <w:t>.</w:t>
            </w:r>
            <w:r w:rsidR="005677B4" w:rsidRPr="005677B4">
              <w:rPr>
                <w:w w:val="110"/>
                <w:lang w:val="en-GB"/>
              </w:rPr>
              <w:tab/>
              <w:t>5</w:t>
            </w:r>
          </w:hyperlink>
        </w:p>
        <w:p w14:paraId="554C3B2B" w14:textId="77777777" w:rsidR="000A52FD" w:rsidRPr="005677B4" w:rsidRDefault="005677B4">
          <w:pPr>
            <w:pStyle w:val="Spistreci1"/>
            <w:numPr>
              <w:ilvl w:val="0"/>
              <w:numId w:val="12"/>
            </w:numPr>
            <w:tabs>
              <w:tab w:val="left" w:pos="468"/>
              <w:tab w:val="left" w:pos="469"/>
              <w:tab w:val="right" w:pos="9523"/>
            </w:tabs>
            <w:ind w:hanging="351"/>
            <w:rPr>
              <w:lang w:val="en-GB"/>
            </w:rPr>
          </w:pPr>
          <w:r w:rsidRPr="005677B4">
            <w:rPr>
              <w:lang w:val="en-GB"/>
            </w:rPr>
            <w:t>Polydisk</w:t>
          </w:r>
          <w:r w:rsidRPr="005677B4">
            <w:rPr>
              <w:spacing w:val="26"/>
              <w:lang w:val="en-GB"/>
            </w:rPr>
            <w:t xml:space="preserve"> </w:t>
          </w:r>
          <w:r w:rsidRPr="005677B4">
            <w:rPr>
              <w:lang w:val="en-GB"/>
            </w:rPr>
            <w:t>RSA</w:t>
          </w:r>
          <w:r w:rsidRPr="005677B4">
            <w:rPr>
              <w:spacing w:val="26"/>
              <w:lang w:val="en-GB"/>
            </w:rPr>
            <w:t xml:space="preserve"> </w:t>
          </w:r>
          <w:r w:rsidRPr="005677B4">
            <w:rPr>
              <w:lang w:val="en-GB"/>
            </w:rPr>
            <w:t>Algorithm</w:t>
          </w:r>
          <w:r w:rsidRPr="005677B4">
            <w:rPr>
              <w:lang w:val="en-GB"/>
            </w:rPr>
            <w:tab/>
            <w:t>6</w:t>
          </w:r>
        </w:p>
        <w:p w14:paraId="6886D715" w14:textId="77777777" w:rsidR="000A52FD" w:rsidRPr="005677B4" w:rsidRDefault="00053D16">
          <w:pPr>
            <w:pStyle w:val="Spistreci2"/>
            <w:tabs>
              <w:tab w:val="left" w:pos="1006"/>
              <w:tab w:val="right" w:pos="9521"/>
            </w:tabs>
            <w:spacing w:before="6"/>
            <w:ind w:left="468" w:firstLine="0"/>
            <w:rPr>
              <w:lang w:val="en-GB"/>
            </w:rPr>
          </w:pPr>
          <w:hyperlink w:anchor="_TOC_250020" w:history="1">
            <w:r w:rsidR="005677B4" w:rsidRPr="005677B4">
              <w:rPr>
                <w:w w:val="105"/>
                <w:lang w:val="en-GB"/>
              </w:rPr>
              <w:t>2.1</w:t>
            </w:r>
            <w:r w:rsidR="005677B4" w:rsidRPr="005677B4">
              <w:rPr>
                <w:w w:val="105"/>
                <w:lang w:val="en-GB"/>
              </w:rPr>
              <w:tab/>
            </w:r>
            <w:r w:rsidR="005677B4" w:rsidRPr="005677B4">
              <w:rPr>
                <w:spacing w:val="-4"/>
                <w:w w:val="105"/>
                <w:lang w:val="en-GB"/>
              </w:rPr>
              <w:t>Voxel-Based</w:t>
            </w:r>
            <w:r w:rsidR="005677B4" w:rsidRPr="005677B4">
              <w:rPr>
                <w:spacing w:val="1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Algorithm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0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6</w:t>
            </w:r>
          </w:hyperlink>
        </w:p>
        <w:p w14:paraId="17F62124" w14:textId="77777777" w:rsidR="000A52FD" w:rsidRPr="005677B4" w:rsidRDefault="00053D16">
          <w:pPr>
            <w:pStyle w:val="Spistreci2"/>
            <w:tabs>
              <w:tab w:val="left" w:pos="1006"/>
              <w:tab w:val="left" w:pos="3867"/>
              <w:tab w:val="right" w:pos="9521"/>
            </w:tabs>
            <w:spacing w:line="289" w:lineRule="exact"/>
            <w:ind w:left="468" w:firstLine="0"/>
            <w:rPr>
              <w:lang w:val="en-GB"/>
            </w:rPr>
          </w:pPr>
          <w:hyperlink w:anchor="_TOC_250019" w:history="1">
            <w:r w:rsidR="005677B4" w:rsidRPr="005677B4">
              <w:rPr>
                <w:w w:val="105"/>
                <w:lang w:val="en-GB"/>
              </w:rPr>
              <w:t>2.2</w:t>
            </w:r>
            <w:r w:rsidR="005677B4" w:rsidRPr="005677B4">
              <w:rPr>
                <w:w w:val="105"/>
                <w:lang w:val="en-GB"/>
              </w:rPr>
              <w:tab/>
            </w:r>
            <w:r w:rsidR="005677B4" w:rsidRPr="005677B4">
              <w:rPr>
                <w:lang w:val="en-GB"/>
              </w:rPr>
              <w:t>Additional</w:t>
            </w:r>
            <w:r w:rsidR="005677B4" w:rsidRPr="005677B4">
              <w:rPr>
                <w:spacing w:val="-25"/>
                <w:lang w:val="en-GB"/>
              </w:rPr>
              <w:t xml:space="preserve"> </w:t>
            </w:r>
            <w:r w:rsidR="005677B4" w:rsidRPr="005677B4">
              <w:rPr>
                <w:spacing w:val="-3"/>
                <w:lang w:val="en-GB"/>
              </w:rPr>
              <w:t>Functionalities</w:t>
            </w:r>
            <w:r w:rsidR="005677B4" w:rsidRPr="005677B4">
              <w:rPr>
                <w:spacing w:val="-3"/>
                <w:lang w:val="en-GB"/>
              </w:rPr>
              <w:tab/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7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9</w:t>
            </w:r>
          </w:hyperlink>
        </w:p>
        <w:p w14:paraId="586213C1" w14:textId="77777777" w:rsidR="000A52FD" w:rsidRPr="005677B4" w:rsidRDefault="00053D16">
          <w:pPr>
            <w:pStyle w:val="Spistreci3"/>
            <w:tabs>
              <w:tab w:val="left" w:pos="1755"/>
              <w:tab w:val="right" w:pos="9523"/>
            </w:tabs>
            <w:ind w:left="1006" w:firstLine="0"/>
            <w:rPr>
              <w:lang w:val="en-GB"/>
            </w:rPr>
          </w:pPr>
          <w:hyperlink w:anchor="_TOC_250018" w:history="1">
            <w:r w:rsidR="005677B4" w:rsidRPr="005677B4">
              <w:rPr>
                <w:w w:val="105"/>
                <w:lang w:val="en-GB"/>
              </w:rPr>
              <w:t>2.2.1</w:t>
            </w:r>
            <w:r w:rsidR="005677B4" w:rsidRPr="005677B4">
              <w:rPr>
                <w:w w:val="105"/>
                <w:lang w:val="en-GB"/>
              </w:rPr>
              <w:tab/>
              <w:t>Periodic</w:t>
            </w:r>
            <w:r w:rsidR="005677B4" w:rsidRPr="005677B4">
              <w:rPr>
                <w:spacing w:val="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Boundary</w:t>
            </w:r>
            <w:r w:rsidR="005677B4" w:rsidRPr="005677B4">
              <w:rPr>
                <w:spacing w:val="8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Conditions</w:t>
            </w:r>
            <w:r w:rsidR="005677B4" w:rsidRPr="005677B4">
              <w:rPr>
                <w:spacing w:val="4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6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45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9</w:t>
            </w:r>
          </w:hyperlink>
        </w:p>
        <w:p w14:paraId="459CBD5D" w14:textId="77777777" w:rsidR="000A52FD" w:rsidRPr="005677B4" w:rsidRDefault="00053D16">
          <w:pPr>
            <w:pStyle w:val="Spistreci3"/>
            <w:tabs>
              <w:tab w:val="left" w:pos="1755"/>
              <w:tab w:val="right" w:pos="9522"/>
            </w:tabs>
            <w:ind w:left="1006" w:firstLine="0"/>
            <w:rPr>
              <w:lang w:val="en-GB"/>
            </w:rPr>
          </w:pPr>
          <w:hyperlink w:anchor="_TOC_250017" w:history="1">
            <w:r w:rsidR="005677B4" w:rsidRPr="005677B4">
              <w:rPr>
                <w:w w:val="105"/>
                <w:lang w:val="en-GB"/>
              </w:rPr>
              <w:t>2.2.2</w:t>
            </w:r>
            <w:r w:rsidR="005677B4" w:rsidRPr="005677B4">
              <w:rPr>
                <w:w w:val="105"/>
                <w:lang w:val="en-GB"/>
              </w:rPr>
              <w:tab/>
              <w:t>Adjacency</w:t>
            </w:r>
            <w:r w:rsidR="005677B4" w:rsidRPr="005677B4">
              <w:rPr>
                <w:spacing w:val="11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Matrix</w:t>
            </w:r>
            <w:r w:rsidR="005677B4" w:rsidRPr="005677B4">
              <w:rPr>
                <w:spacing w:val="29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2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spacing w:val="53"/>
                <w:w w:val="105"/>
                <w:lang w:val="en-GB"/>
              </w:rPr>
              <w:t xml:space="preserve"> </w:t>
            </w:r>
            <w:r w:rsidR="005677B4" w:rsidRPr="005677B4">
              <w:rPr>
                <w:w w:val="105"/>
                <w:lang w:val="en-GB"/>
              </w:rPr>
              <w:t>.</w:t>
            </w:r>
            <w:r w:rsidR="005677B4" w:rsidRPr="005677B4">
              <w:rPr>
                <w:w w:val="105"/>
                <w:lang w:val="en-GB"/>
              </w:rPr>
              <w:tab/>
              <w:t>9</w:t>
            </w:r>
          </w:hyperlink>
        </w:p>
        <w:p w14:paraId="291961FE" w14:textId="77777777" w:rsidR="000A52FD" w:rsidRPr="005677B4" w:rsidRDefault="00053D16">
          <w:pPr>
            <w:pStyle w:val="Spistreci2"/>
            <w:numPr>
              <w:ilvl w:val="1"/>
              <w:numId w:val="11"/>
            </w:numPr>
            <w:tabs>
              <w:tab w:val="left" w:pos="1006"/>
              <w:tab w:val="left" w:pos="1007"/>
              <w:tab w:val="right" w:leader="dot" w:pos="9523"/>
            </w:tabs>
            <w:spacing w:line="289" w:lineRule="exact"/>
            <w:rPr>
              <w:lang w:val="en-GB"/>
            </w:rPr>
          </w:pPr>
          <w:hyperlink w:anchor="_TOC_250016" w:history="1">
            <w:r w:rsidR="005677B4" w:rsidRPr="005677B4">
              <w:rPr>
                <w:lang w:val="en-GB"/>
              </w:rPr>
              <w:t>Polydisk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RSA</w:t>
            </w:r>
            <w:r w:rsidR="005677B4" w:rsidRPr="005677B4">
              <w:rPr>
                <w:lang w:val="en-GB"/>
              </w:rPr>
              <w:tab/>
              <w:t>10</w:t>
            </w:r>
          </w:hyperlink>
        </w:p>
        <w:p w14:paraId="4DD11282" w14:textId="77777777" w:rsidR="000A52FD" w:rsidRPr="005677B4" w:rsidRDefault="00053D16">
          <w:pPr>
            <w:pStyle w:val="Spistreci2"/>
            <w:numPr>
              <w:ilvl w:val="1"/>
              <w:numId w:val="11"/>
            </w:numPr>
            <w:tabs>
              <w:tab w:val="left" w:pos="1006"/>
              <w:tab w:val="left" w:pos="1007"/>
              <w:tab w:val="right" w:leader="dot" w:pos="9523"/>
            </w:tabs>
            <w:spacing w:line="289" w:lineRule="exact"/>
            <w:rPr>
              <w:lang w:val="en-GB"/>
            </w:rPr>
          </w:pPr>
          <w:hyperlink w:anchor="_TOC_250015" w:history="1">
            <w:r w:rsidR="005677B4" w:rsidRPr="005677B4">
              <w:rPr>
                <w:lang w:val="en-GB"/>
              </w:rPr>
              <w:t>Polydisk</w:t>
            </w:r>
            <w:r w:rsidR="005677B4" w:rsidRPr="005677B4">
              <w:rPr>
                <w:spacing w:val="14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Shape</w:t>
            </w:r>
            <w:r w:rsidR="005677B4" w:rsidRPr="005677B4">
              <w:rPr>
                <w:spacing w:val="15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Collision</w:t>
            </w:r>
            <w:r w:rsidR="005677B4" w:rsidRPr="005677B4">
              <w:rPr>
                <w:lang w:val="en-GB"/>
              </w:rPr>
              <w:tab/>
              <w:t>10</w:t>
            </w:r>
          </w:hyperlink>
        </w:p>
        <w:p w14:paraId="68BFD8C5" w14:textId="77777777" w:rsidR="000A52FD" w:rsidRPr="005677B4" w:rsidRDefault="00053D16">
          <w:pPr>
            <w:pStyle w:val="Spistreci3"/>
            <w:tabs>
              <w:tab w:val="left" w:pos="1755"/>
              <w:tab w:val="right" w:leader="dot" w:pos="9524"/>
            </w:tabs>
            <w:ind w:left="1006" w:firstLine="0"/>
            <w:rPr>
              <w:lang w:val="en-GB"/>
            </w:rPr>
          </w:pPr>
          <w:hyperlink w:anchor="_TOC_250014" w:history="1">
            <w:r w:rsidR="005677B4" w:rsidRPr="005677B4">
              <w:rPr>
                <w:lang w:val="en-GB"/>
              </w:rPr>
              <w:t>2.4.1</w:t>
            </w:r>
            <w:r w:rsidR="005677B4" w:rsidRPr="005677B4">
              <w:rPr>
                <w:lang w:val="en-GB"/>
              </w:rPr>
              <w:tab/>
              <w:t>Polydisk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spacing w:val="-6"/>
                <w:lang w:val="en-GB"/>
              </w:rPr>
              <w:t>Voxel</w:t>
            </w:r>
            <w:r w:rsidR="005677B4" w:rsidRPr="005677B4">
              <w:rPr>
                <w:spacing w:val="15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Rejection</w:t>
            </w:r>
            <w:r w:rsidR="005677B4" w:rsidRPr="005677B4">
              <w:rPr>
                <w:lang w:val="en-GB"/>
              </w:rPr>
              <w:tab/>
              <w:t>11</w:t>
            </w:r>
          </w:hyperlink>
        </w:p>
        <w:p w14:paraId="22EBEBB7" w14:textId="77777777" w:rsidR="000A52FD" w:rsidRPr="005677B4" w:rsidRDefault="00053D16">
          <w:pPr>
            <w:pStyle w:val="Spistreci2"/>
            <w:numPr>
              <w:ilvl w:val="1"/>
              <w:numId w:val="11"/>
            </w:numPr>
            <w:tabs>
              <w:tab w:val="left" w:pos="1006"/>
              <w:tab w:val="left" w:pos="1007"/>
              <w:tab w:val="right" w:leader="dot" w:pos="9522"/>
            </w:tabs>
            <w:rPr>
              <w:lang w:val="en-GB"/>
            </w:rPr>
          </w:pPr>
          <w:hyperlink w:anchor="_TOC_250013" w:history="1">
            <w:r w:rsidR="005677B4" w:rsidRPr="005677B4">
              <w:rPr>
                <w:spacing w:val="-4"/>
                <w:lang w:val="en-GB"/>
              </w:rPr>
              <w:t>Further</w:t>
            </w:r>
            <w:r w:rsidR="005677B4" w:rsidRPr="005677B4">
              <w:rPr>
                <w:spacing w:val="15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Development</w:t>
            </w:r>
            <w:r w:rsidR="005677B4" w:rsidRPr="005677B4">
              <w:rPr>
                <w:lang w:val="en-GB"/>
              </w:rPr>
              <w:tab/>
              <w:t>12</w:t>
            </w:r>
          </w:hyperlink>
        </w:p>
        <w:p w14:paraId="4FBE7F68" w14:textId="77777777" w:rsidR="000A52FD" w:rsidRPr="005677B4" w:rsidRDefault="005677B4">
          <w:pPr>
            <w:pStyle w:val="Spistreci1"/>
            <w:numPr>
              <w:ilvl w:val="0"/>
              <w:numId w:val="11"/>
            </w:numPr>
            <w:tabs>
              <w:tab w:val="left" w:pos="468"/>
              <w:tab w:val="left" w:pos="469"/>
              <w:tab w:val="right" w:pos="9523"/>
            </w:tabs>
            <w:ind w:left="468" w:hanging="351"/>
            <w:jc w:val="left"/>
            <w:rPr>
              <w:lang w:val="en-GB"/>
            </w:rPr>
          </w:pPr>
          <w:r w:rsidRPr="005677B4">
            <w:rPr>
              <w:lang w:val="en-GB"/>
            </w:rPr>
            <w:t>Proposed</w:t>
          </w:r>
          <w:r w:rsidRPr="005677B4">
            <w:rPr>
              <w:spacing w:val="26"/>
              <w:lang w:val="en-GB"/>
            </w:rPr>
            <w:t xml:space="preserve"> </w:t>
          </w:r>
          <w:r w:rsidRPr="005677B4">
            <w:rPr>
              <w:lang w:val="en-GB"/>
            </w:rPr>
            <w:t>Algorithm</w:t>
          </w:r>
          <w:r w:rsidRPr="005677B4">
            <w:rPr>
              <w:lang w:val="en-GB"/>
            </w:rPr>
            <w:tab/>
            <w:t>13</w:t>
          </w:r>
        </w:p>
        <w:p w14:paraId="5A2A8DE6" w14:textId="77777777" w:rsidR="000A52FD" w:rsidRPr="005677B4" w:rsidRDefault="00053D16">
          <w:pPr>
            <w:pStyle w:val="Spistreci2"/>
            <w:numPr>
              <w:ilvl w:val="1"/>
              <w:numId w:val="10"/>
            </w:numPr>
            <w:tabs>
              <w:tab w:val="left" w:pos="1006"/>
              <w:tab w:val="left" w:pos="1007"/>
              <w:tab w:val="right" w:leader="dot" w:pos="9523"/>
            </w:tabs>
            <w:spacing w:before="6"/>
            <w:rPr>
              <w:lang w:val="en-GB"/>
            </w:rPr>
          </w:pPr>
          <w:hyperlink w:anchor="_TOC_250012" w:history="1">
            <w:r w:rsidR="005677B4" w:rsidRPr="005677B4">
              <w:rPr>
                <w:lang w:val="en-GB"/>
              </w:rPr>
              <w:t>Parallel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Application</w:t>
            </w:r>
            <w:r w:rsidR="005677B4" w:rsidRPr="005677B4">
              <w:rPr>
                <w:lang w:val="en-GB"/>
              </w:rPr>
              <w:tab/>
              <w:t>13</w:t>
            </w:r>
          </w:hyperlink>
        </w:p>
        <w:p w14:paraId="2D929795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2"/>
            </w:tabs>
            <w:rPr>
              <w:lang w:val="en-GB"/>
            </w:rPr>
          </w:pPr>
          <w:hyperlink w:anchor="_TOC_250011" w:history="1">
            <w:r w:rsidR="005677B4" w:rsidRPr="005677B4">
              <w:rPr>
                <w:lang w:val="en-GB"/>
              </w:rPr>
              <w:t>Block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Diagram</w:t>
            </w:r>
            <w:r w:rsidR="005677B4" w:rsidRPr="005677B4">
              <w:rPr>
                <w:lang w:val="en-GB"/>
              </w:rPr>
              <w:tab/>
              <w:t>14</w:t>
            </w:r>
          </w:hyperlink>
        </w:p>
        <w:p w14:paraId="6BCDFF99" w14:textId="77777777" w:rsidR="000A52FD" w:rsidRPr="005677B4" w:rsidRDefault="00053D16">
          <w:pPr>
            <w:pStyle w:val="Spistreci2"/>
            <w:numPr>
              <w:ilvl w:val="1"/>
              <w:numId w:val="10"/>
            </w:numPr>
            <w:tabs>
              <w:tab w:val="left" w:pos="1006"/>
              <w:tab w:val="left" w:pos="1007"/>
              <w:tab w:val="right" w:leader="dot" w:pos="9522"/>
            </w:tabs>
            <w:spacing w:line="289" w:lineRule="exact"/>
            <w:rPr>
              <w:lang w:val="en-GB"/>
            </w:rPr>
          </w:pPr>
          <w:hyperlink w:anchor="_TOC_250010" w:history="1">
            <w:r w:rsidR="005677B4" w:rsidRPr="005677B4">
              <w:rPr>
                <w:lang w:val="en-GB"/>
              </w:rPr>
              <w:t>Implementation</w:t>
            </w:r>
            <w:r w:rsidR="005677B4" w:rsidRPr="005677B4">
              <w:rPr>
                <w:lang w:val="en-GB"/>
              </w:rPr>
              <w:tab/>
              <w:t>15</w:t>
            </w:r>
          </w:hyperlink>
        </w:p>
        <w:p w14:paraId="58D393EE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2"/>
            </w:tabs>
            <w:rPr>
              <w:lang w:val="en-GB"/>
            </w:rPr>
          </w:pPr>
          <w:hyperlink w:anchor="_TOC_250009" w:history="1">
            <w:r w:rsidR="005677B4" w:rsidRPr="005677B4">
              <w:rPr>
                <w:lang w:val="en-GB"/>
              </w:rPr>
              <w:t>PyCuda</w:t>
            </w:r>
            <w:r w:rsidR="005677B4" w:rsidRPr="005677B4">
              <w:rPr>
                <w:lang w:val="en-GB"/>
              </w:rPr>
              <w:tab/>
              <w:t>15</w:t>
            </w:r>
          </w:hyperlink>
        </w:p>
        <w:p w14:paraId="47DEFB56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2"/>
            </w:tabs>
            <w:rPr>
              <w:lang w:val="en-GB"/>
            </w:rPr>
          </w:pPr>
          <w:hyperlink w:anchor="_TOC_250008" w:history="1">
            <w:r w:rsidR="005677B4" w:rsidRPr="005677B4">
              <w:rPr>
                <w:lang w:val="en-GB"/>
              </w:rPr>
              <w:t>Step-by-step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Examination</w:t>
            </w:r>
            <w:r w:rsidR="005677B4" w:rsidRPr="005677B4">
              <w:rPr>
                <w:lang w:val="en-GB"/>
              </w:rPr>
              <w:tab/>
              <w:t>15</w:t>
            </w:r>
          </w:hyperlink>
        </w:p>
        <w:p w14:paraId="505CDEF8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3"/>
            </w:tabs>
            <w:rPr>
              <w:lang w:val="en-GB"/>
            </w:rPr>
          </w:pPr>
          <w:hyperlink w:anchor="_TOC_250007" w:history="1">
            <w:r w:rsidR="005677B4" w:rsidRPr="005677B4">
              <w:rPr>
                <w:lang w:val="en-GB"/>
              </w:rPr>
              <w:t>Shape</w:t>
            </w:r>
            <w:r w:rsidR="005677B4" w:rsidRPr="005677B4">
              <w:rPr>
                <w:spacing w:val="15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Optimisation</w:t>
            </w:r>
            <w:r w:rsidR="005677B4" w:rsidRPr="005677B4">
              <w:rPr>
                <w:lang w:val="en-GB"/>
              </w:rPr>
              <w:tab/>
              <w:t>20</w:t>
            </w:r>
          </w:hyperlink>
        </w:p>
        <w:p w14:paraId="15E2A9F0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3"/>
            </w:tabs>
            <w:rPr>
              <w:lang w:val="en-GB"/>
            </w:rPr>
          </w:pPr>
          <w:hyperlink w:anchor="_TOC_250006" w:history="1">
            <w:r w:rsidR="005677B4" w:rsidRPr="005677B4">
              <w:rPr>
                <w:lang w:val="en-GB"/>
              </w:rPr>
              <w:t>Other</w:t>
            </w:r>
            <w:r w:rsidR="005677B4" w:rsidRPr="005677B4">
              <w:rPr>
                <w:lang w:val="en-GB"/>
              </w:rPr>
              <w:tab/>
              <w:t>21</w:t>
            </w:r>
          </w:hyperlink>
        </w:p>
        <w:p w14:paraId="339E077F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3"/>
            </w:tabs>
            <w:spacing w:line="294" w:lineRule="exact"/>
            <w:rPr>
              <w:lang w:val="en-GB"/>
            </w:rPr>
          </w:pPr>
          <w:hyperlink w:anchor="_TOC_250005" w:history="1">
            <w:r w:rsidR="005677B4" w:rsidRPr="005677B4">
              <w:rPr>
                <w:lang w:val="en-GB"/>
              </w:rPr>
              <w:t>Result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Management</w:t>
            </w:r>
            <w:r w:rsidR="005677B4" w:rsidRPr="005677B4">
              <w:rPr>
                <w:lang w:val="en-GB"/>
              </w:rPr>
              <w:tab/>
              <w:t>21</w:t>
            </w:r>
          </w:hyperlink>
        </w:p>
        <w:p w14:paraId="50926C87" w14:textId="6A559915" w:rsidR="000A52FD" w:rsidRPr="005677B4" w:rsidRDefault="005677B4">
          <w:pPr>
            <w:pStyle w:val="Spistreci1"/>
            <w:numPr>
              <w:ilvl w:val="0"/>
              <w:numId w:val="10"/>
            </w:numPr>
            <w:tabs>
              <w:tab w:val="left" w:pos="468"/>
              <w:tab w:val="left" w:pos="469"/>
              <w:tab w:val="right" w:pos="9522"/>
            </w:tabs>
            <w:ind w:left="468" w:hanging="351"/>
            <w:jc w:val="left"/>
            <w:rPr>
              <w:lang w:val="en-GB"/>
            </w:rPr>
          </w:pPr>
          <w:del w:id="290" w:author="program2" w:date="2019-09-12T12:29:00Z">
            <w:r w:rsidRPr="005677B4" w:rsidDel="005677B4">
              <w:rPr>
                <w:lang w:val="en-GB"/>
              </w:rPr>
              <w:delText>Result</w:delText>
            </w:r>
            <w:r w:rsidRPr="005677B4" w:rsidDel="005677B4">
              <w:rPr>
                <w:spacing w:val="25"/>
                <w:lang w:val="en-GB"/>
              </w:rPr>
              <w:delText xml:space="preserve"> </w:delText>
            </w:r>
          </w:del>
          <w:r w:rsidRPr="005677B4">
            <w:rPr>
              <w:lang w:val="en-GB"/>
            </w:rPr>
            <w:t>Examination</w:t>
          </w:r>
          <w:ins w:id="291" w:author="program2" w:date="2019-09-12T12:29:00Z">
            <w:r>
              <w:rPr>
                <w:lang w:val="en-GB"/>
              </w:rPr>
              <w:t xml:space="preserve"> of the resu</w:t>
            </w:r>
          </w:ins>
          <w:ins w:id="292" w:author="program2" w:date="2019-09-12T12:30:00Z">
            <w:r>
              <w:rPr>
                <w:lang w:val="en-GB"/>
              </w:rPr>
              <w:t>lts</w:t>
            </w:r>
          </w:ins>
          <w:r w:rsidRPr="005677B4">
            <w:rPr>
              <w:lang w:val="en-GB"/>
            </w:rPr>
            <w:tab/>
            <w:t>22</w:t>
          </w:r>
        </w:p>
        <w:p w14:paraId="1C5A4545" w14:textId="77777777" w:rsidR="000A52FD" w:rsidRPr="005677B4" w:rsidRDefault="00053D16">
          <w:pPr>
            <w:pStyle w:val="Spistreci2"/>
            <w:numPr>
              <w:ilvl w:val="1"/>
              <w:numId w:val="10"/>
            </w:numPr>
            <w:tabs>
              <w:tab w:val="left" w:pos="1006"/>
              <w:tab w:val="left" w:pos="1007"/>
              <w:tab w:val="right" w:leader="dot" w:pos="9523"/>
            </w:tabs>
            <w:spacing w:before="6"/>
            <w:rPr>
              <w:lang w:val="en-GB"/>
            </w:rPr>
          </w:pPr>
          <w:hyperlink w:anchor="_TOC_250004" w:history="1">
            <w:r w:rsidR="005677B4" w:rsidRPr="005677B4">
              <w:rPr>
                <w:lang w:val="en-GB"/>
              </w:rPr>
              <w:t>Performance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Evaluation</w:t>
            </w:r>
            <w:r w:rsidR="005677B4" w:rsidRPr="005677B4">
              <w:rPr>
                <w:lang w:val="en-GB"/>
              </w:rPr>
              <w:tab/>
              <w:t>22</w:t>
            </w:r>
          </w:hyperlink>
        </w:p>
        <w:p w14:paraId="4E2033D2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2"/>
            </w:tabs>
            <w:rPr>
              <w:lang w:val="en-GB"/>
            </w:rPr>
          </w:pPr>
          <w:hyperlink w:anchor="_TOC_250003" w:history="1">
            <w:r w:rsidR="005677B4" w:rsidRPr="005677B4">
              <w:rPr>
                <w:lang w:val="en-GB"/>
              </w:rPr>
              <w:t>Theoretical</w:t>
            </w:r>
            <w:r w:rsidR="005677B4" w:rsidRPr="005677B4">
              <w:rPr>
                <w:spacing w:val="16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Complexity</w:t>
            </w:r>
            <w:r w:rsidR="005677B4" w:rsidRPr="005677B4">
              <w:rPr>
                <w:lang w:val="en-GB"/>
              </w:rPr>
              <w:tab/>
              <w:t>22</w:t>
            </w:r>
          </w:hyperlink>
        </w:p>
        <w:p w14:paraId="4470CB44" w14:textId="77777777" w:rsidR="000A52FD" w:rsidRPr="005677B4" w:rsidRDefault="00053D16">
          <w:pPr>
            <w:pStyle w:val="Spistreci3"/>
            <w:numPr>
              <w:ilvl w:val="2"/>
              <w:numId w:val="10"/>
            </w:numPr>
            <w:tabs>
              <w:tab w:val="left" w:pos="1755"/>
              <w:tab w:val="left" w:pos="1756"/>
              <w:tab w:val="right" w:leader="dot" w:pos="9523"/>
            </w:tabs>
            <w:rPr>
              <w:lang w:val="en-GB"/>
            </w:rPr>
          </w:pPr>
          <w:hyperlink w:anchor="_TOC_250002" w:history="1">
            <w:r w:rsidR="005677B4" w:rsidRPr="005677B4">
              <w:rPr>
                <w:lang w:val="en-GB"/>
              </w:rPr>
              <w:t>Investigating</w:t>
            </w:r>
            <w:r w:rsidR="005677B4" w:rsidRPr="005677B4">
              <w:rPr>
                <w:spacing w:val="14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Performance</w:t>
            </w:r>
            <w:r w:rsidR="005677B4" w:rsidRPr="005677B4">
              <w:rPr>
                <w:lang w:val="en-GB"/>
              </w:rPr>
              <w:tab/>
              <w:t>23</w:t>
            </w:r>
          </w:hyperlink>
        </w:p>
        <w:p w14:paraId="3632D096" w14:textId="77777777" w:rsidR="000A52FD" w:rsidRPr="005677B4" w:rsidRDefault="00053D16">
          <w:pPr>
            <w:pStyle w:val="Spistreci2"/>
            <w:numPr>
              <w:ilvl w:val="1"/>
              <w:numId w:val="10"/>
            </w:numPr>
            <w:tabs>
              <w:tab w:val="left" w:pos="1006"/>
              <w:tab w:val="left" w:pos="1007"/>
              <w:tab w:val="right" w:leader="dot" w:pos="9522"/>
            </w:tabs>
            <w:spacing w:line="289" w:lineRule="exact"/>
            <w:rPr>
              <w:lang w:val="en-GB"/>
            </w:rPr>
          </w:pPr>
          <w:hyperlink w:anchor="_TOC_250001" w:history="1">
            <w:r w:rsidR="005677B4" w:rsidRPr="005677B4">
              <w:rPr>
                <w:lang w:val="en-GB"/>
              </w:rPr>
              <w:t>Comparison to the CPU</w:t>
            </w:r>
            <w:r w:rsidR="005677B4" w:rsidRPr="005677B4">
              <w:rPr>
                <w:spacing w:val="54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Based</w:t>
            </w:r>
            <w:r w:rsidR="005677B4" w:rsidRPr="005677B4">
              <w:rPr>
                <w:spacing w:val="14"/>
                <w:lang w:val="en-GB"/>
              </w:rPr>
              <w:t xml:space="preserve"> </w:t>
            </w:r>
            <w:r w:rsidR="005677B4" w:rsidRPr="005677B4">
              <w:rPr>
                <w:lang w:val="en-GB"/>
              </w:rPr>
              <w:t>Algorithm</w:t>
            </w:r>
            <w:r w:rsidR="005677B4" w:rsidRPr="005677B4">
              <w:rPr>
                <w:lang w:val="en-GB"/>
              </w:rPr>
              <w:tab/>
              <w:t>27</w:t>
            </w:r>
          </w:hyperlink>
        </w:p>
        <w:p w14:paraId="5678DF03" w14:textId="356A043D" w:rsidR="000A52FD" w:rsidRPr="005677B4" w:rsidRDefault="00053D16">
          <w:pPr>
            <w:pStyle w:val="Spistreci2"/>
            <w:numPr>
              <w:ilvl w:val="1"/>
              <w:numId w:val="10"/>
            </w:numPr>
            <w:tabs>
              <w:tab w:val="left" w:pos="1006"/>
              <w:tab w:val="left" w:pos="1007"/>
              <w:tab w:val="right" w:leader="dot" w:pos="9522"/>
            </w:tabs>
            <w:rPr>
              <w:lang w:val="en-GB"/>
            </w:rPr>
          </w:pPr>
          <w:hyperlink w:anchor="_TOC_250000" w:history="1">
            <w:r w:rsidR="005677B4" w:rsidRPr="005677B4">
              <w:rPr>
                <w:lang w:val="en-GB"/>
              </w:rPr>
              <w:t>Summary</w:t>
            </w:r>
            <w:r w:rsidR="005677B4" w:rsidRPr="005677B4">
              <w:rPr>
                <w:lang w:val="en-GB"/>
              </w:rPr>
              <w:tab/>
              <w:t>30</w:t>
            </w:r>
          </w:hyperlink>
        </w:p>
      </w:sdtContent>
    </w:sdt>
    <w:p w14:paraId="76104BBB" w14:textId="77777777" w:rsidR="000A52FD" w:rsidRPr="005677B4" w:rsidRDefault="000A52FD">
      <w:pPr>
        <w:spacing w:line="294" w:lineRule="exact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6A36365F" w14:textId="77777777" w:rsidR="000A52FD" w:rsidRPr="005677B4" w:rsidRDefault="000A52FD">
      <w:pPr>
        <w:pStyle w:val="Tekstpodstawowy"/>
        <w:rPr>
          <w:sz w:val="60"/>
          <w:lang w:val="en-GB"/>
        </w:rPr>
      </w:pPr>
    </w:p>
    <w:p w14:paraId="3CD0DB04" w14:textId="77777777" w:rsidR="000A52FD" w:rsidRPr="005677B4" w:rsidRDefault="000A52FD">
      <w:pPr>
        <w:pStyle w:val="Tekstpodstawowy"/>
        <w:spacing w:before="9"/>
        <w:rPr>
          <w:sz w:val="43"/>
          <w:lang w:val="en-GB"/>
        </w:rPr>
      </w:pPr>
    </w:p>
    <w:p w14:paraId="336EEFA3" w14:textId="2BDD6D1D" w:rsidR="000A52FD" w:rsidRPr="005677B4" w:rsidRDefault="005677B4">
      <w:pPr>
        <w:spacing w:line="405" w:lineRule="auto"/>
        <w:ind w:left="117" w:right="6607"/>
        <w:rPr>
          <w:b/>
          <w:sz w:val="49"/>
          <w:lang w:val="en-GB"/>
        </w:rPr>
      </w:pPr>
      <w:r w:rsidRPr="005677B4">
        <w:rPr>
          <w:b/>
          <w:sz w:val="49"/>
          <w:lang w:val="en-GB"/>
        </w:rPr>
        <w:t xml:space="preserve">Chapter </w:t>
      </w:r>
      <w:del w:id="293" w:author="program2" w:date="2019-09-12T14:18:00Z">
        <w:r w:rsidRPr="005677B4" w:rsidDel="00002871">
          <w:rPr>
            <w:b/>
            <w:sz w:val="49"/>
            <w:lang w:val="en-GB"/>
          </w:rPr>
          <w:delText xml:space="preserve"> </w:delText>
        </w:r>
      </w:del>
      <w:r w:rsidRPr="005677B4">
        <w:rPr>
          <w:b/>
          <w:sz w:val="49"/>
          <w:lang w:val="en-GB"/>
        </w:rPr>
        <w:t>1 Problem</w:t>
      </w:r>
      <w:r w:rsidRPr="005677B4">
        <w:rPr>
          <w:b/>
          <w:spacing w:val="-24"/>
          <w:sz w:val="49"/>
          <w:lang w:val="en-GB"/>
        </w:rPr>
        <w:t xml:space="preserve"> </w:t>
      </w:r>
      <w:r w:rsidRPr="005677B4">
        <w:rPr>
          <w:b/>
          <w:sz w:val="49"/>
          <w:lang w:val="en-GB"/>
        </w:rPr>
        <w:t>Over</w:t>
      </w:r>
      <w:ins w:id="294" w:author="program2" w:date="2019-09-12T12:30:00Z">
        <w:r>
          <w:rPr>
            <w:b/>
            <w:sz w:val="49"/>
            <w:lang w:val="en-GB"/>
          </w:rPr>
          <w:t>v</w:t>
        </w:r>
      </w:ins>
      <w:del w:id="295" w:author="program2" w:date="2019-09-12T12:30:00Z">
        <w:r w:rsidRPr="005677B4" w:rsidDel="005677B4">
          <w:rPr>
            <w:b/>
            <w:sz w:val="49"/>
            <w:lang w:val="en-GB"/>
          </w:rPr>
          <w:delText>w</w:delText>
        </w:r>
      </w:del>
      <w:r w:rsidRPr="005677B4">
        <w:rPr>
          <w:b/>
          <w:sz w:val="49"/>
          <w:lang w:val="en-GB"/>
        </w:rPr>
        <w:t>ie</w:t>
      </w:r>
      <w:ins w:id="296" w:author="program2" w:date="2019-09-12T12:30:00Z">
        <w:r>
          <w:rPr>
            <w:b/>
            <w:sz w:val="49"/>
            <w:lang w:val="en-GB"/>
          </w:rPr>
          <w:t>w</w:t>
        </w:r>
      </w:ins>
      <w:del w:id="297" w:author="program2" w:date="2019-09-12T12:30:00Z">
        <w:r w:rsidRPr="005677B4" w:rsidDel="005677B4">
          <w:rPr>
            <w:b/>
            <w:sz w:val="49"/>
            <w:lang w:val="en-GB"/>
          </w:rPr>
          <w:delText>v</w:delText>
        </w:r>
      </w:del>
    </w:p>
    <w:p w14:paraId="41EC091F" w14:textId="77777777" w:rsidR="000A52FD" w:rsidRPr="005677B4" w:rsidRDefault="005677B4">
      <w:pPr>
        <w:pStyle w:val="Nagwek1"/>
        <w:numPr>
          <w:ilvl w:val="1"/>
          <w:numId w:val="9"/>
        </w:numPr>
        <w:tabs>
          <w:tab w:val="left" w:pos="963"/>
          <w:tab w:val="left" w:pos="964"/>
        </w:tabs>
        <w:spacing w:before="384"/>
        <w:ind w:hanging="846"/>
        <w:rPr>
          <w:lang w:val="en-GB"/>
        </w:rPr>
      </w:pPr>
      <w:bookmarkStart w:id="298" w:name="_TOC_250025"/>
      <w:r w:rsidRPr="005677B4">
        <w:rPr>
          <w:lang w:val="en-GB"/>
        </w:rPr>
        <w:t>Random Sequential</w:t>
      </w:r>
      <w:r w:rsidRPr="005677B4">
        <w:rPr>
          <w:spacing w:val="50"/>
          <w:lang w:val="en-GB"/>
        </w:rPr>
        <w:t xml:space="preserve"> </w:t>
      </w:r>
      <w:bookmarkEnd w:id="298"/>
      <w:r w:rsidRPr="005677B4">
        <w:rPr>
          <w:lang w:val="en-GB"/>
        </w:rPr>
        <w:t>Adsorption</w:t>
      </w:r>
    </w:p>
    <w:p w14:paraId="1726B9FD" w14:textId="020D2758" w:rsidR="000A52FD" w:rsidRPr="005677B4" w:rsidRDefault="005677B4">
      <w:pPr>
        <w:pStyle w:val="Tekstpodstawowy"/>
        <w:spacing w:before="228" w:line="232" w:lineRule="auto"/>
        <w:ind w:left="117" w:right="1406"/>
        <w:rPr>
          <w:lang w:val="en-GB"/>
        </w:rPr>
      </w:pPr>
      <w:r w:rsidRPr="005677B4">
        <w:rPr>
          <w:lang w:val="en-GB"/>
        </w:rPr>
        <w:t>Random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Sequential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Adsorption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stochastic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process,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11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described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 xml:space="preserve">sequential insertion of given shapes onto an </w:t>
      </w:r>
      <w:r w:rsidRPr="005677B4">
        <w:rPr>
          <w:spacing w:val="-5"/>
          <w:lang w:val="en-GB"/>
        </w:rPr>
        <w:t xml:space="preserve">empty, </w:t>
      </w:r>
      <w:r w:rsidRPr="005677B4">
        <w:rPr>
          <w:lang w:val="en-GB"/>
        </w:rPr>
        <w:t xml:space="preserve">limited, </w:t>
      </w:r>
      <w:ins w:id="299" w:author="program2" w:date="2019-09-12T14:23:00Z">
        <w:r w:rsidR="001F343B">
          <w:rPr>
            <w:lang w:val="en-GB"/>
          </w:rPr>
          <w:t>E</w:t>
        </w:r>
      </w:ins>
      <w:del w:id="300" w:author="program2" w:date="2019-09-12T14:23:00Z">
        <w:r w:rsidRPr="005677B4" w:rsidDel="001F343B">
          <w:rPr>
            <w:lang w:val="en-GB"/>
          </w:rPr>
          <w:delText>e</w:delText>
        </w:r>
      </w:del>
      <w:r w:rsidRPr="005677B4">
        <w:rPr>
          <w:lang w:val="en-GB"/>
        </w:rPr>
        <w:t>uclidean space. Shapes are inserted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se</w:t>
      </w:r>
      <w:del w:id="301" w:author="program2" w:date="2019-09-12T14:26:00Z">
        <w:r w:rsidRPr="005677B4" w:rsidDel="001F343B">
          <w:rPr>
            <w:lang w:val="en-GB"/>
          </w:rPr>
          <w:delText xml:space="preserve">- </w:delText>
        </w:r>
      </w:del>
      <w:r w:rsidRPr="005677B4">
        <w:rPr>
          <w:lang w:val="en-GB"/>
        </w:rPr>
        <w:t>quentially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random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positions.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overlaps</w:t>
      </w:r>
      <w:r w:rsidRPr="005677B4">
        <w:rPr>
          <w:spacing w:val="-31"/>
          <w:lang w:val="en-GB"/>
        </w:rPr>
        <w:t xml:space="preserve"> </w:t>
      </w:r>
      <w:ins w:id="302" w:author="program2" w:date="2019-09-12T12:31:00Z">
        <w:r>
          <w:rPr>
            <w:spacing w:val="-31"/>
            <w:lang w:val="en-GB"/>
          </w:rPr>
          <w:t xml:space="preserve">with </w:t>
        </w:r>
      </w:ins>
      <w:r w:rsidRPr="005677B4">
        <w:rPr>
          <w:spacing w:val="-3"/>
          <w:lang w:val="en-GB"/>
        </w:rPr>
        <w:t>any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already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shapes, it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then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rejected.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until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no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F45B0F">
        <w:rPr>
          <w:lang w:val="en-GB"/>
        </w:rPr>
        <w:t>packing.</w:t>
      </w:r>
      <w:r w:rsidRPr="005677B4">
        <w:rPr>
          <w:lang w:val="en-GB"/>
        </w:rPr>
        <w:t xml:space="preserve"> 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space</w:t>
      </w:r>
      <w:r w:rsidRPr="005677B4">
        <w:rPr>
          <w:spacing w:val="-20"/>
          <w:lang w:val="en-GB"/>
        </w:rPr>
        <w:t xml:space="preserve"> </w:t>
      </w:r>
      <w:r w:rsidRPr="005677B4">
        <w:rPr>
          <w:spacing w:val="-3"/>
          <w:lang w:val="en-GB"/>
        </w:rPr>
        <w:t>may</w:t>
      </w:r>
      <w:r w:rsidRPr="005677B4">
        <w:rPr>
          <w:spacing w:val="-20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defined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having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or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dimensions,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0"/>
          <w:lang w:val="en-GB"/>
        </w:rPr>
        <w:t xml:space="preserve"> </w:t>
      </w:r>
      <w:r w:rsidRPr="005677B4">
        <w:rPr>
          <w:spacing w:val="-3"/>
          <w:lang w:val="en-GB"/>
        </w:rPr>
        <w:t>any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kind of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type.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may</w:t>
      </w:r>
      <w:r w:rsidRPr="005677B4">
        <w:rPr>
          <w:spacing w:val="-27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random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coordinates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 xml:space="preserve">given dimensions, as well as random rotation - although this </w:t>
      </w:r>
      <w:r w:rsidRPr="005677B4">
        <w:rPr>
          <w:spacing w:val="-3"/>
          <w:lang w:val="en-GB"/>
        </w:rPr>
        <w:t xml:space="preserve">may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>optional [1,</w:t>
      </w:r>
      <w:r w:rsidRPr="005677B4">
        <w:rPr>
          <w:spacing w:val="29"/>
          <w:lang w:val="en-GB"/>
        </w:rPr>
        <w:t xml:space="preserve"> </w:t>
      </w:r>
      <w:r w:rsidRPr="005677B4">
        <w:rPr>
          <w:lang w:val="en-GB"/>
        </w:rPr>
        <w:t>2].</w:t>
      </w:r>
    </w:p>
    <w:p w14:paraId="43B9DC94" w14:textId="77777777" w:rsidR="000A52FD" w:rsidRPr="005677B4" w:rsidRDefault="000A52FD">
      <w:pPr>
        <w:pStyle w:val="Tekstpodstawowy"/>
        <w:rPr>
          <w:sz w:val="29"/>
          <w:lang w:val="en-GB"/>
        </w:rPr>
      </w:pPr>
    </w:p>
    <w:p w14:paraId="4C4FE00C" w14:textId="77777777" w:rsidR="000A52FD" w:rsidRPr="005677B4" w:rsidRDefault="005677B4">
      <w:pPr>
        <w:pStyle w:val="Nagwek2"/>
        <w:numPr>
          <w:ilvl w:val="2"/>
          <w:numId w:val="9"/>
        </w:numPr>
        <w:tabs>
          <w:tab w:val="left" w:pos="1081"/>
          <w:tab w:val="left" w:pos="1082"/>
        </w:tabs>
        <w:spacing w:before="1"/>
        <w:rPr>
          <w:b/>
          <w:lang w:val="en-GB"/>
        </w:rPr>
      </w:pPr>
      <w:bookmarkStart w:id="303" w:name="_TOC_250024"/>
      <w:r w:rsidRPr="005677B4">
        <w:rPr>
          <w:b/>
          <w:lang w:val="en-GB"/>
        </w:rPr>
        <w:t>Shape</w:t>
      </w:r>
      <w:r w:rsidRPr="005677B4">
        <w:rPr>
          <w:b/>
          <w:spacing w:val="9"/>
          <w:lang w:val="en-GB"/>
        </w:rPr>
        <w:t xml:space="preserve"> </w:t>
      </w:r>
      <w:bookmarkEnd w:id="303"/>
      <w:r w:rsidRPr="005677B4">
        <w:rPr>
          <w:b/>
          <w:lang w:val="en-GB"/>
        </w:rPr>
        <w:t>Types</w:t>
      </w:r>
    </w:p>
    <w:p w14:paraId="2F5314BC" w14:textId="61A1C2B6" w:rsidR="000A52FD" w:rsidRPr="005677B4" w:rsidRDefault="005677B4">
      <w:pPr>
        <w:pStyle w:val="Tekstpodstawowy"/>
        <w:spacing w:before="155" w:line="232" w:lineRule="auto"/>
        <w:ind w:left="117" w:right="1413"/>
        <w:jc w:val="both"/>
        <w:rPr>
          <w:lang w:val="en-GB"/>
        </w:rPr>
      </w:pPr>
      <w:r w:rsidRPr="005677B4">
        <w:rPr>
          <w:w w:val="95"/>
          <w:lang w:val="en-GB"/>
        </w:rPr>
        <w:t>The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previously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studied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shapes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include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rectangles,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squares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and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other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polygons,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as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well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as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cubes and hypercubes. Commonly studied shapes include disks and spheres, and their </w:t>
      </w:r>
      <w:r w:rsidRPr="005677B4">
        <w:rPr>
          <w:spacing w:val="-3"/>
          <w:w w:val="95"/>
          <w:lang w:val="en-GB"/>
        </w:rPr>
        <w:t xml:space="preserve">equivalents </w:t>
      </w:r>
      <w:r w:rsidRPr="005677B4">
        <w:rPr>
          <w:w w:val="95"/>
          <w:lang w:val="en-GB"/>
        </w:rPr>
        <w:t>in</w:t>
      </w:r>
      <w:r w:rsidRPr="005677B4">
        <w:rPr>
          <w:spacing w:val="-12"/>
          <w:w w:val="95"/>
          <w:lang w:val="en-GB"/>
        </w:rPr>
        <w:t xml:space="preserve"> </w:t>
      </w:r>
      <w:r w:rsidRPr="005677B4">
        <w:rPr>
          <w:w w:val="95"/>
          <w:lang w:val="en-GB"/>
        </w:rPr>
        <w:t>up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to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eight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dimensions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[1].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Other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studies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involved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spheroids,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hyperdisks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and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disk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polymers </w:t>
      </w:r>
      <w:r w:rsidRPr="005677B4">
        <w:rPr>
          <w:lang w:val="en-GB"/>
        </w:rPr>
        <w:t>[1,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3,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4].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case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non</w:t>
      </w:r>
      <w:ins w:id="304" w:author="program2" w:date="2019-09-12T12:31:00Z">
        <w:r>
          <w:rPr>
            <w:spacing w:val="-9"/>
            <w:lang w:val="en-GB"/>
          </w:rPr>
          <w:t>-</w:t>
        </w:r>
      </w:ins>
      <w:del w:id="305" w:author="program2" w:date="2019-09-12T12:31:00Z">
        <w:r w:rsidRPr="005677B4" w:rsidDel="005677B4">
          <w:rPr>
            <w:spacing w:val="-9"/>
            <w:lang w:val="en-GB"/>
          </w:rPr>
          <w:delText xml:space="preserve"> </w:delText>
        </w:r>
      </w:del>
      <w:r w:rsidRPr="005677B4">
        <w:rPr>
          <w:lang w:val="en-GB"/>
        </w:rPr>
        <w:t>spherical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shapes,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angle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randomly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[1].</w:t>
      </w:r>
    </w:p>
    <w:p w14:paraId="214F4B1D" w14:textId="77777777" w:rsidR="000A52FD" w:rsidRPr="005677B4" w:rsidRDefault="000A52FD">
      <w:pPr>
        <w:pStyle w:val="Tekstpodstawowy"/>
        <w:spacing w:before="1"/>
        <w:rPr>
          <w:sz w:val="29"/>
          <w:lang w:val="en-GB"/>
        </w:rPr>
      </w:pPr>
    </w:p>
    <w:p w14:paraId="7A0150B4" w14:textId="77777777" w:rsidR="000A52FD" w:rsidRPr="005677B4" w:rsidRDefault="005677B4">
      <w:pPr>
        <w:pStyle w:val="Nagwek2"/>
        <w:numPr>
          <w:ilvl w:val="2"/>
          <w:numId w:val="9"/>
        </w:numPr>
        <w:tabs>
          <w:tab w:val="left" w:pos="1081"/>
          <w:tab w:val="left" w:pos="1082"/>
        </w:tabs>
        <w:spacing w:before="1"/>
        <w:rPr>
          <w:b/>
          <w:lang w:val="en-GB"/>
        </w:rPr>
      </w:pPr>
      <w:bookmarkStart w:id="306" w:name="_TOC_250023"/>
      <w:bookmarkEnd w:id="306"/>
      <w:r w:rsidRPr="005677B4">
        <w:rPr>
          <w:b/>
          <w:lang w:val="en-GB"/>
        </w:rPr>
        <w:t>Applications</w:t>
      </w:r>
    </w:p>
    <w:p w14:paraId="1F81F9EF" w14:textId="5F1F6EA1" w:rsidR="000A52FD" w:rsidRPr="005677B4" w:rsidRDefault="005677B4">
      <w:pPr>
        <w:pStyle w:val="Tekstpodstawowy"/>
        <w:spacing w:before="155" w:line="232" w:lineRule="auto"/>
        <w:ind w:left="117" w:right="1413"/>
        <w:jc w:val="both"/>
        <w:rPr>
          <w:lang w:val="en-GB"/>
        </w:rPr>
      </w:pPr>
      <w:r w:rsidRPr="005677B4">
        <w:rPr>
          <w:w w:val="95"/>
          <w:lang w:val="en-GB"/>
        </w:rPr>
        <w:t xml:space="preserve">The Random Sequential Adsorption can </w:t>
      </w:r>
      <w:r w:rsidRPr="005677B4">
        <w:rPr>
          <w:spacing w:val="3"/>
          <w:w w:val="95"/>
          <w:lang w:val="en-GB"/>
        </w:rPr>
        <w:t>be</w:t>
      </w:r>
      <w:r w:rsidRPr="005677B4">
        <w:rPr>
          <w:spacing w:val="-41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applied to multiple problems. The process as well </w:t>
      </w:r>
      <w:r w:rsidRPr="005677B4">
        <w:rPr>
          <w:lang w:val="en-GB"/>
        </w:rPr>
        <w:t>as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24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model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4"/>
          <w:lang w:val="en-GB"/>
        </w:rPr>
        <w:t xml:space="preserve"> </w:t>
      </w:r>
      <w:r w:rsidRPr="005677B4">
        <w:rPr>
          <w:spacing w:val="-3"/>
          <w:lang w:val="en-GB"/>
        </w:rPr>
        <w:t>variety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phenomena.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These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include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ion implantation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semiconductors,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structure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cement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paste,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particles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cell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membranes, protein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adsorption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settlement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animal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territories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[1].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general,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34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 xml:space="preserve">model </w:t>
      </w:r>
      <w:r w:rsidRPr="005677B4">
        <w:rPr>
          <w:spacing w:val="-4"/>
          <w:lang w:val="en-GB"/>
        </w:rPr>
        <w:t>dens</w:t>
      </w:r>
      <w:ins w:id="307" w:author="program2" w:date="2019-09-12T12:32:00Z">
        <w:r>
          <w:rPr>
            <w:spacing w:val="-4"/>
            <w:lang w:val="en-GB"/>
          </w:rPr>
          <w:t>e</w:t>
        </w:r>
      </w:ins>
      <w:r w:rsidRPr="005677B4">
        <w:rPr>
          <w:spacing w:val="-4"/>
          <w:lang w:val="en-GB"/>
        </w:rPr>
        <w:t xml:space="preserve">ly, </w:t>
      </w:r>
      <w:r w:rsidRPr="005677B4">
        <w:rPr>
          <w:spacing w:val="-3"/>
          <w:lang w:val="en-GB"/>
        </w:rPr>
        <w:t xml:space="preserve">yet </w:t>
      </w:r>
      <w:r w:rsidRPr="005677B4">
        <w:rPr>
          <w:lang w:val="en-GB"/>
        </w:rPr>
        <w:t xml:space="preserve">randomly </w:t>
      </w:r>
      <w:r w:rsidRPr="005677B4">
        <w:rPr>
          <w:spacing w:val="-3"/>
          <w:lang w:val="en-GB"/>
        </w:rPr>
        <w:t>packed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particles.</w:t>
      </w:r>
    </w:p>
    <w:p w14:paraId="585E1912" w14:textId="77777777" w:rsidR="000A52FD" w:rsidRPr="005677B4" w:rsidRDefault="000A52FD">
      <w:pPr>
        <w:pStyle w:val="Tekstpodstawowy"/>
        <w:spacing w:before="1"/>
        <w:rPr>
          <w:sz w:val="23"/>
          <w:lang w:val="en-GB"/>
        </w:rPr>
      </w:pPr>
    </w:p>
    <w:p w14:paraId="3EBD84F9" w14:textId="517A5D1B" w:rsidR="000A52FD" w:rsidRPr="005677B4" w:rsidRDefault="005677B4" w:rsidP="00F45B0F">
      <w:pPr>
        <w:pStyle w:val="Tekstpodstawowy"/>
        <w:spacing w:line="232" w:lineRule="auto"/>
        <w:ind w:left="117" w:right="1412"/>
        <w:jc w:val="both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  <w:r w:rsidRPr="005677B4">
        <w:rPr>
          <w:lang w:val="en-GB"/>
        </w:rPr>
        <w:t>A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significant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example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Poisson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Disk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Sampling.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type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random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distribution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of points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space.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points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no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closer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each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other,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than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 xml:space="preserve">distance. The Poisson Disk Sampling can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 xml:space="preserve">simulated with the use of RSA algorithms generating </w:t>
      </w:r>
      <w:r w:rsidRPr="005677B4">
        <w:rPr>
          <w:lang w:val="en-GB"/>
        </w:rPr>
        <w:lastRenderedPageBreak/>
        <w:t>circles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or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spheres.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distribution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computer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graphics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rendering,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texture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gen- eration,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[5].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6"/>
          <w:lang w:val="en-GB"/>
        </w:rPr>
        <w:t xml:space="preserve"> </w:t>
      </w:r>
      <w:r w:rsidRPr="005677B4">
        <w:rPr>
          <w:spacing w:val="-3"/>
          <w:lang w:val="en-GB"/>
        </w:rPr>
        <w:t>ray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tracing,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create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soft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shadows,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motion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blur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the depth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field.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physics,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31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mesh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generation,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interpolation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process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mod- eling.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cases,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meshes</w:t>
      </w:r>
      <w:r w:rsidRPr="005677B4">
        <w:rPr>
          <w:spacing w:val="-11"/>
          <w:lang w:val="en-GB"/>
        </w:rPr>
        <w:t xml:space="preserve"> </w:t>
      </w:r>
      <w:r w:rsidRPr="005677B4">
        <w:rPr>
          <w:spacing w:val="-4"/>
          <w:lang w:val="en-GB"/>
        </w:rPr>
        <w:t>have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-3"/>
          <w:lang w:val="en-GB"/>
        </w:rPr>
        <w:t>improved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quality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more</w:t>
      </w:r>
    </w:p>
    <w:p w14:paraId="07A31815" w14:textId="77777777" w:rsidR="000A52FD" w:rsidRPr="005677B4" w:rsidRDefault="005677B4" w:rsidP="00F45B0F">
      <w:pPr>
        <w:pStyle w:val="Tekstpodstawowy"/>
        <w:spacing w:before="66"/>
        <w:rPr>
          <w:lang w:val="en-GB"/>
        </w:rPr>
      </w:pPr>
      <w:r w:rsidRPr="005677B4">
        <w:rPr>
          <w:lang w:val="en-GB"/>
        </w:rPr>
        <w:lastRenderedPageBreak/>
        <w:t>robustly [5].</w:t>
      </w:r>
    </w:p>
    <w:p w14:paraId="16DF8605" w14:textId="77777777" w:rsidR="000A52FD" w:rsidRPr="005677B4" w:rsidRDefault="000A52FD">
      <w:pPr>
        <w:pStyle w:val="Tekstpodstawowy"/>
        <w:rPr>
          <w:sz w:val="29"/>
          <w:lang w:val="en-GB"/>
        </w:rPr>
      </w:pPr>
    </w:p>
    <w:p w14:paraId="18251DA0" w14:textId="77777777" w:rsidR="000A52FD" w:rsidRPr="005677B4" w:rsidRDefault="005677B4">
      <w:pPr>
        <w:pStyle w:val="Nagwek2"/>
        <w:numPr>
          <w:ilvl w:val="2"/>
          <w:numId w:val="9"/>
        </w:numPr>
        <w:tabs>
          <w:tab w:val="left" w:pos="1081"/>
          <w:tab w:val="left" w:pos="1082"/>
        </w:tabs>
        <w:spacing w:before="1"/>
        <w:rPr>
          <w:b/>
          <w:lang w:val="en-GB"/>
        </w:rPr>
      </w:pPr>
      <w:bookmarkStart w:id="308" w:name="_TOC_250022"/>
      <w:bookmarkEnd w:id="308"/>
      <w:r w:rsidRPr="005677B4">
        <w:rPr>
          <w:b/>
          <w:lang w:val="en-GB"/>
        </w:rPr>
        <w:t>Challenges</w:t>
      </w:r>
    </w:p>
    <w:p w14:paraId="62EE3241" w14:textId="48683BCF" w:rsidR="000A52FD" w:rsidRPr="005677B4" w:rsidRDefault="005677B4">
      <w:pPr>
        <w:pStyle w:val="Tekstpodstawowy"/>
        <w:spacing w:before="155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While the principle behind the RSA algorithms is simple, the execution of it</w:t>
      </w:r>
      <w:del w:id="309" w:author="program2" w:date="2019-09-12T14:19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 naive im- plementations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commonly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lead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problems.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generated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-3"/>
          <w:lang w:val="en-GB"/>
        </w:rPr>
        <w:t>randomly</w:t>
      </w:r>
      <w:del w:id="310" w:author="program2" w:date="2019-09-12T14:26:00Z">
        <w:r w:rsidRPr="005677B4" w:rsidDel="001F343B">
          <w:rPr>
            <w:spacing w:val="-3"/>
            <w:lang w:val="en-GB"/>
          </w:rPr>
          <w:delText>,</w:delText>
        </w:r>
      </w:del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and rejected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they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overlap</w:t>
      </w:r>
      <w:ins w:id="311" w:author="program2" w:date="2019-09-12T12:49:00Z">
        <w:r w:rsidR="004E21B6">
          <w:rPr>
            <w:lang w:val="en-GB"/>
          </w:rPr>
          <w:t xml:space="preserve"> with</w:t>
        </w:r>
      </w:ins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already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existing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ones.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10"/>
          <w:lang w:val="en-GB"/>
        </w:rPr>
        <w:t xml:space="preserve"> </w:t>
      </w:r>
      <w:del w:id="312" w:author="program2" w:date="2019-09-12T12:49:00Z">
        <w:r w:rsidRPr="005677B4" w:rsidDel="004E21B6">
          <w:rPr>
            <w:lang w:val="en-GB"/>
          </w:rPr>
          <w:delText>are</w:delText>
        </w:r>
        <w:r w:rsidRPr="005677B4" w:rsidDel="004E21B6">
          <w:rPr>
            <w:spacing w:val="-10"/>
            <w:lang w:val="en-GB"/>
          </w:rPr>
          <w:delText xml:space="preserve"> </w:delText>
        </w:r>
      </w:del>
      <w:r w:rsidRPr="005677B4">
        <w:rPr>
          <w:lang w:val="en-GB"/>
        </w:rPr>
        <w:t>already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 xml:space="preserve">packing, the bigger the chance that a new shape will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>rejected. This causes the execution time to grow.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More</w:t>
      </w:r>
      <w:del w:id="313" w:author="program2" w:date="2019-09-12T12:49:00Z">
        <w:r w:rsidRPr="005677B4" w:rsidDel="004E21B6">
          <w:rPr>
            <w:lang w:val="en-GB"/>
          </w:rPr>
          <w:delText>v</w:delText>
        </w:r>
      </w:del>
      <w:r w:rsidRPr="005677B4">
        <w:rPr>
          <w:lang w:val="en-GB"/>
        </w:rPr>
        <w:t>o</w:t>
      </w:r>
      <w:ins w:id="314" w:author="program2" w:date="2019-09-12T12:49:00Z">
        <w:r w:rsidR="004E21B6">
          <w:rPr>
            <w:lang w:val="en-GB"/>
          </w:rPr>
          <w:t>v</w:t>
        </w:r>
      </w:ins>
      <w:r w:rsidRPr="005677B4">
        <w:rPr>
          <w:lang w:val="en-GB"/>
        </w:rPr>
        <w:t>er,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not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known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when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generation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should</w:t>
      </w:r>
      <w:r w:rsidRPr="005677B4">
        <w:rPr>
          <w:spacing w:val="-18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stopped.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goal of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many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approaches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propose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able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quickly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generate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shapes within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space</w:t>
      </w:r>
      <w:del w:id="315" w:author="program2" w:date="2019-09-12T14:26:00Z">
        <w:r w:rsidRPr="005677B4" w:rsidDel="001F343B">
          <w:rPr>
            <w:lang w:val="en-GB"/>
          </w:rPr>
          <w:delText>,</w:delText>
        </w:r>
      </w:del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4"/>
          <w:lang w:val="en-GB"/>
        </w:rPr>
        <w:t xml:space="preserve"> have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clear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end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conditions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signifying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fully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saturated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state.</w:t>
      </w:r>
    </w:p>
    <w:p w14:paraId="670ACB1E" w14:textId="77777777" w:rsidR="000A52FD" w:rsidRPr="005677B4" w:rsidRDefault="000A52FD">
      <w:pPr>
        <w:pStyle w:val="Tekstpodstawowy"/>
        <w:rPr>
          <w:sz w:val="29"/>
          <w:lang w:val="en-GB"/>
        </w:rPr>
      </w:pPr>
    </w:p>
    <w:p w14:paraId="241F2022" w14:textId="77777777" w:rsidR="000A52FD" w:rsidRPr="005677B4" w:rsidRDefault="005677B4">
      <w:pPr>
        <w:pStyle w:val="Nagwek2"/>
        <w:numPr>
          <w:ilvl w:val="2"/>
          <w:numId w:val="9"/>
        </w:numPr>
        <w:tabs>
          <w:tab w:val="left" w:pos="1081"/>
          <w:tab w:val="left" w:pos="1082"/>
        </w:tabs>
        <w:rPr>
          <w:b/>
          <w:lang w:val="en-GB"/>
        </w:rPr>
      </w:pPr>
      <w:bookmarkStart w:id="316" w:name="_TOC_250021"/>
      <w:bookmarkEnd w:id="316"/>
      <w:r w:rsidRPr="005677B4">
        <w:rPr>
          <w:b/>
          <w:lang w:val="en-GB"/>
        </w:rPr>
        <w:t>Goals</w:t>
      </w:r>
    </w:p>
    <w:p w14:paraId="592070D9" w14:textId="77777777" w:rsidR="000A52FD" w:rsidRPr="005677B4" w:rsidRDefault="005677B4">
      <w:pPr>
        <w:pStyle w:val="Tekstpodstawowy"/>
        <w:spacing w:before="156" w:line="232" w:lineRule="auto"/>
        <w:ind w:left="117" w:right="1413"/>
        <w:jc w:val="both"/>
        <w:rPr>
          <w:lang w:val="en-GB"/>
        </w:rPr>
      </w:pPr>
      <w:r w:rsidRPr="005677B4">
        <w:rPr>
          <w:w w:val="95"/>
          <w:lang w:val="en-GB"/>
        </w:rPr>
        <w:t>In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this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case,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goal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involved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improving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execution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time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of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already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existing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algorithms, </w:t>
      </w:r>
      <w:r w:rsidRPr="005677B4">
        <w:rPr>
          <w:spacing w:val="-4"/>
          <w:lang w:val="en-GB"/>
        </w:rPr>
        <w:t>by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utilising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GPU.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Both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pre-existing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well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proposed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modification are described in the following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chapters.</w:t>
      </w:r>
    </w:p>
    <w:p w14:paraId="4C960D06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337E7101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14C1F454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FC7007F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06AFB01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32C1A5F" w14:textId="77777777" w:rsidR="000A52FD" w:rsidRPr="005677B4" w:rsidRDefault="000A52FD">
      <w:pPr>
        <w:pStyle w:val="Tekstpodstawowy"/>
        <w:rPr>
          <w:sz w:val="16"/>
          <w:lang w:val="en-GB"/>
        </w:rPr>
      </w:pPr>
    </w:p>
    <w:p w14:paraId="2DFC9384" w14:textId="77777777" w:rsidR="000A52FD" w:rsidRPr="005677B4" w:rsidRDefault="005677B4">
      <w:pPr>
        <w:spacing w:before="96"/>
        <w:ind w:left="117"/>
        <w:rPr>
          <w:b/>
          <w:sz w:val="49"/>
          <w:lang w:val="en-GB"/>
        </w:rPr>
      </w:pPr>
      <w:r w:rsidRPr="005677B4">
        <w:rPr>
          <w:b/>
          <w:w w:val="105"/>
          <w:sz w:val="49"/>
          <w:lang w:val="en-GB"/>
        </w:rPr>
        <w:t>Chapter 2</w:t>
      </w:r>
    </w:p>
    <w:p w14:paraId="4DB40319" w14:textId="77777777" w:rsidR="000A52FD" w:rsidRPr="005677B4" w:rsidRDefault="005677B4">
      <w:pPr>
        <w:spacing w:before="406"/>
        <w:ind w:left="117"/>
        <w:rPr>
          <w:b/>
          <w:sz w:val="49"/>
          <w:lang w:val="en-GB"/>
        </w:rPr>
      </w:pPr>
      <w:r w:rsidRPr="005677B4">
        <w:rPr>
          <w:b/>
          <w:sz w:val="49"/>
          <w:lang w:val="en-GB"/>
        </w:rPr>
        <w:t>Polydisk RSA Algorithm</w:t>
      </w:r>
    </w:p>
    <w:p w14:paraId="0DE7AF40" w14:textId="77777777" w:rsidR="000A52FD" w:rsidRPr="005677B4" w:rsidRDefault="000A52FD">
      <w:pPr>
        <w:pStyle w:val="Tekstpodstawowy"/>
        <w:spacing w:before="10"/>
        <w:rPr>
          <w:b/>
          <w:sz w:val="65"/>
          <w:lang w:val="en-GB"/>
        </w:rPr>
      </w:pPr>
    </w:p>
    <w:p w14:paraId="0C3AE393" w14:textId="77777777" w:rsidR="000A52FD" w:rsidRPr="005677B4" w:rsidRDefault="005677B4">
      <w:pPr>
        <w:pStyle w:val="Nagwek1"/>
        <w:numPr>
          <w:ilvl w:val="1"/>
          <w:numId w:val="8"/>
        </w:numPr>
        <w:tabs>
          <w:tab w:val="left" w:pos="963"/>
          <w:tab w:val="left" w:pos="964"/>
        </w:tabs>
        <w:ind w:hanging="846"/>
        <w:rPr>
          <w:lang w:val="en-GB"/>
        </w:rPr>
      </w:pPr>
      <w:bookmarkStart w:id="317" w:name="_TOC_250020"/>
      <w:r w:rsidRPr="005677B4">
        <w:rPr>
          <w:spacing w:val="-4"/>
          <w:lang w:val="en-GB"/>
        </w:rPr>
        <w:t>Voxel-Based</w:t>
      </w:r>
      <w:r w:rsidRPr="005677B4">
        <w:rPr>
          <w:spacing w:val="31"/>
          <w:lang w:val="en-GB"/>
        </w:rPr>
        <w:t xml:space="preserve"> </w:t>
      </w:r>
      <w:bookmarkEnd w:id="317"/>
      <w:r w:rsidRPr="005677B4">
        <w:rPr>
          <w:lang w:val="en-GB"/>
        </w:rPr>
        <w:t>Algorithm</w:t>
      </w:r>
    </w:p>
    <w:p w14:paraId="4A393028" w14:textId="257ECDC7" w:rsidR="000A52FD" w:rsidRPr="005677B4" w:rsidRDefault="005677B4">
      <w:pPr>
        <w:pStyle w:val="Tekstpodstawowy"/>
        <w:spacing w:before="227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basic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algorithm,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multiple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RSA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applications,</w:t>
      </w:r>
      <w:r w:rsidRPr="005677B4">
        <w:rPr>
          <w:spacing w:val="-35"/>
          <w:lang w:val="en-GB"/>
        </w:rPr>
        <w:t xml:space="preserve"> </w:t>
      </w:r>
      <w:r w:rsidRPr="005677B4">
        <w:rPr>
          <w:spacing w:val="-3"/>
          <w:lang w:val="en-GB"/>
        </w:rPr>
        <w:t>involves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use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6"/>
          <w:lang w:val="en-GB"/>
        </w:rPr>
        <w:t xml:space="preserve"> </w:t>
      </w:r>
      <w:r w:rsidRPr="005677B4">
        <w:rPr>
          <w:spacing w:val="-3"/>
          <w:lang w:val="en-GB"/>
        </w:rPr>
        <w:t>voxels.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5"/>
          <w:lang w:val="en-GB"/>
        </w:rPr>
        <w:t xml:space="preserve"> </w:t>
      </w:r>
      <w:r w:rsidRPr="005677B4">
        <w:rPr>
          <w:spacing w:val="-3"/>
          <w:lang w:val="en-GB"/>
        </w:rPr>
        <w:t xml:space="preserve">voxels </w:t>
      </w:r>
      <w:r w:rsidRPr="005677B4">
        <w:rPr>
          <w:lang w:val="en-GB"/>
        </w:rPr>
        <w:t>are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defined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subspaces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area,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initially</w:t>
      </w:r>
      <w:r w:rsidRPr="005677B4">
        <w:rPr>
          <w:spacing w:val="-6"/>
          <w:lang w:val="en-GB"/>
        </w:rPr>
        <w:t xml:space="preserve"> </w:t>
      </w:r>
      <w:r w:rsidRPr="005677B4">
        <w:rPr>
          <w:spacing w:val="-3"/>
          <w:lang w:val="en-GB"/>
        </w:rPr>
        <w:t>cover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4"/>
          <w:lang w:val="en-GB"/>
        </w:rPr>
        <w:t>entirely.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After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insertion of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shapes,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may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removed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no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figures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 xml:space="preserve">them. Developing an algorithm for </w:t>
      </w:r>
      <w:r w:rsidRPr="005677B4">
        <w:rPr>
          <w:spacing w:val="-3"/>
          <w:lang w:val="en-GB"/>
        </w:rPr>
        <w:t xml:space="preserve">"voxel </w:t>
      </w:r>
      <w:r w:rsidRPr="005677B4">
        <w:rPr>
          <w:lang w:val="en-GB"/>
        </w:rPr>
        <w:t>rejection" is the main concern of those undertakings. Only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non-removed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generated.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shapes that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rejected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grows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above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</w:t>
      </w:r>
      <w:ins w:id="318" w:author="program2" w:date="2019-09-12T12:51:00Z">
        <w:r w:rsidR="004E21B6">
          <w:rPr>
            <w:lang w:val="en-GB"/>
          </w:rPr>
          <w:t>h</w:t>
        </w:r>
      </w:ins>
      <w:r w:rsidRPr="005677B4">
        <w:rPr>
          <w:lang w:val="en-GB"/>
        </w:rPr>
        <w:t>reshold,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split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then,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cases, rejected.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splitting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process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divides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3"/>
          <w:lang w:val="en-GB"/>
        </w:rPr>
        <w:t>into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3"/>
          <w:lang w:val="en-GB"/>
        </w:rPr>
        <w:t>voxels,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each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half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it</w:t>
      </w:r>
      <w:del w:id="319" w:author="program2" w:date="2019-09-12T12:51:00Z">
        <w:r w:rsidRPr="005677B4" w:rsidDel="004E21B6">
          <w:rPr>
            <w:lang w:val="en-GB"/>
          </w:rPr>
          <w:delText>’</w:delText>
        </w:r>
      </w:del>
      <w:r w:rsidRPr="005677B4">
        <w:rPr>
          <w:lang w:val="en-GB"/>
        </w:rPr>
        <w:t>s size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dimension.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14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13"/>
          <w:lang w:val="en-GB"/>
        </w:rPr>
        <w:t xml:space="preserve"> </w:t>
      </w:r>
      <w:r w:rsidRPr="005677B4">
        <w:rPr>
          <w:spacing w:val="-3"/>
          <w:lang w:val="en-GB"/>
        </w:rPr>
        <w:t>cover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completely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area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their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predecessors.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If all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7"/>
          <w:lang w:val="en-GB"/>
        </w:rPr>
        <w:t xml:space="preserve"> </w:t>
      </w:r>
      <w:r w:rsidRPr="005677B4">
        <w:rPr>
          <w:spacing w:val="-3"/>
          <w:lang w:val="en-GB"/>
        </w:rPr>
        <w:t>removed,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system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saturated.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example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such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algorithm,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using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spacing w:val="-5"/>
          <w:lang w:val="en-GB"/>
        </w:rPr>
        <w:t xml:space="preserve">two </w:t>
      </w:r>
      <w:r w:rsidRPr="005677B4">
        <w:rPr>
          <w:lang w:val="en-GB"/>
        </w:rPr>
        <w:t>dimensional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circles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shown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spacing w:val="-3"/>
          <w:lang w:val="en-GB"/>
        </w:rPr>
        <w:t>flowchart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2.1,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subsequent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stages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pa</w:t>
      </w:r>
      <w:ins w:id="320" w:author="program2" w:date="2019-09-12T12:52:00Z">
        <w:r w:rsidR="004E21B6">
          <w:rPr>
            <w:lang w:val="en-GB"/>
          </w:rPr>
          <w:t>c</w:t>
        </w:r>
      </w:ins>
      <w:r w:rsidRPr="005677B4">
        <w:rPr>
          <w:lang w:val="en-GB"/>
        </w:rPr>
        <w:t>king generation are presented in fig.</w:t>
      </w:r>
      <w:r w:rsidRPr="005677B4">
        <w:rPr>
          <w:spacing w:val="14"/>
          <w:lang w:val="en-GB"/>
        </w:rPr>
        <w:t xml:space="preserve"> </w:t>
      </w:r>
      <w:r w:rsidRPr="005677B4">
        <w:rPr>
          <w:lang w:val="en-GB"/>
        </w:rPr>
        <w:t>2.2.</w:t>
      </w:r>
    </w:p>
    <w:p w14:paraId="0EF93963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0A1B500D" w14:textId="68A7B696" w:rsidR="000A52FD" w:rsidRPr="005677B4" w:rsidRDefault="00DC0027">
      <w:pPr>
        <w:pStyle w:val="Tekstpodstawowy"/>
        <w:ind w:left="1442"/>
        <w:rPr>
          <w:sz w:val="20"/>
          <w:lang w:val="en-GB"/>
        </w:rPr>
      </w:pPr>
      <w:r w:rsidRPr="005677B4">
        <w:rPr>
          <w:noProof/>
          <w:sz w:val="20"/>
          <w:lang w:val="en-GB"/>
        </w:rPr>
        <w:lastRenderedPageBreak/>
        <mc:AlternateContent>
          <mc:Choice Requires="wpg">
            <w:drawing>
              <wp:inline distT="0" distB="0" distL="0" distR="0" wp14:anchorId="4E742845" wp14:editId="0AE40530">
                <wp:extent cx="4197985" cy="5652770"/>
                <wp:effectExtent l="7620" t="9525" r="4445" b="5080"/>
                <wp:docPr id="1829" name="Group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7985" cy="5652770"/>
                          <a:chOff x="0" y="0"/>
                          <a:chExt cx="6611" cy="8902"/>
                        </a:xfrm>
                      </wpg:grpSpPr>
                      <wps:wsp>
                        <wps:cNvPr id="1830" name="Freeform 1876"/>
                        <wps:cNvSpPr>
                          <a:spLocks/>
                        </wps:cNvSpPr>
                        <wps:spPr bwMode="auto">
                          <a:xfrm>
                            <a:off x="1153" y="7"/>
                            <a:ext cx="1147" cy="574"/>
                          </a:xfrm>
                          <a:custGeom>
                            <a:avLst/>
                            <a:gdLst>
                              <a:gd name="T0" fmla="+- 0 2301 1154"/>
                              <a:gd name="T1" fmla="*/ T0 w 1147"/>
                              <a:gd name="T2" fmla="+- 0 303 7"/>
                              <a:gd name="T3" fmla="*/ 303 h 574"/>
                              <a:gd name="T4" fmla="+- 0 2298 1154"/>
                              <a:gd name="T5" fmla="*/ T4 w 1147"/>
                              <a:gd name="T6" fmla="+- 0 322 7"/>
                              <a:gd name="T7" fmla="*/ 322 h 574"/>
                              <a:gd name="T8" fmla="+- 0 2293 1154"/>
                              <a:gd name="T9" fmla="*/ T8 w 1147"/>
                              <a:gd name="T10" fmla="+- 0 341 7"/>
                              <a:gd name="T11" fmla="*/ 341 h 574"/>
                              <a:gd name="T12" fmla="+- 0 2286 1154"/>
                              <a:gd name="T13" fmla="*/ T12 w 1147"/>
                              <a:gd name="T14" fmla="+- 0 359 7"/>
                              <a:gd name="T15" fmla="*/ 359 h 574"/>
                              <a:gd name="T16" fmla="+- 0 2276 1154"/>
                              <a:gd name="T17" fmla="*/ T16 w 1147"/>
                              <a:gd name="T18" fmla="+- 0 377 7"/>
                              <a:gd name="T19" fmla="*/ 377 h 574"/>
                              <a:gd name="T20" fmla="+- 0 2264 1154"/>
                              <a:gd name="T21" fmla="*/ T20 w 1147"/>
                              <a:gd name="T22" fmla="+- 0 395 7"/>
                              <a:gd name="T23" fmla="*/ 395 h 574"/>
                              <a:gd name="T24" fmla="+- 0 2250 1154"/>
                              <a:gd name="T25" fmla="*/ T24 w 1147"/>
                              <a:gd name="T26" fmla="+- 0 412 7"/>
                              <a:gd name="T27" fmla="*/ 412 h 574"/>
                              <a:gd name="T28" fmla="+- 0 2152 1154"/>
                              <a:gd name="T29" fmla="*/ T28 w 1147"/>
                              <a:gd name="T30" fmla="+- 0 486 7"/>
                              <a:gd name="T31" fmla="*/ 486 h 574"/>
                              <a:gd name="T32" fmla="+- 0 2034 1154"/>
                              <a:gd name="T33" fmla="*/ T32 w 1147"/>
                              <a:gd name="T34" fmla="+- 0 536 7"/>
                              <a:gd name="T35" fmla="*/ 536 h 574"/>
                              <a:gd name="T36" fmla="+- 0 1907 1154"/>
                              <a:gd name="T37" fmla="*/ T36 w 1147"/>
                              <a:gd name="T38" fmla="+- 0 566 7"/>
                              <a:gd name="T39" fmla="*/ 566 h 574"/>
                              <a:gd name="T40" fmla="+- 0 1769 1154"/>
                              <a:gd name="T41" fmla="*/ T40 w 1147"/>
                              <a:gd name="T42" fmla="+- 0 580 7"/>
                              <a:gd name="T43" fmla="*/ 580 h 574"/>
                              <a:gd name="T44" fmla="+- 0 1713 1154"/>
                              <a:gd name="T45" fmla="*/ T44 w 1147"/>
                              <a:gd name="T46" fmla="+- 0 580 7"/>
                              <a:gd name="T47" fmla="*/ 580 h 574"/>
                              <a:gd name="T48" fmla="+- 0 1574 1154"/>
                              <a:gd name="T49" fmla="*/ T48 w 1147"/>
                              <a:gd name="T50" fmla="+- 0 570 7"/>
                              <a:gd name="T51" fmla="*/ 570 h 574"/>
                              <a:gd name="T52" fmla="+- 0 1445 1154"/>
                              <a:gd name="T53" fmla="*/ T52 w 1147"/>
                              <a:gd name="T54" fmla="+- 0 543 7"/>
                              <a:gd name="T55" fmla="*/ 543 h 574"/>
                              <a:gd name="T56" fmla="+- 0 1322 1154"/>
                              <a:gd name="T57" fmla="*/ T56 w 1147"/>
                              <a:gd name="T58" fmla="+- 0 497 7"/>
                              <a:gd name="T59" fmla="*/ 497 h 574"/>
                              <a:gd name="T60" fmla="+- 0 1213 1154"/>
                              <a:gd name="T61" fmla="*/ T60 w 1147"/>
                              <a:gd name="T62" fmla="+- 0 421 7"/>
                              <a:gd name="T63" fmla="*/ 421 h 574"/>
                              <a:gd name="T64" fmla="+- 0 1173 1154"/>
                              <a:gd name="T65" fmla="*/ T64 w 1147"/>
                              <a:gd name="T66" fmla="+- 0 368 7"/>
                              <a:gd name="T67" fmla="*/ 368 h 574"/>
                              <a:gd name="T68" fmla="+- 0 1155 1154"/>
                              <a:gd name="T69" fmla="*/ T68 w 1147"/>
                              <a:gd name="T70" fmla="+- 0 313 7"/>
                              <a:gd name="T71" fmla="*/ 313 h 574"/>
                              <a:gd name="T72" fmla="+- 0 1154 1154"/>
                              <a:gd name="T73" fmla="*/ T72 w 1147"/>
                              <a:gd name="T74" fmla="+- 0 294 7"/>
                              <a:gd name="T75" fmla="*/ 294 h 574"/>
                              <a:gd name="T76" fmla="+- 0 1155 1154"/>
                              <a:gd name="T77" fmla="*/ T76 w 1147"/>
                              <a:gd name="T78" fmla="+- 0 275 7"/>
                              <a:gd name="T79" fmla="*/ 275 h 574"/>
                              <a:gd name="T80" fmla="+- 0 1158 1154"/>
                              <a:gd name="T81" fmla="*/ T80 w 1147"/>
                              <a:gd name="T82" fmla="+- 0 256 7"/>
                              <a:gd name="T83" fmla="*/ 256 h 574"/>
                              <a:gd name="T84" fmla="+- 0 1184 1154"/>
                              <a:gd name="T85" fmla="*/ T84 w 1147"/>
                              <a:gd name="T86" fmla="+- 0 202 7"/>
                              <a:gd name="T87" fmla="*/ 202 h 574"/>
                              <a:gd name="T88" fmla="+- 0 1230 1154"/>
                              <a:gd name="T89" fmla="*/ T88 w 1147"/>
                              <a:gd name="T90" fmla="+- 0 150 7"/>
                              <a:gd name="T91" fmla="*/ 150 h 574"/>
                              <a:gd name="T92" fmla="+- 0 1342 1154"/>
                              <a:gd name="T93" fmla="*/ T92 w 1147"/>
                              <a:gd name="T94" fmla="+- 0 81 7"/>
                              <a:gd name="T95" fmla="*/ 81 h 574"/>
                              <a:gd name="T96" fmla="+- 0 1469 1154"/>
                              <a:gd name="T97" fmla="*/ T96 w 1147"/>
                              <a:gd name="T98" fmla="+- 0 38 7"/>
                              <a:gd name="T99" fmla="*/ 38 h 574"/>
                              <a:gd name="T100" fmla="+- 0 1602 1154"/>
                              <a:gd name="T101" fmla="*/ T100 w 1147"/>
                              <a:gd name="T102" fmla="+- 0 14 7"/>
                              <a:gd name="T103" fmla="*/ 14 h 574"/>
                              <a:gd name="T104" fmla="+- 0 1727 1154"/>
                              <a:gd name="T105" fmla="*/ T104 w 1147"/>
                              <a:gd name="T106" fmla="+- 0 7 7"/>
                              <a:gd name="T107" fmla="*/ 7 h 574"/>
                              <a:gd name="T108" fmla="+- 0 1811 1154"/>
                              <a:gd name="T109" fmla="*/ T108 w 1147"/>
                              <a:gd name="T110" fmla="+- 0 10 7"/>
                              <a:gd name="T111" fmla="*/ 10 h 574"/>
                              <a:gd name="T112" fmla="+- 0 1947 1154"/>
                              <a:gd name="T113" fmla="*/ T112 w 1147"/>
                              <a:gd name="T114" fmla="+- 0 29 7"/>
                              <a:gd name="T115" fmla="*/ 29 h 574"/>
                              <a:gd name="T116" fmla="+- 0 2069 1154"/>
                              <a:gd name="T117" fmla="*/ T116 w 1147"/>
                              <a:gd name="T118" fmla="+- 0 64 7"/>
                              <a:gd name="T119" fmla="*/ 64 h 574"/>
                              <a:gd name="T120" fmla="+- 0 2188 1154"/>
                              <a:gd name="T121" fmla="*/ T120 w 1147"/>
                              <a:gd name="T122" fmla="+- 0 123 7"/>
                              <a:gd name="T123" fmla="*/ 123 h 574"/>
                              <a:gd name="T124" fmla="+- 0 2257 1154"/>
                              <a:gd name="T125" fmla="*/ T124 w 1147"/>
                              <a:gd name="T126" fmla="+- 0 184 7"/>
                              <a:gd name="T127" fmla="*/ 184 h 574"/>
                              <a:gd name="T128" fmla="+- 0 2290 1154"/>
                              <a:gd name="T129" fmla="*/ T128 w 1147"/>
                              <a:gd name="T130" fmla="+- 0 238 7"/>
                              <a:gd name="T131" fmla="*/ 238 h 574"/>
                              <a:gd name="T132" fmla="+- 0 2296 1154"/>
                              <a:gd name="T133" fmla="*/ T132 w 1147"/>
                              <a:gd name="T134" fmla="+- 0 256 7"/>
                              <a:gd name="T135" fmla="*/ 256 h 574"/>
                              <a:gd name="T136" fmla="+- 0 2300 1154"/>
                              <a:gd name="T137" fmla="*/ T136 w 1147"/>
                              <a:gd name="T138" fmla="+- 0 275 7"/>
                              <a:gd name="T139" fmla="*/ 275 h 574"/>
                              <a:gd name="T140" fmla="+- 0 2301 1154"/>
                              <a:gd name="T141" fmla="*/ T140 w 1147"/>
                              <a:gd name="T142" fmla="+- 0 294 7"/>
                              <a:gd name="T143" fmla="*/ 294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47" h="574">
                                <a:moveTo>
                                  <a:pt x="1147" y="287"/>
                                </a:moveTo>
                                <a:lnTo>
                                  <a:pt x="1147" y="296"/>
                                </a:lnTo>
                                <a:lnTo>
                                  <a:pt x="1146" y="306"/>
                                </a:lnTo>
                                <a:lnTo>
                                  <a:pt x="1144" y="315"/>
                                </a:lnTo>
                                <a:lnTo>
                                  <a:pt x="1142" y="324"/>
                                </a:lnTo>
                                <a:lnTo>
                                  <a:pt x="1139" y="334"/>
                                </a:lnTo>
                                <a:lnTo>
                                  <a:pt x="1136" y="343"/>
                                </a:lnTo>
                                <a:lnTo>
                                  <a:pt x="1132" y="352"/>
                                </a:lnTo>
                                <a:lnTo>
                                  <a:pt x="1127" y="361"/>
                                </a:lnTo>
                                <a:lnTo>
                                  <a:pt x="1122" y="370"/>
                                </a:lnTo>
                                <a:lnTo>
                                  <a:pt x="1116" y="379"/>
                                </a:lnTo>
                                <a:lnTo>
                                  <a:pt x="1110" y="388"/>
                                </a:lnTo>
                                <a:lnTo>
                                  <a:pt x="1103" y="397"/>
                                </a:lnTo>
                                <a:lnTo>
                                  <a:pt x="1096" y="405"/>
                                </a:lnTo>
                                <a:lnTo>
                                  <a:pt x="1050" y="446"/>
                                </a:lnTo>
                                <a:lnTo>
                                  <a:pt x="998" y="479"/>
                                </a:lnTo>
                                <a:lnTo>
                                  <a:pt x="937" y="508"/>
                                </a:lnTo>
                                <a:lnTo>
                                  <a:pt x="880" y="529"/>
                                </a:lnTo>
                                <a:lnTo>
                                  <a:pt x="818" y="546"/>
                                </a:lnTo>
                                <a:lnTo>
                                  <a:pt x="753" y="559"/>
                                </a:lnTo>
                                <a:lnTo>
                                  <a:pt x="685" y="568"/>
                                </a:lnTo>
                                <a:lnTo>
                                  <a:pt x="615" y="573"/>
                                </a:lnTo>
                                <a:lnTo>
                                  <a:pt x="573" y="574"/>
                                </a:lnTo>
                                <a:lnTo>
                                  <a:pt x="559" y="573"/>
                                </a:lnTo>
                                <a:lnTo>
                                  <a:pt x="489" y="570"/>
                                </a:lnTo>
                                <a:lnTo>
                                  <a:pt x="420" y="563"/>
                                </a:lnTo>
                                <a:lnTo>
                                  <a:pt x="354" y="552"/>
                                </a:lnTo>
                                <a:lnTo>
                                  <a:pt x="291" y="536"/>
                                </a:lnTo>
                                <a:lnTo>
                                  <a:pt x="232" y="517"/>
                                </a:lnTo>
                                <a:lnTo>
                                  <a:pt x="168" y="490"/>
                                </a:lnTo>
                                <a:lnTo>
                                  <a:pt x="113" y="458"/>
                                </a:lnTo>
                                <a:lnTo>
                                  <a:pt x="59" y="414"/>
                                </a:lnTo>
                                <a:lnTo>
                                  <a:pt x="25" y="370"/>
                                </a:lnTo>
                                <a:lnTo>
                                  <a:pt x="19" y="361"/>
                                </a:lnTo>
                                <a:lnTo>
                                  <a:pt x="3" y="315"/>
                                </a:lnTo>
                                <a:lnTo>
                                  <a:pt x="1" y="306"/>
                                </a:lnTo>
                                <a:lnTo>
                                  <a:pt x="0" y="296"/>
                                </a:lnTo>
                                <a:lnTo>
                                  <a:pt x="0" y="287"/>
                                </a:lnTo>
                                <a:lnTo>
                                  <a:pt x="0" y="277"/>
                                </a:lnTo>
                                <a:lnTo>
                                  <a:pt x="1" y="268"/>
                                </a:lnTo>
                                <a:lnTo>
                                  <a:pt x="3" y="259"/>
                                </a:lnTo>
                                <a:lnTo>
                                  <a:pt x="4" y="249"/>
                                </a:lnTo>
                                <a:lnTo>
                                  <a:pt x="25" y="204"/>
                                </a:lnTo>
                                <a:lnTo>
                                  <a:pt x="30" y="195"/>
                                </a:lnTo>
                                <a:lnTo>
                                  <a:pt x="68" y="152"/>
                                </a:lnTo>
                                <a:lnTo>
                                  <a:pt x="76" y="143"/>
                                </a:lnTo>
                                <a:lnTo>
                                  <a:pt x="130" y="105"/>
                                </a:lnTo>
                                <a:lnTo>
                                  <a:pt x="188" y="74"/>
                                </a:lnTo>
                                <a:lnTo>
                                  <a:pt x="255" y="48"/>
                                </a:lnTo>
                                <a:lnTo>
                                  <a:pt x="315" y="31"/>
                                </a:lnTo>
                                <a:lnTo>
                                  <a:pt x="380" y="17"/>
                                </a:lnTo>
                                <a:lnTo>
                                  <a:pt x="448" y="7"/>
                                </a:lnTo>
                                <a:lnTo>
                                  <a:pt x="517" y="2"/>
                                </a:lnTo>
                                <a:lnTo>
                                  <a:pt x="573" y="0"/>
                                </a:lnTo>
                                <a:lnTo>
                                  <a:pt x="587" y="0"/>
                                </a:lnTo>
                                <a:lnTo>
                                  <a:pt x="657" y="3"/>
                                </a:lnTo>
                                <a:lnTo>
                                  <a:pt x="726" y="11"/>
                                </a:lnTo>
                                <a:lnTo>
                                  <a:pt x="793" y="22"/>
                                </a:lnTo>
                                <a:lnTo>
                                  <a:pt x="856" y="37"/>
                                </a:lnTo>
                                <a:lnTo>
                                  <a:pt x="915" y="57"/>
                                </a:lnTo>
                                <a:lnTo>
                                  <a:pt x="979" y="84"/>
                                </a:lnTo>
                                <a:lnTo>
                                  <a:pt x="1034" y="116"/>
                                </a:lnTo>
                                <a:lnTo>
                                  <a:pt x="1088" y="160"/>
                                </a:lnTo>
                                <a:lnTo>
                                  <a:pt x="1103" y="177"/>
                                </a:lnTo>
                                <a:lnTo>
                                  <a:pt x="1110" y="186"/>
                                </a:lnTo>
                                <a:lnTo>
                                  <a:pt x="1136" y="231"/>
                                </a:lnTo>
                                <a:lnTo>
                                  <a:pt x="1139" y="240"/>
                                </a:lnTo>
                                <a:lnTo>
                                  <a:pt x="1142" y="249"/>
                                </a:lnTo>
                                <a:lnTo>
                                  <a:pt x="1144" y="259"/>
                                </a:lnTo>
                                <a:lnTo>
                                  <a:pt x="1146" y="268"/>
                                </a:lnTo>
                                <a:lnTo>
                                  <a:pt x="1147" y="277"/>
                                </a:lnTo>
                                <a:lnTo>
                                  <a:pt x="1147" y="2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" name="Freeform 1875"/>
                        <wps:cNvSpPr>
                          <a:spLocks/>
                        </wps:cNvSpPr>
                        <wps:spPr bwMode="auto">
                          <a:xfrm>
                            <a:off x="293" y="867"/>
                            <a:ext cx="2867" cy="1147"/>
                          </a:xfrm>
                          <a:custGeom>
                            <a:avLst/>
                            <a:gdLst>
                              <a:gd name="T0" fmla="+- 0 294 294"/>
                              <a:gd name="T1" fmla="*/ T0 w 2867"/>
                              <a:gd name="T2" fmla="+- 0 2014 867"/>
                              <a:gd name="T3" fmla="*/ 2014 h 1147"/>
                              <a:gd name="T4" fmla="+- 0 867 294"/>
                              <a:gd name="T5" fmla="*/ T4 w 2867"/>
                              <a:gd name="T6" fmla="+- 0 867 867"/>
                              <a:gd name="T7" fmla="*/ 867 h 1147"/>
                              <a:gd name="T8" fmla="+- 0 3161 294"/>
                              <a:gd name="T9" fmla="*/ T8 w 2867"/>
                              <a:gd name="T10" fmla="+- 0 867 867"/>
                              <a:gd name="T11" fmla="*/ 867 h 1147"/>
                              <a:gd name="T12" fmla="+- 0 2587 294"/>
                              <a:gd name="T13" fmla="*/ T12 w 2867"/>
                              <a:gd name="T14" fmla="+- 0 2014 867"/>
                              <a:gd name="T15" fmla="*/ 2014 h 1147"/>
                              <a:gd name="T16" fmla="+- 0 294 294"/>
                              <a:gd name="T17" fmla="*/ T16 w 2867"/>
                              <a:gd name="T18" fmla="+- 0 2014 867"/>
                              <a:gd name="T19" fmla="*/ 2014 h 1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7" h="1147">
                                <a:moveTo>
                                  <a:pt x="0" y="1147"/>
                                </a:moveTo>
                                <a:lnTo>
                                  <a:pt x="573" y="0"/>
                                </a:lnTo>
                                <a:lnTo>
                                  <a:pt x="2867" y="0"/>
                                </a:lnTo>
                                <a:lnTo>
                                  <a:pt x="2293" y="1147"/>
                                </a:lnTo>
                                <a:lnTo>
                                  <a:pt x="0" y="11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2" name="Rectangle 1874"/>
                        <wps:cNvSpPr>
                          <a:spLocks noChangeArrowheads="1"/>
                        </wps:cNvSpPr>
                        <wps:spPr bwMode="auto">
                          <a:xfrm>
                            <a:off x="580" y="2300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" name="Line 1873"/>
                        <wps:cNvCnPr>
                          <a:cxnSpLocks noChangeShapeType="1"/>
                        </wps:cNvCnPr>
                        <wps:spPr bwMode="auto">
                          <a:xfrm>
                            <a:off x="1727" y="2874"/>
                            <a:ext cx="0" cy="482"/>
                          </a:xfrm>
                          <a:prstGeom prst="line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4" name="Rectangle 1872"/>
                        <wps:cNvSpPr>
                          <a:spLocks noChangeArrowheads="1"/>
                        </wps:cNvSpPr>
                        <wps:spPr bwMode="auto">
                          <a:xfrm>
                            <a:off x="580" y="3447"/>
                            <a:ext cx="2294" cy="1147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5" name="Picture 1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3323"/>
                            <a:ext cx="115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6" name="Picture 1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2013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7" name="Picture 1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580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8" name="Freeform 1868"/>
                        <wps:cNvSpPr>
                          <a:spLocks/>
                        </wps:cNvSpPr>
                        <wps:spPr bwMode="auto">
                          <a:xfrm>
                            <a:off x="580" y="4880"/>
                            <a:ext cx="2294" cy="1721"/>
                          </a:xfrm>
                          <a:custGeom>
                            <a:avLst/>
                            <a:gdLst>
                              <a:gd name="T0" fmla="+- 0 1727 581"/>
                              <a:gd name="T1" fmla="*/ T0 w 2294"/>
                              <a:gd name="T2" fmla="+- 0 4881 4881"/>
                              <a:gd name="T3" fmla="*/ 4881 h 1721"/>
                              <a:gd name="T4" fmla="+- 0 2874 581"/>
                              <a:gd name="T5" fmla="*/ T4 w 2294"/>
                              <a:gd name="T6" fmla="+- 0 5741 4881"/>
                              <a:gd name="T7" fmla="*/ 5741 h 1721"/>
                              <a:gd name="T8" fmla="+- 0 1727 581"/>
                              <a:gd name="T9" fmla="*/ T8 w 2294"/>
                              <a:gd name="T10" fmla="+- 0 6601 4881"/>
                              <a:gd name="T11" fmla="*/ 6601 h 1721"/>
                              <a:gd name="T12" fmla="+- 0 581 581"/>
                              <a:gd name="T13" fmla="*/ T12 w 2294"/>
                              <a:gd name="T14" fmla="+- 0 5741 4881"/>
                              <a:gd name="T15" fmla="*/ 5741 h 1721"/>
                              <a:gd name="T16" fmla="+- 0 1727 581"/>
                              <a:gd name="T17" fmla="*/ T16 w 2294"/>
                              <a:gd name="T18" fmla="+- 0 4881 4881"/>
                              <a:gd name="T19" fmla="*/ 4881 h 1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94" h="1721">
                                <a:moveTo>
                                  <a:pt x="1146" y="0"/>
                                </a:moveTo>
                                <a:lnTo>
                                  <a:pt x="2293" y="860"/>
                                </a:lnTo>
                                <a:lnTo>
                                  <a:pt x="1146" y="1720"/>
                                </a:lnTo>
                                <a:lnTo>
                                  <a:pt x="0" y="860"/>
                                </a:lnTo>
                                <a:lnTo>
                                  <a:pt x="114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9" name="Rectangle 1867"/>
                        <wps:cNvSpPr>
                          <a:spLocks noChangeArrowheads="1"/>
                        </wps:cNvSpPr>
                        <wps:spPr bwMode="auto">
                          <a:xfrm>
                            <a:off x="580" y="7167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0" name="Freeform 1866"/>
                        <wps:cNvSpPr>
                          <a:spLocks/>
                        </wps:cNvSpPr>
                        <wps:spPr bwMode="auto">
                          <a:xfrm>
                            <a:off x="293" y="5740"/>
                            <a:ext cx="1434" cy="1343"/>
                          </a:xfrm>
                          <a:custGeom>
                            <a:avLst/>
                            <a:gdLst>
                              <a:gd name="T0" fmla="+- 0 581 294"/>
                              <a:gd name="T1" fmla="*/ T0 w 1434"/>
                              <a:gd name="T2" fmla="+- 0 5741 5741"/>
                              <a:gd name="T3" fmla="*/ 5741 h 1343"/>
                              <a:gd name="T4" fmla="+- 0 437 294"/>
                              <a:gd name="T5" fmla="*/ T4 w 1434"/>
                              <a:gd name="T6" fmla="+- 0 5741 5741"/>
                              <a:gd name="T7" fmla="*/ 5741 h 1343"/>
                              <a:gd name="T8" fmla="+- 0 374 294"/>
                              <a:gd name="T9" fmla="*/ T8 w 1434"/>
                              <a:gd name="T10" fmla="+- 0 5750 5741"/>
                              <a:gd name="T11" fmla="*/ 5750 h 1343"/>
                              <a:gd name="T12" fmla="+- 0 330 294"/>
                              <a:gd name="T13" fmla="*/ T12 w 1434"/>
                              <a:gd name="T14" fmla="+- 0 5777 5741"/>
                              <a:gd name="T15" fmla="*/ 5777 h 1343"/>
                              <a:gd name="T16" fmla="+- 0 303 294"/>
                              <a:gd name="T17" fmla="*/ T16 w 1434"/>
                              <a:gd name="T18" fmla="+- 0 5821 5741"/>
                              <a:gd name="T19" fmla="*/ 5821 h 1343"/>
                              <a:gd name="T20" fmla="+- 0 294 294"/>
                              <a:gd name="T21" fmla="*/ T20 w 1434"/>
                              <a:gd name="T22" fmla="+- 0 5884 5741"/>
                              <a:gd name="T23" fmla="*/ 5884 h 1343"/>
                              <a:gd name="T24" fmla="+- 0 294 294"/>
                              <a:gd name="T25" fmla="*/ T24 w 1434"/>
                              <a:gd name="T26" fmla="+- 0 6744 5741"/>
                              <a:gd name="T27" fmla="*/ 6744 h 1343"/>
                              <a:gd name="T28" fmla="+- 0 303 294"/>
                              <a:gd name="T29" fmla="*/ T28 w 1434"/>
                              <a:gd name="T30" fmla="+- 0 6807 5741"/>
                              <a:gd name="T31" fmla="*/ 6807 h 1343"/>
                              <a:gd name="T32" fmla="+- 0 330 294"/>
                              <a:gd name="T33" fmla="*/ T32 w 1434"/>
                              <a:gd name="T34" fmla="+- 0 6852 5741"/>
                              <a:gd name="T35" fmla="*/ 6852 h 1343"/>
                              <a:gd name="T36" fmla="+- 0 374 294"/>
                              <a:gd name="T37" fmla="*/ T36 w 1434"/>
                              <a:gd name="T38" fmla="+- 0 6879 5741"/>
                              <a:gd name="T39" fmla="*/ 6879 h 1343"/>
                              <a:gd name="T40" fmla="+- 0 437 294"/>
                              <a:gd name="T41" fmla="*/ T40 w 1434"/>
                              <a:gd name="T42" fmla="+- 0 6888 5741"/>
                              <a:gd name="T43" fmla="*/ 6888 h 1343"/>
                              <a:gd name="T44" fmla="+- 0 1584 294"/>
                              <a:gd name="T45" fmla="*/ T44 w 1434"/>
                              <a:gd name="T46" fmla="+- 0 6888 5741"/>
                              <a:gd name="T47" fmla="*/ 6888 h 1343"/>
                              <a:gd name="T48" fmla="+- 0 1647 294"/>
                              <a:gd name="T49" fmla="*/ T48 w 1434"/>
                              <a:gd name="T50" fmla="+- 0 6894 5741"/>
                              <a:gd name="T51" fmla="*/ 6894 h 1343"/>
                              <a:gd name="T52" fmla="+- 0 1691 294"/>
                              <a:gd name="T53" fmla="*/ T52 w 1434"/>
                              <a:gd name="T54" fmla="+- 0 6912 5741"/>
                              <a:gd name="T55" fmla="*/ 6912 h 1343"/>
                              <a:gd name="T56" fmla="+- 0 1718 294"/>
                              <a:gd name="T57" fmla="*/ T56 w 1434"/>
                              <a:gd name="T58" fmla="+- 0 6942 5741"/>
                              <a:gd name="T59" fmla="*/ 6942 h 1343"/>
                              <a:gd name="T60" fmla="+- 0 1727 294"/>
                              <a:gd name="T61" fmla="*/ T60 w 1434"/>
                              <a:gd name="T62" fmla="+- 0 6985 5741"/>
                              <a:gd name="T63" fmla="*/ 6985 h 1343"/>
                              <a:gd name="T64" fmla="+- 0 1727 294"/>
                              <a:gd name="T65" fmla="*/ T64 w 1434"/>
                              <a:gd name="T66" fmla="+- 0 7083 5741"/>
                              <a:gd name="T67" fmla="*/ 7083 h 13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34" h="1343">
                                <a:moveTo>
                                  <a:pt x="287" y="0"/>
                                </a:moveTo>
                                <a:lnTo>
                                  <a:pt x="143" y="0"/>
                                </a:lnTo>
                                <a:lnTo>
                                  <a:pt x="80" y="9"/>
                                </a:lnTo>
                                <a:lnTo>
                                  <a:pt x="36" y="36"/>
                                </a:lnTo>
                                <a:lnTo>
                                  <a:pt x="9" y="80"/>
                                </a:lnTo>
                                <a:lnTo>
                                  <a:pt x="0" y="143"/>
                                </a:lnTo>
                                <a:lnTo>
                                  <a:pt x="0" y="1003"/>
                                </a:lnTo>
                                <a:lnTo>
                                  <a:pt x="9" y="1066"/>
                                </a:lnTo>
                                <a:lnTo>
                                  <a:pt x="36" y="1111"/>
                                </a:lnTo>
                                <a:lnTo>
                                  <a:pt x="80" y="1138"/>
                                </a:lnTo>
                                <a:lnTo>
                                  <a:pt x="143" y="1147"/>
                                </a:lnTo>
                                <a:lnTo>
                                  <a:pt x="1290" y="1147"/>
                                </a:lnTo>
                                <a:lnTo>
                                  <a:pt x="1353" y="1153"/>
                                </a:lnTo>
                                <a:lnTo>
                                  <a:pt x="1397" y="1171"/>
                                </a:lnTo>
                                <a:lnTo>
                                  <a:pt x="1424" y="1201"/>
                                </a:lnTo>
                                <a:lnTo>
                                  <a:pt x="1433" y="1244"/>
                                </a:lnTo>
                                <a:lnTo>
                                  <a:pt x="1433" y="1342"/>
                                </a:lnTo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1" name="Picture 1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7050"/>
                            <a:ext cx="115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2" name="Picture 1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4594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3" name="Freeform 1863"/>
                        <wps:cNvSpPr>
                          <a:spLocks/>
                        </wps:cNvSpPr>
                        <wps:spPr bwMode="auto">
                          <a:xfrm>
                            <a:off x="7" y="3160"/>
                            <a:ext cx="1721" cy="4874"/>
                          </a:xfrm>
                          <a:custGeom>
                            <a:avLst/>
                            <a:gdLst>
                              <a:gd name="T0" fmla="+- 0 1727 7"/>
                              <a:gd name="T1" fmla="*/ T0 w 1721"/>
                              <a:gd name="T2" fmla="+- 0 7748 3161"/>
                              <a:gd name="T3" fmla="*/ 7748 h 4874"/>
                              <a:gd name="T4" fmla="+- 0 1727 7"/>
                              <a:gd name="T5" fmla="*/ T4 w 1721"/>
                              <a:gd name="T6" fmla="+- 0 7891 3161"/>
                              <a:gd name="T7" fmla="*/ 7891 h 4874"/>
                              <a:gd name="T8" fmla="+- 0 1718 7"/>
                              <a:gd name="T9" fmla="*/ T8 w 1721"/>
                              <a:gd name="T10" fmla="+- 0 7954 3161"/>
                              <a:gd name="T11" fmla="*/ 7954 h 4874"/>
                              <a:gd name="T12" fmla="+- 0 1691 7"/>
                              <a:gd name="T13" fmla="*/ T12 w 1721"/>
                              <a:gd name="T14" fmla="+- 0 7998 3161"/>
                              <a:gd name="T15" fmla="*/ 7998 h 4874"/>
                              <a:gd name="T16" fmla="+- 0 1647 7"/>
                              <a:gd name="T17" fmla="*/ T16 w 1721"/>
                              <a:gd name="T18" fmla="+- 0 8025 3161"/>
                              <a:gd name="T19" fmla="*/ 8025 h 4874"/>
                              <a:gd name="T20" fmla="+- 0 1584 7"/>
                              <a:gd name="T21" fmla="*/ T20 w 1721"/>
                              <a:gd name="T22" fmla="+- 0 8034 3161"/>
                              <a:gd name="T23" fmla="*/ 8034 h 4874"/>
                              <a:gd name="T24" fmla="+- 0 151 7"/>
                              <a:gd name="T25" fmla="*/ T24 w 1721"/>
                              <a:gd name="T26" fmla="+- 0 8034 3161"/>
                              <a:gd name="T27" fmla="*/ 8034 h 4874"/>
                              <a:gd name="T28" fmla="+- 0 88 7"/>
                              <a:gd name="T29" fmla="*/ T28 w 1721"/>
                              <a:gd name="T30" fmla="+- 0 8025 3161"/>
                              <a:gd name="T31" fmla="*/ 8025 h 4874"/>
                              <a:gd name="T32" fmla="+- 0 43 7"/>
                              <a:gd name="T33" fmla="*/ T32 w 1721"/>
                              <a:gd name="T34" fmla="+- 0 7998 3161"/>
                              <a:gd name="T35" fmla="*/ 7998 h 4874"/>
                              <a:gd name="T36" fmla="+- 0 16 7"/>
                              <a:gd name="T37" fmla="*/ T36 w 1721"/>
                              <a:gd name="T38" fmla="+- 0 7954 3161"/>
                              <a:gd name="T39" fmla="*/ 7954 h 4874"/>
                              <a:gd name="T40" fmla="+- 0 7 7"/>
                              <a:gd name="T41" fmla="*/ T40 w 1721"/>
                              <a:gd name="T42" fmla="+- 0 7891 3161"/>
                              <a:gd name="T43" fmla="*/ 7891 h 4874"/>
                              <a:gd name="T44" fmla="+- 0 7 7"/>
                              <a:gd name="T45" fmla="*/ T44 w 1721"/>
                              <a:gd name="T46" fmla="+- 0 3304 3161"/>
                              <a:gd name="T47" fmla="*/ 3304 h 4874"/>
                              <a:gd name="T48" fmla="+- 0 16 7"/>
                              <a:gd name="T49" fmla="*/ T48 w 1721"/>
                              <a:gd name="T50" fmla="+- 0 3241 3161"/>
                              <a:gd name="T51" fmla="*/ 3241 h 4874"/>
                              <a:gd name="T52" fmla="+- 0 43 7"/>
                              <a:gd name="T53" fmla="*/ T52 w 1721"/>
                              <a:gd name="T54" fmla="+- 0 3196 3161"/>
                              <a:gd name="T55" fmla="*/ 3196 h 4874"/>
                              <a:gd name="T56" fmla="+- 0 88 7"/>
                              <a:gd name="T57" fmla="*/ T56 w 1721"/>
                              <a:gd name="T58" fmla="+- 0 3170 3161"/>
                              <a:gd name="T59" fmla="*/ 3170 h 4874"/>
                              <a:gd name="T60" fmla="+- 0 151 7"/>
                              <a:gd name="T61" fmla="*/ T60 w 1721"/>
                              <a:gd name="T62" fmla="+- 0 3161 3161"/>
                              <a:gd name="T63" fmla="*/ 3161 h 4874"/>
                              <a:gd name="T64" fmla="+- 0 1584 7"/>
                              <a:gd name="T65" fmla="*/ T64 w 1721"/>
                              <a:gd name="T66" fmla="+- 0 3161 3161"/>
                              <a:gd name="T67" fmla="*/ 3161 h 4874"/>
                              <a:gd name="T68" fmla="+- 0 1647 7"/>
                              <a:gd name="T69" fmla="*/ T68 w 1721"/>
                              <a:gd name="T70" fmla="+- 0 3170 3161"/>
                              <a:gd name="T71" fmla="*/ 3170 h 4874"/>
                              <a:gd name="T72" fmla="+- 0 1691 7"/>
                              <a:gd name="T73" fmla="*/ T72 w 1721"/>
                              <a:gd name="T74" fmla="+- 0 3196 3161"/>
                              <a:gd name="T75" fmla="*/ 3196 h 4874"/>
                              <a:gd name="T76" fmla="+- 0 1718 7"/>
                              <a:gd name="T77" fmla="*/ T76 w 1721"/>
                              <a:gd name="T78" fmla="+- 0 3241 3161"/>
                              <a:gd name="T79" fmla="*/ 3241 h 4874"/>
                              <a:gd name="T80" fmla="+- 0 1727 7"/>
                              <a:gd name="T81" fmla="*/ T80 w 1721"/>
                              <a:gd name="T82" fmla="+- 0 3304 3161"/>
                              <a:gd name="T83" fmla="*/ 3304 h 4874"/>
                              <a:gd name="T84" fmla="+- 0 1727 7"/>
                              <a:gd name="T85" fmla="*/ T84 w 1721"/>
                              <a:gd name="T86" fmla="+- 0 3447 3161"/>
                              <a:gd name="T87" fmla="*/ 3447 h 48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721" h="4874">
                                <a:moveTo>
                                  <a:pt x="1720" y="4587"/>
                                </a:moveTo>
                                <a:lnTo>
                                  <a:pt x="1720" y="4730"/>
                                </a:lnTo>
                                <a:lnTo>
                                  <a:pt x="1711" y="4793"/>
                                </a:lnTo>
                                <a:lnTo>
                                  <a:pt x="1684" y="4837"/>
                                </a:lnTo>
                                <a:lnTo>
                                  <a:pt x="1640" y="4864"/>
                                </a:lnTo>
                                <a:lnTo>
                                  <a:pt x="1577" y="4873"/>
                                </a:lnTo>
                                <a:lnTo>
                                  <a:pt x="144" y="4873"/>
                                </a:lnTo>
                                <a:lnTo>
                                  <a:pt x="81" y="4864"/>
                                </a:lnTo>
                                <a:lnTo>
                                  <a:pt x="36" y="4837"/>
                                </a:lnTo>
                                <a:lnTo>
                                  <a:pt x="9" y="4793"/>
                                </a:lnTo>
                                <a:lnTo>
                                  <a:pt x="0" y="4730"/>
                                </a:lnTo>
                                <a:lnTo>
                                  <a:pt x="0" y="143"/>
                                </a:lnTo>
                                <a:lnTo>
                                  <a:pt x="9" y="80"/>
                                </a:lnTo>
                                <a:lnTo>
                                  <a:pt x="36" y="35"/>
                                </a:lnTo>
                                <a:lnTo>
                                  <a:pt x="81" y="9"/>
                                </a:lnTo>
                                <a:lnTo>
                                  <a:pt x="144" y="0"/>
                                </a:lnTo>
                                <a:lnTo>
                                  <a:pt x="1577" y="0"/>
                                </a:lnTo>
                                <a:lnTo>
                                  <a:pt x="1640" y="9"/>
                                </a:lnTo>
                                <a:lnTo>
                                  <a:pt x="1684" y="35"/>
                                </a:lnTo>
                                <a:lnTo>
                                  <a:pt x="1711" y="80"/>
                                </a:lnTo>
                                <a:lnTo>
                                  <a:pt x="1720" y="143"/>
                                </a:lnTo>
                                <a:lnTo>
                                  <a:pt x="1720" y="286"/>
                                </a:lnTo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" name="Rectangle 1862"/>
                        <wps:cNvSpPr>
                          <a:spLocks noChangeArrowheads="1"/>
                        </wps:cNvSpPr>
                        <wps:spPr bwMode="auto">
                          <a:xfrm>
                            <a:off x="4020" y="5167"/>
                            <a:ext cx="2294" cy="1147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" name="Freeform 1861"/>
                        <wps:cNvSpPr>
                          <a:spLocks/>
                        </wps:cNvSpPr>
                        <wps:spPr bwMode="auto">
                          <a:xfrm>
                            <a:off x="4020" y="6600"/>
                            <a:ext cx="2294" cy="1147"/>
                          </a:xfrm>
                          <a:custGeom>
                            <a:avLst/>
                            <a:gdLst>
                              <a:gd name="T0" fmla="+- 0 5167 4021"/>
                              <a:gd name="T1" fmla="*/ T0 w 2294"/>
                              <a:gd name="T2" fmla="+- 0 6601 6601"/>
                              <a:gd name="T3" fmla="*/ 6601 h 1147"/>
                              <a:gd name="T4" fmla="+- 0 6314 4021"/>
                              <a:gd name="T5" fmla="*/ T4 w 2294"/>
                              <a:gd name="T6" fmla="+- 0 7174 6601"/>
                              <a:gd name="T7" fmla="*/ 7174 h 1147"/>
                              <a:gd name="T8" fmla="+- 0 5167 4021"/>
                              <a:gd name="T9" fmla="*/ T8 w 2294"/>
                              <a:gd name="T10" fmla="+- 0 7748 6601"/>
                              <a:gd name="T11" fmla="*/ 7748 h 1147"/>
                              <a:gd name="T12" fmla="+- 0 4021 4021"/>
                              <a:gd name="T13" fmla="*/ T12 w 2294"/>
                              <a:gd name="T14" fmla="+- 0 7174 6601"/>
                              <a:gd name="T15" fmla="*/ 7174 h 1147"/>
                              <a:gd name="T16" fmla="+- 0 5167 4021"/>
                              <a:gd name="T17" fmla="*/ T16 w 2294"/>
                              <a:gd name="T18" fmla="+- 0 6601 6601"/>
                              <a:gd name="T19" fmla="*/ 6601 h 1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94" h="1147">
                                <a:moveTo>
                                  <a:pt x="1146" y="0"/>
                                </a:moveTo>
                                <a:lnTo>
                                  <a:pt x="2293" y="573"/>
                                </a:lnTo>
                                <a:lnTo>
                                  <a:pt x="1146" y="1147"/>
                                </a:lnTo>
                                <a:lnTo>
                                  <a:pt x="0" y="573"/>
                                </a:lnTo>
                                <a:lnTo>
                                  <a:pt x="114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6" name="Picture 1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6314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7" name="Picture 1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6" y="7167"/>
                            <a:ext cx="302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8" name="Freeform 1858"/>
                        <wps:cNvSpPr>
                          <a:spLocks/>
                        </wps:cNvSpPr>
                        <wps:spPr bwMode="auto">
                          <a:xfrm>
                            <a:off x="4020" y="1727"/>
                            <a:ext cx="2294" cy="1147"/>
                          </a:xfrm>
                          <a:custGeom>
                            <a:avLst/>
                            <a:gdLst>
                              <a:gd name="T0" fmla="+- 0 5167 4021"/>
                              <a:gd name="T1" fmla="*/ T0 w 2294"/>
                              <a:gd name="T2" fmla="+- 0 1727 1727"/>
                              <a:gd name="T3" fmla="*/ 1727 h 1147"/>
                              <a:gd name="T4" fmla="+- 0 6314 4021"/>
                              <a:gd name="T5" fmla="*/ T4 w 2294"/>
                              <a:gd name="T6" fmla="+- 0 2301 1727"/>
                              <a:gd name="T7" fmla="*/ 2301 h 1147"/>
                              <a:gd name="T8" fmla="+- 0 5167 4021"/>
                              <a:gd name="T9" fmla="*/ T8 w 2294"/>
                              <a:gd name="T10" fmla="+- 0 2874 1727"/>
                              <a:gd name="T11" fmla="*/ 2874 h 1147"/>
                              <a:gd name="T12" fmla="+- 0 4021 4021"/>
                              <a:gd name="T13" fmla="*/ T12 w 2294"/>
                              <a:gd name="T14" fmla="+- 0 2301 1727"/>
                              <a:gd name="T15" fmla="*/ 2301 h 1147"/>
                              <a:gd name="T16" fmla="+- 0 5167 4021"/>
                              <a:gd name="T17" fmla="*/ T16 w 2294"/>
                              <a:gd name="T18" fmla="+- 0 1727 1727"/>
                              <a:gd name="T19" fmla="*/ 1727 h 1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94" h="1147">
                                <a:moveTo>
                                  <a:pt x="1146" y="0"/>
                                </a:moveTo>
                                <a:lnTo>
                                  <a:pt x="2293" y="574"/>
                                </a:lnTo>
                                <a:lnTo>
                                  <a:pt x="1146" y="1147"/>
                                </a:lnTo>
                                <a:lnTo>
                                  <a:pt x="0" y="574"/>
                                </a:lnTo>
                                <a:lnTo>
                                  <a:pt x="114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" name="Freeform 1857"/>
                        <wps:cNvSpPr>
                          <a:spLocks/>
                        </wps:cNvSpPr>
                        <wps:spPr bwMode="auto">
                          <a:xfrm>
                            <a:off x="5167" y="2300"/>
                            <a:ext cx="1434" cy="1056"/>
                          </a:xfrm>
                          <a:custGeom>
                            <a:avLst/>
                            <a:gdLst>
                              <a:gd name="T0" fmla="+- 0 6314 5167"/>
                              <a:gd name="T1" fmla="*/ T0 w 1434"/>
                              <a:gd name="T2" fmla="+- 0 2301 2301"/>
                              <a:gd name="T3" fmla="*/ 2301 h 1056"/>
                              <a:gd name="T4" fmla="+- 0 6457 5167"/>
                              <a:gd name="T5" fmla="*/ T4 w 1434"/>
                              <a:gd name="T6" fmla="+- 0 2301 2301"/>
                              <a:gd name="T7" fmla="*/ 2301 h 1056"/>
                              <a:gd name="T8" fmla="+- 0 6520 5167"/>
                              <a:gd name="T9" fmla="*/ T8 w 1434"/>
                              <a:gd name="T10" fmla="+- 0 2310 2301"/>
                              <a:gd name="T11" fmla="*/ 2310 h 1056"/>
                              <a:gd name="T12" fmla="+- 0 6565 5167"/>
                              <a:gd name="T13" fmla="*/ T12 w 1434"/>
                              <a:gd name="T14" fmla="+- 0 2336 2301"/>
                              <a:gd name="T15" fmla="*/ 2336 h 1056"/>
                              <a:gd name="T16" fmla="+- 0 6592 5167"/>
                              <a:gd name="T17" fmla="*/ T16 w 1434"/>
                              <a:gd name="T18" fmla="+- 0 2381 2301"/>
                              <a:gd name="T19" fmla="*/ 2381 h 1056"/>
                              <a:gd name="T20" fmla="+- 0 6601 5167"/>
                              <a:gd name="T21" fmla="*/ T20 w 1434"/>
                              <a:gd name="T22" fmla="+- 0 2444 2301"/>
                              <a:gd name="T23" fmla="*/ 2444 h 1056"/>
                              <a:gd name="T24" fmla="+- 0 6601 5167"/>
                              <a:gd name="T25" fmla="*/ T24 w 1434"/>
                              <a:gd name="T26" fmla="+- 0 3017 2301"/>
                              <a:gd name="T27" fmla="*/ 3017 h 1056"/>
                              <a:gd name="T28" fmla="+- 0 6592 5167"/>
                              <a:gd name="T29" fmla="*/ T28 w 1434"/>
                              <a:gd name="T30" fmla="+- 0 3080 2301"/>
                              <a:gd name="T31" fmla="*/ 3080 h 1056"/>
                              <a:gd name="T32" fmla="+- 0 6565 5167"/>
                              <a:gd name="T33" fmla="*/ T32 w 1434"/>
                              <a:gd name="T34" fmla="+- 0 3125 2301"/>
                              <a:gd name="T35" fmla="*/ 3125 h 1056"/>
                              <a:gd name="T36" fmla="+- 0 6520 5167"/>
                              <a:gd name="T37" fmla="*/ T36 w 1434"/>
                              <a:gd name="T38" fmla="+- 0 3152 2301"/>
                              <a:gd name="T39" fmla="*/ 3152 h 1056"/>
                              <a:gd name="T40" fmla="+- 0 6457 5167"/>
                              <a:gd name="T41" fmla="*/ T40 w 1434"/>
                              <a:gd name="T42" fmla="+- 0 3161 2301"/>
                              <a:gd name="T43" fmla="*/ 3161 h 1056"/>
                              <a:gd name="T44" fmla="+- 0 5311 5167"/>
                              <a:gd name="T45" fmla="*/ T44 w 1434"/>
                              <a:gd name="T46" fmla="+- 0 3161 2301"/>
                              <a:gd name="T47" fmla="*/ 3161 h 1056"/>
                              <a:gd name="T48" fmla="+- 0 5248 5167"/>
                              <a:gd name="T49" fmla="*/ T48 w 1434"/>
                              <a:gd name="T50" fmla="+- 0 3167 2301"/>
                              <a:gd name="T51" fmla="*/ 3167 h 1056"/>
                              <a:gd name="T52" fmla="+- 0 5203 5167"/>
                              <a:gd name="T53" fmla="*/ T52 w 1434"/>
                              <a:gd name="T54" fmla="+- 0 3185 2301"/>
                              <a:gd name="T55" fmla="*/ 3185 h 1056"/>
                              <a:gd name="T56" fmla="+- 0 5176 5167"/>
                              <a:gd name="T57" fmla="*/ T56 w 1434"/>
                              <a:gd name="T58" fmla="+- 0 3216 2301"/>
                              <a:gd name="T59" fmla="*/ 3216 h 1056"/>
                              <a:gd name="T60" fmla="+- 0 5167 5167"/>
                              <a:gd name="T61" fmla="*/ T60 w 1434"/>
                              <a:gd name="T62" fmla="+- 0 3258 2301"/>
                              <a:gd name="T63" fmla="*/ 3258 h 1056"/>
                              <a:gd name="T64" fmla="+- 0 5167 5167"/>
                              <a:gd name="T65" fmla="*/ T64 w 1434"/>
                              <a:gd name="T66" fmla="+- 0 3356 2301"/>
                              <a:gd name="T67" fmla="*/ 3356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34" h="1056">
                                <a:moveTo>
                                  <a:pt x="1147" y="0"/>
                                </a:moveTo>
                                <a:lnTo>
                                  <a:pt x="1290" y="0"/>
                                </a:lnTo>
                                <a:lnTo>
                                  <a:pt x="1353" y="9"/>
                                </a:lnTo>
                                <a:lnTo>
                                  <a:pt x="1398" y="35"/>
                                </a:lnTo>
                                <a:lnTo>
                                  <a:pt x="1425" y="80"/>
                                </a:lnTo>
                                <a:lnTo>
                                  <a:pt x="1434" y="143"/>
                                </a:lnTo>
                                <a:lnTo>
                                  <a:pt x="1434" y="716"/>
                                </a:lnTo>
                                <a:lnTo>
                                  <a:pt x="1425" y="779"/>
                                </a:lnTo>
                                <a:lnTo>
                                  <a:pt x="1398" y="824"/>
                                </a:lnTo>
                                <a:lnTo>
                                  <a:pt x="1353" y="851"/>
                                </a:lnTo>
                                <a:lnTo>
                                  <a:pt x="1290" y="860"/>
                                </a:lnTo>
                                <a:lnTo>
                                  <a:pt x="144" y="860"/>
                                </a:lnTo>
                                <a:lnTo>
                                  <a:pt x="81" y="866"/>
                                </a:lnTo>
                                <a:lnTo>
                                  <a:pt x="36" y="884"/>
                                </a:lnTo>
                                <a:lnTo>
                                  <a:pt x="9" y="915"/>
                                </a:lnTo>
                                <a:lnTo>
                                  <a:pt x="0" y="957"/>
                                </a:lnTo>
                                <a:lnTo>
                                  <a:pt x="0" y="1055"/>
                                </a:lnTo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" name="Rectangle 1856"/>
                        <wps:cNvSpPr>
                          <a:spLocks noChangeArrowheads="1"/>
                        </wps:cNvSpPr>
                        <wps:spPr bwMode="auto">
                          <a:xfrm>
                            <a:off x="4020" y="3447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1" name="Picture 1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3323"/>
                            <a:ext cx="115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2" name="Rectangle 1854"/>
                        <wps:cNvSpPr>
                          <a:spLocks noChangeArrowheads="1"/>
                        </wps:cNvSpPr>
                        <wps:spPr bwMode="auto">
                          <a:xfrm>
                            <a:off x="4020" y="867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3" name="Rectangle 1853"/>
                        <wps:cNvSpPr>
                          <a:spLocks noChangeArrowheads="1"/>
                        </wps:cNvSpPr>
                        <wps:spPr bwMode="auto">
                          <a:xfrm>
                            <a:off x="4020" y="4307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" name="Freeform 1852"/>
                        <wps:cNvSpPr>
                          <a:spLocks/>
                        </wps:cNvSpPr>
                        <wps:spPr bwMode="auto">
                          <a:xfrm>
                            <a:off x="2873" y="437"/>
                            <a:ext cx="2294" cy="5304"/>
                          </a:xfrm>
                          <a:custGeom>
                            <a:avLst/>
                            <a:gdLst>
                              <a:gd name="T0" fmla="+- 0 2874 2874"/>
                              <a:gd name="T1" fmla="*/ T0 w 2294"/>
                              <a:gd name="T2" fmla="+- 0 5741 437"/>
                              <a:gd name="T3" fmla="*/ 5741 h 5304"/>
                              <a:gd name="T4" fmla="+- 0 3304 2874"/>
                              <a:gd name="T5" fmla="*/ T4 w 2294"/>
                              <a:gd name="T6" fmla="+- 0 5741 437"/>
                              <a:gd name="T7" fmla="*/ 5741 h 5304"/>
                              <a:gd name="T8" fmla="+- 0 3367 2874"/>
                              <a:gd name="T9" fmla="*/ T8 w 2294"/>
                              <a:gd name="T10" fmla="+- 0 5732 437"/>
                              <a:gd name="T11" fmla="*/ 5732 h 5304"/>
                              <a:gd name="T12" fmla="+- 0 3412 2874"/>
                              <a:gd name="T13" fmla="*/ T12 w 2294"/>
                              <a:gd name="T14" fmla="+- 0 5705 437"/>
                              <a:gd name="T15" fmla="*/ 5705 h 5304"/>
                              <a:gd name="T16" fmla="+- 0 3438 2874"/>
                              <a:gd name="T17" fmla="*/ T16 w 2294"/>
                              <a:gd name="T18" fmla="+- 0 5660 437"/>
                              <a:gd name="T19" fmla="*/ 5660 h 5304"/>
                              <a:gd name="T20" fmla="+- 0 3447 2874"/>
                              <a:gd name="T21" fmla="*/ T20 w 2294"/>
                              <a:gd name="T22" fmla="+- 0 5597 437"/>
                              <a:gd name="T23" fmla="*/ 5597 h 5304"/>
                              <a:gd name="T24" fmla="+- 0 3447 2874"/>
                              <a:gd name="T25" fmla="*/ T24 w 2294"/>
                              <a:gd name="T26" fmla="+- 0 581 437"/>
                              <a:gd name="T27" fmla="*/ 581 h 5304"/>
                              <a:gd name="T28" fmla="+- 0 3456 2874"/>
                              <a:gd name="T29" fmla="*/ T28 w 2294"/>
                              <a:gd name="T30" fmla="+- 0 518 437"/>
                              <a:gd name="T31" fmla="*/ 518 h 5304"/>
                              <a:gd name="T32" fmla="+- 0 3483 2874"/>
                              <a:gd name="T33" fmla="*/ T32 w 2294"/>
                              <a:gd name="T34" fmla="+- 0 473 437"/>
                              <a:gd name="T35" fmla="*/ 473 h 5304"/>
                              <a:gd name="T36" fmla="+- 0 3528 2874"/>
                              <a:gd name="T37" fmla="*/ T36 w 2294"/>
                              <a:gd name="T38" fmla="+- 0 446 437"/>
                              <a:gd name="T39" fmla="*/ 446 h 5304"/>
                              <a:gd name="T40" fmla="+- 0 3591 2874"/>
                              <a:gd name="T41" fmla="*/ T40 w 2294"/>
                              <a:gd name="T42" fmla="+- 0 437 437"/>
                              <a:gd name="T43" fmla="*/ 437 h 5304"/>
                              <a:gd name="T44" fmla="+- 0 5024 2874"/>
                              <a:gd name="T45" fmla="*/ T44 w 2294"/>
                              <a:gd name="T46" fmla="+- 0 437 437"/>
                              <a:gd name="T47" fmla="*/ 437 h 5304"/>
                              <a:gd name="T48" fmla="+- 0 5087 2874"/>
                              <a:gd name="T49" fmla="*/ T48 w 2294"/>
                              <a:gd name="T50" fmla="+- 0 446 437"/>
                              <a:gd name="T51" fmla="*/ 446 h 5304"/>
                              <a:gd name="T52" fmla="+- 0 5132 2874"/>
                              <a:gd name="T53" fmla="*/ T52 w 2294"/>
                              <a:gd name="T54" fmla="+- 0 473 437"/>
                              <a:gd name="T55" fmla="*/ 473 h 5304"/>
                              <a:gd name="T56" fmla="+- 0 5158 2874"/>
                              <a:gd name="T57" fmla="*/ T56 w 2294"/>
                              <a:gd name="T58" fmla="+- 0 518 437"/>
                              <a:gd name="T59" fmla="*/ 518 h 5304"/>
                              <a:gd name="T60" fmla="+- 0 5167 2874"/>
                              <a:gd name="T61" fmla="*/ T60 w 2294"/>
                              <a:gd name="T62" fmla="+- 0 581 437"/>
                              <a:gd name="T63" fmla="*/ 581 h 5304"/>
                              <a:gd name="T64" fmla="+- 0 5167 2874"/>
                              <a:gd name="T65" fmla="*/ T64 w 2294"/>
                              <a:gd name="T66" fmla="+- 0 776 437"/>
                              <a:gd name="T67" fmla="*/ 776 h 53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94" h="5304">
                                <a:moveTo>
                                  <a:pt x="0" y="5304"/>
                                </a:moveTo>
                                <a:lnTo>
                                  <a:pt x="430" y="5304"/>
                                </a:lnTo>
                                <a:lnTo>
                                  <a:pt x="493" y="5295"/>
                                </a:lnTo>
                                <a:lnTo>
                                  <a:pt x="538" y="5268"/>
                                </a:lnTo>
                                <a:lnTo>
                                  <a:pt x="564" y="5223"/>
                                </a:lnTo>
                                <a:lnTo>
                                  <a:pt x="573" y="5160"/>
                                </a:lnTo>
                                <a:lnTo>
                                  <a:pt x="573" y="144"/>
                                </a:lnTo>
                                <a:lnTo>
                                  <a:pt x="582" y="81"/>
                                </a:lnTo>
                                <a:lnTo>
                                  <a:pt x="609" y="36"/>
                                </a:lnTo>
                                <a:lnTo>
                                  <a:pt x="654" y="9"/>
                                </a:lnTo>
                                <a:lnTo>
                                  <a:pt x="717" y="0"/>
                                </a:lnTo>
                                <a:lnTo>
                                  <a:pt x="2150" y="0"/>
                                </a:lnTo>
                                <a:lnTo>
                                  <a:pt x="2213" y="9"/>
                                </a:lnTo>
                                <a:lnTo>
                                  <a:pt x="2258" y="36"/>
                                </a:lnTo>
                                <a:lnTo>
                                  <a:pt x="2284" y="81"/>
                                </a:lnTo>
                                <a:lnTo>
                                  <a:pt x="2293" y="144"/>
                                </a:lnTo>
                                <a:lnTo>
                                  <a:pt x="2293" y="339"/>
                                </a:lnTo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5" name="Picture 1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743"/>
                            <a:ext cx="115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6" name="Freeform 1850"/>
                        <wps:cNvSpPr>
                          <a:spLocks/>
                        </wps:cNvSpPr>
                        <wps:spPr bwMode="auto">
                          <a:xfrm>
                            <a:off x="1583" y="2300"/>
                            <a:ext cx="2437" cy="5734"/>
                          </a:xfrm>
                          <a:custGeom>
                            <a:avLst/>
                            <a:gdLst>
                              <a:gd name="T0" fmla="+- 0 4021 1584"/>
                              <a:gd name="T1" fmla="*/ T0 w 2437"/>
                              <a:gd name="T2" fmla="+- 0 2301 2301"/>
                              <a:gd name="T3" fmla="*/ 2301 h 5734"/>
                              <a:gd name="T4" fmla="+- 0 3877 1584"/>
                              <a:gd name="T5" fmla="*/ T4 w 2437"/>
                              <a:gd name="T6" fmla="+- 0 2301 2301"/>
                              <a:gd name="T7" fmla="*/ 2301 h 5734"/>
                              <a:gd name="T8" fmla="+- 0 3815 1584"/>
                              <a:gd name="T9" fmla="*/ T8 w 2437"/>
                              <a:gd name="T10" fmla="+- 0 2310 2301"/>
                              <a:gd name="T11" fmla="*/ 2310 h 5734"/>
                              <a:gd name="T12" fmla="+- 0 3770 1584"/>
                              <a:gd name="T13" fmla="*/ T12 w 2437"/>
                              <a:gd name="T14" fmla="+- 0 2336 2301"/>
                              <a:gd name="T15" fmla="*/ 2336 h 5734"/>
                              <a:gd name="T16" fmla="+- 0 3743 1584"/>
                              <a:gd name="T17" fmla="*/ T16 w 2437"/>
                              <a:gd name="T18" fmla="+- 0 2381 2301"/>
                              <a:gd name="T19" fmla="*/ 2381 h 5734"/>
                              <a:gd name="T20" fmla="+- 0 3734 1584"/>
                              <a:gd name="T21" fmla="*/ T20 w 2437"/>
                              <a:gd name="T22" fmla="+- 0 2444 2301"/>
                              <a:gd name="T23" fmla="*/ 2444 h 5734"/>
                              <a:gd name="T24" fmla="+- 0 3734 1584"/>
                              <a:gd name="T25" fmla="*/ T24 w 2437"/>
                              <a:gd name="T26" fmla="+- 0 7891 2301"/>
                              <a:gd name="T27" fmla="*/ 7891 h 5734"/>
                              <a:gd name="T28" fmla="+- 0 3725 1584"/>
                              <a:gd name="T29" fmla="*/ T28 w 2437"/>
                              <a:gd name="T30" fmla="+- 0 7954 2301"/>
                              <a:gd name="T31" fmla="*/ 7954 h 5734"/>
                              <a:gd name="T32" fmla="+- 0 3698 1584"/>
                              <a:gd name="T33" fmla="*/ T32 w 2437"/>
                              <a:gd name="T34" fmla="+- 0 7998 2301"/>
                              <a:gd name="T35" fmla="*/ 7998 h 5734"/>
                              <a:gd name="T36" fmla="+- 0 3653 1584"/>
                              <a:gd name="T37" fmla="*/ T36 w 2437"/>
                              <a:gd name="T38" fmla="+- 0 8025 2301"/>
                              <a:gd name="T39" fmla="*/ 8025 h 5734"/>
                              <a:gd name="T40" fmla="+- 0 3591 1584"/>
                              <a:gd name="T41" fmla="*/ T40 w 2437"/>
                              <a:gd name="T42" fmla="+- 0 8034 2301"/>
                              <a:gd name="T43" fmla="*/ 8034 h 5734"/>
                              <a:gd name="T44" fmla="+- 0 1584 1584"/>
                              <a:gd name="T45" fmla="*/ T44 w 2437"/>
                              <a:gd name="T46" fmla="+- 0 8034 2301"/>
                              <a:gd name="T47" fmla="*/ 8034 h 57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437" h="5734">
                                <a:moveTo>
                                  <a:pt x="2437" y="0"/>
                                </a:moveTo>
                                <a:lnTo>
                                  <a:pt x="2293" y="0"/>
                                </a:lnTo>
                                <a:lnTo>
                                  <a:pt x="2231" y="9"/>
                                </a:lnTo>
                                <a:lnTo>
                                  <a:pt x="2186" y="35"/>
                                </a:lnTo>
                                <a:lnTo>
                                  <a:pt x="2159" y="80"/>
                                </a:lnTo>
                                <a:lnTo>
                                  <a:pt x="2150" y="143"/>
                                </a:lnTo>
                                <a:lnTo>
                                  <a:pt x="2150" y="5590"/>
                                </a:lnTo>
                                <a:lnTo>
                                  <a:pt x="2141" y="5653"/>
                                </a:lnTo>
                                <a:lnTo>
                                  <a:pt x="2114" y="5697"/>
                                </a:lnTo>
                                <a:lnTo>
                                  <a:pt x="2069" y="5724"/>
                                </a:lnTo>
                                <a:lnTo>
                                  <a:pt x="2007" y="5733"/>
                                </a:lnTo>
                                <a:lnTo>
                                  <a:pt x="0" y="5733"/>
                                </a:lnTo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7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1440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8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4880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9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4020"/>
                            <a:ext cx="11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0" name="Freeform 1846"/>
                        <wps:cNvSpPr>
                          <a:spLocks/>
                        </wps:cNvSpPr>
                        <wps:spPr bwMode="auto">
                          <a:xfrm>
                            <a:off x="5167" y="7174"/>
                            <a:ext cx="1434" cy="1056"/>
                          </a:xfrm>
                          <a:custGeom>
                            <a:avLst/>
                            <a:gdLst>
                              <a:gd name="T0" fmla="+- 0 6314 5167"/>
                              <a:gd name="T1" fmla="*/ T0 w 1434"/>
                              <a:gd name="T2" fmla="+- 0 7174 7174"/>
                              <a:gd name="T3" fmla="*/ 7174 h 1056"/>
                              <a:gd name="T4" fmla="+- 0 6457 5167"/>
                              <a:gd name="T5" fmla="*/ T4 w 1434"/>
                              <a:gd name="T6" fmla="+- 0 7174 7174"/>
                              <a:gd name="T7" fmla="*/ 7174 h 1056"/>
                              <a:gd name="T8" fmla="+- 0 6520 5167"/>
                              <a:gd name="T9" fmla="*/ T8 w 1434"/>
                              <a:gd name="T10" fmla="+- 0 7183 7174"/>
                              <a:gd name="T11" fmla="*/ 7183 h 1056"/>
                              <a:gd name="T12" fmla="+- 0 6565 5167"/>
                              <a:gd name="T13" fmla="*/ T12 w 1434"/>
                              <a:gd name="T14" fmla="+- 0 7210 7174"/>
                              <a:gd name="T15" fmla="*/ 7210 h 1056"/>
                              <a:gd name="T16" fmla="+- 0 6592 5167"/>
                              <a:gd name="T17" fmla="*/ T16 w 1434"/>
                              <a:gd name="T18" fmla="+- 0 7255 7174"/>
                              <a:gd name="T19" fmla="*/ 7255 h 1056"/>
                              <a:gd name="T20" fmla="+- 0 6601 5167"/>
                              <a:gd name="T21" fmla="*/ T20 w 1434"/>
                              <a:gd name="T22" fmla="+- 0 7318 7174"/>
                              <a:gd name="T23" fmla="*/ 7318 h 1056"/>
                              <a:gd name="T24" fmla="+- 0 6601 5167"/>
                              <a:gd name="T25" fmla="*/ T24 w 1434"/>
                              <a:gd name="T26" fmla="+- 0 7891 7174"/>
                              <a:gd name="T27" fmla="*/ 7891 h 1056"/>
                              <a:gd name="T28" fmla="+- 0 6592 5167"/>
                              <a:gd name="T29" fmla="*/ T28 w 1434"/>
                              <a:gd name="T30" fmla="+- 0 7954 7174"/>
                              <a:gd name="T31" fmla="*/ 7954 h 1056"/>
                              <a:gd name="T32" fmla="+- 0 6565 5167"/>
                              <a:gd name="T33" fmla="*/ T32 w 1434"/>
                              <a:gd name="T34" fmla="+- 0 7998 7174"/>
                              <a:gd name="T35" fmla="*/ 7998 h 1056"/>
                              <a:gd name="T36" fmla="+- 0 6520 5167"/>
                              <a:gd name="T37" fmla="*/ T36 w 1434"/>
                              <a:gd name="T38" fmla="+- 0 8025 7174"/>
                              <a:gd name="T39" fmla="*/ 8025 h 1056"/>
                              <a:gd name="T40" fmla="+- 0 6457 5167"/>
                              <a:gd name="T41" fmla="*/ T40 w 1434"/>
                              <a:gd name="T42" fmla="+- 0 8034 7174"/>
                              <a:gd name="T43" fmla="*/ 8034 h 1056"/>
                              <a:gd name="T44" fmla="+- 0 5311 5167"/>
                              <a:gd name="T45" fmla="*/ T44 w 1434"/>
                              <a:gd name="T46" fmla="+- 0 8034 7174"/>
                              <a:gd name="T47" fmla="*/ 8034 h 1056"/>
                              <a:gd name="T48" fmla="+- 0 5248 5167"/>
                              <a:gd name="T49" fmla="*/ T48 w 1434"/>
                              <a:gd name="T50" fmla="+- 0 8040 7174"/>
                              <a:gd name="T51" fmla="*/ 8040 h 1056"/>
                              <a:gd name="T52" fmla="+- 0 5203 5167"/>
                              <a:gd name="T53" fmla="*/ T52 w 1434"/>
                              <a:gd name="T54" fmla="+- 0 8059 7174"/>
                              <a:gd name="T55" fmla="*/ 8059 h 1056"/>
                              <a:gd name="T56" fmla="+- 0 5176 5167"/>
                              <a:gd name="T57" fmla="*/ T56 w 1434"/>
                              <a:gd name="T58" fmla="+- 0 8089 7174"/>
                              <a:gd name="T59" fmla="*/ 8089 h 1056"/>
                              <a:gd name="T60" fmla="+- 0 5167 5167"/>
                              <a:gd name="T61" fmla="*/ T60 w 1434"/>
                              <a:gd name="T62" fmla="+- 0 8132 7174"/>
                              <a:gd name="T63" fmla="*/ 8132 h 1056"/>
                              <a:gd name="T64" fmla="+- 0 5167 5167"/>
                              <a:gd name="T65" fmla="*/ T64 w 1434"/>
                              <a:gd name="T66" fmla="+- 0 8230 7174"/>
                              <a:gd name="T67" fmla="*/ 823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34" h="1056">
                                <a:moveTo>
                                  <a:pt x="1147" y="0"/>
                                </a:moveTo>
                                <a:lnTo>
                                  <a:pt x="1290" y="0"/>
                                </a:lnTo>
                                <a:lnTo>
                                  <a:pt x="1353" y="9"/>
                                </a:lnTo>
                                <a:lnTo>
                                  <a:pt x="1398" y="36"/>
                                </a:lnTo>
                                <a:lnTo>
                                  <a:pt x="1425" y="81"/>
                                </a:lnTo>
                                <a:lnTo>
                                  <a:pt x="1434" y="144"/>
                                </a:lnTo>
                                <a:lnTo>
                                  <a:pt x="1434" y="717"/>
                                </a:lnTo>
                                <a:lnTo>
                                  <a:pt x="1425" y="780"/>
                                </a:lnTo>
                                <a:lnTo>
                                  <a:pt x="1398" y="824"/>
                                </a:lnTo>
                                <a:lnTo>
                                  <a:pt x="1353" y="851"/>
                                </a:lnTo>
                                <a:lnTo>
                                  <a:pt x="1290" y="860"/>
                                </a:lnTo>
                                <a:lnTo>
                                  <a:pt x="144" y="860"/>
                                </a:lnTo>
                                <a:lnTo>
                                  <a:pt x="81" y="866"/>
                                </a:lnTo>
                                <a:lnTo>
                                  <a:pt x="36" y="885"/>
                                </a:lnTo>
                                <a:lnTo>
                                  <a:pt x="9" y="915"/>
                                </a:lnTo>
                                <a:lnTo>
                                  <a:pt x="0" y="958"/>
                                </a:lnTo>
                                <a:lnTo>
                                  <a:pt x="0" y="1056"/>
                                </a:lnTo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" name="Freeform 1845"/>
                        <wps:cNvSpPr>
                          <a:spLocks/>
                        </wps:cNvSpPr>
                        <wps:spPr bwMode="auto">
                          <a:xfrm>
                            <a:off x="4594" y="8320"/>
                            <a:ext cx="1147" cy="574"/>
                          </a:xfrm>
                          <a:custGeom>
                            <a:avLst/>
                            <a:gdLst>
                              <a:gd name="T0" fmla="+- 0 5730 4594"/>
                              <a:gd name="T1" fmla="*/ T0 w 1147"/>
                              <a:gd name="T2" fmla="+- 0 8664 8321"/>
                              <a:gd name="T3" fmla="*/ 8664 h 574"/>
                              <a:gd name="T4" fmla="+- 0 5722 4594"/>
                              <a:gd name="T5" fmla="*/ T4 w 1147"/>
                              <a:gd name="T6" fmla="+- 0 8682 8321"/>
                              <a:gd name="T7" fmla="*/ 8682 h 574"/>
                              <a:gd name="T8" fmla="+- 0 5711 4594"/>
                              <a:gd name="T9" fmla="*/ T8 w 1147"/>
                              <a:gd name="T10" fmla="+- 0 8700 8321"/>
                              <a:gd name="T11" fmla="*/ 8700 h 574"/>
                              <a:gd name="T12" fmla="+- 0 5697 4594"/>
                              <a:gd name="T13" fmla="*/ T12 w 1147"/>
                              <a:gd name="T14" fmla="+- 0 8717 8321"/>
                              <a:gd name="T15" fmla="*/ 8717 h 574"/>
                              <a:gd name="T16" fmla="+- 0 5682 4594"/>
                              <a:gd name="T17" fmla="*/ T16 w 1147"/>
                              <a:gd name="T18" fmla="+- 0 8734 8321"/>
                              <a:gd name="T19" fmla="*/ 8734 h 574"/>
                              <a:gd name="T20" fmla="+- 0 5664 4594"/>
                              <a:gd name="T21" fmla="*/ T20 w 1147"/>
                              <a:gd name="T22" fmla="+- 0 8751 8321"/>
                              <a:gd name="T23" fmla="*/ 8751 h 574"/>
                              <a:gd name="T24" fmla="+- 0 5552 4594"/>
                              <a:gd name="T25" fmla="*/ T24 w 1147"/>
                              <a:gd name="T26" fmla="+- 0 8820 8321"/>
                              <a:gd name="T27" fmla="*/ 8820 h 574"/>
                              <a:gd name="T28" fmla="+- 0 5425 4594"/>
                              <a:gd name="T29" fmla="*/ T28 w 1147"/>
                              <a:gd name="T30" fmla="+- 0 8864 8321"/>
                              <a:gd name="T31" fmla="*/ 8864 h 574"/>
                              <a:gd name="T32" fmla="+- 0 5293 4594"/>
                              <a:gd name="T33" fmla="*/ T32 w 1147"/>
                              <a:gd name="T34" fmla="+- 0 8887 8321"/>
                              <a:gd name="T35" fmla="*/ 8887 h 574"/>
                              <a:gd name="T36" fmla="+- 0 5167 4594"/>
                              <a:gd name="T37" fmla="*/ T36 w 1147"/>
                              <a:gd name="T38" fmla="+- 0 8894 8321"/>
                              <a:gd name="T39" fmla="*/ 8894 h 574"/>
                              <a:gd name="T40" fmla="+- 0 5083 4594"/>
                              <a:gd name="T41" fmla="*/ T40 w 1147"/>
                              <a:gd name="T42" fmla="+- 0 8891 8321"/>
                              <a:gd name="T43" fmla="*/ 8891 h 574"/>
                              <a:gd name="T44" fmla="+- 0 4948 4594"/>
                              <a:gd name="T45" fmla="*/ T44 w 1147"/>
                              <a:gd name="T46" fmla="+- 0 8872 8321"/>
                              <a:gd name="T47" fmla="*/ 8872 h 574"/>
                              <a:gd name="T48" fmla="+- 0 4826 4594"/>
                              <a:gd name="T49" fmla="*/ T48 w 1147"/>
                              <a:gd name="T50" fmla="+- 0 8838 8321"/>
                              <a:gd name="T51" fmla="*/ 8838 h 574"/>
                              <a:gd name="T52" fmla="+- 0 4707 4594"/>
                              <a:gd name="T53" fmla="*/ T52 w 1147"/>
                              <a:gd name="T54" fmla="+- 0 8778 8321"/>
                              <a:gd name="T55" fmla="*/ 8778 h 574"/>
                              <a:gd name="T56" fmla="+- 0 4638 4594"/>
                              <a:gd name="T57" fmla="*/ T56 w 1147"/>
                              <a:gd name="T58" fmla="+- 0 8717 8321"/>
                              <a:gd name="T59" fmla="*/ 8717 h 574"/>
                              <a:gd name="T60" fmla="+- 0 4605 4594"/>
                              <a:gd name="T61" fmla="*/ T60 w 1147"/>
                              <a:gd name="T62" fmla="+- 0 8664 8321"/>
                              <a:gd name="T63" fmla="*/ 8664 h 574"/>
                              <a:gd name="T64" fmla="+- 0 4599 4594"/>
                              <a:gd name="T65" fmla="*/ T64 w 1147"/>
                              <a:gd name="T66" fmla="+- 0 8645 8321"/>
                              <a:gd name="T67" fmla="*/ 8645 h 574"/>
                              <a:gd name="T68" fmla="+- 0 4595 4594"/>
                              <a:gd name="T69" fmla="*/ T68 w 1147"/>
                              <a:gd name="T70" fmla="+- 0 8626 8321"/>
                              <a:gd name="T71" fmla="*/ 8626 h 574"/>
                              <a:gd name="T72" fmla="+- 0 4594 4594"/>
                              <a:gd name="T73" fmla="*/ T72 w 1147"/>
                              <a:gd name="T74" fmla="+- 0 8608 8321"/>
                              <a:gd name="T75" fmla="*/ 8608 h 574"/>
                              <a:gd name="T76" fmla="+- 0 4595 4594"/>
                              <a:gd name="T77" fmla="*/ T76 w 1147"/>
                              <a:gd name="T78" fmla="+- 0 8589 8321"/>
                              <a:gd name="T79" fmla="*/ 8589 h 574"/>
                              <a:gd name="T80" fmla="+- 0 4599 4594"/>
                              <a:gd name="T81" fmla="*/ T80 w 1147"/>
                              <a:gd name="T82" fmla="+- 0 8570 8321"/>
                              <a:gd name="T83" fmla="*/ 8570 h 574"/>
                              <a:gd name="T84" fmla="+- 0 4671 4594"/>
                              <a:gd name="T85" fmla="*/ T84 w 1147"/>
                              <a:gd name="T86" fmla="+- 0 8464 8321"/>
                              <a:gd name="T87" fmla="*/ 8464 h 574"/>
                              <a:gd name="T88" fmla="+- 0 4782 4594"/>
                              <a:gd name="T89" fmla="*/ T88 w 1147"/>
                              <a:gd name="T90" fmla="+- 0 8395 8321"/>
                              <a:gd name="T91" fmla="*/ 8395 h 574"/>
                              <a:gd name="T92" fmla="+- 0 4910 4594"/>
                              <a:gd name="T93" fmla="*/ T92 w 1147"/>
                              <a:gd name="T94" fmla="+- 0 8352 8321"/>
                              <a:gd name="T95" fmla="*/ 8352 h 574"/>
                              <a:gd name="T96" fmla="+- 0 5042 4594"/>
                              <a:gd name="T97" fmla="*/ T96 w 1147"/>
                              <a:gd name="T98" fmla="+- 0 8328 8321"/>
                              <a:gd name="T99" fmla="*/ 8328 h 574"/>
                              <a:gd name="T100" fmla="+- 0 5167 4594"/>
                              <a:gd name="T101" fmla="*/ T100 w 1147"/>
                              <a:gd name="T102" fmla="+- 0 8321 8321"/>
                              <a:gd name="T103" fmla="*/ 8321 h 574"/>
                              <a:gd name="T104" fmla="+- 0 5252 4594"/>
                              <a:gd name="T105" fmla="*/ T104 w 1147"/>
                              <a:gd name="T106" fmla="+- 0 8324 8321"/>
                              <a:gd name="T107" fmla="*/ 8324 h 574"/>
                              <a:gd name="T108" fmla="+- 0 5387 4594"/>
                              <a:gd name="T109" fmla="*/ T108 w 1147"/>
                              <a:gd name="T110" fmla="+- 0 8343 8321"/>
                              <a:gd name="T111" fmla="*/ 8343 h 574"/>
                              <a:gd name="T112" fmla="+- 0 5509 4594"/>
                              <a:gd name="T113" fmla="*/ T112 w 1147"/>
                              <a:gd name="T114" fmla="+- 0 8377 8321"/>
                              <a:gd name="T115" fmla="*/ 8377 h 574"/>
                              <a:gd name="T116" fmla="+- 0 5628 4594"/>
                              <a:gd name="T117" fmla="*/ T116 w 1147"/>
                              <a:gd name="T118" fmla="+- 0 8437 8321"/>
                              <a:gd name="T119" fmla="*/ 8437 h 574"/>
                              <a:gd name="T120" fmla="+- 0 5682 4594"/>
                              <a:gd name="T121" fmla="*/ T120 w 1147"/>
                              <a:gd name="T122" fmla="+- 0 8481 8321"/>
                              <a:gd name="T123" fmla="*/ 8481 h 574"/>
                              <a:gd name="T124" fmla="+- 0 5697 4594"/>
                              <a:gd name="T125" fmla="*/ T124 w 1147"/>
                              <a:gd name="T126" fmla="+- 0 8498 8321"/>
                              <a:gd name="T127" fmla="*/ 8498 h 574"/>
                              <a:gd name="T128" fmla="+- 0 5730 4594"/>
                              <a:gd name="T129" fmla="*/ T128 w 1147"/>
                              <a:gd name="T130" fmla="+- 0 8552 8321"/>
                              <a:gd name="T131" fmla="*/ 8552 h 574"/>
                              <a:gd name="T132" fmla="+- 0 5736 4594"/>
                              <a:gd name="T133" fmla="*/ T132 w 1147"/>
                              <a:gd name="T134" fmla="+- 0 8570 8321"/>
                              <a:gd name="T135" fmla="*/ 8570 h 574"/>
                              <a:gd name="T136" fmla="+- 0 5740 4594"/>
                              <a:gd name="T137" fmla="*/ T136 w 1147"/>
                              <a:gd name="T138" fmla="+- 0 8589 8321"/>
                              <a:gd name="T139" fmla="*/ 8589 h 574"/>
                              <a:gd name="T140" fmla="+- 0 5741 4594"/>
                              <a:gd name="T141" fmla="*/ T140 w 1147"/>
                              <a:gd name="T142" fmla="+- 0 8608 8321"/>
                              <a:gd name="T143" fmla="*/ 8608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47" h="574">
                                <a:moveTo>
                                  <a:pt x="1147" y="287"/>
                                </a:moveTo>
                                <a:lnTo>
                                  <a:pt x="1136" y="343"/>
                                </a:lnTo>
                                <a:lnTo>
                                  <a:pt x="1132" y="352"/>
                                </a:lnTo>
                                <a:lnTo>
                                  <a:pt x="1128" y="361"/>
                                </a:lnTo>
                                <a:lnTo>
                                  <a:pt x="1122" y="370"/>
                                </a:lnTo>
                                <a:lnTo>
                                  <a:pt x="1117" y="379"/>
                                </a:lnTo>
                                <a:lnTo>
                                  <a:pt x="1110" y="388"/>
                                </a:lnTo>
                                <a:lnTo>
                                  <a:pt x="1103" y="396"/>
                                </a:lnTo>
                                <a:lnTo>
                                  <a:pt x="1096" y="405"/>
                                </a:lnTo>
                                <a:lnTo>
                                  <a:pt x="1088" y="413"/>
                                </a:lnTo>
                                <a:lnTo>
                                  <a:pt x="1079" y="422"/>
                                </a:lnTo>
                                <a:lnTo>
                                  <a:pt x="1070" y="430"/>
                                </a:lnTo>
                                <a:lnTo>
                                  <a:pt x="1017" y="468"/>
                                </a:lnTo>
                                <a:lnTo>
                                  <a:pt x="958" y="499"/>
                                </a:lnTo>
                                <a:lnTo>
                                  <a:pt x="892" y="525"/>
                                </a:lnTo>
                                <a:lnTo>
                                  <a:pt x="831" y="543"/>
                                </a:lnTo>
                                <a:lnTo>
                                  <a:pt x="767" y="557"/>
                                </a:lnTo>
                                <a:lnTo>
                                  <a:pt x="699" y="566"/>
                                </a:lnTo>
                                <a:lnTo>
                                  <a:pt x="630" y="572"/>
                                </a:lnTo>
                                <a:lnTo>
                                  <a:pt x="573" y="573"/>
                                </a:lnTo>
                                <a:lnTo>
                                  <a:pt x="559" y="573"/>
                                </a:lnTo>
                                <a:lnTo>
                                  <a:pt x="489" y="570"/>
                                </a:lnTo>
                                <a:lnTo>
                                  <a:pt x="421" y="563"/>
                                </a:lnTo>
                                <a:lnTo>
                                  <a:pt x="354" y="551"/>
                                </a:lnTo>
                                <a:lnTo>
                                  <a:pt x="291" y="536"/>
                                </a:lnTo>
                                <a:lnTo>
                                  <a:pt x="232" y="517"/>
                                </a:lnTo>
                                <a:lnTo>
                                  <a:pt x="168" y="489"/>
                                </a:lnTo>
                                <a:lnTo>
                                  <a:pt x="113" y="457"/>
                                </a:lnTo>
                                <a:lnTo>
                                  <a:pt x="59" y="413"/>
                                </a:lnTo>
                                <a:lnTo>
                                  <a:pt x="44" y="396"/>
                                </a:lnTo>
                                <a:lnTo>
                                  <a:pt x="37" y="388"/>
                                </a:lnTo>
                                <a:lnTo>
                                  <a:pt x="11" y="343"/>
                                </a:lnTo>
                                <a:lnTo>
                                  <a:pt x="7" y="333"/>
                                </a:lnTo>
                                <a:lnTo>
                                  <a:pt x="5" y="324"/>
                                </a:lnTo>
                                <a:lnTo>
                                  <a:pt x="3" y="315"/>
                                </a:lnTo>
                                <a:lnTo>
                                  <a:pt x="1" y="305"/>
                                </a:lnTo>
                                <a:lnTo>
                                  <a:pt x="0" y="296"/>
                                </a:lnTo>
                                <a:lnTo>
                                  <a:pt x="0" y="287"/>
                                </a:lnTo>
                                <a:lnTo>
                                  <a:pt x="0" y="277"/>
                                </a:lnTo>
                                <a:lnTo>
                                  <a:pt x="1" y="268"/>
                                </a:lnTo>
                                <a:lnTo>
                                  <a:pt x="3" y="258"/>
                                </a:lnTo>
                                <a:lnTo>
                                  <a:pt x="5" y="249"/>
                                </a:lnTo>
                                <a:lnTo>
                                  <a:pt x="30" y="194"/>
                                </a:lnTo>
                                <a:lnTo>
                                  <a:pt x="77" y="143"/>
                                </a:lnTo>
                                <a:lnTo>
                                  <a:pt x="130" y="105"/>
                                </a:lnTo>
                                <a:lnTo>
                                  <a:pt x="188" y="74"/>
                                </a:lnTo>
                                <a:lnTo>
                                  <a:pt x="255" y="48"/>
                                </a:lnTo>
                                <a:lnTo>
                                  <a:pt x="316" y="31"/>
                                </a:lnTo>
                                <a:lnTo>
                                  <a:pt x="380" y="17"/>
                                </a:lnTo>
                                <a:lnTo>
                                  <a:pt x="448" y="7"/>
                                </a:lnTo>
                                <a:lnTo>
                                  <a:pt x="517" y="1"/>
                                </a:lnTo>
                                <a:lnTo>
                                  <a:pt x="573" y="0"/>
                                </a:lnTo>
                                <a:lnTo>
                                  <a:pt x="587" y="0"/>
                                </a:lnTo>
                                <a:lnTo>
                                  <a:pt x="658" y="3"/>
                                </a:lnTo>
                                <a:lnTo>
                                  <a:pt x="726" y="10"/>
                                </a:lnTo>
                                <a:lnTo>
                                  <a:pt x="793" y="22"/>
                                </a:lnTo>
                                <a:lnTo>
                                  <a:pt x="856" y="37"/>
                                </a:lnTo>
                                <a:lnTo>
                                  <a:pt x="915" y="56"/>
                                </a:lnTo>
                                <a:lnTo>
                                  <a:pt x="979" y="84"/>
                                </a:lnTo>
                                <a:lnTo>
                                  <a:pt x="1034" y="116"/>
                                </a:lnTo>
                                <a:lnTo>
                                  <a:pt x="1079" y="151"/>
                                </a:lnTo>
                                <a:lnTo>
                                  <a:pt x="1088" y="160"/>
                                </a:lnTo>
                                <a:lnTo>
                                  <a:pt x="1096" y="168"/>
                                </a:lnTo>
                                <a:lnTo>
                                  <a:pt x="1103" y="177"/>
                                </a:lnTo>
                                <a:lnTo>
                                  <a:pt x="1110" y="186"/>
                                </a:lnTo>
                                <a:lnTo>
                                  <a:pt x="1136" y="231"/>
                                </a:lnTo>
                                <a:lnTo>
                                  <a:pt x="1139" y="240"/>
                                </a:lnTo>
                                <a:lnTo>
                                  <a:pt x="1142" y="249"/>
                                </a:lnTo>
                                <a:lnTo>
                                  <a:pt x="1144" y="258"/>
                                </a:lnTo>
                                <a:lnTo>
                                  <a:pt x="1146" y="268"/>
                                </a:lnTo>
                                <a:lnTo>
                                  <a:pt x="1147" y="277"/>
                                </a:lnTo>
                                <a:lnTo>
                                  <a:pt x="1147" y="2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2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0" y="8197"/>
                            <a:ext cx="115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3" name="Text Box 1843"/>
                        <wps:cNvSpPr txBox="1">
                          <a:spLocks noChangeArrowheads="1"/>
                        </wps:cNvSpPr>
                        <wps:spPr bwMode="auto">
                          <a:xfrm>
                            <a:off x="1460" y="225"/>
                            <a:ext cx="569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76F45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4" name="Text Box 1842"/>
                        <wps:cNvSpPr txBox="1">
                          <a:spLocks noChangeArrowheads="1"/>
                        </wps:cNvSpPr>
                        <wps:spPr bwMode="auto">
                          <a:xfrm>
                            <a:off x="826" y="1071"/>
                            <a:ext cx="1837" cy="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4029B" w14:textId="77777777" w:rsidR="00053D16" w:rsidRDefault="00053D16">
                              <w:pPr>
                                <w:spacing w:line="171" w:lineRule="exact"/>
                                <w:ind w:left="244"/>
                                <w:rPr>
                                  <w:rFonts w:ascii="Helvetica" w:hAns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17"/>
                                </w:rPr>
                                <w:t>Deﬁne area limits</w:t>
                              </w:r>
                            </w:p>
                            <w:p w14:paraId="3664F20A" w14:textId="77777777" w:rsidR="00053D16" w:rsidRDefault="00053D16">
                              <w:pPr>
                                <w:spacing w:before="4" w:line="244" w:lineRule="auto"/>
                                <w:ind w:left="20" w:right="39"/>
                                <w:jc w:val="center"/>
                                <w:rPr>
                                  <w:rFonts w:ascii="Helvetica" w:hAns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17"/>
                                </w:rPr>
                                <w:t xml:space="preserve">Deﬁne voxel size Deﬁne rejection </w:t>
                              </w:r>
                              <w:r>
                                <w:rPr>
                                  <w:rFonts w:ascii="Helvetica" w:hAnsi="Helvetica"/>
                                  <w:spacing w:val="-3"/>
                                  <w:sz w:val="17"/>
                                </w:rPr>
                                <w:t xml:space="preserve">counter </w:t>
                              </w:r>
                              <w:r>
                                <w:rPr>
                                  <w:rFonts w:ascii="Helvetica" w:hAnsi="Helvetica"/>
                                  <w:sz w:val="17"/>
                                </w:rPr>
                                <w:t>Deﬁne circle</w:t>
                              </w:r>
                              <w:r>
                                <w:rPr>
                                  <w:rFonts w:ascii="Helvetica" w:hAnsi="Helvetica"/>
                                  <w:spacing w:val="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sz w:val="17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5" name="Text Box 1841"/>
                        <wps:cNvSpPr txBox="1">
                          <a:spLocks noChangeArrowheads="1"/>
                        </wps:cNvSpPr>
                        <wps:spPr bwMode="auto">
                          <a:xfrm>
                            <a:off x="4428" y="985"/>
                            <a:ext cx="146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4C5814" w14:textId="77777777" w:rsidR="00053D16" w:rsidRDefault="00053D16">
                              <w:pPr>
                                <w:spacing w:line="171" w:lineRule="exact"/>
                                <w:ind w:left="-1"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Count down on</w:t>
                              </w:r>
                              <w:r>
                                <w:rPr>
                                  <w:rFonts w:ascii="Helvetica"/>
                                  <w:spacing w:val="1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spacing w:val="-6"/>
                                  <w:sz w:val="17"/>
                                </w:rPr>
                                <w:t>the</w:t>
                              </w:r>
                            </w:p>
                            <w:p w14:paraId="60DBD73F" w14:textId="77777777" w:rsidR="00053D16" w:rsidRDefault="00053D16">
                              <w:pPr>
                                <w:spacing w:before="4"/>
                                <w:ind w:left="46"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rejection</w:t>
                              </w:r>
                              <w:r>
                                <w:rPr>
                                  <w:rFonts w:ascii="Helvetica"/>
                                  <w:spacing w:val="1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sz w:val="17"/>
                                </w:rPr>
                                <w:t>counter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6" name="Text Box 1840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2089"/>
                            <a:ext cx="240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F951C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7" name="Text Box 1839"/>
                        <wps:cNvSpPr txBox="1">
                          <a:spLocks noChangeArrowheads="1"/>
                        </wps:cNvSpPr>
                        <wps:spPr bwMode="auto">
                          <a:xfrm>
                            <a:off x="4481" y="2132"/>
                            <a:ext cx="1359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3BEDE" w14:textId="77777777" w:rsidR="00053D16" w:rsidRDefault="00053D16">
                              <w:pPr>
                                <w:spacing w:line="171" w:lineRule="exact"/>
                                <w:ind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Rejection counter</w:t>
                              </w:r>
                            </w:p>
                            <w:p w14:paraId="10CE3739" w14:textId="77777777" w:rsidR="00053D16" w:rsidRDefault="00053D16">
                              <w:pPr>
                                <w:spacing w:before="4"/>
                                <w:ind w:left="45"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is depleted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8" name="Text Box 1838"/>
                        <wps:cNvSpPr txBox="1">
                          <a:spLocks noChangeArrowheads="1"/>
                        </wps:cNvSpPr>
                        <wps:spPr bwMode="auto">
                          <a:xfrm>
                            <a:off x="6309" y="2089"/>
                            <a:ext cx="301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8C48F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9" name="Text Box 1837"/>
                        <wps:cNvSpPr txBox="1">
                          <a:spLocks noChangeArrowheads="1"/>
                        </wps:cNvSpPr>
                        <wps:spPr bwMode="auto">
                          <a:xfrm>
                            <a:off x="4275" y="3666"/>
                            <a:ext cx="1789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D0633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Reset rejection counter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0" name="Text Box 1836"/>
                        <wps:cNvSpPr txBox="1">
                          <a:spLocks noChangeArrowheads="1"/>
                        </wps:cNvSpPr>
                        <wps:spPr bwMode="auto">
                          <a:xfrm>
                            <a:off x="4113" y="4425"/>
                            <a:ext cx="2143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511F9" w14:textId="77777777" w:rsidR="00053D16" w:rsidRDefault="00053D16">
                              <w:pPr>
                                <w:spacing w:line="171" w:lineRule="exact"/>
                                <w:ind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Split all voxels within the list</w:t>
                              </w:r>
                            </w:p>
                            <w:p w14:paraId="63FF5D97" w14:textId="77777777" w:rsidR="00053D16" w:rsidRDefault="00053D16">
                              <w:pPr>
                                <w:spacing w:before="4"/>
                                <w:ind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into 4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1" name="Text Box 1835"/>
                        <wps:cNvSpPr txBox="1">
                          <a:spLocks noChangeArrowheads="1"/>
                        </wps:cNvSpPr>
                        <wps:spPr bwMode="auto">
                          <a:xfrm>
                            <a:off x="320" y="5529"/>
                            <a:ext cx="240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91F25D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2" name="Text Box 1834"/>
                        <wps:cNvSpPr txBox="1">
                          <a:spLocks noChangeArrowheads="1"/>
                        </wps:cNvSpPr>
                        <wps:spPr bwMode="auto">
                          <a:xfrm>
                            <a:off x="854" y="5371"/>
                            <a:ext cx="1751" cy="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0D2BD" w14:textId="77777777" w:rsidR="00053D16" w:rsidRDefault="00053D16">
                              <w:pPr>
                                <w:spacing w:line="171" w:lineRule="exact"/>
                                <w:ind w:left="286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The new circle</w:t>
                              </w:r>
                            </w:p>
                            <w:p w14:paraId="58118A81" w14:textId="77777777" w:rsidR="00053D16" w:rsidRDefault="00053D16">
                              <w:pPr>
                                <w:spacing w:before="4" w:line="244" w:lineRule="auto"/>
                                <w:ind w:left="-1"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 xml:space="preserve">collides with any of </w:t>
                              </w:r>
                              <w:r>
                                <w:rPr>
                                  <w:rFonts w:ascii="Helvetica"/>
                                  <w:spacing w:val="-5"/>
                                  <w:sz w:val="17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Helvetica"/>
                                  <w:sz w:val="17"/>
                                </w:rPr>
                                <w:t>circles</w:t>
                              </w:r>
                              <w:r>
                                <w:rPr>
                                  <w:rFonts w:ascii="Helvetica"/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sz w:val="17"/>
                                </w:rPr>
                                <w:t>within</w:t>
                              </w:r>
                            </w:p>
                            <w:p w14:paraId="33FB5BA5" w14:textId="77777777" w:rsidR="00053D16" w:rsidRDefault="00053D16">
                              <w:pPr>
                                <w:ind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the list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3" name="Text Box 1833"/>
                        <wps:cNvSpPr txBox="1">
                          <a:spLocks noChangeArrowheads="1"/>
                        </wps:cNvSpPr>
                        <wps:spPr bwMode="auto">
                          <a:xfrm>
                            <a:off x="2869" y="5529"/>
                            <a:ext cx="301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0323D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4" name="Text Box 1832"/>
                        <wps:cNvSpPr txBox="1">
                          <a:spLocks noChangeArrowheads="1"/>
                        </wps:cNvSpPr>
                        <wps:spPr bwMode="auto">
                          <a:xfrm>
                            <a:off x="4094" y="5371"/>
                            <a:ext cx="2152" cy="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47186" w14:textId="77777777" w:rsidR="00053D16" w:rsidRDefault="00053D16">
                              <w:pPr>
                                <w:spacing w:line="171" w:lineRule="exact"/>
                                <w:ind w:left="420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Reject all voxels</w:t>
                              </w:r>
                            </w:p>
                            <w:p w14:paraId="64F403FC" w14:textId="77777777" w:rsidR="00053D16" w:rsidRDefault="00053D16">
                              <w:pPr>
                                <w:spacing w:before="4" w:line="244" w:lineRule="auto"/>
                                <w:ind w:right="18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from the list, that would only generate circles colliding with existing circles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5" name="Text Box 1831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6962"/>
                            <a:ext cx="240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5F6F2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6" name="Text Box 1830"/>
                        <wps:cNvSpPr txBox="1">
                          <a:spLocks noChangeArrowheads="1"/>
                        </wps:cNvSpPr>
                        <wps:spPr bwMode="auto">
                          <a:xfrm>
                            <a:off x="6309" y="6962"/>
                            <a:ext cx="301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6485D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7" name="Text Box 1829"/>
                        <wps:cNvSpPr txBox="1">
                          <a:spLocks noChangeArrowheads="1"/>
                        </wps:cNvSpPr>
                        <wps:spPr bwMode="auto">
                          <a:xfrm>
                            <a:off x="4328" y="7106"/>
                            <a:ext cx="1712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3E4B1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The voxel list is empty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8" name="Text Box 1828"/>
                        <wps:cNvSpPr txBox="1">
                          <a:spLocks noChangeArrowheads="1"/>
                        </wps:cNvSpPr>
                        <wps:spPr bwMode="auto">
                          <a:xfrm>
                            <a:off x="4978" y="8539"/>
                            <a:ext cx="384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42126" w14:textId="77777777" w:rsidR="00053D16" w:rsidRDefault="00053D16">
                              <w:pPr>
                                <w:spacing w:line="171" w:lineRule="exact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9" name="Text Box 1827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7167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1ED84A1" w14:textId="77777777" w:rsidR="00053D16" w:rsidRDefault="00053D16">
                              <w:pPr>
                                <w:spacing w:before="92" w:line="244" w:lineRule="auto"/>
                                <w:ind w:left="510" w:right="493" w:firstLine="28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Insert the circle into the circle list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0" name="Text Box 1826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3447"/>
                            <a:ext cx="2294" cy="1147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CDD11FA" w14:textId="77777777" w:rsidR="00053D16" w:rsidRDefault="00053D16">
                              <w:pPr>
                                <w:spacing w:before="9"/>
                                <w:rPr>
                                  <w:sz w:val="13"/>
                                </w:rPr>
                              </w:pPr>
                            </w:p>
                            <w:p w14:paraId="6807678E" w14:textId="77777777" w:rsidR="00053D16" w:rsidRDefault="00053D16">
                              <w:pPr>
                                <w:spacing w:before="1" w:line="244" w:lineRule="auto"/>
                                <w:ind w:left="424" w:right="475" w:hanging="10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Choose a random voxel from the list</w:t>
                              </w:r>
                            </w:p>
                            <w:p w14:paraId="7F1C9437" w14:textId="77777777" w:rsidR="00053D16" w:rsidRDefault="00053D16">
                              <w:pPr>
                                <w:spacing w:line="244" w:lineRule="auto"/>
                                <w:ind w:left="171" w:right="183"/>
                                <w:jc w:val="center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Generate circle randomly within the chosen voxel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1" name="Text Box 1825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2300"/>
                            <a:ext cx="2294" cy="574"/>
                          </a:xfrm>
                          <a:prstGeom prst="rect">
                            <a:avLst/>
                          </a:prstGeom>
                          <a:noFill/>
                          <a:ln w="910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9D94C3C" w14:textId="77777777" w:rsidR="00053D16" w:rsidRDefault="00053D16">
                              <w:pPr>
                                <w:spacing w:before="85" w:line="244" w:lineRule="auto"/>
                                <w:ind w:left="520" w:right="530" w:hanging="1"/>
                                <w:rPr>
                                  <w:rFonts w:ascii="Helvetica"/>
                                  <w:sz w:val="17"/>
                                </w:rPr>
                              </w:pPr>
                              <w:r>
                                <w:rPr>
                                  <w:rFonts w:ascii="Helvetica"/>
                                  <w:sz w:val="17"/>
                                </w:rPr>
                                <w:t>Create voxel list Create circle list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42845" id="Group 1824" o:spid="_x0000_s1026" style="width:330.55pt;height:445.1pt;mso-position-horizontal-relative:char;mso-position-vertical-relative:line" coordsize="6611,8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">
                <v:shape id="Freeform 1876" o:spid="_x0000_s1027" style="position:absolute;left:1153;top:7;width:1147;height:574;visibility:visible;mso-wrap-style:square;v-text-anchor:top" coordsize="114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" path="m1147,287r,9l1146,306r-2,9l1142,324r-3,10l1136,343r-4,9l1127,361r-5,9l1116,379r-6,9l1103,397r-7,8l1050,446r-52,33l937,508r-57,21l818,546r-65,13l685,568r-70,5l573,574r-14,-1l489,570r-69,-7l354,552,291,536,232,517,168,490,113,458,59,414,25,370r-6,-9l3,315,1,306,,296r,-9l,277r1,-9l3,259,4,249,25,204r5,-9l68,152r8,-9l130,105,188,74,255,48,315,31,380,17,448,7,517,2,573,r14,l657,3r69,8l793,22r63,15l915,57r64,27l1034,116r54,44l1103,177r7,9l1136,231r3,9l1142,249r2,10l1146,268r1,9l1147,287xe" filled="f" strokeweight=".25283mm">
                  <v:path arrowok="t" o:connecttype="custom" o:connectlocs="1147,303;1144,322;1139,341;1132,359;1122,377;1110,395;1096,412;998,486;880,536;753,566;615,580;559,580;420,570;291,543;168,497;59,421;19,368;1,313;0,294;1,275;4,256;30,202;76,150;188,81;315,38;448,14;573,7;657,10;793,29;915,64;1034,123;1103,184;1136,238;1142,256;1146,275;1147,294" o:connectangles="0,0,0,0,0,0,0,0,0,0,0,0,0,0,0,0,0,0,0,0,0,0,0,0,0,0,0,0,0,0,0,0,0,0,0,0"/>
                </v:shape>
                <v:shape id="Freeform 1875" o:spid="_x0000_s1028" style="position:absolute;left:293;top:867;width:2867;height:1147;visibility:visible;mso-wrap-style:square;v-text-anchor:top" coordsize="2867,1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" path="m,1147l573,,2867,,2293,1147,,1147xe" filled="f" strokeweight=".25283mm">
                  <v:path arrowok="t" o:connecttype="custom" o:connectlocs="0,2014;573,867;2867,867;2293,2014;0,2014" o:connectangles="0,0,0,0,0"/>
                </v:shape>
                <v:rect id="Rectangle 1874" o:spid="_x0000_s1029" style="position:absolute;left:580;top:2300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" filled="f" strokeweight=".25283mm"/>
                <v:line id="Line 1873" o:spid="_x0000_s1030" style="position:absolute;visibility:visible;mso-wrap-style:square" from="1727,2874" to="1727,3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" strokeweight=".25283mm"/>
                <v:rect id="Rectangle 1872" o:spid="_x0000_s1031" style="position:absolute;left:580;top:3447;width:2294;height:1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" filled="f" strokeweight=".25283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71" o:spid="_x0000_s1032" type="#_x0000_t75" style="position:absolute;left:1669;top:3323;width:11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">
                  <v:imagedata r:id="rId13" o:title=""/>
                </v:shape>
                <v:shape id="Picture 1870" o:spid="_x0000_s1033" type="#_x0000_t75" style="position:absolute;left:1669;top:2013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">
                  <v:imagedata r:id="rId14" o:title=""/>
                </v:shape>
                <v:shape id="Picture 1869" o:spid="_x0000_s1034" type="#_x0000_t75" style="position:absolute;left:1669;top:580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">
                  <v:imagedata r:id="rId14" o:title=""/>
                </v:shape>
                <v:shape id="Freeform 1868" o:spid="_x0000_s1035" style="position:absolute;left:580;top:4880;width:2294;height:1721;visibility:visible;mso-wrap-style:square;v-text-anchor:top" coordsize="2294,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" path="m1146,l2293,860,1146,1720,,860,1146,xe" filled="f" strokeweight=".25283mm">
                  <v:path arrowok="t" o:connecttype="custom" o:connectlocs="1146,4881;2293,5741;1146,6601;0,5741;1146,4881" o:connectangles="0,0,0,0,0"/>
                </v:shape>
                <v:rect id="Rectangle 1867" o:spid="_x0000_s1036" style="position:absolute;left:580;top:7167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" filled="f" strokeweight=".25283mm"/>
                <v:shape id="Freeform 1866" o:spid="_x0000_s1037" style="position:absolute;left:293;top:5740;width:1434;height:1343;visibility:visible;mso-wrap-style:square;v-text-anchor:top" coordsize="1434,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" path="m287,l143,,80,9,36,36,9,80,,143r,860l9,1066r27,45l80,1138r63,9l1290,1147r63,6l1397,1171r27,30l1433,1244r,98e" filled="f" strokeweight=".25283mm">
                  <v:path arrowok="t" o:connecttype="custom" o:connectlocs="287,5741;143,5741;80,5750;36,5777;9,5821;0,5884;0,6744;9,6807;36,6852;80,6879;143,6888;1290,6888;1353,6894;1397,6912;1424,6942;1433,6985;1433,7083" o:connectangles="0,0,0,0,0,0,0,0,0,0,0,0,0,0,0,0,0"/>
                </v:shape>
                <v:shape id="Picture 1865" o:spid="_x0000_s1038" type="#_x0000_t75" style="position:absolute;left:1669;top:7050;width:11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">
                  <v:imagedata r:id="rId13" o:title=""/>
                </v:shape>
                <v:shape id="Picture 1864" o:spid="_x0000_s1039" type="#_x0000_t75" style="position:absolute;left:1669;top:4594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">
                  <v:imagedata r:id="rId14" o:title=""/>
                </v:shape>
                <v:shape id="Freeform 1863" o:spid="_x0000_s1040" style="position:absolute;left:7;top:3160;width:1721;height:4874;visibility:visible;mso-wrap-style:square;v-text-anchor:top" coordsize="1721,4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" path="m1720,4587r,143l1711,4793r-27,44l1640,4864r-63,9l144,4873r-63,-9l36,4837,9,4793,,4730,,143,9,80,36,35,81,9,144,,1577,r63,9l1684,35r27,45l1720,143r,143e" filled="f" strokeweight=".25283mm">
                  <v:path arrowok="t" o:connecttype="custom" o:connectlocs="1720,7748;1720,7891;1711,7954;1684,7998;1640,8025;1577,8034;144,8034;81,8025;36,7998;9,7954;0,7891;0,3304;9,3241;36,3196;81,3170;144,3161;1577,3161;1640,3170;1684,3196;1711,3241;1720,3304;1720,3447" o:connectangles="0,0,0,0,0,0,0,0,0,0,0,0,0,0,0,0,0,0,0,0,0,0"/>
                </v:shape>
                <v:rect id="Rectangle 1862" o:spid="_x0000_s1041" style="position:absolute;left:4020;top:5167;width:2294;height:1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" filled="f" strokeweight=".25283mm"/>
                <v:shape id="Freeform 1861" o:spid="_x0000_s1042" style="position:absolute;left:4020;top:6600;width:2294;height:1147;visibility:visible;mso-wrap-style:square;v-text-anchor:top" coordsize="2294,1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" path="m1146,l2293,573,1146,1147,,573,1146,xe" filled="f" strokeweight=".25283mm">
                  <v:path arrowok="t" o:connecttype="custom" o:connectlocs="1146,6601;2293,7174;1146,7748;0,7174;1146,6601" o:connectangles="0,0,0,0,0"/>
                </v:shape>
                <v:shape id="Picture 1860" o:spid="_x0000_s1043" type="#_x0000_t75" style="position:absolute;left:5110;top:6314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">
                  <v:imagedata r:id="rId15" o:title=""/>
                </v:shape>
                <v:shape id="Picture 1859" o:spid="_x0000_s1044" type="#_x0000_t75" style="position:absolute;left:3726;top:7167;width:302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">
                  <v:imagedata r:id="rId16" o:title=""/>
                </v:shape>
                <v:shape id="Freeform 1858" o:spid="_x0000_s1045" style="position:absolute;left:4020;top:1727;width:2294;height:1147;visibility:visible;mso-wrap-style:square;v-text-anchor:top" coordsize="2294,1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" path="m1146,l2293,574,1146,1147,,574,1146,xe" filled="f" strokeweight=".25283mm">
                  <v:path arrowok="t" o:connecttype="custom" o:connectlocs="1146,1727;2293,2301;1146,2874;0,2301;1146,1727" o:connectangles="0,0,0,0,0"/>
                </v:shape>
                <v:shape id="Freeform 1857" o:spid="_x0000_s1046" style="position:absolute;left:5167;top:2300;width:1434;height:1056;visibility:visible;mso-wrap-style:square;v-text-anchor:top" coordsize="143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" path="m1147,r143,l1353,9r45,26l1425,80r9,63l1434,716r-9,63l1398,824r-45,27l1290,860r-1146,l81,866,36,884,9,915,,957r,98e" filled="f" strokeweight=".25283mm">
                  <v:path arrowok="t" o:connecttype="custom" o:connectlocs="1147,2301;1290,2301;1353,2310;1398,2336;1425,2381;1434,2444;1434,3017;1425,3080;1398,3125;1353,3152;1290,3161;144,3161;81,3167;36,3185;9,3216;0,3258;0,3356" o:connectangles="0,0,0,0,0,0,0,0,0,0,0,0,0,0,0,0,0"/>
                </v:shape>
                <v:rect id="Rectangle 1856" o:spid="_x0000_s1047" style="position:absolute;left:4020;top:3447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" filled="f" strokeweight=".25283mm"/>
                <v:shape id="Picture 1855" o:spid="_x0000_s1048" type="#_x0000_t75" style="position:absolute;left:5110;top:3323;width:11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">
                  <v:imagedata r:id="rId17" o:title=""/>
                </v:shape>
                <v:rect id="Rectangle 1854" o:spid="_x0000_s1049" style="position:absolute;left:4020;top:867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" filled="f" strokeweight=".25283mm"/>
                <v:rect id="Rectangle 1853" o:spid="_x0000_s1050" style="position:absolute;left:4020;top:4307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" filled="f" strokeweight=".25283mm"/>
                <v:shape id="Freeform 1852" o:spid="_x0000_s1051" style="position:absolute;left:2873;top:437;width:2294;height:5304;visibility:visible;mso-wrap-style:square;v-text-anchor:top" coordsize="2294,5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" path="m,5304r430,l493,5295r45,-27l564,5223r9,-63l573,144r9,-63l609,36,654,9,717,,2150,r63,9l2258,36r26,45l2293,144r,195e" filled="f" strokeweight=".25283mm">
                  <v:path arrowok="t" o:connecttype="custom" o:connectlocs="0,5741;430,5741;493,5732;538,5705;564,5660;573,5597;573,581;582,518;609,473;654,446;717,437;2150,437;2213,446;2258,473;2284,518;2293,581;2293,776" o:connectangles="0,0,0,0,0,0,0,0,0,0,0,0,0,0,0,0,0"/>
                </v:shape>
                <v:shape id="Picture 1851" o:spid="_x0000_s1052" type="#_x0000_t75" style="position:absolute;left:5110;top:743;width:11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">
                  <v:imagedata r:id="rId17" o:title=""/>
                </v:shape>
                <v:shape id="Freeform 1850" o:spid="_x0000_s1053" style="position:absolute;left:1583;top:2300;width:2437;height:5734;visibility:visible;mso-wrap-style:square;v-text-anchor:top" coordsize="2437,5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" path="m2437,l2293,r-62,9l2186,35r-27,45l2150,143r,5447l2141,5653r-27,44l2069,5724r-62,9l,5733e" filled="f" strokeweight=".25283mm">
                  <v:path arrowok="t" o:connecttype="custom" o:connectlocs="2437,2301;2293,2301;2231,2310;2186,2336;2159,2381;2150,2444;2150,7891;2141,7954;2114,7998;2069,8025;2007,8034;0,8034" o:connectangles="0,0,0,0,0,0,0,0,0,0,0,0"/>
                </v:shape>
                <v:shape id="Picture 1849" o:spid="_x0000_s1054" type="#_x0000_t75" style="position:absolute;left:5110;top:1440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">
                  <v:imagedata r:id="rId15" o:title=""/>
                </v:shape>
                <v:shape id="Picture 1848" o:spid="_x0000_s1055" type="#_x0000_t75" style="position:absolute;left:5110;top:4880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">
                  <v:imagedata r:id="rId15" o:title=""/>
                </v:shape>
                <v:shape id="Picture 1847" o:spid="_x0000_s1056" type="#_x0000_t75" style="position:absolute;left:5110;top:4020;width:11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">
                  <v:imagedata r:id="rId15" o:title=""/>
                </v:shape>
                <v:shape id="Freeform 1846" o:spid="_x0000_s1057" style="position:absolute;left:5167;top:7174;width:1434;height:1056;visibility:visible;mso-wrap-style:square;v-text-anchor:top" coordsize="143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" path="m1147,r143,l1353,9r45,27l1425,81r9,63l1434,717r-9,63l1398,824r-45,27l1290,860r-1146,l81,866,36,885,9,915,,958r,98e" filled="f" strokeweight=".25283mm">
                  <v:path arrowok="t" o:connecttype="custom" o:connectlocs="1147,7174;1290,7174;1353,7183;1398,7210;1425,7255;1434,7318;1434,7891;1425,7954;1398,7998;1353,8025;1290,8034;144,8034;81,8040;36,8059;9,8089;0,8132;0,8230" o:connectangles="0,0,0,0,0,0,0,0,0,0,0,0,0,0,0,0,0"/>
                </v:shape>
                <v:shape id="Freeform 1845" o:spid="_x0000_s1058" style="position:absolute;left:4594;top:8320;width:1147;height:574;visibility:visible;mso-wrap-style:square;v-text-anchor:top" coordsize="114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" path="m1147,287r-11,56l1132,352r-4,9l1122,370r-5,9l1110,388r-7,8l1096,405r-8,8l1079,422r-9,8l1017,468r-59,31l892,525r-61,18l767,557r-68,9l630,572r-57,1l559,573r-70,-3l421,563,354,551,291,536,232,517,168,489,113,457,59,413,44,396r-7,-8l11,343,7,333,5,324,3,315,1,305,,296r,-9l,277r1,-9l3,258r2,-9l30,194,77,143r53,-38l188,74,255,48,316,31,380,17,448,7,517,1,573,r14,l658,3r68,7l793,22r63,15l915,56r64,28l1034,116r45,35l1088,160r8,8l1103,177r7,9l1136,231r3,9l1142,249r2,9l1146,268r1,9l1147,287xe" filled="f" strokeweight=".25283mm">
                  <v:path arrowok="t" o:connecttype="custom" o:connectlocs="1136,8664;1128,8682;1117,8700;1103,8717;1088,8734;1070,8751;958,8820;831,8864;699,8887;573,8894;489,8891;354,8872;232,8838;113,8778;44,8717;11,8664;5,8645;1,8626;0,8608;1,8589;5,8570;77,8464;188,8395;316,8352;448,8328;573,8321;658,8324;793,8343;915,8377;1034,8437;1088,8481;1103,8498;1136,8552;1142,8570;1146,8589;1147,8608" o:connectangles="0,0,0,0,0,0,0,0,0,0,0,0,0,0,0,0,0,0,0,0,0,0,0,0,0,0,0,0,0,0,0,0,0,0,0,0"/>
                </v:shape>
                <v:shape id="Picture 1844" o:spid="_x0000_s1059" type="#_x0000_t75" style="position:absolute;left:5110;top:8197;width:11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43" o:spid="_x0000_s1060" type="#_x0000_t202" style="position:absolute;left:1460;top:225;width:569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0Nc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xp+g73b+IJcnkDAAD//wMAUEsBAi0AFAAGAAgAAAAhANvh9svuAAAAhQEAABMAAAAAAAAAAAAA&#10;AAAAAAAAAFtDb250ZW50X1R5cGVzXS54bWxQSwECLQAUAAYACAAAACEAWvQsW78AAAAVAQAACwAA&#10;AAAAAAAAAAAAAAAfAQAAX3JlbHMvLnJlbHNQSwECLQAUAAYACAAAACEAuItDXMMAAADdAAAADwAA&#10;AAAAAAAAAAAAAAAHAgAAZHJzL2Rvd25yZXYueG1sUEsFBgAAAAADAAMAtwAAAPcCAAAAAA==&#10;" filled="f" stroked="f">
                  <v:textbox inset="0,0,0,0">
                    <w:txbxContent>
                      <w:p w14:paraId="79D76F45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START</w:t>
                        </w:r>
                      </w:p>
                    </w:txbxContent>
                  </v:textbox>
                </v:shape>
                <v:shape id="Text Box 1842" o:spid="_x0000_s1061" type="#_x0000_t202" style="position:absolute;left:826;top:1071;width:1837;height: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tso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xp+g73b+IJcnkDAAD//wMAUEsBAi0AFAAGAAgAAAAhANvh9svuAAAAhQEAABMAAAAAAAAAAAAA&#10;AAAAAAAAAFtDb250ZW50X1R5cGVzXS54bWxQSwECLQAUAAYACAAAACEAWvQsW78AAAAVAQAACwAA&#10;AAAAAAAAAAAAAAAfAQAAX3JlbHMvLnJlbHNQSwECLQAUAAYACAAAACEAN2LbKMMAAADdAAAADwAA&#10;AAAAAAAAAAAAAAAHAgAAZHJzL2Rvd25yZXYueG1sUEsFBgAAAAADAAMAtwAAAPcCAAAAAA==&#10;" filled="f" stroked="f">
                  <v:textbox inset="0,0,0,0">
                    <w:txbxContent>
                      <w:p w14:paraId="6F84029B" w14:textId="77777777" w:rsidR="00053D16" w:rsidRDefault="00053D16">
                        <w:pPr>
                          <w:spacing w:line="171" w:lineRule="exact"/>
                          <w:ind w:left="244"/>
                          <w:rPr>
                            <w:rFonts w:ascii="Helvetica" w:hAnsi="Helvetica"/>
                            <w:sz w:val="17"/>
                          </w:rPr>
                        </w:pPr>
                        <w:r>
                          <w:rPr>
                            <w:rFonts w:ascii="Helvetica" w:hAnsi="Helvetica"/>
                            <w:sz w:val="17"/>
                          </w:rPr>
                          <w:t>Deﬁne area limits</w:t>
                        </w:r>
                      </w:p>
                      <w:p w14:paraId="3664F20A" w14:textId="77777777" w:rsidR="00053D16" w:rsidRDefault="00053D16">
                        <w:pPr>
                          <w:spacing w:before="4" w:line="244" w:lineRule="auto"/>
                          <w:ind w:left="20" w:right="39"/>
                          <w:jc w:val="center"/>
                          <w:rPr>
                            <w:rFonts w:ascii="Helvetica" w:hAnsi="Helvetica"/>
                            <w:sz w:val="17"/>
                          </w:rPr>
                        </w:pPr>
                        <w:r>
                          <w:rPr>
                            <w:rFonts w:ascii="Helvetica" w:hAnsi="Helvetica"/>
                            <w:sz w:val="17"/>
                          </w:rPr>
                          <w:t xml:space="preserve">Deﬁne voxel size Deﬁne rejection </w:t>
                        </w:r>
                        <w:r>
                          <w:rPr>
                            <w:rFonts w:ascii="Helvetica" w:hAnsi="Helvetica"/>
                            <w:spacing w:val="-3"/>
                            <w:sz w:val="17"/>
                          </w:rPr>
                          <w:t xml:space="preserve">counter </w:t>
                        </w:r>
                        <w:r>
                          <w:rPr>
                            <w:rFonts w:ascii="Helvetica" w:hAnsi="Helvetica"/>
                            <w:sz w:val="17"/>
                          </w:rPr>
                          <w:t>Deﬁne circle</w:t>
                        </w:r>
                        <w:r>
                          <w:rPr>
                            <w:rFonts w:ascii="Helvetica" w:hAnsi="Helvetica"/>
                            <w:spacing w:val="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sz w:val="17"/>
                          </w:rPr>
                          <w:t>radius</w:t>
                        </w:r>
                      </w:p>
                    </w:txbxContent>
                  </v:textbox>
                </v:shape>
                <v:shape id="Text Box 1841" o:spid="_x0000_s1062" type="#_x0000_t202" style="position:absolute;left:4428;top:985;width:1465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n6z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xp+g73b+IJcnkDAAD//wMAUEsBAi0AFAAGAAgAAAAhANvh9svuAAAAhQEAABMAAAAAAAAAAAAA&#10;AAAAAAAAAFtDb250ZW50X1R5cGVzXS54bWxQSwECLQAUAAYACAAAACEAWvQsW78AAAAVAQAACwAA&#10;AAAAAAAAAAAAAAAfAQAAX3JlbHMvLnJlbHNQSwECLQAUAAYACAAAACEAWC5+s8MAAADdAAAADwAA&#10;AAAAAAAAAAAAAAAHAgAAZHJzL2Rvd25yZXYueG1sUEsFBgAAAAADAAMAtwAAAPcCAAAAAA==&#10;" filled="f" stroked="f">
                  <v:textbox inset="0,0,0,0">
                    <w:txbxContent>
                      <w:p w14:paraId="594C5814" w14:textId="77777777" w:rsidR="00053D16" w:rsidRDefault="00053D16">
                        <w:pPr>
                          <w:spacing w:line="171" w:lineRule="exact"/>
                          <w:ind w:left="-1"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Count down on</w:t>
                        </w:r>
                        <w:r>
                          <w:rPr>
                            <w:rFonts w:ascii="Helvetica"/>
                            <w:spacing w:val="18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spacing w:val="-6"/>
                            <w:sz w:val="17"/>
                          </w:rPr>
                          <w:t>the</w:t>
                        </w:r>
                      </w:p>
                      <w:p w14:paraId="60DBD73F" w14:textId="77777777" w:rsidR="00053D16" w:rsidRDefault="00053D16">
                        <w:pPr>
                          <w:spacing w:before="4"/>
                          <w:ind w:left="46"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rejection</w:t>
                        </w:r>
                        <w:r>
                          <w:rPr>
                            <w:rFonts w:ascii="Helvetica"/>
                            <w:spacing w:val="1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sz w:val="17"/>
                          </w:rPr>
                          <w:t>counter</w:t>
                        </w:r>
                      </w:p>
                    </w:txbxContent>
                  </v:textbox>
                </v:shape>
                <v:shape id="Text Box 1840" o:spid="_x0000_s1063" type="#_x0000_t202" style="position:absolute;left:3760;top:2089;width:240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" filled="f" stroked="f">
                  <v:textbox inset="0,0,0,0">
                    <w:txbxContent>
                      <w:p w14:paraId="087F951C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No</w:t>
                        </w:r>
                      </w:p>
                    </w:txbxContent>
                  </v:textbox>
                </v:shape>
                <v:shape id="Text Box 1839" o:spid="_x0000_s1064" type="#_x0000_t202" style="position:absolute;left:4481;top:2132;width:1359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Vf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mzdAr3b+IJcvUPAAD//wMAUEsBAi0AFAAGAAgAAAAhANvh9svuAAAAhQEAABMAAAAAAAAAAAAA&#10;AAAAAAAAAFtDb250ZW50X1R5cGVzXS54bWxQSwECLQAUAAYACAAAACEAWvQsW78AAAAVAQAACwAA&#10;AAAAAAAAAAAAAAAfAQAAX3JlbHMvLnJlbHNQSwECLQAUAAYACAAAACEAx7BFX8MAAADdAAAADwAA&#10;AAAAAAAAAAAAAAAHAgAAZHJzL2Rvd25yZXYueG1sUEsFBgAAAAADAAMAtwAAAPcCAAAAAA==&#10;" filled="f" stroked="f">
                  <v:textbox inset="0,0,0,0">
                    <w:txbxContent>
                      <w:p w14:paraId="7D53BEDE" w14:textId="77777777" w:rsidR="00053D16" w:rsidRDefault="00053D16">
                        <w:pPr>
                          <w:spacing w:line="171" w:lineRule="exact"/>
                          <w:ind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Rejection counter</w:t>
                        </w:r>
                      </w:p>
                      <w:p w14:paraId="10CE3739" w14:textId="77777777" w:rsidR="00053D16" w:rsidRDefault="00053D16">
                        <w:pPr>
                          <w:spacing w:before="4"/>
                          <w:ind w:left="45"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is depleted</w:t>
                        </w:r>
                      </w:p>
                    </w:txbxContent>
                  </v:textbox>
                </v:shape>
                <v:shape id="Text Box 1838" o:spid="_x0000_s1065" type="#_x0000_t202" style="position:absolute;left:6309;top:2089;width:301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" filled="f" stroked="f">
                  <v:textbox inset="0,0,0,0">
                    <w:txbxContent>
                      <w:p w14:paraId="13A8C48F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Yes</w:t>
                        </w:r>
                      </w:p>
                    </w:txbxContent>
                  </v:textbox>
                </v:shape>
                <v:shape id="Text Box 1837" o:spid="_x0000_s1066" type="#_x0000_t202" style="position:absolute;left:4275;top:3666;width:1789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3S2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h/la3h95t4gix+AAAA//8DAFBLAQItABQABgAIAAAAIQDb4fbL7gAAAIUBAAATAAAAAAAAAAAA&#10;AAAAAAAAAABbQ29udGVudF9UeXBlc10ueG1sUEsBAi0AFAAGAAgAAAAhAFr0LFu/AAAAFQEAAAsA&#10;AAAAAAAAAAAAAAAAHwEAAF9yZWxzLy5yZWxzUEsBAi0AFAAGAAgAAAAhANljdLbEAAAA3QAAAA8A&#10;AAAAAAAAAAAAAAAABwIAAGRycy9kb3ducmV2LnhtbFBLBQYAAAAAAwADALcAAAD4AgAAAAA=&#10;" filled="f" stroked="f">
                  <v:textbox inset="0,0,0,0">
                    <w:txbxContent>
                      <w:p w14:paraId="4BCD0633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Reset rejection counter</w:t>
                        </w:r>
                      </w:p>
                    </w:txbxContent>
                  </v:textbox>
                </v:shape>
                <v:shape id="Text Box 1836" o:spid="_x0000_s1067" type="#_x0000_t202" style="position:absolute;left:4113;top:4425;width:2143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v2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DPX4RfvpER9OoXAAD//wMAUEsBAi0AFAAGAAgAAAAhANvh9svuAAAAhQEAABMAAAAAAAAA&#10;AAAAAAAAAAAAAFtDb250ZW50X1R5cGVzXS54bWxQSwECLQAUAAYACAAAACEAWvQsW78AAAAVAQAA&#10;CwAAAAAAAAAAAAAAAAAfAQAAX3JlbHMvLnJlbHNQSwECLQAUAAYACAAAACEAzYBL9sYAAADdAAAA&#10;DwAAAAAAAAAAAAAAAAAHAgAAZHJzL2Rvd25yZXYueG1sUEsFBgAAAAADAAMAtwAAAPoCAAAAAA==&#10;" filled="f" stroked="f">
                  <v:textbox inset="0,0,0,0">
                    <w:txbxContent>
                      <w:p w14:paraId="593511F9" w14:textId="77777777" w:rsidR="00053D16" w:rsidRDefault="00053D16">
                        <w:pPr>
                          <w:spacing w:line="171" w:lineRule="exact"/>
                          <w:ind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Split all voxels within the list</w:t>
                        </w:r>
                      </w:p>
                      <w:p w14:paraId="63FF5D97" w14:textId="77777777" w:rsidR="00053D16" w:rsidRDefault="00053D16">
                        <w:pPr>
                          <w:spacing w:before="4"/>
                          <w:ind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into 4 voxels</w:t>
                        </w:r>
                      </w:p>
                    </w:txbxContent>
                  </v:textbox>
                </v:shape>
                <v:shape id="Text Box 1835" o:spid="_x0000_s1068" type="#_x0000_t202" style="position:absolute;left:320;top:5529;width:240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O5t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/2PobHN/EEuboDAAD//wMAUEsBAi0AFAAGAAgAAAAhANvh9svuAAAAhQEAABMAAAAAAAAAAAAA&#10;AAAAAAAAAFtDb250ZW50X1R5cGVzXS54bWxQSwECLQAUAAYACAAAACEAWvQsW78AAAAVAQAACwAA&#10;AAAAAAAAAAAAAAAfAQAAX3JlbHMvLnJlbHNQSwECLQAUAAYACAAAACEAoszubcMAAADdAAAADwAA&#10;AAAAAAAAAAAAAAAHAgAAZHJzL2Rvd25yZXYueG1sUEsFBgAAAAADAAMAtwAAAPcCAAAAAA==&#10;" filled="f" stroked="f">
                  <v:textbox inset="0,0,0,0">
                    <w:txbxContent>
                      <w:p w14:paraId="2991F25D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No</w:t>
                        </w:r>
                      </w:p>
                    </w:txbxContent>
                  </v:textbox>
                </v:shape>
                <v:shape id="Text Box 1834" o:spid="_x0000_s1069" type="#_x0000_t202" style="position:absolute;left:854;top:5371;width:1751;height: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" filled="f" stroked="f">
                  <v:textbox inset="0,0,0,0">
                    <w:txbxContent>
                      <w:p w14:paraId="5C30D2BD" w14:textId="77777777" w:rsidR="00053D16" w:rsidRDefault="00053D16">
                        <w:pPr>
                          <w:spacing w:line="171" w:lineRule="exact"/>
                          <w:ind w:left="286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The new circle</w:t>
                        </w:r>
                      </w:p>
                      <w:p w14:paraId="58118A81" w14:textId="77777777" w:rsidR="00053D16" w:rsidRDefault="00053D16">
                        <w:pPr>
                          <w:spacing w:before="4" w:line="244" w:lineRule="auto"/>
                          <w:ind w:left="-1"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 xml:space="preserve">collides with any of </w:t>
                        </w:r>
                        <w:r>
                          <w:rPr>
                            <w:rFonts w:ascii="Helvetica"/>
                            <w:spacing w:val="-5"/>
                            <w:sz w:val="17"/>
                          </w:rPr>
                          <w:t xml:space="preserve">the </w:t>
                        </w:r>
                        <w:r>
                          <w:rPr>
                            <w:rFonts w:ascii="Helvetica"/>
                            <w:sz w:val="17"/>
                          </w:rPr>
                          <w:t>circles</w:t>
                        </w:r>
                        <w:r>
                          <w:rPr>
                            <w:rFonts w:ascii="Helvetica"/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sz w:val="17"/>
                          </w:rPr>
                          <w:t>within</w:t>
                        </w:r>
                      </w:p>
                      <w:p w14:paraId="33FB5BA5" w14:textId="77777777" w:rsidR="00053D16" w:rsidRDefault="00053D16">
                        <w:pPr>
                          <w:ind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the list</w:t>
                        </w:r>
                      </w:p>
                    </w:txbxContent>
                  </v:textbox>
                </v:shape>
                <v:shape id="Text Box 1833" o:spid="_x0000_s1070" type="#_x0000_t202" style="position:absolute;left:2869;top:5529;width:301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tWB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D1S1YHEAAAA3QAAAA8A&#10;AAAAAAAAAAAAAAAABwIAAGRycy9kb3ducmV2LnhtbFBLBQYAAAAAAwADALcAAAD4AgAAAAA=&#10;" filled="f" stroked="f">
                  <v:textbox inset="0,0,0,0">
                    <w:txbxContent>
                      <w:p w14:paraId="4F30323D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Yes</w:t>
                        </w:r>
                      </w:p>
                    </w:txbxContent>
                  </v:textbox>
                </v:shape>
                <v:shape id="Text Box 1832" o:spid="_x0000_s1071" type="#_x0000_t202" style="position:absolute;left:4094;top:5371;width:2152;height: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031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LK7TfXEAAAA3QAAAA8A&#10;AAAAAAAAAAAAAAAABwIAAGRycy9kb3ducmV2LnhtbFBLBQYAAAAAAwADALcAAAD4AgAAAAA=&#10;" filled="f" stroked="f">
                  <v:textbox inset="0,0,0,0">
                    <w:txbxContent>
                      <w:p w14:paraId="46347186" w14:textId="77777777" w:rsidR="00053D16" w:rsidRDefault="00053D16">
                        <w:pPr>
                          <w:spacing w:line="171" w:lineRule="exact"/>
                          <w:ind w:left="420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Reject all voxels</w:t>
                        </w:r>
                      </w:p>
                      <w:p w14:paraId="64F403FC" w14:textId="77777777" w:rsidR="00053D16" w:rsidRDefault="00053D16">
                        <w:pPr>
                          <w:spacing w:before="4" w:line="244" w:lineRule="auto"/>
                          <w:ind w:right="18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from the list, that would only generate circles colliding with existing circles</w:t>
                        </w:r>
                      </w:p>
                    </w:txbxContent>
                  </v:textbox>
                </v:shape>
                <v:shape id="Text Box 1831" o:spid="_x0000_s1072" type="#_x0000_t202" style="position:absolute;left:3760;top:6962;width:240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+hu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N336G7EAAAA3QAAAA8A&#10;AAAAAAAAAAAAAAAABwIAAGRycy9kb3ducmV2LnhtbFBLBQYAAAAAAwADALcAAAD4AgAAAAA=&#10;" filled="f" stroked="f">
                  <v:textbox inset="0,0,0,0">
                    <w:txbxContent>
                      <w:p w14:paraId="2865F6F2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No</w:t>
                        </w:r>
                      </w:p>
                    </w:txbxContent>
                  </v:textbox>
                </v:shape>
                <v:shape id="Text Box 1830" o:spid="_x0000_s1073" type="#_x0000_t202" style="position:absolute;left:6309;top:6962;width:301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YZ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mzaQr3b+IJcvUPAAD//wMAUEsBAi0AFAAGAAgAAAAhANvh9svuAAAAhQEAABMAAAAAAAAAAAAA&#10;AAAAAAAAAFtDb250ZW50X1R5cGVzXS54bWxQSwECLQAUAAYACAAAACEAWvQsW78AAAAVAQAACwAA&#10;AAAAAAAAAAAAAAAfAQAAX3JlbHMvLnJlbHNQSwECLQAUAAYACAAAACEALSV2GcMAAADdAAAADwAA&#10;AAAAAAAAAAAAAAAHAgAAZHJzL2Rvd25yZXYueG1sUEsFBgAAAAADAAMAtwAAAPcCAAAAAA==&#10;" filled="f" stroked="f">
                  <v:textbox inset="0,0,0,0">
                    <w:txbxContent>
                      <w:p w14:paraId="4DD6485D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Yes</w:t>
                        </w:r>
                      </w:p>
                    </w:txbxContent>
                  </v:textbox>
                </v:shape>
                <v:shape id="Text Box 1829" o:spid="_x0000_s1074" type="#_x0000_t202" style="position:absolute;left:4328;top:7106;width:1712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" filled="f" stroked="f">
                  <v:textbox inset="0,0,0,0">
                    <w:txbxContent>
                      <w:p w14:paraId="7513E4B1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The voxel list is empty</w:t>
                        </w:r>
                      </w:p>
                    </w:txbxContent>
                  </v:textbox>
                </v:shape>
                <v:shape id="Text Box 1828" o:spid="_x0000_s1075" type="#_x0000_t202" style="position:absolute;left:4978;top:8539;width:384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kfw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DPXwRXvpER9OoXAAD//wMAUEsBAi0AFAAGAAgAAAAhANvh9svuAAAAhQEAABMAAAAAAAAA&#10;AAAAAAAAAAAAAFtDb250ZW50X1R5cGVzXS54bWxQSwECLQAUAAYACAAAACEAWvQsW78AAAAVAQAA&#10;CwAAAAAAAAAAAAAAAAAfAQAAX3JlbHMvLnJlbHNQSwECLQAUAAYACAAAACEAM/ZH8MYAAADdAAAA&#10;DwAAAAAAAAAAAAAAAAAHAgAAZHJzL2Rvd25yZXYueG1sUEsFBgAAAAADAAMAtwAAAPoCAAAAAA==&#10;" filled="f" stroked="f">
                  <v:textbox inset="0,0,0,0">
                    <w:txbxContent>
                      <w:p w14:paraId="0D942126" w14:textId="77777777" w:rsidR="00053D16" w:rsidRDefault="00053D16">
                        <w:pPr>
                          <w:spacing w:line="171" w:lineRule="exact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END</w:t>
                        </w:r>
                      </w:p>
                    </w:txbxContent>
                  </v:textbox>
                </v:shape>
                <v:shape id="Text Box 1827" o:spid="_x0000_s1076" type="#_x0000_t202" style="position:absolute;left:580;top:7167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" filled="f" strokeweight=".25283mm">
                  <v:textbox inset="0,0,0,0">
                    <w:txbxContent>
                      <w:p w14:paraId="51ED84A1" w14:textId="77777777" w:rsidR="00053D16" w:rsidRDefault="00053D16">
                        <w:pPr>
                          <w:spacing w:before="92" w:line="244" w:lineRule="auto"/>
                          <w:ind w:left="510" w:right="493" w:firstLine="28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Insert the circle into the circle list</w:t>
                        </w:r>
                      </w:p>
                    </w:txbxContent>
                  </v:textbox>
                </v:shape>
                <v:shape id="Text Box 1826" o:spid="_x0000_s1077" type="#_x0000_t202" style="position:absolute;left:580;top:3447;width:2294;height:1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" filled="f" strokeweight=".25283mm">
                  <v:textbox inset="0,0,0,0">
                    <w:txbxContent>
                      <w:p w14:paraId="1CDD11FA" w14:textId="77777777" w:rsidR="00053D16" w:rsidRDefault="00053D16">
                        <w:pPr>
                          <w:spacing w:before="9"/>
                          <w:rPr>
                            <w:sz w:val="13"/>
                          </w:rPr>
                        </w:pPr>
                      </w:p>
                      <w:p w14:paraId="6807678E" w14:textId="77777777" w:rsidR="00053D16" w:rsidRDefault="00053D16">
                        <w:pPr>
                          <w:spacing w:before="1" w:line="244" w:lineRule="auto"/>
                          <w:ind w:left="424" w:right="475" w:hanging="10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Choose a random voxel from the list</w:t>
                        </w:r>
                      </w:p>
                      <w:p w14:paraId="7F1C9437" w14:textId="77777777" w:rsidR="00053D16" w:rsidRDefault="00053D16">
                        <w:pPr>
                          <w:spacing w:line="244" w:lineRule="auto"/>
                          <w:ind w:left="171" w:right="183"/>
                          <w:jc w:val="center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Generate circle randomly within the chosen voxel</w:t>
                        </w:r>
                      </w:p>
                    </w:txbxContent>
                  </v:textbox>
                </v:shape>
                <v:shape id="Text Box 1825" o:spid="_x0000_s1078" type="#_x0000_t202" style="position:absolute;left:580;top:2300;width:2294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" filled="f" strokeweight=".25283mm">
                  <v:textbox inset="0,0,0,0">
                    <w:txbxContent>
                      <w:p w14:paraId="69D94C3C" w14:textId="77777777" w:rsidR="00053D16" w:rsidRDefault="00053D16">
                        <w:pPr>
                          <w:spacing w:before="85" w:line="244" w:lineRule="auto"/>
                          <w:ind w:left="520" w:right="530" w:hanging="1"/>
                          <w:rPr>
                            <w:rFonts w:ascii="Helvetica"/>
                            <w:sz w:val="17"/>
                          </w:rPr>
                        </w:pPr>
                        <w:r>
                          <w:rPr>
                            <w:rFonts w:ascii="Helvetica"/>
                            <w:sz w:val="17"/>
                          </w:rPr>
                          <w:t>Create voxel list Create circle list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DAC855" w14:textId="77777777" w:rsidR="000A52FD" w:rsidRPr="005677B4" w:rsidRDefault="005677B4">
      <w:pPr>
        <w:pStyle w:val="Tekstpodstawowy"/>
        <w:spacing w:before="155" w:line="294" w:lineRule="exact"/>
        <w:ind w:left="117"/>
        <w:rPr>
          <w:lang w:val="en-GB"/>
        </w:rPr>
      </w:pPr>
      <w:r w:rsidRPr="005677B4">
        <w:rPr>
          <w:lang w:val="en-GB"/>
        </w:rPr>
        <w:t>Figure 2.1: The flowchart of simple 2D RSA algorithm, using circles.</w:t>
      </w:r>
    </w:p>
    <w:p w14:paraId="684434E6" w14:textId="77777777" w:rsidR="000A52FD" w:rsidRPr="005677B4" w:rsidRDefault="005677B4">
      <w:pPr>
        <w:pStyle w:val="Tekstpodstawowy"/>
        <w:spacing w:before="2" w:line="232" w:lineRule="auto"/>
        <w:ind w:left="117" w:right="1411"/>
        <w:rPr>
          <w:lang w:val="en-GB"/>
        </w:rPr>
      </w:pPr>
      <w:r w:rsidRPr="005677B4">
        <w:rPr>
          <w:lang w:val="en-GB"/>
        </w:rPr>
        <w:t>This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18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expanded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8"/>
          <w:lang w:val="en-GB"/>
        </w:rPr>
        <w:t xml:space="preserve"> </w:t>
      </w:r>
      <w:r w:rsidRPr="005677B4">
        <w:rPr>
          <w:spacing w:val="-3"/>
          <w:lang w:val="en-GB"/>
        </w:rPr>
        <w:t>remove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after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successful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figure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insertion,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 xml:space="preserve">or to split </w:t>
      </w:r>
      <w:r w:rsidRPr="005677B4">
        <w:rPr>
          <w:spacing w:val="-3"/>
          <w:lang w:val="en-GB"/>
        </w:rPr>
        <w:t xml:space="preserve">voxels </w:t>
      </w:r>
      <w:r w:rsidRPr="005677B4">
        <w:rPr>
          <w:lang w:val="en-GB"/>
        </w:rPr>
        <w:t>at a different</w:t>
      </w:r>
      <w:r w:rsidRPr="005677B4">
        <w:rPr>
          <w:spacing w:val="35"/>
          <w:lang w:val="en-GB"/>
        </w:rPr>
        <w:t xml:space="preserve"> </w:t>
      </w:r>
      <w:r w:rsidRPr="005677B4">
        <w:rPr>
          <w:lang w:val="en-GB"/>
        </w:rPr>
        <w:t>condition.</w:t>
      </w:r>
    </w:p>
    <w:p w14:paraId="1BAE5B76" w14:textId="77777777" w:rsidR="000A52FD" w:rsidRPr="005677B4" w:rsidRDefault="000A52FD">
      <w:pPr>
        <w:spacing w:line="232" w:lineRule="auto"/>
        <w:rPr>
          <w:lang w:val="en-GB"/>
        </w:rPr>
        <w:sectPr w:rsidR="000A52FD" w:rsidRPr="005677B4">
          <w:pgSz w:w="12240" w:h="15840"/>
          <w:pgMar w:top="1440" w:right="0" w:bottom="1040" w:left="1300" w:header="0" w:footer="845" w:gutter="0"/>
          <w:cols w:space="708"/>
        </w:sectPr>
      </w:pPr>
    </w:p>
    <w:p w14:paraId="0AF773AB" w14:textId="77777777" w:rsidR="000A52FD" w:rsidRPr="005677B4" w:rsidRDefault="000A52FD">
      <w:pPr>
        <w:pStyle w:val="Tekstpodstawowy"/>
        <w:spacing w:before="7"/>
        <w:rPr>
          <w:sz w:val="11"/>
          <w:lang w:val="en-GB"/>
        </w:rPr>
      </w:pPr>
    </w:p>
    <w:p w14:paraId="521D2AA1" w14:textId="77777777" w:rsidR="000A52FD" w:rsidRPr="005677B4" w:rsidRDefault="000A52FD">
      <w:pPr>
        <w:pStyle w:val="Tekstpodstawowy"/>
        <w:rPr>
          <w:sz w:val="2"/>
          <w:lang w:val="en-GB"/>
        </w:rPr>
      </w:pPr>
    </w:p>
    <w:p w14:paraId="43F95594" w14:textId="77777777" w:rsidR="000A52FD" w:rsidRPr="005677B4" w:rsidRDefault="000A52FD">
      <w:pPr>
        <w:pStyle w:val="Tekstpodstawowy"/>
        <w:rPr>
          <w:sz w:val="2"/>
          <w:lang w:val="en-GB"/>
        </w:rPr>
      </w:pPr>
    </w:p>
    <w:p w14:paraId="4F54E89B" w14:textId="77777777" w:rsidR="000A52FD" w:rsidRPr="005677B4" w:rsidRDefault="000A52FD">
      <w:pPr>
        <w:pStyle w:val="Tekstpodstawowy"/>
        <w:rPr>
          <w:sz w:val="2"/>
          <w:lang w:val="en-GB"/>
        </w:rPr>
      </w:pPr>
    </w:p>
    <w:p w14:paraId="076C53FC" w14:textId="77777777" w:rsidR="000A52FD" w:rsidRPr="005677B4" w:rsidRDefault="000A52FD">
      <w:pPr>
        <w:pStyle w:val="Tekstpodstawowy"/>
        <w:spacing w:before="6"/>
        <w:rPr>
          <w:sz w:val="2"/>
          <w:lang w:val="en-GB"/>
        </w:rPr>
      </w:pPr>
    </w:p>
    <w:p w14:paraId="61DE9D92" w14:textId="39274A9D" w:rsidR="000A52FD" w:rsidRPr="005677B4" w:rsidRDefault="00DC0027">
      <w:pPr>
        <w:tabs>
          <w:tab w:val="left" w:pos="3697"/>
          <w:tab w:val="left" w:pos="6597"/>
        </w:tabs>
        <w:ind w:left="797"/>
        <w:rPr>
          <w:rFonts w:ascii="DejaVu Sans"/>
          <w:sz w:val="2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7728" behindDoc="1" locked="0" layoutInCell="1" allowOverlap="1" wp14:anchorId="1A00E538" wp14:editId="1F9BDAD8">
                <wp:simplePos x="0" y="0"/>
                <wp:positionH relativeFrom="page">
                  <wp:posOffset>1365885</wp:posOffset>
                </wp:positionH>
                <wp:positionV relativeFrom="paragraph">
                  <wp:posOffset>3175</wp:posOffset>
                </wp:positionV>
                <wp:extent cx="1397000" cy="1388110"/>
                <wp:effectExtent l="13335" t="8890" r="8890" b="12700"/>
                <wp:wrapNone/>
                <wp:docPr id="1756" name="Group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2151" y="5"/>
                          <a:chExt cx="2200" cy="2186"/>
                        </a:xfrm>
                      </wpg:grpSpPr>
                      <wps:wsp>
                        <wps:cNvPr id="1757" name="Rectangle 1823"/>
                        <wps:cNvSpPr>
                          <a:spLocks noChangeArrowheads="1"/>
                        </wps:cNvSpPr>
                        <wps:spPr bwMode="auto">
                          <a:xfrm>
                            <a:off x="2162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" name="Rectangle 1822"/>
                        <wps:cNvSpPr>
                          <a:spLocks noChangeArrowheads="1"/>
                        </wps:cNvSpPr>
                        <wps:spPr bwMode="auto">
                          <a:xfrm>
                            <a:off x="2162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" name="Rectangle 1821"/>
                        <wps:cNvSpPr>
                          <a:spLocks noChangeArrowheads="1"/>
                        </wps:cNvSpPr>
                        <wps:spPr bwMode="auto">
                          <a:xfrm>
                            <a:off x="2162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0" name="Rectangle 1820"/>
                        <wps:cNvSpPr>
                          <a:spLocks noChangeArrowheads="1"/>
                        </wps:cNvSpPr>
                        <wps:spPr bwMode="auto">
                          <a:xfrm>
                            <a:off x="2162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1" name="Rectangle 1819"/>
                        <wps:cNvSpPr>
                          <a:spLocks noChangeArrowheads="1"/>
                        </wps:cNvSpPr>
                        <wps:spPr bwMode="auto">
                          <a:xfrm>
                            <a:off x="2162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" name="Rectangle 1818"/>
                        <wps:cNvSpPr>
                          <a:spLocks noChangeArrowheads="1"/>
                        </wps:cNvSpPr>
                        <wps:spPr bwMode="auto">
                          <a:xfrm>
                            <a:off x="2162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" name="Rectangle 1817"/>
                        <wps:cNvSpPr>
                          <a:spLocks noChangeArrowheads="1"/>
                        </wps:cNvSpPr>
                        <wps:spPr bwMode="auto">
                          <a:xfrm>
                            <a:off x="2162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" name="Rectangle 1816"/>
                        <wps:cNvSpPr>
                          <a:spLocks noChangeArrowheads="1"/>
                        </wps:cNvSpPr>
                        <wps:spPr bwMode="auto">
                          <a:xfrm>
                            <a:off x="2162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" name="Rectangle 1815"/>
                        <wps:cNvSpPr>
                          <a:spLocks noChangeArrowheads="1"/>
                        </wps:cNvSpPr>
                        <wps:spPr bwMode="auto">
                          <a:xfrm>
                            <a:off x="2162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" name="Rectangle 1814"/>
                        <wps:cNvSpPr>
                          <a:spLocks noChangeArrowheads="1"/>
                        </wps:cNvSpPr>
                        <wps:spPr bwMode="auto">
                          <a:xfrm>
                            <a:off x="2162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" name="Rectangle 1813"/>
                        <wps:cNvSpPr>
                          <a:spLocks noChangeArrowheads="1"/>
                        </wps:cNvSpPr>
                        <wps:spPr bwMode="auto">
                          <a:xfrm>
                            <a:off x="2599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" name="Rectangle 1812"/>
                        <wps:cNvSpPr>
                          <a:spLocks noChangeArrowheads="1"/>
                        </wps:cNvSpPr>
                        <wps:spPr bwMode="auto">
                          <a:xfrm>
                            <a:off x="2599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" name="Rectangle 1811"/>
                        <wps:cNvSpPr>
                          <a:spLocks noChangeArrowheads="1"/>
                        </wps:cNvSpPr>
                        <wps:spPr bwMode="auto">
                          <a:xfrm>
                            <a:off x="2599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" name="Rectangle 1810"/>
                        <wps:cNvSpPr>
                          <a:spLocks noChangeArrowheads="1"/>
                        </wps:cNvSpPr>
                        <wps:spPr bwMode="auto">
                          <a:xfrm>
                            <a:off x="2599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" name="Rectangle 1809"/>
                        <wps:cNvSpPr>
                          <a:spLocks noChangeArrowheads="1"/>
                        </wps:cNvSpPr>
                        <wps:spPr bwMode="auto">
                          <a:xfrm>
                            <a:off x="2599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" name="Rectangle 1808"/>
                        <wps:cNvSpPr>
                          <a:spLocks noChangeArrowheads="1"/>
                        </wps:cNvSpPr>
                        <wps:spPr bwMode="auto">
                          <a:xfrm>
                            <a:off x="2599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" name="Rectangle 1807"/>
                        <wps:cNvSpPr>
                          <a:spLocks noChangeArrowheads="1"/>
                        </wps:cNvSpPr>
                        <wps:spPr bwMode="auto">
                          <a:xfrm>
                            <a:off x="2599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4" name="Rectangle 1806"/>
                        <wps:cNvSpPr>
                          <a:spLocks noChangeArrowheads="1"/>
                        </wps:cNvSpPr>
                        <wps:spPr bwMode="auto">
                          <a:xfrm>
                            <a:off x="2599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" name="Rectangle 1805"/>
                        <wps:cNvSpPr>
                          <a:spLocks noChangeArrowheads="1"/>
                        </wps:cNvSpPr>
                        <wps:spPr bwMode="auto">
                          <a:xfrm>
                            <a:off x="2599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" name="Rectangle 1804"/>
                        <wps:cNvSpPr>
                          <a:spLocks noChangeArrowheads="1"/>
                        </wps:cNvSpPr>
                        <wps:spPr bwMode="auto">
                          <a:xfrm>
                            <a:off x="2599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" name="Rectangle 1803"/>
                        <wps:cNvSpPr>
                          <a:spLocks noChangeArrowheads="1"/>
                        </wps:cNvSpPr>
                        <wps:spPr bwMode="auto">
                          <a:xfrm>
                            <a:off x="3036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" name="Rectangle 1802"/>
                        <wps:cNvSpPr>
                          <a:spLocks noChangeArrowheads="1"/>
                        </wps:cNvSpPr>
                        <wps:spPr bwMode="auto">
                          <a:xfrm>
                            <a:off x="3036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" name="Rectangle 1801"/>
                        <wps:cNvSpPr>
                          <a:spLocks noChangeArrowheads="1"/>
                        </wps:cNvSpPr>
                        <wps:spPr bwMode="auto">
                          <a:xfrm>
                            <a:off x="3036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0" name="Rectangle 1800"/>
                        <wps:cNvSpPr>
                          <a:spLocks noChangeArrowheads="1"/>
                        </wps:cNvSpPr>
                        <wps:spPr bwMode="auto">
                          <a:xfrm>
                            <a:off x="3036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" name="Rectangle 1799"/>
                        <wps:cNvSpPr>
                          <a:spLocks noChangeArrowheads="1"/>
                        </wps:cNvSpPr>
                        <wps:spPr bwMode="auto">
                          <a:xfrm>
                            <a:off x="3036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" name="Rectangle 1798"/>
                        <wps:cNvSpPr>
                          <a:spLocks noChangeArrowheads="1"/>
                        </wps:cNvSpPr>
                        <wps:spPr bwMode="auto">
                          <a:xfrm>
                            <a:off x="3036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" name="Rectangle 1797"/>
                        <wps:cNvSpPr>
                          <a:spLocks noChangeArrowheads="1"/>
                        </wps:cNvSpPr>
                        <wps:spPr bwMode="auto">
                          <a:xfrm>
                            <a:off x="3036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4" name="Rectangle 1796"/>
                        <wps:cNvSpPr>
                          <a:spLocks noChangeArrowheads="1"/>
                        </wps:cNvSpPr>
                        <wps:spPr bwMode="auto">
                          <a:xfrm>
                            <a:off x="3036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" name="Rectangle 1795"/>
                        <wps:cNvSpPr>
                          <a:spLocks noChangeArrowheads="1"/>
                        </wps:cNvSpPr>
                        <wps:spPr bwMode="auto">
                          <a:xfrm>
                            <a:off x="3036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" name="Rectangle 1794"/>
                        <wps:cNvSpPr>
                          <a:spLocks noChangeArrowheads="1"/>
                        </wps:cNvSpPr>
                        <wps:spPr bwMode="auto">
                          <a:xfrm>
                            <a:off x="3036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7" name="Rectangle 1793"/>
                        <wps:cNvSpPr>
                          <a:spLocks noChangeArrowheads="1"/>
                        </wps:cNvSpPr>
                        <wps:spPr bwMode="auto">
                          <a:xfrm>
                            <a:off x="3474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" name="Rectangle 1792"/>
                        <wps:cNvSpPr>
                          <a:spLocks noChangeArrowheads="1"/>
                        </wps:cNvSpPr>
                        <wps:spPr bwMode="auto">
                          <a:xfrm>
                            <a:off x="3474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" name="Rectangle 1791"/>
                        <wps:cNvSpPr>
                          <a:spLocks noChangeArrowheads="1"/>
                        </wps:cNvSpPr>
                        <wps:spPr bwMode="auto">
                          <a:xfrm>
                            <a:off x="3474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0" name="Rectangle 1790"/>
                        <wps:cNvSpPr>
                          <a:spLocks noChangeArrowheads="1"/>
                        </wps:cNvSpPr>
                        <wps:spPr bwMode="auto">
                          <a:xfrm>
                            <a:off x="3474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" name="Rectangle 1789"/>
                        <wps:cNvSpPr>
                          <a:spLocks noChangeArrowheads="1"/>
                        </wps:cNvSpPr>
                        <wps:spPr bwMode="auto">
                          <a:xfrm>
                            <a:off x="3474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" name="Rectangle 1788"/>
                        <wps:cNvSpPr>
                          <a:spLocks noChangeArrowheads="1"/>
                        </wps:cNvSpPr>
                        <wps:spPr bwMode="auto">
                          <a:xfrm>
                            <a:off x="3474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" name="Rectangle 1787"/>
                        <wps:cNvSpPr>
                          <a:spLocks noChangeArrowheads="1"/>
                        </wps:cNvSpPr>
                        <wps:spPr bwMode="auto">
                          <a:xfrm>
                            <a:off x="3474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4" name="Rectangle 1786"/>
                        <wps:cNvSpPr>
                          <a:spLocks noChangeArrowheads="1"/>
                        </wps:cNvSpPr>
                        <wps:spPr bwMode="auto">
                          <a:xfrm>
                            <a:off x="3474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" name="Rectangle 1785"/>
                        <wps:cNvSpPr>
                          <a:spLocks noChangeArrowheads="1"/>
                        </wps:cNvSpPr>
                        <wps:spPr bwMode="auto">
                          <a:xfrm>
                            <a:off x="3474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6" name="Rectangle 1784"/>
                        <wps:cNvSpPr>
                          <a:spLocks noChangeArrowheads="1"/>
                        </wps:cNvSpPr>
                        <wps:spPr bwMode="auto">
                          <a:xfrm>
                            <a:off x="3474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" name="Rectangle 1783"/>
                        <wps:cNvSpPr>
                          <a:spLocks noChangeArrowheads="1"/>
                        </wps:cNvSpPr>
                        <wps:spPr bwMode="auto">
                          <a:xfrm>
                            <a:off x="3911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" name="Rectangle 1782"/>
                        <wps:cNvSpPr>
                          <a:spLocks noChangeArrowheads="1"/>
                        </wps:cNvSpPr>
                        <wps:spPr bwMode="auto">
                          <a:xfrm>
                            <a:off x="3911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" name="Rectangle 1781"/>
                        <wps:cNvSpPr>
                          <a:spLocks noChangeArrowheads="1"/>
                        </wps:cNvSpPr>
                        <wps:spPr bwMode="auto">
                          <a:xfrm>
                            <a:off x="3911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0" name="Rectangle 1780"/>
                        <wps:cNvSpPr>
                          <a:spLocks noChangeArrowheads="1"/>
                        </wps:cNvSpPr>
                        <wps:spPr bwMode="auto">
                          <a:xfrm>
                            <a:off x="3911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" name="Rectangle 1779"/>
                        <wps:cNvSpPr>
                          <a:spLocks noChangeArrowheads="1"/>
                        </wps:cNvSpPr>
                        <wps:spPr bwMode="auto">
                          <a:xfrm>
                            <a:off x="3911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" name="Rectangle 1778"/>
                        <wps:cNvSpPr>
                          <a:spLocks noChangeArrowheads="1"/>
                        </wps:cNvSpPr>
                        <wps:spPr bwMode="auto">
                          <a:xfrm>
                            <a:off x="3911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3" name="Rectangle 1777"/>
                        <wps:cNvSpPr>
                          <a:spLocks noChangeArrowheads="1"/>
                        </wps:cNvSpPr>
                        <wps:spPr bwMode="auto">
                          <a:xfrm>
                            <a:off x="3911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" name="Rectangle 1776"/>
                        <wps:cNvSpPr>
                          <a:spLocks noChangeArrowheads="1"/>
                        </wps:cNvSpPr>
                        <wps:spPr bwMode="auto">
                          <a:xfrm>
                            <a:off x="3911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" name="Rectangle 1775"/>
                        <wps:cNvSpPr>
                          <a:spLocks noChangeArrowheads="1"/>
                        </wps:cNvSpPr>
                        <wps:spPr bwMode="auto">
                          <a:xfrm>
                            <a:off x="3911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6" name="Rectangle 1774"/>
                        <wps:cNvSpPr>
                          <a:spLocks noChangeArrowheads="1"/>
                        </wps:cNvSpPr>
                        <wps:spPr bwMode="auto">
                          <a:xfrm>
                            <a:off x="3911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" name="Freeform 1773"/>
                        <wps:cNvSpPr>
                          <a:spLocks/>
                        </wps:cNvSpPr>
                        <wps:spPr bwMode="auto">
                          <a:xfrm>
                            <a:off x="2162" y="666"/>
                            <a:ext cx="986" cy="1513"/>
                          </a:xfrm>
                          <a:custGeom>
                            <a:avLst/>
                            <a:gdLst>
                              <a:gd name="T0" fmla="+- 0 2860 2162"/>
                              <a:gd name="T1" fmla="*/ T0 w 986"/>
                              <a:gd name="T2" fmla="+- 0 2179 666"/>
                              <a:gd name="T3" fmla="*/ 2179 h 1513"/>
                              <a:gd name="T4" fmla="+- 0 2944 2162"/>
                              <a:gd name="T5" fmla="*/ T4 w 986"/>
                              <a:gd name="T6" fmla="+- 0 2093 666"/>
                              <a:gd name="T7" fmla="*/ 2093 h 1513"/>
                              <a:gd name="T8" fmla="+- 0 2990 2162"/>
                              <a:gd name="T9" fmla="*/ T8 w 986"/>
                              <a:gd name="T10" fmla="+- 0 2033 666"/>
                              <a:gd name="T11" fmla="*/ 2033 h 1513"/>
                              <a:gd name="T12" fmla="+- 0 3031 2162"/>
                              <a:gd name="T13" fmla="*/ T12 w 986"/>
                              <a:gd name="T14" fmla="+- 0 1969 666"/>
                              <a:gd name="T15" fmla="*/ 1969 h 1513"/>
                              <a:gd name="T16" fmla="+- 0 3066 2162"/>
                              <a:gd name="T17" fmla="*/ T16 w 986"/>
                              <a:gd name="T18" fmla="+- 0 1902 666"/>
                              <a:gd name="T19" fmla="*/ 1902 h 1513"/>
                              <a:gd name="T20" fmla="+- 0 3095 2162"/>
                              <a:gd name="T21" fmla="*/ T20 w 986"/>
                              <a:gd name="T22" fmla="+- 0 1833 666"/>
                              <a:gd name="T23" fmla="*/ 1833 h 1513"/>
                              <a:gd name="T24" fmla="+- 0 3118 2162"/>
                              <a:gd name="T25" fmla="*/ T24 w 986"/>
                              <a:gd name="T26" fmla="+- 0 1761 666"/>
                              <a:gd name="T27" fmla="*/ 1761 h 1513"/>
                              <a:gd name="T28" fmla="+- 0 3135 2162"/>
                              <a:gd name="T29" fmla="*/ T28 w 986"/>
                              <a:gd name="T30" fmla="+- 0 1687 666"/>
                              <a:gd name="T31" fmla="*/ 1687 h 1513"/>
                              <a:gd name="T32" fmla="+- 0 3145 2162"/>
                              <a:gd name="T33" fmla="*/ T32 w 986"/>
                              <a:gd name="T34" fmla="+- 0 1612 666"/>
                              <a:gd name="T35" fmla="*/ 1612 h 1513"/>
                              <a:gd name="T36" fmla="+- 0 3148 2162"/>
                              <a:gd name="T37" fmla="*/ T36 w 986"/>
                              <a:gd name="T38" fmla="+- 0 1535 666"/>
                              <a:gd name="T39" fmla="*/ 1535 h 1513"/>
                              <a:gd name="T40" fmla="+- 0 3145 2162"/>
                              <a:gd name="T41" fmla="*/ T40 w 986"/>
                              <a:gd name="T42" fmla="+- 0 1459 666"/>
                              <a:gd name="T43" fmla="*/ 1459 h 1513"/>
                              <a:gd name="T44" fmla="+- 0 3135 2162"/>
                              <a:gd name="T45" fmla="*/ T44 w 986"/>
                              <a:gd name="T46" fmla="+- 0 1383 666"/>
                              <a:gd name="T47" fmla="*/ 1383 h 1513"/>
                              <a:gd name="T48" fmla="+- 0 3118 2162"/>
                              <a:gd name="T49" fmla="*/ T48 w 986"/>
                              <a:gd name="T50" fmla="+- 0 1310 666"/>
                              <a:gd name="T51" fmla="*/ 1310 h 1513"/>
                              <a:gd name="T52" fmla="+- 0 3095 2162"/>
                              <a:gd name="T53" fmla="*/ T52 w 986"/>
                              <a:gd name="T54" fmla="+- 0 1238 666"/>
                              <a:gd name="T55" fmla="*/ 1238 h 1513"/>
                              <a:gd name="T56" fmla="+- 0 3066 2162"/>
                              <a:gd name="T57" fmla="*/ T56 w 986"/>
                              <a:gd name="T58" fmla="+- 0 1168 666"/>
                              <a:gd name="T59" fmla="*/ 1168 h 1513"/>
                              <a:gd name="T60" fmla="+- 0 3031 2162"/>
                              <a:gd name="T61" fmla="*/ T60 w 986"/>
                              <a:gd name="T62" fmla="+- 0 1101 666"/>
                              <a:gd name="T63" fmla="*/ 1101 h 1513"/>
                              <a:gd name="T64" fmla="+- 0 2990 2162"/>
                              <a:gd name="T65" fmla="*/ T64 w 986"/>
                              <a:gd name="T66" fmla="+- 0 1037 666"/>
                              <a:gd name="T67" fmla="*/ 1037 h 1513"/>
                              <a:gd name="T68" fmla="+- 0 2944 2162"/>
                              <a:gd name="T69" fmla="*/ T68 w 986"/>
                              <a:gd name="T70" fmla="+- 0 977 666"/>
                              <a:gd name="T71" fmla="*/ 977 h 1513"/>
                              <a:gd name="T72" fmla="+- 0 2892 2162"/>
                              <a:gd name="T73" fmla="*/ T72 w 986"/>
                              <a:gd name="T74" fmla="+- 0 921 666"/>
                              <a:gd name="T75" fmla="*/ 921 h 1513"/>
                              <a:gd name="T76" fmla="+- 0 2835 2162"/>
                              <a:gd name="T77" fmla="*/ T76 w 986"/>
                              <a:gd name="T78" fmla="+- 0 869 666"/>
                              <a:gd name="T79" fmla="*/ 869 h 1513"/>
                              <a:gd name="T80" fmla="+- 0 2774 2162"/>
                              <a:gd name="T81" fmla="*/ T80 w 986"/>
                              <a:gd name="T82" fmla="+- 0 823 666"/>
                              <a:gd name="T83" fmla="*/ 823 h 1513"/>
                              <a:gd name="T84" fmla="+- 0 2710 2162"/>
                              <a:gd name="T85" fmla="*/ T84 w 986"/>
                              <a:gd name="T86" fmla="+- 0 782 666"/>
                              <a:gd name="T87" fmla="*/ 782 h 1513"/>
                              <a:gd name="T88" fmla="+- 0 2643 2162"/>
                              <a:gd name="T89" fmla="*/ T88 w 986"/>
                              <a:gd name="T90" fmla="+- 0 747 666"/>
                              <a:gd name="T91" fmla="*/ 747 h 1513"/>
                              <a:gd name="T92" fmla="+- 0 2573 2162"/>
                              <a:gd name="T93" fmla="*/ T92 w 986"/>
                              <a:gd name="T94" fmla="+- 0 719 666"/>
                              <a:gd name="T95" fmla="*/ 719 h 1513"/>
                              <a:gd name="T96" fmla="+- 0 2500 2162"/>
                              <a:gd name="T97" fmla="*/ T96 w 986"/>
                              <a:gd name="T98" fmla="+- 0 696 666"/>
                              <a:gd name="T99" fmla="*/ 696 h 1513"/>
                              <a:gd name="T100" fmla="+- 0 2426 2162"/>
                              <a:gd name="T101" fmla="*/ T100 w 986"/>
                              <a:gd name="T102" fmla="+- 0 679 666"/>
                              <a:gd name="T103" fmla="*/ 679 h 1513"/>
                              <a:gd name="T104" fmla="+- 0 2350 2162"/>
                              <a:gd name="T105" fmla="*/ T104 w 986"/>
                              <a:gd name="T106" fmla="+- 0 669 666"/>
                              <a:gd name="T107" fmla="*/ 669 h 1513"/>
                              <a:gd name="T108" fmla="+- 0 2273 2162"/>
                              <a:gd name="T109" fmla="*/ T108 w 986"/>
                              <a:gd name="T110" fmla="+- 0 666 666"/>
                              <a:gd name="T111" fmla="*/ 666 h 1513"/>
                              <a:gd name="T112" fmla="+- 0 2196 2162"/>
                              <a:gd name="T113" fmla="*/ T112 w 986"/>
                              <a:gd name="T114" fmla="+- 0 669 666"/>
                              <a:gd name="T115" fmla="*/ 669 h 1513"/>
                              <a:gd name="T116" fmla="+- 0 2162 2162"/>
                              <a:gd name="T117" fmla="*/ T116 w 986"/>
                              <a:gd name="T118" fmla="+- 0 674 666"/>
                              <a:gd name="T119" fmla="*/ 67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8" y="1513"/>
                                </a:moveTo>
                                <a:lnTo>
                                  <a:pt x="782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9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6" y="1095"/>
                                </a:lnTo>
                                <a:lnTo>
                                  <a:pt x="973" y="1021"/>
                                </a:lnTo>
                                <a:lnTo>
                                  <a:pt x="983" y="946"/>
                                </a:lnTo>
                                <a:lnTo>
                                  <a:pt x="986" y="869"/>
                                </a:lnTo>
                                <a:lnTo>
                                  <a:pt x="983" y="793"/>
                                </a:lnTo>
                                <a:lnTo>
                                  <a:pt x="973" y="717"/>
                                </a:lnTo>
                                <a:lnTo>
                                  <a:pt x="956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9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2" y="311"/>
                                </a:lnTo>
                                <a:lnTo>
                                  <a:pt x="730" y="255"/>
                                </a:lnTo>
                                <a:lnTo>
                                  <a:pt x="673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8" y="116"/>
                                </a:lnTo>
                                <a:lnTo>
                                  <a:pt x="481" y="81"/>
                                </a:lnTo>
                                <a:lnTo>
                                  <a:pt x="411" y="53"/>
                                </a:lnTo>
                                <a:lnTo>
                                  <a:pt x="338" y="30"/>
                                </a:lnTo>
                                <a:lnTo>
                                  <a:pt x="264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" name="Freeform 1772"/>
                        <wps:cNvSpPr>
                          <a:spLocks/>
                        </wps:cNvSpPr>
                        <wps:spPr bwMode="auto">
                          <a:xfrm>
                            <a:off x="2162" y="1100"/>
                            <a:ext cx="549" cy="870"/>
                          </a:xfrm>
                          <a:custGeom>
                            <a:avLst/>
                            <a:gdLst>
                              <a:gd name="T0" fmla="+- 0 2273 2162"/>
                              <a:gd name="T1" fmla="*/ T0 w 549"/>
                              <a:gd name="T2" fmla="+- 0 1101 1101"/>
                              <a:gd name="T3" fmla="*/ 1101 h 870"/>
                              <a:gd name="T4" fmla="+- 0 2188 2162"/>
                              <a:gd name="T5" fmla="*/ T4 w 549"/>
                              <a:gd name="T6" fmla="+- 0 1109 1101"/>
                              <a:gd name="T7" fmla="*/ 1109 h 870"/>
                              <a:gd name="T8" fmla="+- 0 2162 2162"/>
                              <a:gd name="T9" fmla="*/ T8 w 549"/>
                              <a:gd name="T10" fmla="+- 0 1117 1101"/>
                              <a:gd name="T11" fmla="*/ 1117 h 870"/>
                              <a:gd name="T12" fmla="+- 0 2162 2162"/>
                              <a:gd name="T13" fmla="*/ T12 w 549"/>
                              <a:gd name="T14" fmla="+- 0 1954 1101"/>
                              <a:gd name="T15" fmla="*/ 1954 h 870"/>
                              <a:gd name="T16" fmla="+- 0 2188 2162"/>
                              <a:gd name="T17" fmla="*/ T16 w 549"/>
                              <a:gd name="T18" fmla="+- 0 1961 1101"/>
                              <a:gd name="T19" fmla="*/ 1961 h 870"/>
                              <a:gd name="T20" fmla="+- 0 2273 2162"/>
                              <a:gd name="T21" fmla="*/ T20 w 549"/>
                              <a:gd name="T22" fmla="+- 0 1970 1101"/>
                              <a:gd name="T23" fmla="*/ 1970 h 870"/>
                              <a:gd name="T24" fmla="+- 0 2359 2162"/>
                              <a:gd name="T25" fmla="*/ T24 w 549"/>
                              <a:gd name="T26" fmla="+- 0 1961 1101"/>
                              <a:gd name="T27" fmla="*/ 1961 h 870"/>
                              <a:gd name="T28" fmla="+- 0 2441 2162"/>
                              <a:gd name="T29" fmla="*/ T28 w 549"/>
                              <a:gd name="T30" fmla="+- 0 1937 1101"/>
                              <a:gd name="T31" fmla="*/ 1937 h 870"/>
                              <a:gd name="T32" fmla="+- 0 2516 2162"/>
                              <a:gd name="T33" fmla="*/ T32 w 549"/>
                              <a:gd name="T34" fmla="+- 0 1897 1101"/>
                              <a:gd name="T35" fmla="*/ 1897 h 870"/>
                              <a:gd name="T36" fmla="+- 0 2583 2162"/>
                              <a:gd name="T37" fmla="*/ T36 w 549"/>
                              <a:gd name="T38" fmla="+- 0 1842 1101"/>
                              <a:gd name="T39" fmla="*/ 1842 h 870"/>
                              <a:gd name="T40" fmla="+- 0 2637 2162"/>
                              <a:gd name="T41" fmla="*/ T40 w 549"/>
                              <a:gd name="T42" fmla="+- 0 1776 1101"/>
                              <a:gd name="T43" fmla="*/ 1776 h 870"/>
                              <a:gd name="T44" fmla="+- 0 2677 2162"/>
                              <a:gd name="T45" fmla="*/ T44 w 549"/>
                              <a:gd name="T46" fmla="+- 0 1701 1101"/>
                              <a:gd name="T47" fmla="*/ 1701 h 870"/>
                              <a:gd name="T48" fmla="+- 0 2702 2162"/>
                              <a:gd name="T49" fmla="*/ T48 w 549"/>
                              <a:gd name="T50" fmla="+- 0 1620 1101"/>
                              <a:gd name="T51" fmla="*/ 1620 h 870"/>
                              <a:gd name="T52" fmla="+- 0 2711 2162"/>
                              <a:gd name="T53" fmla="*/ T52 w 549"/>
                              <a:gd name="T54" fmla="+- 0 1535 1101"/>
                              <a:gd name="T55" fmla="*/ 1535 h 870"/>
                              <a:gd name="T56" fmla="+- 0 2702 2162"/>
                              <a:gd name="T57" fmla="*/ T56 w 549"/>
                              <a:gd name="T58" fmla="+- 0 1450 1101"/>
                              <a:gd name="T59" fmla="*/ 1450 h 870"/>
                              <a:gd name="T60" fmla="+- 0 2677 2162"/>
                              <a:gd name="T61" fmla="*/ T60 w 549"/>
                              <a:gd name="T62" fmla="+- 0 1369 1101"/>
                              <a:gd name="T63" fmla="*/ 1369 h 870"/>
                              <a:gd name="T64" fmla="+- 0 2637 2162"/>
                              <a:gd name="T65" fmla="*/ T64 w 549"/>
                              <a:gd name="T66" fmla="+- 0 1294 1101"/>
                              <a:gd name="T67" fmla="*/ 1294 h 870"/>
                              <a:gd name="T68" fmla="+- 0 2583 2162"/>
                              <a:gd name="T69" fmla="*/ T68 w 549"/>
                              <a:gd name="T70" fmla="+- 0 1228 1101"/>
                              <a:gd name="T71" fmla="*/ 1228 h 870"/>
                              <a:gd name="T72" fmla="+- 0 2516 2162"/>
                              <a:gd name="T73" fmla="*/ T72 w 549"/>
                              <a:gd name="T74" fmla="+- 0 1174 1101"/>
                              <a:gd name="T75" fmla="*/ 1174 h 870"/>
                              <a:gd name="T76" fmla="+- 0 2441 2162"/>
                              <a:gd name="T77" fmla="*/ T76 w 549"/>
                              <a:gd name="T78" fmla="+- 0 1134 1101"/>
                              <a:gd name="T79" fmla="*/ 1134 h 870"/>
                              <a:gd name="T80" fmla="+- 0 2359 2162"/>
                              <a:gd name="T81" fmla="*/ T80 w 549"/>
                              <a:gd name="T82" fmla="+- 0 1109 1101"/>
                              <a:gd name="T83" fmla="*/ 1109 h 870"/>
                              <a:gd name="T84" fmla="+- 0 2273 2162"/>
                              <a:gd name="T85" fmla="*/ T84 w 549"/>
                              <a:gd name="T86" fmla="+- 0 1101 1101"/>
                              <a:gd name="T87" fmla="*/ 110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6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6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7" y="860"/>
                                </a:lnTo>
                                <a:lnTo>
                                  <a:pt x="279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1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9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1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9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9" name="Freeform 1771"/>
                        <wps:cNvSpPr>
                          <a:spLocks/>
                        </wps:cNvSpPr>
                        <wps:spPr bwMode="auto">
                          <a:xfrm>
                            <a:off x="2162" y="1100"/>
                            <a:ext cx="549" cy="870"/>
                          </a:xfrm>
                          <a:custGeom>
                            <a:avLst/>
                            <a:gdLst>
                              <a:gd name="T0" fmla="+- 0 2273 2162"/>
                              <a:gd name="T1" fmla="*/ T0 w 549"/>
                              <a:gd name="T2" fmla="+- 0 1970 1101"/>
                              <a:gd name="T3" fmla="*/ 1970 h 870"/>
                              <a:gd name="T4" fmla="+- 0 2359 2162"/>
                              <a:gd name="T5" fmla="*/ T4 w 549"/>
                              <a:gd name="T6" fmla="+- 0 1961 1101"/>
                              <a:gd name="T7" fmla="*/ 1961 h 870"/>
                              <a:gd name="T8" fmla="+- 0 2441 2162"/>
                              <a:gd name="T9" fmla="*/ T8 w 549"/>
                              <a:gd name="T10" fmla="+- 0 1937 1101"/>
                              <a:gd name="T11" fmla="*/ 1937 h 870"/>
                              <a:gd name="T12" fmla="+- 0 2516 2162"/>
                              <a:gd name="T13" fmla="*/ T12 w 549"/>
                              <a:gd name="T14" fmla="+- 0 1897 1101"/>
                              <a:gd name="T15" fmla="*/ 1897 h 870"/>
                              <a:gd name="T16" fmla="+- 0 2583 2162"/>
                              <a:gd name="T17" fmla="*/ T16 w 549"/>
                              <a:gd name="T18" fmla="+- 0 1842 1101"/>
                              <a:gd name="T19" fmla="*/ 1842 h 870"/>
                              <a:gd name="T20" fmla="+- 0 2637 2162"/>
                              <a:gd name="T21" fmla="*/ T20 w 549"/>
                              <a:gd name="T22" fmla="+- 0 1776 1101"/>
                              <a:gd name="T23" fmla="*/ 1776 h 870"/>
                              <a:gd name="T24" fmla="+- 0 2677 2162"/>
                              <a:gd name="T25" fmla="*/ T24 w 549"/>
                              <a:gd name="T26" fmla="+- 0 1701 1101"/>
                              <a:gd name="T27" fmla="*/ 1701 h 870"/>
                              <a:gd name="T28" fmla="+- 0 2702 2162"/>
                              <a:gd name="T29" fmla="*/ T28 w 549"/>
                              <a:gd name="T30" fmla="+- 0 1620 1101"/>
                              <a:gd name="T31" fmla="*/ 1620 h 870"/>
                              <a:gd name="T32" fmla="+- 0 2711 2162"/>
                              <a:gd name="T33" fmla="*/ T32 w 549"/>
                              <a:gd name="T34" fmla="+- 0 1535 1101"/>
                              <a:gd name="T35" fmla="*/ 1535 h 870"/>
                              <a:gd name="T36" fmla="+- 0 2702 2162"/>
                              <a:gd name="T37" fmla="*/ T36 w 549"/>
                              <a:gd name="T38" fmla="+- 0 1450 1101"/>
                              <a:gd name="T39" fmla="*/ 1450 h 870"/>
                              <a:gd name="T40" fmla="+- 0 2677 2162"/>
                              <a:gd name="T41" fmla="*/ T40 w 549"/>
                              <a:gd name="T42" fmla="+- 0 1369 1101"/>
                              <a:gd name="T43" fmla="*/ 1369 h 870"/>
                              <a:gd name="T44" fmla="+- 0 2637 2162"/>
                              <a:gd name="T45" fmla="*/ T44 w 549"/>
                              <a:gd name="T46" fmla="+- 0 1294 1101"/>
                              <a:gd name="T47" fmla="*/ 1294 h 870"/>
                              <a:gd name="T48" fmla="+- 0 2583 2162"/>
                              <a:gd name="T49" fmla="*/ T48 w 549"/>
                              <a:gd name="T50" fmla="+- 0 1228 1101"/>
                              <a:gd name="T51" fmla="*/ 1228 h 870"/>
                              <a:gd name="T52" fmla="+- 0 2516 2162"/>
                              <a:gd name="T53" fmla="*/ T52 w 549"/>
                              <a:gd name="T54" fmla="+- 0 1174 1101"/>
                              <a:gd name="T55" fmla="*/ 1174 h 870"/>
                              <a:gd name="T56" fmla="+- 0 2441 2162"/>
                              <a:gd name="T57" fmla="*/ T56 w 549"/>
                              <a:gd name="T58" fmla="+- 0 1134 1101"/>
                              <a:gd name="T59" fmla="*/ 1134 h 870"/>
                              <a:gd name="T60" fmla="+- 0 2359 2162"/>
                              <a:gd name="T61" fmla="*/ T60 w 549"/>
                              <a:gd name="T62" fmla="+- 0 1109 1101"/>
                              <a:gd name="T63" fmla="*/ 1109 h 870"/>
                              <a:gd name="T64" fmla="+- 0 2273 2162"/>
                              <a:gd name="T65" fmla="*/ T64 w 549"/>
                              <a:gd name="T66" fmla="+- 0 1101 1101"/>
                              <a:gd name="T67" fmla="*/ 1101 h 870"/>
                              <a:gd name="T68" fmla="+- 0 2188 2162"/>
                              <a:gd name="T69" fmla="*/ T68 w 549"/>
                              <a:gd name="T70" fmla="+- 0 1109 1101"/>
                              <a:gd name="T71" fmla="*/ 1109 h 870"/>
                              <a:gd name="T72" fmla="+- 0 2162 2162"/>
                              <a:gd name="T73" fmla="*/ T72 w 549"/>
                              <a:gd name="T74" fmla="+- 0 1117 1101"/>
                              <a:gd name="T75" fmla="*/ 1117 h 870"/>
                              <a:gd name="T76" fmla="+- 0 2162 2162"/>
                              <a:gd name="T77" fmla="*/ T76 w 549"/>
                              <a:gd name="T78" fmla="+- 0 1954 1101"/>
                              <a:gd name="T79" fmla="*/ 1954 h 870"/>
                              <a:gd name="T80" fmla="+- 0 2188 2162"/>
                              <a:gd name="T81" fmla="*/ T80 w 549"/>
                              <a:gd name="T82" fmla="+- 0 1961 1101"/>
                              <a:gd name="T83" fmla="*/ 1961 h 870"/>
                              <a:gd name="T84" fmla="+- 0 2273 2162"/>
                              <a:gd name="T85" fmla="*/ T84 w 549"/>
                              <a:gd name="T86" fmla="+- 0 1970 1101"/>
                              <a:gd name="T87" fmla="*/ 1970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7" y="860"/>
                                </a:lnTo>
                                <a:lnTo>
                                  <a:pt x="279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1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9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1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9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lnTo>
                                  <a:pt x="26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6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" name="Line 1770"/>
                        <wps:cNvCnPr>
                          <a:cxnSpLocks noChangeShapeType="1"/>
                        </wps:cNvCnPr>
                        <wps:spPr bwMode="auto">
                          <a:xfrm>
                            <a:off x="2162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1" name="Line 1769"/>
                        <wps:cNvCnPr>
                          <a:cxnSpLocks noChangeShapeType="1"/>
                        </wps:cNvCnPr>
                        <wps:spPr bwMode="auto">
                          <a:xfrm>
                            <a:off x="2600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2" name="Line 1768"/>
                        <wps:cNvCnPr>
                          <a:cxnSpLocks noChangeShapeType="1"/>
                        </wps:cNvCnPr>
                        <wps:spPr bwMode="auto">
                          <a:xfrm>
                            <a:off x="3037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3" name="Line 1767"/>
                        <wps:cNvCnPr>
                          <a:cxnSpLocks noChangeShapeType="1"/>
                        </wps:cNvCnPr>
                        <wps:spPr bwMode="auto">
                          <a:xfrm>
                            <a:off x="3474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4" name="Line 1766"/>
                        <wps:cNvCnPr>
                          <a:cxnSpLocks noChangeShapeType="1"/>
                        </wps:cNvCnPr>
                        <wps:spPr bwMode="auto">
                          <a:xfrm>
                            <a:off x="3912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5" name="Line 1765"/>
                        <wps:cNvCnPr>
                          <a:cxnSpLocks noChangeShapeType="1"/>
                        </wps:cNvCnPr>
                        <wps:spPr bwMode="auto">
                          <a:xfrm>
                            <a:off x="4349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6" name="Freeform 1764"/>
                        <wps:cNvSpPr>
                          <a:spLocks/>
                        </wps:cNvSpPr>
                        <wps:spPr bwMode="auto">
                          <a:xfrm>
                            <a:off x="2150" y="2178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" name="Line 1763"/>
                        <wps:cNvCnPr>
                          <a:cxnSpLocks noChangeShapeType="1"/>
                        </wps:cNvCnPr>
                        <wps:spPr bwMode="auto">
                          <a:xfrm>
                            <a:off x="2162" y="21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8" name="Freeform 1762"/>
                        <wps:cNvSpPr>
                          <a:spLocks/>
                        </wps:cNvSpPr>
                        <wps:spPr bwMode="auto">
                          <a:xfrm>
                            <a:off x="2150" y="1744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" name="Line 1761"/>
                        <wps:cNvCnPr>
                          <a:cxnSpLocks noChangeShapeType="1"/>
                        </wps:cNvCnPr>
                        <wps:spPr bwMode="auto">
                          <a:xfrm>
                            <a:off x="2162" y="17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0" name="Freeform 1760"/>
                        <wps:cNvSpPr>
                          <a:spLocks/>
                        </wps:cNvSpPr>
                        <wps:spPr bwMode="auto">
                          <a:xfrm>
                            <a:off x="2150" y="1309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1" name="Line 1759"/>
                        <wps:cNvCnPr>
                          <a:cxnSpLocks noChangeShapeType="1"/>
                        </wps:cNvCnPr>
                        <wps:spPr bwMode="auto">
                          <a:xfrm>
                            <a:off x="2162" y="13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2" name="Freeform 1758"/>
                        <wps:cNvSpPr>
                          <a:spLocks/>
                        </wps:cNvSpPr>
                        <wps:spPr bwMode="auto">
                          <a:xfrm>
                            <a:off x="2150" y="875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" name="Line 1757"/>
                        <wps:cNvCnPr>
                          <a:cxnSpLocks noChangeShapeType="1"/>
                        </wps:cNvCnPr>
                        <wps:spPr bwMode="auto">
                          <a:xfrm>
                            <a:off x="2162" y="8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4" name="Freeform 1756"/>
                        <wps:cNvSpPr>
                          <a:spLocks/>
                        </wps:cNvSpPr>
                        <wps:spPr bwMode="auto">
                          <a:xfrm>
                            <a:off x="2150" y="440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" name="Line 1755"/>
                        <wps:cNvCnPr>
                          <a:cxnSpLocks noChangeShapeType="1"/>
                        </wps:cNvCnPr>
                        <wps:spPr bwMode="auto">
                          <a:xfrm>
                            <a:off x="2162" y="4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6" name="Freeform 1754"/>
                        <wps:cNvSpPr>
                          <a:spLocks/>
                        </wps:cNvSpPr>
                        <wps:spPr bwMode="auto">
                          <a:xfrm>
                            <a:off x="2150" y="6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" name="Line 1753"/>
                        <wps:cNvCnPr>
                          <a:cxnSpLocks noChangeShapeType="1"/>
                        </wps:cNvCnPr>
                        <wps:spPr bwMode="auto">
                          <a:xfrm>
                            <a:off x="2162" y="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8" name="AutoShape 1752"/>
                        <wps:cNvSpPr>
                          <a:spLocks/>
                        </wps:cNvSpPr>
                        <wps:spPr bwMode="auto">
                          <a:xfrm>
                            <a:off x="2160" y="-1117"/>
                            <a:ext cx="13392" cy="13306"/>
                          </a:xfrm>
                          <a:custGeom>
                            <a:avLst/>
                            <a:gdLst>
                              <a:gd name="T0" fmla="+- 0 2162 2160"/>
                              <a:gd name="T1" fmla="*/ T0 w 13392"/>
                              <a:gd name="T2" fmla="+- 0 2179 -1116"/>
                              <a:gd name="T3" fmla="*/ 2179 h 13306"/>
                              <a:gd name="T4" fmla="+- 0 4349 2160"/>
                              <a:gd name="T5" fmla="*/ T4 w 13392"/>
                              <a:gd name="T6" fmla="+- 0 2179 -1116"/>
                              <a:gd name="T7" fmla="*/ 2179 h 13306"/>
                              <a:gd name="T8" fmla="+- 0 2162 2160"/>
                              <a:gd name="T9" fmla="*/ T8 w 13392"/>
                              <a:gd name="T10" fmla="+- 0 6 -1116"/>
                              <a:gd name="T11" fmla="*/ 6 h 13306"/>
                              <a:gd name="T12" fmla="+- 0 4349 2160"/>
                              <a:gd name="T13" fmla="*/ T12 w 13392"/>
                              <a:gd name="T14" fmla="+- 0 6 -1116"/>
                              <a:gd name="T15" fmla="*/ 6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2" y="3295"/>
                                </a:moveTo>
                                <a:lnTo>
                                  <a:pt x="2189" y="3295"/>
                                </a:lnTo>
                                <a:moveTo>
                                  <a:pt x="2" y="1122"/>
                                </a:moveTo>
                                <a:lnTo>
                                  <a:pt x="2189" y="1122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A22C3" id="Group 1751" o:spid="_x0000_s1026" style="position:absolute;margin-left:107.55pt;margin-top:.25pt;width:110pt;height:109.3pt;z-index:-251658752;mso-position-horizontal-relative:page" coordorigin="2151,5" coordsize="2200,2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">
                <v:rect id="Rectangle 1823" o:spid="_x0000_s1027" style="position:absolute;left:2162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" fillcolor="#7f7f7f" stroked="f">
                  <v:fill opacity="13107f"/>
                </v:rect>
                <v:rect id="Rectangle 1822" o:spid="_x0000_s1028" style="position:absolute;left:2162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" filled="f" strokeweight=".05761mm"/>
                <v:rect id="Rectangle 1821" o:spid="_x0000_s1029" style="position:absolute;left:2162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" fillcolor="#7f7f7f" stroked="f">
                  <v:fill opacity="13107f"/>
                </v:rect>
                <v:rect id="Rectangle 1820" o:spid="_x0000_s1030" style="position:absolute;left:2162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" filled="f" strokeweight=".05761mm"/>
                <v:rect id="Rectangle 1819" o:spid="_x0000_s1031" style="position:absolute;left:2162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" fillcolor="#7f7f7f" stroked="f">
                  <v:fill opacity="13107f"/>
                </v:rect>
                <v:rect id="Rectangle 1818" o:spid="_x0000_s1032" style="position:absolute;left:2162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" filled="f" strokeweight=".05761mm"/>
                <v:rect id="Rectangle 1817" o:spid="_x0000_s1033" style="position:absolute;left:2162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" fillcolor="#7f7f7f" stroked="f">
                  <v:fill opacity="13107f"/>
                </v:rect>
                <v:rect id="Rectangle 1816" o:spid="_x0000_s1034" style="position:absolute;left:2162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" filled="f" strokeweight=".05761mm"/>
                <v:rect id="Rectangle 1815" o:spid="_x0000_s1035" style="position:absolute;left:2162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" fillcolor="#7f7f7f" stroked="f">
                  <v:fill opacity="13107f"/>
                </v:rect>
                <v:rect id="Rectangle 1814" o:spid="_x0000_s1036" style="position:absolute;left:2162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" filled="f" strokeweight=".05761mm"/>
                <v:rect id="Rectangle 1813" o:spid="_x0000_s1037" style="position:absolute;left:2599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" fillcolor="#7f7f7f" stroked="f">
                  <v:fill opacity="13107f"/>
                </v:rect>
                <v:rect id="Rectangle 1812" o:spid="_x0000_s1038" style="position:absolute;left:2599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" filled="f" strokeweight=".05761mm"/>
                <v:rect id="Rectangle 1811" o:spid="_x0000_s1039" style="position:absolute;left:2599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" fillcolor="#7f7f7f" stroked="f">
                  <v:fill opacity="13107f"/>
                </v:rect>
                <v:rect id="Rectangle 1810" o:spid="_x0000_s1040" style="position:absolute;left:2599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" filled="f" strokeweight=".05761mm"/>
                <v:rect id="Rectangle 1809" o:spid="_x0000_s1041" style="position:absolute;left:2599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" fillcolor="#7f7f7f" stroked="f">
                  <v:fill opacity="13107f"/>
                </v:rect>
                <v:rect id="Rectangle 1808" o:spid="_x0000_s1042" style="position:absolute;left:2599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" filled="f" strokeweight=".05761mm"/>
                <v:rect id="Rectangle 1807" o:spid="_x0000_s1043" style="position:absolute;left:2599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" fillcolor="#7f7f7f" stroked="f">
                  <v:fill opacity="13107f"/>
                </v:rect>
                <v:rect id="Rectangle 1806" o:spid="_x0000_s1044" style="position:absolute;left:2599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" filled="f" strokeweight=".05761mm"/>
                <v:rect id="Rectangle 1805" o:spid="_x0000_s1045" style="position:absolute;left:2599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" fillcolor="#7f7f7f" stroked="f">
                  <v:fill opacity="13107f"/>
                </v:rect>
                <v:rect id="Rectangle 1804" o:spid="_x0000_s1046" style="position:absolute;left:2599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" filled="f" strokeweight=".05761mm"/>
                <v:rect id="Rectangle 1803" o:spid="_x0000_s1047" style="position:absolute;left:3036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" fillcolor="#7f7f7f" stroked="f">
                  <v:fill opacity="13107f"/>
                </v:rect>
                <v:rect id="Rectangle 1802" o:spid="_x0000_s1048" style="position:absolute;left:3036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" filled="f" strokeweight=".05761mm"/>
                <v:rect id="Rectangle 1801" o:spid="_x0000_s1049" style="position:absolute;left:3036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" fillcolor="#7f7f7f" stroked="f">
                  <v:fill opacity="13107f"/>
                </v:rect>
                <v:rect id="Rectangle 1800" o:spid="_x0000_s1050" style="position:absolute;left:3036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" filled="f" strokeweight=".05761mm"/>
                <v:rect id="Rectangle 1799" o:spid="_x0000_s1051" style="position:absolute;left:3036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" fillcolor="#7f7f7f" stroked="f">
                  <v:fill opacity="13107f"/>
                </v:rect>
                <v:rect id="Rectangle 1798" o:spid="_x0000_s1052" style="position:absolute;left:3036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" filled="f" strokeweight=".05761mm"/>
                <v:rect id="Rectangle 1797" o:spid="_x0000_s1053" style="position:absolute;left:3036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" fillcolor="#7f7f7f" stroked="f">
                  <v:fill opacity="13107f"/>
                </v:rect>
                <v:rect id="Rectangle 1796" o:spid="_x0000_s1054" style="position:absolute;left:3036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" filled="f" strokeweight=".05761mm"/>
                <v:rect id="Rectangle 1795" o:spid="_x0000_s1055" style="position:absolute;left:3036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" fillcolor="#7f7f7f" stroked="f">
                  <v:fill opacity="13107f"/>
                </v:rect>
                <v:rect id="Rectangle 1794" o:spid="_x0000_s1056" style="position:absolute;left:3036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" filled="f" strokeweight=".05761mm"/>
                <v:rect id="Rectangle 1793" o:spid="_x0000_s1057" style="position:absolute;left:3474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" fillcolor="#7f7f7f" stroked="f">
                  <v:fill opacity="13107f"/>
                </v:rect>
                <v:rect id="Rectangle 1792" o:spid="_x0000_s1058" style="position:absolute;left:3474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" filled="f" strokeweight=".05761mm"/>
                <v:rect id="Rectangle 1791" o:spid="_x0000_s1059" style="position:absolute;left:3474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" fillcolor="#7f7f7f" stroked="f">
                  <v:fill opacity="13107f"/>
                </v:rect>
                <v:rect id="Rectangle 1790" o:spid="_x0000_s1060" style="position:absolute;left:3474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" filled="f" strokeweight=".05761mm"/>
                <v:rect id="Rectangle 1789" o:spid="_x0000_s1061" style="position:absolute;left:3474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" fillcolor="#7f7f7f" stroked="f">
                  <v:fill opacity="13107f"/>
                </v:rect>
                <v:rect id="Rectangle 1788" o:spid="_x0000_s1062" style="position:absolute;left:3474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" filled="f" strokeweight=".05761mm"/>
                <v:rect id="Rectangle 1787" o:spid="_x0000_s1063" style="position:absolute;left:3474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" fillcolor="#7f7f7f" stroked="f">
                  <v:fill opacity="13107f"/>
                </v:rect>
                <v:rect id="Rectangle 1786" o:spid="_x0000_s1064" style="position:absolute;left:3474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" filled="f" strokeweight=".05761mm"/>
                <v:rect id="Rectangle 1785" o:spid="_x0000_s1065" style="position:absolute;left:3474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" fillcolor="#7f7f7f" stroked="f">
                  <v:fill opacity="13107f"/>
                </v:rect>
                <v:rect id="Rectangle 1784" o:spid="_x0000_s1066" style="position:absolute;left:3474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" filled="f" strokeweight=".05761mm"/>
                <v:rect id="Rectangle 1783" o:spid="_x0000_s1067" style="position:absolute;left:391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" fillcolor="#7f7f7f" stroked="f">
                  <v:fill opacity="13107f"/>
                </v:rect>
                <v:rect id="Rectangle 1782" o:spid="_x0000_s1068" style="position:absolute;left:391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" filled="f" strokeweight=".05761mm"/>
                <v:rect id="Rectangle 1781" o:spid="_x0000_s1069" style="position:absolute;left:391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" fillcolor="#7f7f7f" stroked="f">
                  <v:fill opacity="13107f"/>
                </v:rect>
                <v:rect id="Rectangle 1780" o:spid="_x0000_s1070" style="position:absolute;left:391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" filled="f" strokeweight=".05761mm"/>
                <v:rect id="Rectangle 1779" o:spid="_x0000_s1071" style="position:absolute;left:391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" fillcolor="#7f7f7f" stroked="f">
                  <v:fill opacity="13107f"/>
                </v:rect>
                <v:rect id="Rectangle 1778" o:spid="_x0000_s1072" style="position:absolute;left:391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" filled="f" strokeweight=".05761mm"/>
                <v:rect id="Rectangle 1777" o:spid="_x0000_s1073" style="position:absolute;left:391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" fillcolor="#7f7f7f" stroked="f">
                  <v:fill opacity="13107f"/>
                </v:rect>
                <v:rect id="Rectangle 1776" o:spid="_x0000_s1074" style="position:absolute;left:391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" filled="f" strokeweight=".05761mm"/>
                <v:rect id="Rectangle 1775" o:spid="_x0000_s1075" style="position:absolute;left:391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" fillcolor="#7f7f7f" stroked="f">
                  <v:fill opacity="13107f"/>
                </v:rect>
                <v:rect id="Rectangle 1774" o:spid="_x0000_s1076" style="position:absolute;left:391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" filled="f" strokeweight=".05761mm"/>
                <v:shape id="Freeform 1773" o:spid="_x0000_s1077" style="position:absolute;left:2162;top:666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" path="m698,1513r84,-86l828,1367r41,-64l904,1236r29,-69l956,1095r17,-74l983,946r3,-77l983,793,973,717,956,644,933,572,904,502,869,435,828,371,782,311,730,255,673,203,612,157,548,116,481,81,411,53,338,30,264,13,188,3,111,,34,3,,8e" filled="f" strokecolor="red" strokeweight=".05761mm">
                  <v:path arrowok="t" o:connecttype="custom" o:connectlocs="698,2179;782,2093;828,2033;869,1969;904,1902;933,1833;956,1761;973,1687;983,1612;986,1535;983,1459;973,1383;956,1310;933,1238;904,1168;869,1101;828,1037;782,977;730,921;673,869;612,823;548,782;481,747;411,719;338,696;264,679;188,669;111,666;34,669;0,674" o:connectangles="0,0,0,0,0,0,0,0,0,0,0,0,0,0,0,0,0,0,0,0,0,0,0,0,0,0,0,0,0,0"/>
                </v:shape>
                <v:shape id="Freeform 1772" o:spid="_x0000_s1078" style="position:absolute;left:2162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" path="m111,l26,8,,16,,853r26,7l111,869r86,-9l279,836r75,-40l421,741r54,-66l515,600r25,-81l549,434r-9,-85l515,268,475,193,421,127,354,73,279,33,197,8,111,xe" fillcolor="red" stroked="f">
                  <v:fill opacity="13107f"/>
                  <v:path arrowok="t" o:connecttype="custom" o:connectlocs="111,1101;26,1109;0,1117;0,1954;26,1961;111,1970;197,1961;279,1937;354,1897;421,1842;475,1776;515,1701;540,1620;549,1535;540,1450;515,1369;475,1294;421,1228;354,1174;279,1134;197,1109;111,1101" o:connectangles="0,0,0,0,0,0,0,0,0,0,0,0,0,0,0,0,0,0,0,0,0,0"/>
                </v:shape>
                <v:shape id="Freeform 1771" o:spid="_x0000_s1079" style="position:absolute;left:2162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" path="m111,869r86,-9l279,836r75,-40l421,741r54,-66l515,600r25,-81l549,434r-9,-85l515,268,475,193,421,127,354,73,279,33,197,8,111,,26,8,,16,,853r26,7l111,869e" filled="f" strokecolor="red" strokeweight=".05761mm">
                  <v:path arrowok="t" o:connecttype="custom" o:connectlocs="111,1970;197,1961;279,1937;354,1897;421,1842;475,1776;515,1701;540,1620;549,1535;540,1450;515,1369;475,1294;421,1228;354,1174;279,1134;197,1109;111,1101;26,1109;0,1117;0,1954;26,1961;111,1970" o:connectangles="0,0,0,0,0,0,0,0,0,0,0,0,0,0,0,0,0,0,0,0,0,0"/>
                </v:shape>
                <v:line id="Line 1770" o:spid="_x0000_s1080" style="position:absolute;visibility:visible;mso-wrap-style:square" from="2162,6" to="216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" strokeweight=".04608mm"/>
                <v:line id="Line 1769" o:spid="_x0000_s1081" style="position:absolute;visibility:visible;mso-wrap-style:square" from="2600,2179" to="2600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" strokeweight=".04608mm"/>
                <v:line id="Line 1768" o:spid="_x0000_s1082" style="position:absolute;visibility:visible;mso-wrap-style:square" from="3037,2179" to="3037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" strokeweight=".04608mm"/>
                <v:line id="Line 1767" o:spid="_x0000_s1083" style="position:absolute;visibility:visible;mso-wrap-style:square" from="3474,2179" to="3474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" strokeweight=".04608mm"/>
                <v:line id="Line 1766" o:spid="_x0000_s1084" style="position:absolute;visibility:visible;mso-wrap-style:square" from="3912,2179" to="391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" strokeweight=".04608mm"/>
                <v:line id="Line 1765" o:spid="_x0000_s1085" style="position:absolute;visibility:visible;mso-wrap-style:square" from="4349,6" to="434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" strokeweight=".04608mm"/>
                <v:shape id="Freeform 1764" o:spid="_x0000_s1086" style="position:absolute;left:2150;top:2178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763" o:spid="_x0000_s1087" style="position:absolute;visibility:visible;mso-wrap-style:square" from="2162,2179" to="2162,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" strokeweight=".04608mm"/>
                <v:shape id="Freeform 1762" o:spid="_x0000_s1088" style="position:absolute;left:2150;top:1744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" path="m11,l,e" fillcolor="black" stroked="f">
                  <v:path arrowok="t" o:connecttype="custom" o:connectlocs="11,0;0,0" o:connectangles="0,0"/>
                </v:shape>
                <v:line id="Line 1761" o:spid="_x0000_s1089" style="position:absolute;visibility:visible;mso-wrap-style:square" from="2162,1744" to="2162,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" strokeweight=".04608mm"/>
                <v:shape id="Freeform 1760" o:spid="_x0000_s1090" style="position:absolute;left:2150;top:130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" path="m11,l,e" fillcolor="black" stroked="f">
                  <v:path arrowok="t" o:connecttype="custom" o:connectlocs="11,0;0,0" o:connectangles="0,0"/>
                </v:shape>
                <v:line id="Line 1759" o:spid="_x0000_s1091" style="position:absolute;visibility:visible;mso-wrap-style:square" from="2162,1310" to="2162,1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" strokeweight=".04608mm"/>
                <v:shape id="Freeform 1758" o:spid="_x0000_s1092" style="position:absolute;left:2150;top:87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757" o:spid="_x0000_s1093" style="position:absolute;visibility:visible;mso-wrap-style:square" from="2162,875" to="2162,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" strokeweight=".04608mm"/>
                <v:shape id="Freeform 1756" o:spid="_x0000_s1094" style="position:absolute;left:2150;top:44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" path="m11,l,e" fillcolor="black" stroked="f">
                  <v:path arrowok="t" o:connecttype="custom" o:connectlocs="11,0;0,0" o:connectangles="0,0"/>
                </v:shape>
                <v:line id="Line 1755" o:spid="_x0000_s1095" style="position:absolute;visibility:visible;mso-wrap-style:square" from="2162,441" to="2162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" strokeweight=".04608mm"/>
                <v:shape id="Freeform 1754" o:spid="_x0000_s1096" style="position:absolute;left:2150;top: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" path="m11,l,e" fillcolor="black" stroked="f">
                  <v:path arrowok="t" o:connecttype="custom" o:connectlocs="11,0;0,0" o:connectangles="0,0"/>
                </v:shape>
                <v:line id="Line 1753" o:spid="_x0000_s1097" style="position:absolute;visibility:visible;mso-wrap-style:square" from="2162,6" to="216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" strokeweight=".04608mm"/>
                <v:shape id="AutoShape 1752" o:spid="_x0000_s1098" style="position:absolute;left:2160;top:-1117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" path="m2,3295r2187,m2,1122r2187,e" filled="f" strokeweight=".04608mm">
                  <v:path arrowok="t" o:connecttype="custom" o:connectlocs="2,2179;2189,2179;2,6;2189,6" o:connectangles="0,0,0,0"/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752" behindDoc="1" locked="0" layoutInCell="1" allowOverlap="1" wp14:anchorId="2F664E97" wp14:editId="5083C3EB">
                <wp:simplePos x="0" y="0"/>
                <wp:positionH relativeFrom="page">
                  <wp:posOffset>3206750</wp:posOffset>
                </wp:positionH>
                <wp:positionV relativeFrom="paragraph">
                  <wp:posOffset>3175</wp:posOffset>
                </wp:positionV>
                <wp:extent cx="1397000" cy="1388110"/>
                <wp:effectExtent l="6350" t="8890" r="6350" b="12700"/>
                <wp:wrapNone/>
                <wp:docPr id="1680" name="Group 1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5050" y="5"/>
                          <a:chExt cx="2200" cy="2186"/>
                        </a:xfrm>
                      </wpg:grpSpPr>
                      <wps:wsp>
                        <wps:cNvPr id="1681" name="Rectangle 1750"/>
                        <wps:cNvSpPr>
                          <a:spLocks noChangeArrowheads="1"/>
                        </wps:cNvSpPr>
                        <wps:spPr bwMode="auto">
                          <a:xfrm>
                            <a:off x="5061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" name="Rectangle 1749"/>
                        <wps:cNvSpPr>
                          <a:spLocks noChangeArrowheads="1"/>
                        </wps:cNvSpPr>
                        <wps:spPr bwMode="auto">
                          <a:xfrm>
                            <a:off x="5061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" name="Rectangle 1748"/>
                        <wps:cNvSpPr>
                          <a:spLocks noChangeArrowheads="1"/>
                        </wps:cNvSpPr>
                        <wps:spPr bwMode="auto">
                          <a:xfrm>
                            <a:off x="5061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" name="Rectangle 1747"/>
                        <wps:cNvSpPr>
                          <a:spLocks noChangeArrowheads="1"/>
                        </wps:cNvSpPr>
                        <wps:spPr bwMode="auto">
                          <a:xfrm>
                            <a:off x="5061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" name="Rectangle 1746"/>
                        <wps:cNvSpPr>
                          <a:spLocks noChangeArrowheads="1"/>
                        </wps:cNvSpPr>
                        <wps:spPr bwMode="auto">
                          <a:xfrm>
                            <a:off x="5061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" name="Rectangle 1745"/>
                        <wps:cNvSpPr>
                          <a:spLocks noChangeArrowheads="1"/>
                        </wps:cNvSpPr>
                        <wps:spPr bwMode="auto">
                          <a:xfrm>
                            <a:off x="5061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" name="Rectangle 1744"/>
                        <wps:cNvSpPr>
                          <a:spLocks noChangeArrowheads="1"/>
                        </wps:cNvSpPr>
                        <wps:spPr bwMode="auto">
                          <a:xfrm>
                            <a:off x="5061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" name="Rectangle 1743"/>
                        <wps:cNvSpPr>
                          <a:spLocks noChangeArrowheads="1"/>
                        </wps:cNvSpPr>
                        <wps:spPr bwMode="auto">
                          <a:xfrm>
                            <a:off x="5061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9" name="Rectangle 1742"/>
                        <wps:cNvSpPr>
                          <a:spLocks noChangeArrowheads="1"/>
                        </wps:cNvSpPr>
                        <wps:spPr bwMode="auto">
                          <a:xfrm>
                            <a:off x="5061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0" name="Rectangle 1741"/>
                        <wps:cNvSpPr>
                          <a:spLocks noChangeArrowheads="1"/>
                        </wps:cNvSpPr>
                        <wps:spPr bwMode="auto">
                          <a:xfrm>
                            <a:off x="5061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" name="Rectangle 1740"/>
                        <wps:cNvSpPr>
                          <a:spLocks noChangeArrowheads="1"/>
                        </wps:cNvSpPr>
                        <wps:spPr bwMode="auto">
                          <a:xfrm>
                            <a:off x="5499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" name="Rectangle 1739"/>
                        <wps:cNvSpPr>
                          <a:spLocks noChangeArrowheads="1"/>
                        </wps:cNvSpPr>
                        <wps:spPr bwMode="auto">
                          <a:xfrm>
                            <a:off x="5499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" name="Rectangle 1738"/>
                        <wps:cNvSpPr>
                          <a:spLocks noChangeArrowheads="1"/>
                        </wps:cNvSpPr>
                        <wps:spPr bwMode="auto">
                          <a:xfrm>
                            <a:off x="5499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" name="Rectangle 1737"/>
                        <wps:cNvSpPr>
                          <a:spLocks noChangeArrowheads="1"/>
                        </wps:cNvSpPr>
                        <wps:spPr bwMode="auto">
                          <a:xfrm>
                            <a:off x="5499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" name="Rectangle 1736"/>
                        <wps:cNvSpPr>
                          <a:spLocks noChangeArrowheads="1"/>
                        </wps:cNvSpPr>
                        <wps:spPr bwMode="auto">
                          <a:xfrm>
                            <a:off x="5499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" name="Rectangle 1735"/>
                        <wps:cNvSpPr>
                          <a:spLocks noChangeArrowheads="1"/>
                        </wps:cNvSpPr>
                        <wps:spPr bwMode="auto">
                          <a:xfrm>
                            <a:off x="5499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" name="Rectangle 1734"/>
                        <wps:cNvSpPr>
                          <a:spLocks noChangeArrowheads="1"/>
                        </wps:cNvSpPr>
                        <wps:spPr bwMode="auto">
                          <a:xfrm>
                            <a:off x="5499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" name="Rectangle 1733"/>
                        <wps:cNvSpPr>
                          <a:spLocks noChangeArrowheads="1"/>
                        </wps:cNvSpPr>
                        <wps:spPr bwMode="auto">
                          <a:xfrm>
                            <a:off x="5499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" name="Rectangle 1732"/>
                        <wps:cNvSpPr>
                          <a:spLocks noChangeArrowheads="1"/>
                        </wps:cNvSpPr>
                        <wps:spPr bwMode="auto">
                          <a:xfrm>
                            <a:off x="5499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" name="Rectangle 1731"/>
                        <wps:cNvSpPr>
                          <a:spLocks noChangeArrowheads="1"/>
                        </wps:cNvSpPr>
                        <wps:spPr bwMode="auto">
                          <a:xfrm>
                            <a:off x="5499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" name="Rectangle 1730"/>
                        <wps:cNvSpPr>
                          <a:spLocks noChangeArrowheads="1"/>
                        </wps:cNvSpPr>
                        <wps:spPr bwMode="auto">
                          <a:xfrm>
                            <a:off x="5936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" name="Rectangle 1729"/>
                        <wps:cNvSpPr>
                          <a:spLocks noChangeArrowheads="1"/>
                        </wps:cNvSpPr>
                        <wps:spPr bwMode="auto">
                          <a:xfrm>
                            <a:off x="5936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" name="Rectangle 1728"/>
                        <wps:cNvSpPr>
                          <a:spLocks noChangeArrowheads="1"/>
                        </wps:cNvSpPr>
                        <wps:spPr bwMode="auto">
                          <a:xfrm>
                            <a:off x="5936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" name="Rectangle 1727"/>
                        <wps:cNvSpPr>
                          <a:spLocks noChangeArrowheads="1"/>
                        </wps:cNvSpPr>
                        <wps:spPr bwMode="auto">
                          <a:xfrm>
                            <a:off x="5936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" name="Rectangle 1726"/>
                        <wps:cNvSpPr>
                          <a:spLocks noChangeArrowheads="1"/>
                        </wps:cNvSpPr>
                        <wps:spPr bwMode="auto">
                          <a:xfrm>
                            <a:off x="5936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" name="Rectangle 1725"/>
                        <wps:cNvSpPr>
                          <a:spLocks noChangeArrowheads="1"/>
                        </wps:cNvSpPr>
                        <wps:spPr bwMode="auto">
                          <a:xfrm>
                            <a:off x="5936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" name="Rectangle 1724"/>
                        <wps:cNvSpPr>
                          <a:spLocks noChangeArrowheads="1"/>
                        </wps:cNvSpPr>
                        <wps:spPr bwMode="auto">
                          <a:xfrm>
                            <a:off x="5936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" name="Rectangle 1723"/>
                        <wps:cNvSpPr>
                          <a:spLocks noChangeArrowheads="1"/>
                        </wps:cNvSpPr>
                        <wps:spPr bwMode="auto">
                          <a:xfrm>
                            <a:off x="5936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" name="Rectangle 1722"/>
                        <wps:cNvSpPr>
                          <a:spLocks noChangeArrowheads="1"/>
                        </wps:cNvSpPr>
                        <wps:spPr bwMode="auto">
                          <a:xfrm>
                            <a:off x="5936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0" name="Rectangle 1721"/>
                        <wps:cNvSpPr>
                          <a:spLocks noChangeArrowheads="1"/>
                        </wps:cNvSpPr>
                        <wps:spPr bwMode="auto">
                          <a:xfrm>
                            <a:off x="5936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" name="Rectangle 1720"/>
                        <wps:cNvSpPr>
                          <a:spLocks noChangeArrowheads="1"/>
                        </wps:cNvSpPr>
                        <wps:spPr bwMode="auto">
                          <a:xfrm>
                            <a:off x="6373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" name="Rectangle 1719"/>
                        <wps:cNvSpPr>
                          <a:spLocks noChangeArrowheads="1"/>
                        </wps:cNvSpPr>
                        <wps:spPr bwMode="auto">
                          <a:xfrm>
                            <a:off x="6373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" name="Rectangle 1718"/>
                        <wps:cNvSpPr>
                          <a:spLocks noChangeArrowheads="1"/>
                        </wps:cNvSpPr>
                        <wps:spPr bwMode="auto">
                          <a:xfrm>
                            <a:off x="6373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4" name="Rectangle 1717"/>
                        <wps:cNvSpPr>
                          <a:spLocks noChangeArrowheads="1"/>
                        </wps:cNvSpPr>
                        <wps:spPr bwMode="auto">
                          <a:xfrm>
                            <a:off x="6373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" name="Rectangle 1716"/>
                        <wps:cNvSpPr>
                          <a:spLocks noChangeArrowheads="1"/>
                        </wps:cNvSpPr>
                        <wps:spPr bwMode="auto">
                          <a:xfrm>
                            <a:off x="6373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" name="Rectangle 1715"/>
                        <wps:cNvSpPr>
                          <a:spLocks noChangeArrowheads="1"/>
                        </wps:cNvSpPr>
                        <wps:spPr bwMode="auto">
                          <a:xfrm>
                            <a:off x="6373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" name="Rectangle 1714"/>
                        <wps:cNvSpPr>
                          <a:spLocks noChangeArrowheads="1"/>
                        </wps:cNvSpPr>
                        <wps:spPr bwMode="auto">
                          <a:xfrm>
                            <a:off x="6373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" name="Rectangle 1713"/>
                        <wps:cNvSpPr>
                          <a:spLocks noChangeArrowheads="1"/>
                        </wps:cNvSpPr>
                        <wps:spPr bwMode="auto">
                          <a:xfrm>
                            <a:off x="6373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" name="Rectangle 1712"/>
                        <wps:cNvSpPr>
                          <a:spLocks noChangeArrowheads="1"/>
                        </wps:cNvSpPr>
                        <wps:spPr bwMode="auto">
                          <a:xfrm>
                            <a:off x="6373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" name="Rectangle 1711"/>
                        <wps:cNvSpPr>
                          <a:spLocks noChangeArrowheads="1"/>
                        </wps:cNvSpPr>
                        <wps:spPr bwMode="auto">
                          <a:xfrm>
                            <a:off x="6373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" name="Rectangle 1710"/>
                        <wps:cNvSpPr>
                          <a:spLocks noChangeArrowheads="1"/>
                        </wps:cNvSpPr>
                        <wps:spPr bwMode="auto">
                          <a:xfrm>
                            <a:off x="6811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" name="Rectangle 1709"/>
                        <wps:cNvSpPr>
                          <a:spLocks noChangeArrowheads="1"/>
                        </wps:cNvSpPr>
                        <wps:spPr bwMode="auto">
                          <a:xfrm>
                            <a:off x="6811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" name="Rectangle 1708"/>
                        <wps:cNvSpPr>
                          <a:spLocks noChangeArrowheads="1"/>
                        </wps:cNvSpPr>
                        <wps:spPr bwMode="auto">
                          <a:xfrm>
                            <a:off x="6811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" name="Rectangle 1707"/>
                        <wps:cNvSpPr>
                          <a:spLocks noChangeArrowheads="1"/>
                        </wps:cNvSpPr>
                        <wps:spPr bwMode="auto">
                          <a:xfrm>
                            <a:off x="6811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" name="Rectangle 1706"/>
                        <wps:cNvSpPr>
                          <a:spLocks noChangeArrowheads="1"/>
                        </wps:cNvSpPr>
                        <wps:spPr bwMode="auto">
                          <a:xfrm>
                            <a:off x="6811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" name="Rectangle 1705"/>
                        <wps:cNvSpPr>
                          <a:spLocks noChangeArrowheads="1"/>
                        </wps:cNvSpPr>
                        <wps:spPr bwMode="auto">
                          <a:xfrm>
                            <a:off x="6811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" name="Rectangle 1704"/>
                        <wps:cNvSpPr>
                          <a:spLocks noChangeArrowheads="1"/>
                        </wps:cNvSpPr>
                        <wps:spPr bwMode="auto">
                          <a:xfrm>
                            <a:off x="6811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" name="Rectangle 1703"/>
                        <wps:cNvSpPr>
                          <a:spLocks noChangeArrowheads="1"/>
                        </wps:cNvSpPr>
                        <wps:spPr bwMode="auto">
                          <a:xfrm>
                            <a:off x="6811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" name="Rectangle 1702"/>
                        <wps:cNvSpPr>
                          <a:spLocks noChangeArrowheads="1"/>
                        </wps:cNvSpPr>
                        <wps:spPr bwMode="auto">
                          <a:xfrm>
                            <a:off x="6811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" name="Rectangle 1701"/>
                        <wps:cNvSpPr>
                          <a:spLocks noChangeArrowheads="1"/>
                        </wps:cNvSpPr>
                        <wps:spPr bwMode="auto">
                          <a:xfrm>
                            <a:off x="6811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" name="Freeform 1700"/>
                        <wps:cNvSpPr>
                          <a:spLocks/>
                        </wps:cNvSpPr>
                        <wps:spPr bwMode="auto">
                          <a:xfrm>
                            <a:off x="5061" y="666"/>
                            <a:ext cx="986" cy="1513"/>
                          </a:xfrm>
                          <a:custGeom>
                            <a:avLst/>
                            <a:gdLst>
                              <a:gd name="T0" fmla="+- 0 5760 5062"/>
                              <a:gd name="T1" fmla="*/ T0 w 986"/>
                              <a:gd name="T2" fmla="+- 0 2179 666"/>
                              <a:gd name="T3" fmla="*/ 2179 h 1513"/>
                              <a:gd name="T4" fmla="+- 0 5843 5062"/>
                              <a:gd name="T5" fmla="*/ T4 w 986"/>
                              <a:gd name="T6" fmla="+- 0 2093 666"/>
                              <a:gd name="T7" fmla="*/ 2093 h 1513"/>
                              <a:gd name="T8" fmla="+- 0 5890 5062"/>
                              <a:gd name="T9" fmla="*/ T8 w 986"/>
                              <a:gd name="T10" fmla="+- 0 2033 666"/>
                              <a:gd name="T11" fmla="*/ 2033 h 1513"/>
                              <a:gd name="T12" fmla="+- 0 5931 5062"/>
                              <a:gd name="T13" fmla="*/ T12 w 986"/>
                              <a:gd name="T14" fmla="+- 0 1969 666"/>
                              <a:gd name="T15" fmla="*/ 1969 h 1513"/>
                              <a:gd name="T16" fmla="+- 0 5966 5062"/>
                              <a:gd name="T17" fmla="*/ T16 w 986"/>
                              <a:gd name="T18" fmla="+- 0 1902 666"/>
                              <a:gd name="T19" fmla="*/ 1902 h 1513"/>
                              <a:gd name="T20" fmla="+- 0 5995 5062"/>
                              <a:gd name="T21" fmla="*/ T20 w 986"/>
                              <a:gd name="T22" fmla="+- 0 1833 666"/>
                              <a:gd name="T23" fmla="*/ 1833 h 1513"/>
                              <a:gd name="T24" fmla="+- 0 6018 5062"/>
                              <a:gd name="T25" fmla="*/ T24 w 986"/>
                              <a:gd name="T26" fmla="+- 0 1761 666"/>
                              <a:gd name="T27" fmla="*/ 1761 h 1513"/>
                              <a:gd name="T28" fmla="+- 0 6034 5062"/>
                              <a:gd name="T29" fmla="*/ T28 w 986"/>
                              <a:gd name="T30" fmla="+- 0 1687 666"/>
                              <a:gd name="T31" fmla="*/ 1687 h 1513"/>
                              <a:gd name="T32" fmla="+- 0 6044 5062"/>
                              <a:gd name="T33" fmla="*/ T32 w 986"/>
                              <a:gd name="T34" fmla="+- 0 1612 666"/>
                              <a:gd name="T35" fmla="*/ 1612 h 1513"/>
                              <a:gd name="T36" fmla="+- 0 6048 5062"/>
                              <a:gd name="T37" fmla="*/ T36 w 986"/>
                              <a:gd name="T38" fmla="+- 0 1535 666"/>
                              <a:gd name="T39" fmla="*/ 1535 h 1513"/>
                              <a:gd name="T40" fmla="+- 0 6044 5062"/>
                              <a:gd name="T41" fmla="*/ T40 w 986"/>
                              <a:gd name="T42" fmla="+- 0 1459 666"/>
                              <a:gd name="T43" fmla="*/ 1459 h 1513"/>
                              <a:gd name="T44" fmla="+- 0 6034 5062"/>
                              <a:gd name="T45" fmla="*/ T44 w 986"/>
                              <a:gd name="T46" fmla="+- 0 1383 666"/>
                              <a:gd name="T47" fmla="*/ 1383 h 1513"/>
                              <a:gd name="T48" fmla="+- 0 6018 5062"/>
                              <a:gd name="T49" fmla="*/ T48 w 986"/>
                              <a:gd name="T50" fmla="+- 0 1310 666"/>
                              <a:gd name="T51" fmla="*/ 1310 h 1513"/>
                              <a:gd name="T52" fmla="+- 0 5995 5062"/>
                              <a:gd name="T53" fmla="*/ T52 w 986"/>
                              <a:gd name="T54" fmla="+- 0 1238 666"/>
                              <a:gd name="T55" fmla="*/ 1238 h 1513"/>
                              <a:gd name="T56" fmla="+- 0 5966 5062"/>
                              <a:gd name="T57" fmla="*/ T56 w 986"/>
                              <a:gd name="T58" fmla="+- 0 1168 666"/>
                              <a:gd name="T59" fmla="*/ 1168 h 1513"/>
                              <a:gd name="T60" fmla="+- 0 5931 5062"/>
                              <a:gd name="T61" fmla="*/ T60 w 986"/>
                              <a:gd name="T62" fmla="+- 0 1101 666"/>
                              <a:gd name="T63" fmla="*/ 1101 h 1513"/>
                              <a:gd name="T64" fmla="+- 0 5890 5062"/>
                              <a:gd name="T65" fmla="*/ T64 w 986"/>
                              <a:gd name="T66" fmla="+- 0 1037 666"/>
                              <a:gd name="T67" fmla="*/ 1037 h 1513"/>
                              <a:gd name="T68" fmla="+- 0 5843 5062"/>
                              <a:gd name="T69" fmla="*/ T68 w 986"/>
                              <a:gd name="T70" fmla="+- 0 977 666"/>
                              <a:gd name="T71" fmla="*/ 977 h 1513"/>
                              <a:gd name="T72" fmla="+- 0 5792 5062"/>
                              <a:gd name="T73" fmla="*/ T72 w 986"/>
                              <a:gd name="T74" fmla="+- 0 921 666"/>
                              <a:gd name="T75" fmla="*/ 921 h 1513"/>
                              <a:gd name="T76" fmla="+- 0 5735 5062"/>
                              <a:gd name="T77" fmla="*/ T76 w 986"/>
                              <a:gd name="T78" fmla="+- 0 869 666"/>
                              <a:gd name="T79" fmla="*/ 869 h 1513"/>
                              <a:gd name="T80" fmla="+- 0 5674 5062"/>
                              <a:gd name="T81" fmla="*/ T80 w 986"/>
                              <a:gd name="T82" fmla="+- 0 823 666"/>
                              <a:gd name="T83" fmla="*/ 823 h 1513"/>
                              <a:gd name="T84" fmla="+- 0 5610 5062"/>
                              <a:gd name="T85" fmla="*/ T84 w 986"/>
                              <a:gd name="T86" fmla="+- 0 782 666"/>
                              <a:gd name="T87" fmla="*/ 782 h 1513"/>
                              <a:gd name="T88" fmla="+- 0 5542 5062"/>
                              <a:gd name="T89" fmla="*/ T88 w 986"/>
                              <a:gd name="T90" fmla="+- 0 747 666"/>
                              <a:gd name="T91" fmla="*/ 747 h 1513"/>
                              <a:gd name="T92" fmla="+- 0 5472 5062"/>
                              <a:gd name="T93" fmla="*/ T92 w 986"/>
                              <a:gd name="T94" fmla="+- 0 719 666"/>
                              <a:gd name="T95" fmla="*/ 719 h 1513"/>
                              <a:gd name="T96" fmla="+- 0 5400 5062"/>
                              <a:gd name="T97" fmla="*/ T96 w 986"/>
                              <a:gd name="T98" fmla="+- 0 696 666"/>
                              <a:gd name="T99" fmla="*/ 696 h 1513"/>
                              <a:gd name="T100" fmla="+- 0 5326 5062"/>
                              <a:gd name="T101" fmla="*/ T100 w 986"/>
                              <a:gd name="T102" fmla="+- 0 679 666"/>
                              <a:gd name="T103" fmla="*/ 679 h 1513"/>
                              <a:gd name="T104" fmla="+- 0 5250 5062"/>
                              <a:gd name="T105" fmla="*/ T104 w 986"/>
                              <a:gd name="T106" fmla="+- 0 669 666"/>
                              <a:gd name="T107" fmla="*/ 669 h 1513"/>
                              <a:gd name="T108" fmla="+- 0 5173 5062"/>
                              <a:gd name="T109" fmla="*/ T108 w 986"/>
                              <a:gd name="T110" fmla="+- 0 666 666"/>
                              <a:gd name="T111" fmla="*/ 666 h 1513"/>
                              <a:gd name="T112" fmla="+- 0 5096 5062"/>
                              <a:gd name="T113" fmla="*/ T112 w 986"/>
                              <a:gd name="T114" fmla="+- 0 669 666"/>
                              <a:gd name="T115" fmla="*/ 669 h 1513"/>
                              <a:gd name="T116" fmla="+- 0 5062 5062"/>
                              <a:gd name="T117" fmla="*/ T116 w 986"/>
                              <a:gd name="T118" fmla="+- 0 674 666"/>
                              <a:gd name="T119" fmla="*/ 67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8" y="1513"/>
                                </a:moveTo>
                                <a:lnTo>
                                  <a:pt x="781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9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6" y="1095"/>
                                </a:lnTo>
                                <a:lnTo>
                                  <a:pt x="972" y="1021"/>
                                </a:lnTo>
                                <a:lnTo>
                                  <a:pt x="982" y="946"/>
                                </a:lnTo>
                                <a:lnTo>
                                  <a:pt x="986" y="869"/>
                                </a:lnTo>
                                <a:lnTo>
                                  <a:pt x="982" y="793"/>
                                </a:lnTo>
                                <a:lnTo>
                                  <a:pt x="972" y="717"/>
                                </a:lnTo>
                                <a:lnTo>
                                  <a:pt x="956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9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1" y="311"/>
                                </a:lnTo>
                                <a:lnTo>
                                  <a:pt x="730" y="255"/>
                                </a:lnTo>
                                <a:lnTo>
                                  <a:pt x="673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8" y="116"/>
                                </a:lnTo>
                                <a:lnTo>
                                  <a:pt x="480" y="81"/>
                                </a:lnTo>
                                <a:lnTo>
                                  <a:pt x="410" y="53"/>
                                </a:lnTo>
                                <a:lnTo>
                                  <a:pt x="338" y="30"/>
                                </a:lnTo>
                                <a:lnTo>
                                  <a:pt x="264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" name="Freeform 1699"/>
                        <wps:cNvSpPr>
                          <a:spLocks/>
                        </wps:cNvSpPr>
                        <wps:spPr bwMode="auto">
                          <a:xfrm>
                            <a:off x="5061" y="1100"/>
                            <a:ext cx="549" cy="870"/>
                          </a:xfrm>
                          <a:custGeom>
                            <a:avLst/>
                            <a:gdLst>
                              <a:gd name="T0" fmla="+- 0 5173 5062"/>
                              <a:gd name="T1" fmla="*/ T0 w 549"/>
                              <a:gd name="T2" fmla="+- 0 1101 1101"/>
                              <a:gd name="T3" fmla="*/ 1101 h 870"/>
                              <a:gd name="T4" fmla="+- 0 5087 5062"/>
                              <a:gd name="T5" fmla="*/ T4 w 549"/>
                              <a:gd name="T6" fmla="+- 0 1109 1101"/>
                              <a:gd name="T7" fmla="*/ 1109 h 870"/>
                              <a:gd name="T8" fmla="+- 0 5062 5062"/>
                              <a:gd name="T9" fmla="*/ T8 w 549"/>
                              <a:gd name="T10" fmla="+- 0 1117 1101"/>
                              <a:gd name="T11" fmla="*/ 1117 h 870"/>
                              <a:gd name="T12" fmla="+- 0 5062 5062"/>
                              <a:gd name="T13" fmla="*/ T12 w 549"/>
                              <a:gd name="T14" fmla="+- 0 1954 1101"/>
                              <a:gd name="T15" fmla="*/ 1954 h 870"/>
                              <a:gd name="T16" fmla="+- 0 5087 5062"/>
                              <a:gd name="T17" fmla="*/ T16 w 549"/>
                              <a:gd name="T18" fmla="+- 0 1961 1101"/>
                              <a:gd name="T19" fmla="*/ 1961 h 870"/>
                              <a:gd name="T20" fmla="+- 0 5173 5062"/>
                              <a:gd name="T21" fmla="*/ T20 w 549"/>
                              <a:gd name="T22" fmla="+- 0 1970 1101"/>
                              <a:gd name="T23" fmla="*/ 1970 h 870"/>
                              <a:gd name="T24" fmla="+- 0 5259 5062"/>
                              <a:gd name="T25" fmla="*/ T24 w 549"/>
                              <a:gd name="T26" fmla="+- 0 1961 1101"/>
                              <a:gd name="T27" fmla="*/ 1961 h 870"/>
                              <a:gd name="T28" fmla="+- 0 5340 5062"/>
                              <a:gd name="T29" fmla="*/ T28 w 549"/>
                              <a:gd name="T30" fmla="+- 0 1937 1101"/>
                              <a:gd name="T31" fmla="*/ 1937 h 870"/>
                              <a:gd name="T32" fmla="+- 0 5416 5062"/>
                              <a:gd name="T33" fmla="*/ T32 w 549"/>
                              <a:gd name="T34" fmla="+- 0 1897 1101"/>
                              <a:gd name="T35" fmla="*/ 1897 h 870"/>
                              <a:gd name="T36" fmla="+- 0 5482 5062"/>
                              <a:gd name="T37" fmla="*/ T36 w 549"/>
                              <a:gd name="T38" fmla="+- 0 1842 1101"/>
                              <a:gd name="T39" fmla="*/ 1842 h 870"/>
                              <a:gd name="T40" fmla="+- 0 5537 5062"/>
                              <a:gd name="T41" fmla="*/ T40 w 549"/>
                              <a:gd name="T42" fmla="+- 0 1776 1101"/>
                              <a:gd name="T43" fmla="*/ 1776 h 870"/>
                              <a:gd name="T44" fmla="+- 0 5577 5062"/>
                              <a:gd name="T45" fmla="*/ T44 w 549"/>
                              <a:gd name="T46" fmla="+- 0 1701 1101"/>
                              <a:gd name="T47" fmla="*/ 1701 h 870"/>
                              <a:gd name="T48" fmla="+- 0 5602 5062"/>
                              <a:gd name="T49" fmla="*/ T48 w 549"/>
                              <a:gd name="T50" fmla="+- 0 1620 1101"/>
                              <a:gd name="T51" fmla="*/ 1620 h 870"/>
                              <a:gd name="T52" fmla="+- 0 5610 5062"/>
                              <a:gd name="T53" fmla="*/ T52 w 549"/>
                              <a:gd name="T54" fmla="+- 0 1535 1101"/>
                              <a:gd name="T55" fmla="*/ 1535 h 870"/>
                              <a:gd name="T56" fmla="+- 0 5602 5062"/>
                              <a:gd name="T57" fmla="*/ T56 w 549"/>
                              <a:gd name="T58" fmla="+- 0 1450 1101"/>
                              <a:gd name="T59" fmla="*/ 1450 h 870"/>
                              <a:gd name="T60" fmla="+- 0 5577 5062"/>
                              <a:gd name="T61" fmla="*/ T60 w 549"/>
                              <a:gd name="T62" fmla="+- 0 1369 1101"/>
                              <a:gd name="T63" fmla="*/ 1369 h 870"/>
                              <a:gd name="T64" fmla="+- 0 5537 5062"/>
                              <a:gd name="T65" fmla="*/ T64 w 549"/>
                              <a:gd name="T66" fmla="+- 0 1294 1101"/>
                              <a:gd name="T67" fmla="*/ 1294 h 870"/>
                              <a:gd name="T68" fmla="+- 0 5482 5062"/>
                              <a:gd name="T69" fmla="*/ T68 w 549"/>
                              <a:gd name="T70" fmla="+- 0 1228 1101"/>
                              <a:gd name="T71" fmla="*/ 1228 h 870"/>
                              <a:gd name="T72" fmla="+- 0 5416 5062"/>
                              <a:gd name="T73" fmla="*/ T72 w 549"/>
                              <a:gd name="T74" fmla="+- 0 1174 1101"/>
                              <a:gd name="T75" fmla="*/ 1174 h 870"/>
                              <a:gd name="T76" fmla="+- 0 5340 5062"/>
                              <a:gd name="T77" fmla="*/ T76 w 549"/>
                              <a:gd name="T78" fmla="+- 0 1134 1101"/>
                              <a:gd name="T79" fmla="*/ 1134 h 870"/>
                              <a:gd name="T80" fmla="+- 0 5259 5062"/>
                              <a:gd name="T81" fmla="*/ T80 w 549"/>
                              <a:gd name="T82" fmla="+- 0 1109 1101"/>
                              <a:gd name="T83" fmla="*/ 1109 h 870"/>
                              <a:gd name="T84" fmla="+- 0 5173 5062"/>
                              <a:gd name="T85" fmla="*/ T84 w 549"/>
                              <a:gd name="T86" fmla="+- 0 1101 1101"/>
                              <a:gd name="T87" fmla="*/ 110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7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8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" name="Freeform 1698"/>
                        <wps:cNvSpPr>
                          <a:spLocks/>
                        </wps:cNvSpPr>
                        <wps:spPr bwMode="auto">
                          <a:xfrm>
                            <a:off x="5061" y="1100"/>
                            <a:ext cx="549" cy="870"/>
                          </a:xfrm>
                          <a:custGeom>
                            <a:avLst/>
                            <a:gdLst>
                              <a:gd name="T0" fmla="+- 0 5173 5062"/>
                              <a:gd name="T1" fmla="*/ T0 w 549"/>
                              <a:gd name="T2" fmla="+- 0 1970 1101"/>
                              <a:gd name="T3" fmla="*/ 1970 h 870"/>
                              <a:gd name="T4" fmla="+- 0 5259 5062"/>
                              <a:gd name="T5" fmla="*/ T4 w 549"/>
                              <a:gd name="T6" fmla="+- 0 1961 1101"/>
                              <a:gd name="T7" fmla="*/ 1961 h 870"/>
                              <a:gd name="T8" fmla="+- 0 5340 5062"/>
                              <a:gd name="T9" fmla="*/ T8 w 549"/>
                              <a:gd name="T10" fmla="+- 0 1937 1101"/>
                              <a:gd name="T11" fmla="*/ 1937 h 870"/>
                              <a:gd name="T12" fmla="+- 0 5416 5062"/>
                              <a:gd name="T13" fmla="*/ T12 w 549"/>
                              <a:gd name="T14" fmla="+- 0 1897 1101"/>
                              <a:gd name="T15" fmla="*/ 1897 h 870"/>
                              <a:gd name="T16" fmla="+- 0 5482 5062"/>
                              <a:gd name="T17" fmla="*/ T16 w 549"/>
                              <a:gd name="T18" fmla="+- 0 1842 1101"/>
                              <a:gd name="T19" fmla="*/ 1842 h 870"/>
                              <a:gd name="T20" fmla="+- 0 5537 5062"/>
                              <a:gd name="T21" fmla="*/ T20 w 549"/>
                              <a:gd name="T22" fmla="+- 0 1776 1101"/>
                              <a:gd name="T23" fmla="*/ 1776 h 870"/>
                              <a:gd name="T24" fmla="+- 0 5577 5062"/>
                              <a:gd name="T25" fmla="*/ T24 w 549"/>
                              <a:gd name="T26" fmla="+- 0 1701 1101"/>
                              <a:gd name="T27" fmla="*/ 1701 h 870"/>
                              <a:gd name="T28" fmla="+- 0 5602 5062"/>
                              <a:gd name="T29" fmla="*/ T28 w 549"/>
                              <a:gd name="T30" fmla="+- 0 1620 1101"/>
                              <a:gd name="T31" fmla="*/ 1620 h 870"/>
                              <a:gd name="T32" fmla="+- 0 5610 5062"/>
                              <a:gd name="T33" fmla="*/ T32 w 549"/>
                              <a:gd name="T34" fmla="+- 0 1535 1101"/>
                              <a:gd name="T35" fmla="*/ 1535 h 870"/>
                              <a:gd name="T36" fmla="+- 0 5602 5062"/>
                              <a:gd name="T37" fmla="*/ T36 w 549"/>
                              <a:gd name="T38" fmla="+- 0 1450 1101"/>
                              <a:gd name="T39" fmla="*/ 1450 h 870"/>
                              <a:gd name="T40" fmla="+- 0 5577 5062"/>
                              <a:gd name="T41" fmla="*/ T40 w 549"/>
                              <a:gd name="T42" fmla="+- 0 1369 1101"/>
                              <a:gd name="T43" fmla="*/ 1369 h 870"/>
                              <a:gd name="T44" fmla="+- 0 5537 5062"/>
                              <a:gd name="T45" fmla="*/ T44 w 549"/>
                              <a:gd name="T46" fmla="+- 0 1294 1101"/>
                              <a:gd name="T47" fmla="*/ 1294 h 870"/>
                              <a:gd name="T48" fmla="+- 0 5482 5062"/>
                              <a:gd name="T49" fmla="*/ T48 w 549"/>
                              <a:gd name="T50" fmla="+- 0 1228 1101"/>
                              <a:gd name="T51" fmla="*/ 1228 h 870"/>
                              <a:gd name="T52" fmla="+- 0 5416 5062"/>
                              <a:gd name="T53" fmla="*/ T52 w 549"/>
                              <a:gd name="T54" fmla="+- 0 1174 1101"/>
                              <a:gd name="T55" fmla="*/ 1174 h 870"/>
                              <a:gd name="T56" fmla="+- 0 5340 5062"/>
                              <a:gd name="T57" fmla="*/ T56 w 549"/>
                              <a:gd name="T58" fmla="+- 0 1134 1101"/>
                              <a:gd name="T59" fmla="*/ 1134 h 870"/>
                              <a:gd name="T60" fmla="+- 0 5259 5062"/>
                              <a:gd name="T61" fmla="*/ T60 w 549"/>
                              <a:gd name="T62" fmla="+- 0 1109 1101"/>
                              <a:gd name="T63" fmla="*/ 1109 h 870"/>
                              <a:gd name="T64" fmla="+- 0 5173 5062"/>
                              <a:gd name="T65" fmla="*/ T64 w 549"/>
                              <a:gd name="T66" fmla="+- 0 1101 1101"/>
                              <a:gd name="T67" fmla="*/ 1101 h 870"/>
                              <a:gd name="T68" fmla="+- 0 5087 5062"/>
                              <a:gd name="T69" fmla="*/ T68 w 549"/>
                              <a:gd name="T70" fmla="+- 0 1109 1101"/>
                              <a:gd name="T71" fmla="*/ 1109 h 870"/>
                              <a:gd name="T72" fmla="+- 0 5062 5062"/>
                              <a:gd name="T73" fmla="*/ T72 w 549"/>
                              <a:gd name="T74" fmla="+- 0 1117 1101"/>
                              <a:gd name="T75" fmla="*/ 1117 h 870"/>
                              <a:gd name="T76" fmla="+- 0 5062 5062"/>
                              <a:gd name="T77" fmla="*/ T76 w 549"/>
                              <a:gd name="T78" fmla="+- 0 1954 1101"/>
                              <a:gd name="T79" fmla="*/ 1954 h 870"/>
                              <a:gd name="T80" fmla="+- 0 5087 5062"/>
                              <a:gd name="T81" fmla="*/ T80 w 549"/>
                              <a:gd name="T82" fmla="+- 0 1961 1101"/>
                              <a:gd name="T83" fmla="*/ 1961 h 870"/>
                              <a:gd name="T84" fmla="+- 0 5173 5062"/>
                              <a:gd name="T85" fmla="*/ T84 w 549"/>
                              <a:gd name="T86" fmla="+- 0 1970 1101"/>
                              <a:gd name="T87" fmla="*/ 1970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7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8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" name="AutoShape 1697"/>
                        <wps:cNvSpPr>
                          <a:spLocks/>
                        </wps:cNvSpPr>
                        <wps:spPr bwMode="auto">
                          <a:xfrm>
                            <a:off x="9423" y="-1117"/>
                            <a:ext cx="6129" cy="9685"/>
                          </a:xfrm>
                          <a:custGeom>
                            <a:avLst/>
                            <a:gdLst>
                              <a:gd name="T0" fmla="+- 0 7123 9424"/>
                              <a:gd name="T1" fmla="*/ T0 w 6129"/>
                              <a:gd name="T2" fmla="+- 0 1587 -1116"/>
                              <a:gd name="T3" fmla="*/ 1587 h 9685"/>
                              <a:gd name="T4" fmla="+- 0 7199 9424"/>
                              <a:gd name="T5" fmla="*/ T4 w 6129"/>
                              <a:gd name="T6" fmla="+- 0 1584 -1116"/>
                              <a:gd name="T7" fmla="*/ 1584 h 9685"/>
                              <a:gd name="T8" fmla="+- 0 7249 9424"/>
                              <a:gd name="T9" fmla="*/ T8 w 6129"/>
                              <a:gd name="T10" fmla="+- 0 1578 -1116"/>
                              <a:gd name="T11" fmla="*/ 1578 h 9685"/>
                              <a:gd name="T12" fmla="+- 0 6621 9424"/>
                              <a:gd name="T13" fmla="*/ T12 w 6129"/>
                              <a:gd name="T14" fmla="+- 0 6 -1116"/>
                              <a:gd name="T15" fmla="*/ 6 h 9685"/>
                              <a:gd name="T16" fmla="+- 0 6561 9424"/>
                              <a:gd name="T17" fmla="*/ T16 w 6129"/>
                              <a:gd name="T18" fmla="+- 0 52 -1116"/>
                              <a:gd name="T19" fmla="*/ 52 h 9685"/>
                              <a:gd name="T20" fmla="+- 0 6504 9424"/>
                              <a:gd name="T21" fmla="*/ T20 w 6129"/>
                              <a:gd name="T22" fmla="+- 0 104 -1116"/>
                              <a:gd name="T23" fmla="*/ 104 h 9685"/>
                              <a:gd name="T24" fmla="+- 0 6452 9424"/>
                              <a:gd name="T25" fmla="*/ T24 w 6129"/>
                              <a:gd name="T26" fmla="+- 0 160 -1116"/>
                              <a:gd name="T27" fmla="*/ 160 h 9685"/>
                              <a:gd name="T28" fmla="+- 0 6406 9424"/>
                              <a:gd name="T29" fmla="*/ T28 w 6129"/>
                              <a:gd name="T30" fmla="+- 0 221 -1116"/>
                              <a:gd name="T31" fmla="*/ 221 h 9685"/>
                              <a:gd name="T32" fmla="+- 0 6365 9424"/>
                              <a:gd name="T33" fmla="*/ T32 w 6129"/>
                              <a:gd name="T34" fmla="+- 0 284 -1116"/>
                              <a:gd name="T35" fmla="*/ 284 h 9685"/>
                              <a:gd name="T36" fmla="+- 0 6330 9424"/>
                              <a:gd name="T37" fmla="*/ T36 w 6129"/>
                              <a:gd name="T38" fmla="+- 0 351 -1116"/>
                              <a:gd name="T39" fmla="*/ 351 h 9685"/>
                              <a:gd name="T40" fmla="+- 0 6301 9424"/>
                              <a:gd name="T41" fmla="*/ T40 w 6129"/>
                              <a:gd name="T42" fmla="+- 0 421 -1116"/>
                              <a:gd name="T43" fmla="*/ 421 h 9685"/>
                              <a:gd name="T44" fmla="+- 0 6278 9424"/>
                              <a:gd name="T45" fmla="*/ T44 w 6129"/>
                              <a:gd name="T46" fmla="+- 0 493 -1116"/>
                              <a:gd name="T47" fmla="*/ 493 h 9685"/>
                              <a:gd name="T48" fmla="+- 0 6261 9424"/>
                              <a:gd name="T49" fmla="*/ T48 w 6129"/>
                              <a:gd name="T50" fmla="+- 0 567 -1116"/>
                              <a:gd name="T51" fmla="*/ 567 h 9685"/>
                              <a:gd name="T52" fmla="+- 0 6251 9424"/>
                              <a:gd name="T53" fmla="*/ T52 w 6129"/>
                              <a:gd name="T54" fmla="+- 0 642 -1116"/>
                              <a:gd name="T55" fmla="*/ 642 h 9685"/>
                              <a:gd name="T56" fmla="+- 0 6248 9424"/>
                              <a:gd name="T57" fmla="*/ T56 w 6129"/>
                              <a:gd name="T58" fmla="+- 0 718 -1116"/>
                              <a:gd name="T59" fmla="*/ 718 h 9685"/>
                              <a:gd name="T60" fmla="+- 0 6251 9424"/>
                              <a:gd name="T61" fmla="*/ T60 w 6129"/>
                              <a:gd name="T62" fmla="+- 0 795 -1116"/>
                              <a:gd name="T63" fmla="*/ 795 h 9685"/>
                              <a:gd name="T64" fmla="+- 0 6261 9424"/>
                              <a:gd name="T65" fmla="*/ T64 w 6129"/>
                              <a:gd name="T66" fmla="+- 0 870 -1116"/>
                              <a:gd name="T67" fmla="*/ 870 h 9685"/>
                              <a:gd name="T68" fmla="+- 0 6278 9424"/>
                              <a:gd name="T69" fmla="*/ T68 w 6129"/>
                              <a:gd name="T70" fmla="+- 0 944 -1116"/>
                              <a:gd name="T71" fmla="*/ 944 h 9685"/>
                              <a:gd name="T72" fmla="+- 0 6301 9424"/>
                              <a:gd name="T73" fmla="*/ T72 w 6129"/>
                              <a:gd name="T74" fmla="+- 0 1016 -1116"/>
                              <a:gd name="T75" fmla="*/ 1016 h 9685"/>
                              <a:gd name="T76" fmla="+- 0 6330 9424"/>
                              <a:gd name="T77" fmla="*/ T76 w 6129"/>
                              <a:gd name="T78" fmla="+- 0 1085 -1116"/>
                              <a:gd name="T79" fmla="*/ 1085 h 9685"/>
                              <a:gd name="T80" fmla="+- 0 6365 9424"/>
                              <a:gd name="T81" fmla="*/ T80 w 6129"/>
                              <a:gd name="T82" fmla="+- 0 1152 -1116"/>
                              <a:gd name="T83" fmla="*/ 1152 h 9685"/>
                              <a:gd name="T84" fmla="+- 0 6406 9424"/>
                              <a:gd name="T85" fmla="*/ T84 w 6129"/>
                              <a:gd name="T86" fmla="+- 0 1216 -1116"/>
                              <a:gd name="T87" fmla="*/ 1216 h 9685"/>
                              <a:gd name="T88" fmla="+- 0 6452 9424"/>
                              <a:gd name="T89" fmla="*/ T88 w 6129"/>
                              <a:gd name="T90" fmla="+- 0 1276 -1116"/>
                              <a:gd name="T91" fmla="*/ 1276 h 9685"/>
                              <a:gd name="T92" fmla="+- 0 6504 9424"/>
                              <a:gd name="T93" fmla="*/ T92 w 6129"/>
                              <a:gd name="T94" fmla="+- 0 1333 -1116"/>
                              <a:gd name="T95" fmla="*/ 1333 h 9685"/>
                              <a:gd name="T96" fmla="+- 0 6561 9424"/>
                              <a:gd name="T97" fmla="*/ T96 w 6129"/>
                              <a:gd name="T98" fmla="+- 0 1385 -1116"/>
                              <a:gd name="T99" fmla="*/ 1385 h 9685"/>
                              <a:gd name="T100" fmla="+- 0 6622 9424"/>
                              <a:gd name="T101" fmla="*/ T100 w 6129"/>
                              <a:gd name="T102" fmla="+- 0 1431 -1116"/>
                              <a:gd name="T103" fmla="*/ 1431 h 9685"/>
                              <a:gd name="T104" fmla="+- 0 6686 9424"/>
                              <a:gd name="T105" fmla="*/ T104 w 6129"/>
                              <a:gd name="T106" fmla="+- 0 1471 -1116"/>
                              <a:gd name="T107" fmla="*/ 1471 h 9685"/>
                              <a:gd name="T108" fmla="+- 0 6753 9424"/>
                              <a:gd name="T109" fmla="*/ T108 w 6129"/>
                              <a:gd name="T110" fmla="+- 0 1506 -1116"/>
                              <a:gd name="T111" fmla="*/ 1506 h 9685"/>
                              <a:gd name="T112" fmla="+- 0 6823 9424"/>
                              <a:gd name="T113" fmla="*/ T112 w 6129"/>
                              <a:gd name="T114" fmla="+- 0 1535 -1116"/>
                              <a:gd name="T115" fmla="*/ 1535 h 9685"/>
                              <a:gd name="T116" fmla="+- 0 6896 9424"/>
                              <a:gd name="T117" fmla="*/ T116 w 6129"/>
                              <a:gd name="T118" fmla="+- 0 1558 -1116"/>
                              <a:gd name="T119" fmla="*/ 1558 h 9685"/>
                              <a:gd name="T120" fmla="+- 0 6970 9424"/>
                              <a:gd name="T121" fmla="*/ T120 w 6129"/>
                              <a:gd name="T122" fmla="+- 0 1574 -1116"/>
                              <a:gd name="T123" fmla="*/ 1574 h 9685"/>
                              <a:gd name="T124" fmla="+- 0 7046 9424"/>
                              <a:gd name="T125" fmla="*/ T124 w 6129"/>
                              <a:gd name="T126" fmla="+- 0 1584 -1116"/>
                              <a:gd name="T127" fmla="*/ 1584 h 9685"/>
                              <a:gd name="T128" fmla="+- 0 7123 9424"/>
                              <a:gd name="T129" fmla="*/ T128 w 6129"/>
                              <a:gd name="T130" fmla="+- 0 1587 -1116"/>
                              <a:gd name="T131" fmla="*/ 1587 h 9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129" h="9685">
                                <a:moveTo>
                                  <a:pt x="-2301" y="2703"/>
                                </a:moveTo>
                                <a:lnTo>
                                  <a:pt x="-2225" y="2700"/>
                                </a:lnTo>
                                <a:lnTo>
                                  <a:pt x="-2175" y="2694"/>
                                </a:lnTo>
                                <a:moveTo>
                                  <a:pt x="-2803" y="1122"/>
                                </a:moveTo>
                                <a:lnTo>
                                  <a:pt x="-2863" y="1168"/>
                                </a:lnTo>
                                <a:lnTo>
                                  <a:pt x="-2920" y="1220"/>
                                </a:lnTo>
                                <a:lnTo>
                                  <a:pt x="-2972" y="1276"/>
                                </a:lnTo>
                                <a:lnTo>
                                  <a:pt x="-3018" y="1337"/>
                                </a:lnTo>
                                <a:lnTo>
                                  <a:pt x="-3059" y="1400"/>
                                </a:lnTo>
                                <a:lnTo>
                                  <a:pt x="-3094" y="1467"/>
                                </a:lnTo>
                                <a:lnTo>
                                  <a:pt x="-3123" y="1537"/>
                                </a:lnTo>
                                <a:lnTo>
                                  <a:pt x="-3146" y="1609"/>
                                </a:lnTo>
                                <a:lnTo>
                                  <a:pt x="-3163" y="1683"/>
                                </a:lnTo>
                                <a:lnTo>
                                  <a:pt x="-3173" y="1758"/>
                                </a:lnTo>
                                <a:lnTo>
                                  <a:pt x="-3176" y="1834"/>
                                </a:lnTo>
                                <a:lnTo>
                                  <a:pt x="-3173" y="1911"/>
                                </a:lnTo>
                                <a:lnTo>
                                  <a:pt x="-3163" y="1986"/>
                                </a:lnTo>
                                <a:lnTo>
                                  <a:pt x="-3146" y="2060"/>
                                </a:lnTo>
                                <a:lnTo>
                                  <a:pt x="-3123" y="2132"/>
                                </a:lnTo>
                                <a:lnTo>
                                  <a:pt x="-3094" y="2201"/>
                                </a:lnTo>
                                <a:lnTo>
                                  <a:pt x="-3059" y="2268"/>
                                </a:lnTo>
                                <a:lnTo>
                                  <a:pt x="-3018" y="2332"/>
                                </a:lnTo>
                                <a:lnTo>
                                  <a:pt x="-2972" y="2392"/>
                                </a:lnTo>
                                <a:lnTo>
                                  <a:pt x="-2920" y="2449"/>
                                </a:lnTo>
                                <a:lnTo>
                                  <a:pt x="-2863" y="2501"/>
                                </a:lnTo>
                                <a:lnTo>
                                  <a:pt x="-2802" y="2547"/>
                                </a:lnTo>
                                <a:lnTo>
                                  <a:pt x="-2738" y="2587"/>
                                </a:lnTo>
                                <a:lnTo>
                                  <a:pt x="-2671" y="2622"/>
                                </a:lnTo>
                                <a:lnTo>
                                  <a:pt x="-2601" y="2651"/>
                                </a:lnTo>
                                <a:lnTo>
                                  <a:pt x="-2528" y="2674"/>
                                </a:lnTo>
                                <a:lnTo>
                                  <a:pt x="-2454" y="2690"/>
                                </a:lnTo>
                                <a:lnTo>
                                  <a:pt x="-2378" y="2700"/>
                                </a:lnTo>
                                <a:lnTo>
                                  <a:pt x="-2301" y="2703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5" name="Freeform 1696"/>
                        <wps:cNvSpPr>
                          <a:spLocks/>
                        </wps:cNvSpPr>
                        <wps:spPr bwMode="auto">
                          <a:xfrm>
                            <a:off x="6685" y="283"/>
                            <a:ext cx="564" cy="870"/>
                          </a:xfrm>
                          <a:custGeom>
                            <a:avLst/>
                            <a:gdLst>
                              <a:gd name="T0" fmla="+- 0 7123 6685"/>
                              <a:gd name="T1" fmla="*/ T0 w 564"/>
                              <a:gd name="T2" fmla="+- 0 284 284"/>
                              <a:gd name="T3" fmla="*/ 284 h 870"/>
                              <a:gd name="T4" fmla="+- 0 7037 6685"/>
                              <a:gd name="T5" fmla="*/ T4 w 564"/>
                              <a:gd name="T6" fmla="+- 0 292 284"/>
                              <a:gd name="T7" fmla="*/ 292 h 870"/>
                              <a:gd name="T8" fmla="+- 0 6955 6685"/>
                              <a:gd name="T9" fmla="*/ T8 w 564"/>
                              <a:gd name="T10" fmla="+- 0 317 284"/>
                              <a:gd name="T11" fmla="*/ 317 h 870"/>
                              <a:gd name="T12" fmla="+- 0 6880 6685"/>
                              <a:gd name="T13" fmla="*/ T12 w 564"/>
                              <a:gd name="T14" fmla="+- 0 357 284"/>
                              <a:gd name="T15" fmla="*/ 357 h 870"/>
                              <a:gd name="T16" fmla="+- 0 6813 6685"/>
                              <a:gd name="T17" fmla="*/ T16 w 564"/>
                              <a:gd name="T18" fmla="+- 0 411 284"/>
                              <a:gd name="T19" fmla="*/ 411 h 870"/>
                              <a:gd name="T20" fmla="+- 0 6759 6685"/>
                              <a:gd name="T21" fmla="*/ T20 w 564"/>
                              <a:gd name="T22" fmla="+- 0 477 284"/>
                              <a:gd name="T23" fmla="*/ 477 h 870"/>
                              <a:gd name="T24" fmla="+- 0 6719 6685"/>
                              <a:gd name="T25" fmla="*/ T24 w 564"/>
                              <a:gd name="T26" fmla="+- 0 552 284"/>
                              <a:gd name="T27" fmla="*/ 552 h 870"/>
                              <a:gd name="T28" fmla="+- 0 6694 6685"/>
                              <a:gd name="T29" fmla="*/ T28 w 564"/>
                              <a:gd name="T30" fmla="+- 0 633 284"/>
                              <a:gd name="T31" fmla="*/ 633 h 870"/>
                              <a:gd name="T32" fmla="+- 0 6685 6685"/>
                              <a:gd name="T33" fmla="*/ T32 w 564"/>
                              <a:gd name="T34" fmla="+- 0 718 284"/>
                              <a:gd name="T35" fmla="*/ 718 h 870"/>
                              <a:gd name="T36" fmla="+- 0 6694 6685"/>
                              <a:gd name="T37" fmla="*/ T36 w 564"/>
                              <a:gd name="T38" fmla="+- 0 804 284"/>
                              <a:gd name="T39" fmla="*/ 804 h 870"/>
                              <a:gd name="T40" fmla="+- 0 6719 6685"/>
                              <a:gd name="T41" fmla="*/ T40 w 564"/>
                              <a:gd name="T42" fmla="+- 0 885 284"/>
                              <a:gd name="T43" fmla="*/ 885 h 870"/>
                              <a:gd name="T44" fmla="+- 0 6759 6685"/>
                              <a:gd name="T45" fmla="*/ T44 w 564"/>
                              <a:gd name="T46" fmla="+- 0 959 284"/>
                              <a:gd name="T47" fmla="*/ 959 h 870"/>
                              <a:gd name="T48" fmla="+- 0 6813 6685"/>
                              <a:gd name="T49" fmla="*/ T48 w 564"/>
                              <a:gd name="T50" fmla="+- 0 1026 284"/>
                              <a:gd name="T51" fmla="*/ 1026 h 870"/>
                              <a:gd name="T52" fmla="+- 0 6880 6685"/>
                              <a:gd name="T53" fmla="*/ T52 w 564"/>
                              <a:gd name="T54" fmla="+- 0 1080 284"/>
                              <a:gd name="T55" fmla="*/ 1080 h 870"/>
                              <a:gd name="T56" fmla="+- 0 6955 6685"/>
                              <a:gd name="T57" fmla="*/ T56 w 564"/>
                              <a:gd name="T58" fmla="+- 0 1120 284"/>
                              <a:gd name="T59" fmla="*/ 1120 h 870"/>
                              <a:gd name="T60" fmla="+- 0 7037 6685"/>
                              <a:gd name="T61" fmla="*/ T60 w 564"/>
                              <a:gd name="T62" fmla="+- 0 1144 284"/>
                              <a:gd name="T63" fmla="*/ 1144 h 870"/>
                              <a:gd name="T64" fmla="+- 0 7123 6685"/>
                              <a:gd name="T65" fmla="*/ T64 w 564"/>
                              <a:gd name="T66" fmla="+- 0 1153 284"/>
                              <a:gd name="T67" fmla="*/ 1153 h 870"/>
                              <a:gd name="T68" fmla="+- 0 7208 6685"/>
                              <a:gd name="T69" fmla="*/ T68 w 564"/>
                              <a:gd name="T70" fmla="+- 0 1144 284"/>
                              <a:gd name="T71" fmla="*/ 1144 h 870"/>
                              <a:gd name="T72" fmla="+- 0 7249 6685"/>
                              <a:gd name="T73" fmla="*/ T72 w 564"/>
                              <a:gd name="T74" fmla="+- 0 1132 284"/>
                              <a:gd name="T75" fmla="*/ 1132 h 870"/>
                              <a:gd name="T76" fmla="+- 0 7249 6685"/>
                              <a:gd name="T77" fmla="*/ T76 w 564"/>
                              <a:gd name="T78" fmla="+- 0 304 284"/>
                              <a:gd name="T79" fmla="*/ 304 h 870"/>
                              <a:gd name="T80" fmla="+- 0 7208 6685"/>
                              <a:gd name="T81" fmla="*/ T80 w 564"/>
                              <a:gd name="T82" fmla="+- 0 292 284"/>
                              <a:gd name="T83" fmla="*/ 292 h 870"/>
                              <a:gd name="T84" fmla="+- 0 7123 6685"/>
                              <a:gd name="T85" fmla="*/ T84 w 564"/>
                              <a:gd name="T86" fmla="+- 0 284 284"/>
                              <a:gd name="T87" fmla="*/ 28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8" y="0"/>
                                </a:move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4" y="193"/>
                                </a:lnTo>
                                <a:lnTo>
                                  <a:pt x="34" y="268"/>
                                </a:lnTo>
                                <a:lnTo>
                                  <a:pt x="9" y="349"/>
                                </a:lnTo>
                                <a:lnTo>
                                  <a:pt x="0" y="434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8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4" y="848"/>
                                </a:lnTo>
                                <a:lnTo>
                                  <a:pt x="564" y="20"/>
                                </a:lnTo>
                                <a:lnTo>
                                  <a:pt x="523" y="8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" name="Freeform 1695"/>
                        <wps:cNvSpPr>
                          <a:spLocks/>
                        </wps:cNvSpPr>
                        <wps:spPr bwMode="auto">
                          <a:xfrm>
                            <a:off x="6685" y="283"/>
                            <a:ext cx="564" cy="870"/>
                          </a:xfrm>
                          <a:custGeom>
                            <a:avLst/>
                            <a:gdLst>
                              <a:gd name="T0" fmla="+- 0 7123 6685"/>
                              <a:gd name="T1" fmla="*/ T0 w 564"/>
                              <a:gd name="T2" fmla="+- 0 1153 284"/>
                              <a:gd name="T3" fmla="*/ 1153 h 870"/>
                              <a:gd name="T4" fmla="+- 0 7208 6685"/>
                              <a:gd name="T5" fmla="*/ T4 w 564"/>
                              <a:gd name="T6" fmla="+- 0 1144 284"/>
                              <a:gd name="T7" fmla="*/ 1144 h 870"/>
                              <a:gd name="T8" fmla="+- 0 7249 6685"/>
                              <a:gd name="T9" fmla="*/ T8 w 564"/>
                              <a:gd name="T10" fmla="+- 0 1132 284"/>
                              <a:gd name="T11" fmla="*/ 1132 h 870"/>
                              <a:gd name="T12" fmla="+- 0 7249 6685"/>
                              <a:gd name="T13" fmla="*/ T12 w 564"/>
                              <a:gd name="T14" fmla="+- 0 304 284"/>
                              <a:gd name="T15" fmla="*/ 304 h 870"/>
                              <a:gd name="T16" fmla="+- 0 7208 6685"/>
                              <a:gd name="T17" fmla="*/ T16 w 564"/>
                              <a:gd name="T18" fmla="+- 0 292 284"/>
                              <a:gd name="T19" fmla="*/ 292 h 870"/>
                              <a:gd name="T20" fmla="+- 0 7123 6685"/>
                              <a:gd name="T21" fmla="*/ T20 w 564"/>
                              <a:gd name="T22" fmla="+- 0 284 284"/>
                              <a:gd name="T23" fmla="*/ 284 h 870"/>
                              <a:gd name="T24" fmla="+- 0 7037 6685"/>
                              <a:gd name="T25" fmla="*/ T24 w 564"/>
                              <a:gd name="T26" fmla="+- 0 292 284"/>
                              <a:gd name="T27" fmla="*/ 292 h 870"/>
                              <a:gd name="T28" fmla="+- 0 6955 6685"/>
                              <a:gd name="T29" fmla="*/ T28 w 564"/>
                              <a:gd name="T30" fmla="+- 0 317 284"/>
                              <a:gd name="T31" fmla="*/ 317 h 870"/>
                              <a:gd name="T32" fmla="+- 0 6880 6685"/>
                              <a:gd name="T33" fmla="*/ T32 w 564"/>
                              <a:gd name="T34" fmla="+- 0 357 284"/>
                              <a:gd name="T35" fmla="*/ 357 h 870"/>
                              <a:gd name="T36" fmla="+- 0 6813 6685"/>
                              <a:gd name="T37" fmla="*/ T36 w 564"/>
                              <a:gd name="T38" fmla="+- 0 411 284"/>
                              <a:gd name="T39" fmla="*/ 411 h 870"/>
                              <a:gd name="T40" fmla="+- 0 6759 6685"/>
                              <a:gd name="T41" fmla="*/ T40 w 564"/>
                              <a:gd name="T42" fmla="+- 0 477 284"/>
                              <a:gd name="T43" fmla="*/ 477 h 870"/>
                              <a:gd name="T44" fmla="+- 0 6719 6685"/>
                              <a:gd name="T45" fmla="*/ T44 w 564"/>
                              <a:gd name="T46" fmla="+- 0 552 284"/>
                              <a:gd name="T47" fmla="*/ 552 h 870"/>
                              <a:gd name="T48" fmla="+- 0 6694 6685"/>
                              <a:gd name="T49" fmla="*/ T48 w 564"/>
                              <a:gd name="T50" fmla="+- 0 633 284"/>
                              <a:gd name="T51" fmla="*/ 633 h 870"/>
                              <a:gd name="T52" fmla="+- 0 6685 6685"/>
                              <a:gd name="T53" fmla="*/ T52 w 564"/>
                              <a:gd name="T54" fmla="+- 0 718 284"/>
                              <a:gd name="T55" fmla="*/ 718 h 870"/>
                              <a:gd name="T56" fmla="+- 0 6694 6685"/>
                              <a:gd name="T57" fmla="*/ T56 w 564"/>
                              <a:gd name="T58" fmla="+- 0 804 284"/>
                              <a:gd name="T59" fmla="*/ 804 h 870"/>
                              <a:gd name="T60" fmla="+- 0 6719 6685"/>
                              <a:gd name="T61" fmla="*/ T60 w 564"/>
                              <a:gd name="T62" fmla="+- 0 885 284"/>
                              <a:gd name="T63" fmla="*/ 885 h 870"/>
                              <a:gd name="T64" fmla="+- 0 6759 6685"/>
                              <a:gd name="T65" fmla="*/ T64 w 564"/>
                              <a:gd name="T66" fmla="+- 0 959 284"/>
                              <a:gd name="T67" fmla="*/ 959 h 870"/>
                              <a:gd name="T68" fmla="+- 0 6813 6685"/>
                              <a:gd name="T69" fmla="*/ T68 w 564"/>
                              <a:gd name="T70" fmla="+- 0 1026 284"/>
                              <a:gd name="T71" fmla="*/ 1026 h 870"/>
                              <a:gd name="T72" fmla="+- 0 6880 6685"/>
                              <a:gd name="T73" fmla="*/ T72 w 564"/>
                              <a:gd name="T74" fmla="+- 0 1080 284"/>
                              <a:gd name="T75" fmla="*/ 1080 h 870"/>
                              <a:gd name="T76" fmla="+- 0 6955 6685"/>
                              <a:gd name="T77" fmla="*/ T76 w 564"/>
                              <a:gd name="T78" fmla="+- 0 1120 284"/>
                              <a:gd name="T79" fmla="*/ 1120 h 870"/>
                              <a:gd name="T80" fmla="+- 0 7037 6685"/>
                              <a:gd name="T81" fmla="*/ T80 w 564"/>
                              <a:gd name="T82" fmla="+- 0 1144 284"/>
                              <a:gd name="T83" fmla="*/ 1144 h 870"/>
                              <a:gd name="T84" fmla="+- 0 7123 6685"/>
                              <a:gd name="T85" fmla="*/ T84 w 564"/>
                              <a:gd name="T86" fmla="+- 0 1153 284"/>
                              <a:gd name="T87" fmla="*/ 1153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8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4" y="848"/>
                                </a:lnTo>
                                <a:lnTo>
                                  <a:pt x="564" y="20"/>
                                </a:lnTo>
                                <a:lnTo>
                                  <a:pt x="523" y="8"/>
                                </a:lnTo>
                                <a:lnTo>
                                  <a:pt x="438" y="0"/>
                                </a:ln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4" y="193"/>
                                </a:lnTo>
                                <a:lnTo>
                                  <a:pt x="34" y="268"/>
                                </a:lnTo>
                                <a:lnTo>
                                  <a:pt x="9" y="349"/>
                                </a:lnTo>
                                <a:lnTo>
                                  <a:pt x="0" y="434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8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7" name="Line 1694"/>
                        <wps:cNvCnPr>
                          <a:cxnSpLocks noChangeShapeType="1"/>
                        </wps:cNvCnPr>
                        <wps:spPr bwMode="auto">
                          <a:xfrm>
                            <a:off x="5062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8" name="Line 1693"/>
                        <wps:cNvCnPr>
                          <a:cxnSpLocks noChangeShapeType="1"/>
                        </wps:cNvCnPr>
                        <wps:spPr bwMode="auto">
                          <a:xfrm>
                            <a:off x="5499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9" name="Line 1692"/>
                        <wps:cNvCnPr>
                          <a:cxnSpLocks noChangeShapeType="1"/>
                        </wps:cNvCnPr>
                        <wps:spPr bwMode="auto">
                          <a:xfrm>
                            <a:off x="5937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0" name="Line 1691"/>
                        <wps:cNvCnPr>
                          <a:cxnSpLocks noChangeShapeType="1"/>
                        </wps:cNvCnPr>
                        <wps:spPr bwMode="auto">
                          <a:xfrm>
                            <a:off x="6374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1" name="Line 1690"/>
                        <wps:cNvCnPr>
                          <a:cxnSpLocks noChangeShapeType="1"/>
                        </wps:cNvCnPr>
                        <wps:spPr bwMode="auto">
                          <a:xfrm>
                            <a:off x="6811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2" name="Line 1689"/>
                        <wps:cNvCnPr>
                          <a:cxnSpLocks noChangeShapeType="1"/>
                        </wps:cNvCnPr>
                        <wps:spPr bwMode="auto">
                          <a:xfrm>
                            <a:off x="7249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3" name="Freeform 1688"/>
                        <wps:cNvSpPr>
                          <a:spLocks/>
                        </wps:cNvSpPr>
                        <wps:spPr bwMode="auto">
                          <a:xfrm>
                            <a:off x="5050" y="2178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" name="Line 1687"/>
                        <wps:cNvCnPr>
                          <a:cxnSpLocks noChangeShapeType="1"/>
                        </wps:cNvCnPr>
                        <wps:spPr bwMode="auto">
                          <a:xfrm>
                            <a:off x="5062" y="21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5" name="Freeform 1686"/>
                        <wps:cNvSpPr>
                          <a:spLocks/>
                        </wps:cNvSpPr>
                        <wps:spPr bwMode="auto">
                          <a:xfrm>
                            <a:off x="5050" y="1744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" name="Line 1685"/>
                        <wps:cNvCnPr>
                          <a:cxnSpLocks noChangeShapeType="1"/>
                        </wps:cNvCnPr>
                        <wps:spPr bwMode="auto">
                          <a:xfrm>
                            <a:off x="5062" y="17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7" name="Freeform 1684"/>
                        <wps:cNvSpPr>
                          <a:spLocks/>
                        </wps:cNvSpPr>
                        <wps:spPr bwMode="auto">
                          <a:xfrm>
                            <a:off x="5050" y="1309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" name="Line 1683"/>
                        <wps:cNvCnPr>
                          <a:cxnSpLocks noChangeShapeType="1"/>
                        </wps:cNvCnPr>
                        <wps:spPr bwMode="auto">
                          <a:xfrm>
                            <a:off x="5062" y="13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" name="Freeform 1682"/>
                        <wps:cNvSpPr>
                          <a:spLocks/>
                        </wps:cNvSpPr>
                        <wps:spPr bwMode="auto">
                          <a:xfrm>
                            <a:off x="5050" y="875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" name="Line 1681"/>
                        <wps:cNvCnPr>
                          <a:cxnSpLocks noChangeShapeType="1"/>
                        </wps:cNvCnPr>
                        <wps:spPr bwMode="auto">
                          <a:xfrm>
                            <a:off x="5062" y="8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1" name="Freeform 1680"/>
                        <wps:cNvSpPr>
                          <a:spLocks/>
                        </wps:cNvSpPr>
                        <wps:spPr bwMode="auto">
                          <a:xfrm>
                            <a:off x="5050" y="440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" name="Line 1679"/>
                        <wps:cNvCnPr>
                          <a:cxnSpLocks noChangeShapeType="1"/>
                        </wps:cNvCnPr>
                        <wps:spPr bwMode="auto">
                          <a:xfrm>
                            <a:off x="5062" y="4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3" name="Freeform 1678"/>
                        <wps:cNvSpPr>
                          <a:spLocks/>
                        </wps:cNvSpPr>
                        <wps:spPr bwMode="auto">
                          <a:xfrm>
                            <a:off x="5050" y="6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4" name="Line 1677"/>
                        <wps:cNvCnPr>
                          <a:cxnSpLocks noChangeShapeType="1"/>
                        </wps:cNvCnPr>
                        <wps:spPr bwMode="auto">
                          <a:xfrm>
                            <a:off x="5062" y="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5" name="AutoShape 1676"/>
                        <wps:cNvSpPr>
                          <a:spLocks/>
                        </wps:cNvSpPr>
                        <wps:spPr bwMode="auto">
                          <a:xfrm>
                            <a:off x="2160" y="-1117"/>
                            <a:ext cx="13392" cy="13306"/>
                          </a:xfrm>
                          <a:custGeom>
                            <a:avLst/>
                            <a:gdLst>
                              <a:gd name="T0" fmla="+- 0 5062 2160"/>
                              <a:gd name="T1" fmla="*/ T0 w 13392"/>
                              <a:gd name="T2" fmla="+- 0 2179 -1116"/>
                              <a:gd name="T3" fmla="*/ 2179 h 13306"/>
                              <a:gd name="T4" fmla="+- 0 7249 2160"/>
                              <a:gd name="T5" fmla="*/ T4 w 13392"/>
                              <a:gd name="T6" fmla="+- 0 2179 -1116"/>
                              <a:gd name="T7" fmla="*/ 2179 h 13306"/>
                              <a:gd name="T8" fmla="+- 0 5062 2160"/>
                              <a:gd name="T9" fmla="*/ T8 w 13392"/>
                              <a:gd name="T10" fmla="+- 0 6 -1116"/>
                              <a:gd name="T11" fmla="*/ 6 h 13306"/>
                              <a:gd name="T12" fmla="+- 0 7249 2160"/>
                              <a:gd name="T13" fmla="*/ T12 w 13392"/>
                              <a:gd name="T14" fmla="+- 0 6 -1116"/>
                              <a:gd name="T15" fmla="*/ 6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2902" y="3295"/>
                                </a:moveTo>
                                <a:lnTo>
                                  <a:pt x="5089" y="3295"/>
                                </a:lnTo>
                                <a:moveTo>
                                  <a:pt x="2902" y="1122"/>
                                </a:moveTo>
                                <a:lnTo>
                                  <a:pt x="5089" y="1122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E1073" id="Group 1675" o:spid="_x0000_s1026" style="position:absolute;margin-left:252.5pt;margin-top:.25pt;width:110pt;height:109.3pt;z-index:-251657728;mso-position-horizontal-relative:page" coordorigin="5050,5" coordsize="2200,2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">
                <v:rect id="Rectangle 1750" o:spid="_x0000_s1027" style="position:absolute;left:506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" fillcolor="#7f7f7f" stroked="f">
                  <v:fill opacity="13107f"/>
                </v:rect>
                <v:rect id="Rectangle 1749" o:spid="_x0000_s1028" style="position:absolute;left:506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" filled="f" strokeweight=".05761mm"/>
                <v:rect id="Rectangle 1748" o:spid="_x0000_s1029" style="position:absolute;left:506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" fillcolor="#7f7f7f" stroked="f">
                  <v:fill opacity="13107f"/>
                </v:rect>
                <v:rect id="Rectangle 1747" o:spid="_x0000_s1030" style="position:absolute;left:506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" filled="f" strokeweight=".05761mm"/>
                <v:rect id="Rectangle 1746" o:spid="_x0000_s1031" style="position:absolute;left:506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" fillcolor="#7f7f7f" stroked="f">
                  <v:fill opacity="13107f"/>
                </v:rect>
                <v:rect id="Rectangle 1745" o:spid="_x0000_s1032" style="position:absolute;left:506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" filled="f" strokeweight=".05761mm"/>
                <v:rect id="Rectangle 1744" o:spid="_x0000_s1033" style="position:absolute;left:506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" fillcolor="#7f7f7f" stroked="f">
                  <v:fill opacity="13107f"/>
                </v:rect>
                <v:rect id="Rectangle 1743" o:spid="_x0000_s1034" style="position:absolute;left:506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" filled="f" strokeweight=".05761mm"/>
                <v:rect id="Rectangle 1742" o:spid="_x0000_s1035" style="position:absolute;left:506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" fillcolor="#7f7f7f" stroked="f">
                  <v:fill opacity="13107f"/>
                </v:rect>
                <v:rect id="Rectangle 1741" o:spid="_x0000_s1036" style="position:absolute;left:506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" filled="f" strokeweight=".05761mm"/>
                <v:rect id="Rectangle 1740" o:spid="_x0000_s1037" style="position:absolute;left:5499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" fillcolor="#7f7f7f" stroked="f">
                  <v:fill opacity="13107f"/>
                </v:rect>
                <v:rect id="Rectangle 1739" o:spid="_x0000_s1038" style="position:absolute;left:5499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" filled="f" strokeweight=".05761mm"/>
                <v:rect id="Rectangle 1738" o:spid="_x0000_s1039" style="position:absolute;left:5499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" fillcolor="#7f7f7f" stroked="f">
                  <v:fill opacity="13107f"/>
                </v:rect>
                <v:rect id="Rectangle 1737" o:spid="_x0000_s1040" style="position:absolute;left:5499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" filled="f" strokeweight=".05761mm"/>
                <v:rect id="Rectangle 1736" o:spid="_x0000_s1041" style="position:absolute;left:5499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" fillcolor="#7f7f7f" stroked="f">
                  <v:fill opacity="13107f"/>
                </v:rect>
                <v:rect id="Rectangle 1735" o:spid="_x0000_s1042" style="position:absolute;left:5499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" filled="f" strokeweight=".05761mm"/>
                <v:rect id="Rectangle 1734" o:spid="_x0000_s1043" style="position:absolute;left:5499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" fillcolor="#7f7f7f" stroked="f">
                  <v:fill opacity="13107f"/>
                </v:rect>
                <v:rect id="Rectangle 1733" o:spid="_x0000_s1044" style="position:absolute;left:5499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" filled="f" strokeweight=".05761mm"/>
                <v:rect id="Rectangle 1732" o:spid="_x0000_s1045" style="position:absolute;left:5499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" fillcolor="#7f7f7f" stroked="f">
                  <v:fill opacity="13107f"/>
                </v:rect>
                <v:rect id="Rectangle 1731" o:spid="_x0000_s1046" style="position:absolute;left:5499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" filled="f" strokeweight=".05761mm"/>
                <v:rect id="Rectangle 1730" o:spid="_x0000_s1047" style="position:absolute;left:5936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" fillcolor="#7f7f7f" stroked="f">
                  <v:fill opacity="13107f"/>
                </v:rect>
                <v:rect id="Rectangle 1729" o:spid="_x0000_s1048" style="position:absolute;left:5936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" filled="f" strokeweight=".05761mm"/>
                <v:rect id="Rectangle 1728" o:spid="_x0000_s1049" style="position:absolute;left:5936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" fillcolor="#7f7f7f" stroked="f">
                  <v:fill opacity="13107f"/>
                </v:rect>
                <v:rect id="Rectangle 1727" o:spid="_x0000_s1050" style="position:absolute;left:5936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" filled="f" strokeweight=".05761mm"/>
                <v:rect id="Rectangle 1726" o:spid="_x0000_s1051" style="position:absolute;left:5936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" fillcolor="#7f7f7f" stroked="f">
                  <v:fill opacity="13107f"/>
                </v:rect>
                <v:rect id="Rectangle 1725" o:spid="_x0000_s1052" style="position:absolute;left:5936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" filled="f" strokeweight=".05761mm"/>
                <v:rect id="Rectangle 1724" o:spid="_x0000_s1053" style="position:absolute;left:5936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" fillcolor="#7f7f7f" stroked="f">
                  <v:fill opacity="13107f"/>
                </v:rect>
                <v:rect id="Rectangle 1723" o:spid="_x0000_s1054" style="position:absolute;left:5936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" filled="f" strokeweight=".05761mm"/>
                <v:rect id="Rectangle 1722" o:spid="_x0000_s1055" style="position:absolute;left:5936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" fillcolor="#7f7f7f" stroked="f">
                  <v:fill opacity="13107f"/>
                </v:rect>
                <v:rect id="Rectangle 1721" o:spid="_x0000_s1056" style="position:absolute;left:5936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" filled="f" strokeweight=".05761mm"/>
                <v:rect id="Rectangle 1720" o:spid="_x0000_s1057" style="position:absolute;left:6373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" fillcolor="#7f7f7f" stroked="f">
                  <v:fill opacity="13107f"/>
                </v:rect>
                <v:rect id="Rectangle 1719" o:spid="_x0000_s1058" style="position:absolute;left:6373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" filled="f" strokeweight=".05761mm"/>
                <v:rect id="Rectangle 1718" o:spid="_x0000_s1059" style="position:absolute;left:6373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" fillcolor="#7f7f7f" stroked="f">
                  <v:fill opacity="13107f"/>
                </v:rect>
                <v:rect id="Rectangle 1717" o:spid="_x0000_s1060" style="position:absolute;left:6373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" filled="f" strokeweight=".05761mm"/>
                <v:rect id="Rectangle 1716" o:spid="_x0000_s1061" style="position:absolute;left:6373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" fillcolor="#7f7f7f" stroked="f">
                  <v:fill opacity="13107f"/>
                </v:rect>
                <v:rect id="Rectangle 1715" o:spid="_x0000_s1062" style="position:absolute;left:6373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" filled="f" strokeweight=".05761mm"/>
                <v:rect id="Rectangle 1714" o:spid="_x0000_s1063" style="position:absolute;left:6373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" fillcolor="#7f7f7f" stroked="f">
                  <v:fill opacity="13107f"/>
                </v:rect>
                <v:rect id="Rectangle 1713" o:spid="_x0000_s1064" style="position:absolute;left:6373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" filled="f" strokeweight=".05761mm"/>
                <v:rect id="Rectangle 1712" o:spid="_x0000_s1065" style="position:absolute;left:6373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" fillcolor="#7f7f7f" stroked="f">
                  <v:fill opacity="13107f"/>
                </v:rect>
                <v:rect id="Rectangle 1711" o:spid="_x0000_s1066" style="position:absolute;left:6373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" filled="f" strokeweight=".05761mm"/>
                <v:rect id="Rectangle 1710" o:spid="_x0000_s1067" style="position:absolute;left:681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" fillcolor="#7f7f7f" stroked="f">
                  <v:fill opacity="13107f"/>
                </v:rect>
                <v:rect id="Rectangle 1709" o:spid="_x0000_s1068" style="position:absolute;left:681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" filled="f" strokeweight=".05761mm"/>
                <v:rect id="Rectangle 1708" o:spid="_x0000_s1069" style="position:absolute;left:681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" fillcolor="#7f7f7f" stroked="f">
                  <v:fill opacity="13107f"/>
                </v:rect>
                <v:rect id="Rectangle 1707" o:spid="_x0000_s1070" style="position:absolute;left:681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" filled="f" strokeweight=".05761mm"/>
                <v:rect id="Rectangle 1706" o:spid="_x0000_s1071" style="position:absolute;left:681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" fillcolor="#7f7f7f" stroked="f">
                  <v:fill opacity="13107f"/>
                </v:rect>
                <v:rect id="Rectangle 1705" o:spid="_x0000_s1072" style="position:absolute;left:681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" filled="f" strokeweight=".05761mm"/>
                <v:rect id="Rectangle 1704" o:spid="_x0000_s1073" style="position:absolute;left:681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" fillcolor="#7f7f7f" stroked="f">
                  <v:fill opacity="13107f"/>
                </v:rect>
                <v:rect id="Rectangle 1703" o:spid="_x0000_s1074" style="position:absolute;left:681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" filled="f" strokeweight=".05761mm"/>
                <v:rect id="Rectangle 1702" o:spid="_x0000_s1075" style="position:absolute;left:681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" fillcolor="#7f7f7f" stroked="f">
                  <v:fill opacity="13107f"/>
                </v:rect>
                <v:rect id="Rectangle 1701" o:spid="_x0000_s1076" style="position:absolute;left:681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" filled="f" strokeweight=".05761mm"/>
                <v:shape id="Freeform 1700" o:spid="_x0000_s1077" style="position:absolute;left:5061;top:666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" path="m698,1513r83,-86l828,1367r41,-64l904,1236r29,-69l956,1095r16,-74l982,946r4,-77l982,793,972,717,956,644,933,572,904,502,869,435,828,371,781,311,730,255,673,203,612,157,548,116,480,81,410,53,338,30,264,13,188,3,111,,34,3,,8e" filled="f" strokecolor="red" strokeweight=".05761mm">
                  <v:path arrowok="t" o:connecttype="custom" o:connectlocs="698,2179;781,2093;828,2033;869,1969;904,1902;933,1833;956,1761;972,1687;982,1612;986,1535;982,1459;972,1383;956,1310;933,1238;904,1168;869,1101;828,1037;781,977;730,921;673,869;612,823;548,782;480,747;410,719;338,696;264,679;188,669;111,666;34,669;0,674" o:connectangles="0,0,0,0,0,0,0,0,0,0,0,0,0,0,0,0,0,0,0,0,0,0,0,0,0,0,0,0,0,0"/>
                </v:shape>
                <v:shape id="Freeform 1699" o:spid="_x0000_s1078" style="position:absolute;left:50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" path="m111,l25,8,,16,,853r25,7l111,869r86,-9l278,836r76,-40l420,741r55,-66l515,600r25,-81l548,434r-8,-85l515,268,475,193,420,127,354,73,278,33,197,8,111,xe" fillcolor="red" stroked="f">
                  <v:fill opacity="13107f"/>
                  <v:path arrowok="t" o:connecttype="custom" o:connectlocs="111,1101;25,1109;0,1117;0,1954;25,1961;111,1970;197,1961;278,1937;354,1897;420,1842;475,1776;515,1701;540,1620;548,1535;540,1450;515,1369;475,1294;420,1228;354,1174;278,1134;197,1109;111,1101" o:connectangles="0,0,0,0,0,0,0,0,0,0,0,0,0,0,0,0,0,0,0,0,0,0"/>
                </v:shape>
                <v:shape id="Freeform 1698" o:spid="_x0000_s1079" style="position:absolute;left:50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" path="m111,869r86,-9l278,836r76,-40l420,741r55,-66l515,600r25,-81l548,434r-8,-85l515,268,475,193,420,127,354,73,278,33,197,8,111,,25,8,,16,,853r25,7l111,869e" filled="f" strokecolor="red" strokeweight=".05761mm">
                  <v:path arrowok="t" o:connecttype="custom" o:connectlocs="111,1970;197,1961;278,1937;354,1897;420,1842;475,1776;515,1701;540,1620;548,1535;540,1450;515,1369;475,1294;420,1228;354,1174;278,1134;197,1109;111,1101;25,1109;0,1117;0,1954;25,1961;111,1970" o:connectangles="0,0,0,0,0,0,0,0,0,0,0,0,0,0,0,0,0,0,0,0,0,0"/>
                </v:shape>
                <v:shape id="AutoShape 1697" o:spid="_x0000_s1080" style="position:absolute;left:9423;top:-1117;width:6129;height:9685;visibility:visible;mso-wrap-style:square;v-text-anchor:top" coordsize="6129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" path="m-2301,2703r76,-3l-2175,2694m-2803,1122r-60,46l-2920,1220r-52,56l-3018,1337r-41,63l-3094,1467r-29,70l-3146,1609r-17,74l-3173,1758r-3,76l-3173,1911r10,75l-3146,2060r23,72l-3094,2201r35,67l-3018,2332r46,60l-2920,2449r57,52l-2802,2547r64,40l-2671,2622r70,29l-2528,2674r74,16l-2378,2700r77,3e" filled="f" strokecolor="red" strokeweight=".05761mm">
                  <v:path arrowok="t" o:connecttype="custom" o:connectlocs="-2301,1587;-2225,1584;-2175,1578;-2803,6;-2863,52;-2920,104;-2972,160;-3018,221;-3059,284;-3094,351;-3123,421;-3146,493;-3163,567;-3173,642;-3176,718;-3173,795;-3163,870;-3146,944;-3123,1016;-3094,1085;-3059,1152;-3018,1216;-2972,1276;-2920,1333;-2863,1385;-2802,1431;-2738,1471;-2671,1506;-2601,1535;-2528,1558;-2454,1574;-2378,1584;-2301,1587" o:connectangles="0,0,0,0,0,0,0,0,0,0,0,0,0,0,0,0,0,0,0,0,0,0,0,0,0,0,0,0,0,0,0,0,0"/>
                </v:shape>
                <v:shape id="Freeform 1696" o:spid="_x0000_s1081" style="position:absolute;left:6685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" path="m438,l352,8,270,33,195,73r-67,54l74,193,34,268,9,349,,434r9,86l34,601r40,74l128,742r67,54l270,836r82,24l438,869r85,-9l564,848r,-828l523,8,438,xe" fillcolor="red" stroked="f">
                  <v:fill opacity="13107f"/>
                  <v:path arrowok="t" o:connecttype="custom" o:connectlocs="438,284;352,292;270,317;195,357;128,411;74,477;34,552;9,633;0,718;9,804;34,885;74,959;128,1026;195,1080;270,1120;352,1144;438,1153;523,1144;564,1132;564,304;523,292;438,284" o:connectangles="0,0,0,0,0,0,0,0,0,0,0,0,0,0,0,0,0,0,0,0,0,0"/>
                </v:shape>
                <v:shape id="Freeform 1695" o:spid="_x0000_s1082" style="position:absolute;left:6685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" path="m438,869r85,-9l564,848r,-828l523,8,438,,352,8,270,33,195,73r-67,54l74,193,34,268,9,349,,434r9,86l34,601r40,74l128,742r67,54l270,836r82,24l438,869e" filled="f" strokecolor="red" strokeweight=".05761mm">
                  <v:path arrowok="t" o:connecttype="custom" o:connectlocs="438,1153;523,1144;564,1132;564,304;523,292;438,284;352,292;270,317;195,357;128,411;74,477;34,552;9,633;0,718;9,804;34,885;74,959;128,1026;195,1080;270,1120;352,1144;438,1153" o:connectangles="0,0,0,0,0,0,0,0,0,0,0,0,0,0,0,0,0,0,0,0,0,0"/>
                </v:shape>
                <v:line id="Line 1694" o:spid="_x0000_s1083" style="position:absolute;visibility:visible;mso-wrap-style:square" from="5062,6" to="506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" strokeweight=".04608mm"/>
                <v:line id="Line 1693" o:spid="_x0000_s1084" style="position:absolute;visibility:visible;mso-wrap-style:square" from="5499,2179" to="549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" strokeweight=".04608mm"/>
                <v:line id="Line 1692" o:spid="_x0000_s1085" style="position:absolute;visibility:visible;mso-wrap-style:square" from="5937,2179" to="5937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" strokeweight=".04608mm"/>
                <v:line id="Line 1691" o:spid="_x0000_s1086" style="position:absolute;visibility:visible;mso-wrap-style:square" from="6374,2179" to="6374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" strokeweight=".04608mm"/>
                <v:line id="Line 1690" o:spid="_x0000_s1087" style="position:absolute;visibility:visible;mso-wrap-style:square" from="6811,2179" to="6811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" strokeweight=".04608mm"/>
                <v:line id="Line 1689" o:spid="_x0000_s1088" style="position:absolute;visibility:visible;mso-wrap-style:square" from="7249,6" to="724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" strokeweight=".04608mm"/>
                <v:shape id="Freeform 1688" o:spid="_x0000_s1089" style="position:absolute;left:5050;top:2178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" path="m12,l,e" fillcolor="black" stroked="f">
                  <v:path arrowok="t" o:connecttype="custom" o:connectlocs="12,0;0,0" o:connectangles="0,0"/>
                </v:shape>
                <v:line id="Line 1687" o:spid="_x0000_s1090" style="position:absolute;visibility:visible;mso-wrap-style:square" from="5062,2179" to="5062,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" strokeweight=".04608mm"/>
                <v:shape id="Freeform 1686" o:spid="_x0000_s1091" style="position:absolute;left:5050;top:1744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685" o:spid="_x0000_s1092" style="position:absolute;visibility:visible;mso-wrap-style:square" from="5062,1744" to="5062,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" strokeweight=".04608mm"/>
                <v:shape id="Freeform 1684" o:spid="_x0000_s1093" style="position:absolute;left:5050;top:130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" path="m12,l,e" fillcolor="black" stroked="f">
                  <v:path arrowok="t" o:connecttype="custom" o:connectlocs="12,0;0,0" o:connectangles="0,0"/>
                </v:shape>
                <v:line id="Line 1683" o:spid="_x0000_s1094" style="position:absolute;visibility:visible;mso-wrap-style:square" from="5062,1310" to="5062,1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" strokeweight=".04608mm"/>
                <v:shape id="Freeform 1682" o:spid="_x0000_s1095" style="position:absolute;left:5050;top:87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681" o:spid="_x0000_s1096" style="position:absolute;visibility:visible;mso-wrap-style:square" from="5062,875" to="5062,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" strokeweight=".04608mm"/>
                <v:shape id="Freeform 1680" o:spid="_x0000_s1097" style="position:absolute;left:5050;top:44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679" o:spid="_x0000_s1098" style="position:absolute;visibility:visible;mso-wrap-style:square" from="5062,441" to="5062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" strokeweight=".04608mm"/>
                <v:shape id="Freeform 1678" o:spid="_x0000_s1099" style="position:absolute;left:5050;top: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" path="m12,l,e" fillcolor="black" stroked="f">
                  <v:path arrowok="t" o:connecttype="custom" o:connectlocs="12,0;0,0" o:connectangles="0,0"/>
                </v:shape>
                <v:line id="Line 1677" o:spid="_x0000_s1100" style="position:absolute;visibility:visible;mso-wrap-style:square" from="5062,6" to="506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" strokeweight=".04608mm"/>
                <v:shape id="AutoShape 1676" o:spid="_x0000_s1101" style="position:absolute;left:2160;top:-1117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" path="m2902,3295r2187,m2902,1122r2187,e" filled="f" strokeweight=".04608mm">
                  <v:path arrowok="t" o:connecttype="custom" o:connectlocs="2902,2179;5089,2179;2902,6;5089,6" o:connectangles="0,0,0,0"/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02E1C802" wp14:editId="7230552E">
                <wp:simplePos x="0" y="0"/>
                <wp:positionH relativeFrom="page">
                  <wp:posOffset>5048250</wp:posOffset>
                </wp:positionH>
                <wp:positionV relativeFrom="paragraph">
                  <wp:posOffset>3175</wp:posOffset>
                </wp:positionV>
                <wp:extent cx="1397000" cy="1388110"/>
                <wp:effectExtent l="9525" t="8890" r="12700" b="12700"/>
                <wp:wrapNone/>
                <wp:docPr id="1601" name="Group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7950" y="5"/>
                          <a:chExt cx="2200" cy="2186"/>
                        </a:xfrm>
                      </wpg:grpSpPr>
                      <wps:wsp>
                        <wps:cNvPr id="1602" name="Rectangle 1674"/>
                        <wps:cNvSpPr>
                          <a:spLocks noChangeArrowheads="1"/>
                        </wps:cNvSpPr>
                        <wps:spPr bwMode="auto">
                          <a:xfrm>
                            <a:off x="7961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" name="Rectangle 1673"/>
                        <wps:cNvSpPr>
                          <a:spLocks noChangeArrowheads="1"/>
                        </wps:cNvSpPr>
                        <wps:spPr bwMode="auto">
                          <a:xfrm>
                            <a:off x="7961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" name="Rectangle 1672"/>
                        <wps:cNvSpPr>
                          <a:spLocks noChangeArrowheads="1"/>
                        </wps:cNvSpPr>
                        <wps:spPr bwMode="auto">
                          <a:xfrm>
                            <a:off x="7961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" name="Rectangle 1671"/>
                        <wps:cNvSpPr>
                          <a:spLocks noChangeArrowheads="1"/>
                        </wps:cNvSpPr>
                        <wps:spPr bwMode="auto">
                          <a:xfrm>
                            <a:off x="7961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" name="Rectangle 1670"/>
                        <wps:cNvSpPr>
                          <a:spLocks noChangeArrowheads="1"/>
                        </wps:cNvSpPr>
                        <wps:spPr bwMode="auto">
                          <a:xfrm>
                            <a:off x="7961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" name="Rectangle 1669"/>
                        <wps:cNvSpPr>
                          <a:spLocks noChangeArrowheads="1"/>
                        </wps:cNvSpPr>
                        <wps:spPr bwMode="auto">
                          <a:xfrm>
                            <a:off x="7961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" name="Rectangle 1668"/>
                        <wps:cNvSpPr>
                          <a:spLocks noChangeArrowheads="1"/>
                        </wps:cNvSpPr>
                        <wps:spPr bwMode="auto">
                          <a:xfrm>
                            <a:off x="7961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" name="Rectangle 1667"/>
                        <wps:cNvSpPr>
                          <a:spLocks noChangeArrowheads="1"/>
                        </wps:cNvSpPr>
                        <wps:spPr bwMode="auto">
                          <a:xfrm>
                            <a:off x="7961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" name="Rectangle 1666"/>
                        <wps:cNvSpPr>
                          <a:spLocks noChangeArrowheads="1"/>
                        </wps:cNvSpPr>
                        <wps:spPr bwMode="auto">
                          <a:xfrm>
                            <a:off x="7961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" name="Rectangle 1665"/>
                        <wps:cNvSpPr>
                          <a:spLocks noChangeArrowheads="1"/>
                        </wps:cNvSpPr>
                        <wps:spPr bwMode="auto">
                          <a:xfrm>
                            <a:off x="7961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" name="Rectangle 1664"/>
                        <wps:cNvSpPr>
                          <a:spLocks noChangeArrowheads="1"/>
                        </wps:cNvSpPr>
                        <wps:spPr bwMode="auto">
                          <a:xfrm>
                            <a:off x="8398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" name="Rectangle 1663"/>
                        <wps:cNvSpPr>
                          <a:spLocks noChangeArrowheads="1"/>
                        </wps:cNvSpPr>
                        <wps:spPr bwMode="auto">
                          <a:xfrm>
                            <a:off x="8398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" name="Rectangle 1662"/>
                        <wps:cNvSpPr>
                          <a:spLocks noChangeArrowheads="1"/>
                        </wps:cNvSpPr>
                        <wps:spPr bwMode="auto">
                          <a:xfrm>
                            <a:off x="8398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" name="Rectangle 1661"/>
                        <wps:cNvSpPr>
                          <a:spLocks noChangeArrowheads="1"/>
                        </wps:cNvSpPr>
                        <wps:spPr bwMode="auto">
                          <a:xfrm>
                            <a:off x="8398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8398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8398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" name="Rectangle 1658"/>
                        <wps:cNvSpPr>
                          <a:spLocks noChangeArrowheads="1"/>
                        </wps:cNvSpPr>
                        <wps:spPr bwMode="auto">
                          <a:xfrm>
                            <a:off x="8398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9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8398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8398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" name="Rectangle 1655"/>
                        <wps:cNvSpPr>
                          <a:spLocks noChangeArrowheads="1"/>
                        </wps:cNvSpPr>
                        <wps:spPr bwMode="auto">
                          <a:xfrm>
                            <a:off x="8398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8836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8836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8836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8836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" name="Rectangle 1650"/>
                        <wps:cNvSpPr>
                          <a:spLocks noChangeArrowheads="1"/>
                        </wps:cNvSpPr>
                        <wps:spPr bwMode="auto">
                          <a:xfrm>
                            <a:off x="8836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8836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8836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9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8836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0" name="Rectangle 1646"/>
                        <wps:cNvSpPr>
                          <a:spLocks noChangeArrowheads="1"/>
                        </wps:cNvSpPr>
                        <wps:spPr bwMode="auto">
                          <a:xfrm>
                            <a:off x="8836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8836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9273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9273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9273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9273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9273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9273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" name="Rectangle 1638"/>
                        <wps:cNvSpPr>
                          <a:spLocks noChangeArrowheads="1"/>
                        </wps:cNvSpPr>
                        <wps:spPr bwMode="auto">
                          <a:xfrm>
                            <a:off x="9273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9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9273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" name="Rectangle 1636"/>
                        <wps:cNvSpPr>
                          <a:spLocks noChangeArrowheads="1"/>
                        </wps:cNvSpPr>
                        <wps:spPr bwMode="auto">
                          <a:xfrm>
                            <a:off x="9273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9273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9710" y="1744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9710" y="1744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" name="Rectangle 1632"/>
                        <wps:cNvSpPr>
                          <a:spLocks noChangeArrowheads="1"/>
                        </wps:cNvSpPr>
                        <wps:spPr bwMode="auto">
                          <a:xfrm>
                            <a:off x="9710" y="1309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9710" y="1309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" name="Rectangle 1630"/>
                        <wps:cNvSpPr>
                          <a:spLocks noChangeArrowheads="1"/>
                        </wps:cNvSpPr>
                        <wps:spPr bwMode="auto">
                          <a:xfrm>
                            <a:off x="9710" y="87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9710" y="87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" name="Rectangle 1628"/>
                        <wps:cNvSpPr>
                          <a:spLocks noChangeArrowheads="1"/>
                        </wps:cNvSpPr>
                        <wps:spPr bwMode="auto">
                          <a:xfrm>
                            <a:off x="9710" y="44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9710" y="44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" name="Rectangle 1626"/>
                        <wps:cNvSpPr>
                          <a:spLocks noChangeArrowheads="1"/>
                        </wps:cNvSpPr>
                        <wps:spPr bwMode="auto">
                          <a:xfrm>
                            <a:off x="9710" y="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1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9710" y="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" name="Freeform 1624"/>
                        <wps:cNvSpPr>
                          <a:spLocks/>
                        </wps:cNvSpPr>
                        <wps:spPr bwMode="auto">
                          <a:xfrm>
                            <a:off x="7961" y="666"/>
                            <a:ext cx="986" cy="1513"/>
                          </a:xfrm>
                          <a:custGeom>
                            <a:avLst/>
                            <a:gdLst>
                              <a:gd name="T0" fmla="+- 0 8659 7962"/>
                              <a:gd name="T1" fmla="*/ T0 w 986"/>
                              <a:gd name="T2" fmla="+- 0 2179 666"/>
                              <a:gd name="T3" fmla="*/ 2179 h 1513"/>
                              <a:gd name="T4" fmla="+- 0 8743 7962"/>
                              <a:gd name="T5" fmla="*/ T4 w 986"/>
                              <a:gd name="T6" fmla="+- 0 2093 666"/>
                              <a:gd name="T7" fmla="*/ 2093 h 1513"/>
                              <a:gd name="T8" fmla="+- 0 8790 7962"/>
                              <a:gd name="T9" fmla="*/ T8 w 986"/>
                              <a:gd name="T10" fmla="+- 0 2033 666"/>
                              <a:gd name="T11" fmla="*/ 2033 h 1513"/>
                              <a:gd name="T12" fmla="+- 0 8830 7962"/>
                              <a:gd name="T13" fmla="*/ T12 w 986"/>
                              <a:gd name="T14" fmla="+- 0 1969 666"/>
                              <a:gd name="T15" fmla="*/ 1969 h 1513"/>
                              <a:gd name="T16" fmla="+- 0 8866 7962"/>
                              <a:gd name="T17" fmla="*/ T16 w 986"/>
                              <a:gd name="T18" fmla="+- 0 1902 666"/>
                              <a:gd name="T19" fmla="*/ 1902 h 1513"/>
                              <a:gd name="T20" fmla="+- 0 8895 7962"/>
                              <a:gd name="T21" fmla="*/ T20 w 986"/>
                              <a:gd name="T22" fmla="+- 0 1833 666"/>
                              <a:gd name="T23" fmla="*/ 1833 h 1513"/>
                              <a:gd name="T24" fmla="+- 0 8917 7962"/>
                              <a:gd name="T25" fmla="*/ T24 w 986"/>
                              <a:gd name="T26" fmla="+- 0 1761 666"/>
                              <a:gd name="T27" fmla="*/ 1761 h 1513"/>
                              <a:gd name="T28" fmla="+- 0 8934 7962"/>
                              <a:gd name="T29" fmla="*/ T28 w 986"/>
                              <a:gd name="T30" fmla="+- 0 1687 666"/>
                              <a:gd name="T31" fmla="*/ 1687 h 1513"/>
                              <a:gd name="T32" fmla="+- 0 8944 7962"/>
                              <a:gd name="T33" fmla="*/ T32 w 986"/>
                              <a:gd name="T34" fmla="+- 0 1612 666"/>
                              <a:gd name="T35" fmla="*/ 1612 h 1513"/>
                              <a:gd name="T36" fmla="+- 0 8947 7962"/>
                              <a:gd name="T37" fmla="*/ T36 w 986"/>
                              <a:gd name="T38" fmla="+- 0 1535 666"/>
                              <a:gd name="T39" fmla="*/ 1535 h 1513"/>
                              <a:gd name="T40" fmla="+- 0 8944 7962"/>
                              <a:gd name="T41" fmla="*/ T40 w 986"/>
                              <a:gd name="T42" fmla="+- 0 1459 666"/>
                              <a:gd name="T43" fmla="*/ 1459 h 1513"/>
                              <a:gd name="T44" fmla="+- 0 8934 7962"/>
                              <a:gd name="T45" fmla="*/ T44 w 986"/>
                              <a:gd name="T46" fmla="+- 0 1383 666"/>
                              <a:gd name="T47" fmla="*/ 1383 h 1513"/>
                              <a:gd name="T48" fmla="+- 0 8917 7962"/>
                              <a:gd name="T49" fmla="*/ T48 w 986"/>
                              <a:gd name="T50" fmla="+- 0 1310 666"/>
                              <a:gd name="T51" fmla="*/ 1310 h 1513"/>
                              <a:gd name="T52" fmla="+- 0 8895 7962"/>
                              <a:gd name="T53" fmla="*/ T52 w 986"/>
                              <a:gd name="T54" fmla="+- 0 1238 666"/>
                              <a:gd name="T55" fmla="*/ 1238 h 1513"/>
                              <a:gd name="T56" fmla="+- 0 8866 7962"/>
                              <a:gd name="T57" fmla="*/ T56 w 986"/>
                              <a:gd name="T58" fmla="+- 0 1168 666"/>
                              <a:gd name="T59" fmla="*/ 1168 h 1513"/>
                              <a:gd name="T60" fmla="+- 0 8830 7962"/>
                              <a:gd name="T61" fmla="*/ T60 w 986"/>
                              <a:gd name="T62" fmla="+- 0 1101 666"/>
                              <a:gd name="T63" fmla="*/ 1101 h 1513"/>
                              <a:gd name="T64" fmla="+- 0 8790 7962"/>
                              <a:gd name="T65" fmla="*/ T64 w 986"/>
                              <a:gd name="T66" fmla="+- 0 1037 666"/>
                              <a:gd name="T67" fmla="*/ 1037 h 1513"/>
                              <a:gd name="T68" fmla="+- 0 8743 7962"/>
                              <a:gd name="T69" fmla="*/ T68 w 986"/>
                              <a:gd name="T70" fmla="+- 0 977 666"/>
                              <a:gd name="T71" fmla="*/ 977 h 1513"/>
                              <a:gd name="T72" fmla="+- 0 8691 7962"/>
                              <a:gd name="T73" fmla="*/ T72 w 986"/>
                              <a:gd name="T74" fmla="+- 0 921 666"/>
                              <a:gd name="T75" fmla="*/ 921 h 1513"/>
                              <a:gd name="T76" fmla="+- 0 8634 7962"/>
                              <a:gd name="T77" fmla="*/ T76 w 986"/>
                              <a:gd name="T78" fmla="+- 0 869 666"/>
                              <a:gd name="T79" fmla="*/ 869 h 1513"/>
                              <a:gd name="T80" fmla="+- 0 8574 7962"/>
                              <a:gd name="T81" fmla="*/ T80 w 986"/>
                              <a:gd name="T82" fmla="+- 0 823 666"/>
                              <a:gd name="T83" fmla="*/ 823 h 1513"/>
                              <a:gd name="T84" fmla="+- 0 8509 7962"/>
                              <a:gd name="T85" fmla="*/ T84 w 986"/>
                              <a:gd name="T86" fmla="+- 0 782 666"/>
                              <a:gd name="T87" fmla="*/ 782 h 1513"/>
                              <a:gd name="T88" fmla="+- 0 8442 7962"/>
                              <a:gd name="T89" fmla="*/ T88 w 986"/>
                              <a:gd name="T90" fmla="+- 0 747 666"/>
                              <a:gd name="T91" fmla="*/ 747 h 1513"/>
                              <a:gd name="T92" fmla="+- 0 8372 7962"/>
                              <a:gd name="T93" fmla="*/ T92 w 986"/>
                              <a:gd name="T94" fmla="+- 0 719 666"/>
                              <a:gd name="T95" fmla="*/ 719 h 1513"/>
                              <a:gd name="T96" fmla="+- 0 8300 7962"/>
                              <a:gd name="T97" fmla="*/ T96 w 986"/>
                              <a:gd name="T98" fmla="+- 0 696 666"/>
                              <a:gd name="T99" fmla="*/ 696 h 1513"/>
                              <a:gd name="T100" fmla="+- 0 8225 7962"/>
                              <a:gd name="T101" fmla="*/ T100 w 986"/>
                              <a:gd name="T102" fmla="+- 0 679 666"/>
                              <a:gd name="T103" fmla="*/ 679 h 1513"/>
                              <a:gd name="T104" fmla="+- 0 8150 7962"/>
                              <a:gd name="T105" fmla="*/ T104 w 986"/>
                              <a:gd name="T106" fmla="+- 0 669 666"/>
                              <a:gd name="T107" fmla="*/ 669 h 1513"/>
                              <a:gd name="T108" fmla="+- 0 8073 7962"/>
                              <a:gd name="T109" fmla="*/ T108 w 986"/>
                              <a:gd name="T110" fmla="+- 0 666 666"/>
                              <a:gd name="T111" fmla="*/ 666 h 1513"/>
                              <a:gd name="T112" fmla="+- 0 7996 7962"/>
                              <a:gd name="T113" fmla="*/ T112 w 986"/>
                              <a:gd name="T114" fmla="+- 0 669 666"/>
                              <a:gd name="T115" fmla="*/ 669 h 1513"/>
                              <a:gd name="T116" fmla="+- 0 7962 7962"/>
                              <a:gd name="T117" fmla="*/ T116 w 986"/>
                              <a:gd name="T118" fmla="+- 0 674 666"/>
                              <a:gd name="T119" fmla="*/ 67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7" y="1513"/>
                                </a:moveTo>
                                <a:lnTo>
                                  <a:pt x="781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8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5" y="1095"/>
                                </a:lnTo>
                                <a:lnTo>
                                  <a:pt x="972" y="1021"/>
                                </a:lnTo>
                                <a:lnTo>
                                  <a:pt x="982" y="946"/>
                                </a:lnTo>
                                <a:lnTo>
                                  <a:pt x="985" y="869"/>
                                </a:lnTo>
                                <a:lnTo>
                                  <a:pt x="982" y="793"/>
                                </a:lnTo>
                                <a:lnTo>
                                  <a:pt x="972" y="717"/>
                                </a:lnTo>
                                <a:lnTo>
                                  <a:pt x="955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8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1" y="311"/>
                                </a:lnTo>
                                <a:lnTo>
                                  <a:pt x="729" y="255"/>
                                </a:lnTo>
                                <a:lnTo>
                                  <a:pt x="672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7" y="116"/>
                                </a:lnTo>
                                <a:lnTo>
                                  <a:pt x="480" y="81"/>
                                </a:lnTo>
                                <a:lnTo>
                                  <a:pt x="410" y="53"/>
                                </a:lnTo>
                                <a:lnTo>
                                  <a:pt x="338" y="30"/>
                                </a:lnTo>
                                <a:lnTo>
                                  <a:pt x="263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" name="Freeform 1623"/>
                        <wps:cNvSpPr>
                          <a:spLocks/>
                        </wps:cNvSpPr>
                        <wps:spPr bwMode="auto">
                          <a:xfrm>
                            <a:off x="7961" y="1100"/>
                            <a:ext cx="549" cy="870"/>
                          </a:xfrm>
                          <a:custGeom>
                            <a:avLst/>
                            <a:gdLst>
                              <a:gd name="T0" fmla="+- 0 8073 7962"/>
                              <a:gd name="T1" fmla="*/ T0 w 549"/>
                              <a:gd name="T2" fmla="+- 0 1101 1101"/>
                              <a:gd name="T3" fmla="*/ 1101 h 870"/>
                              <a:gd name="T4" fmla="+- 0 7987 7962"/>
                              <a:gd name="T5" fmla="*/ T4 w 549"/>
                              <a:gd name="T6" fmla="+- 0 1109 1101"/>
                              <a:gd name="T7" fmla="*/ 1109 h 870"/>
                              <a:gd name="T8" fmla="+- 0 7962 7962"/>
                              <a:gd name="T9" fmla="*/ T8 w 549"/>
                              <a:gd name="T10" fmla="+- 0 1117 1101"/>
                              <a:gd name="T11" fmla="*/ 1117 h 870"/>
                              <a:gd name="T12" fmla="+- 0 7962 7962"/>
                              <a:gd name="T13" fmla="*/ T12 w 549"/>
                              <a:gd name="T14" fmla="+- 0 1954 1101"/>
                              <a:gd name="T15" fmla="*/ 1954 h 870"/>
                              <a:gd name="T16" fmla="+- 0 7987 7962"/>
                              <a:gd name="T17" fmla="*/ T16 w 549"/>
                              <a:gd name="T18" fmla="+- 0 1961 1101"/>
                              <a:gd name="T19" fmla="*/ 1961 h 870"/>
                              <a:gd name="T20" fmla="+- 0 8073 7962"/>
                              <a:gd name="T21" fmla="*/ T20 w 549"/>
                              <a:gd name="T22" fmla="+- 0 1970 1101"/>
                              <a:gd name="T23" fmla="*/ 1970 h 870"/>
                              <a:gd name="T24" fmla="+- 0 8158 7962"/>
                              <a:gd name="T25" fmla="*/ T24 w 549"/>
                              <a:gd name="T26" fmla="+- 0 1961 1101"/>
                              <a:gd name="T27" fmla="*/ 1961 h 870"/>
                              <a:gd name="T28" fmla="+- 0 8240 7962"/>
                              <a:gd name="T29" fmla="*/ T28 w 549"/>
                              <a:gd name="T30" fmla="+- 0 1937 1101"/>
                              <a:gd name="T31" fmla="*/ 1937 h 870"/>
                              <a:gd name="T32" fmla="+- 0 8315 7962"/>
                              <a:gd name="T33" fmla="*/ T32 w 549"/>
                              <a:gd name="T34" fmla="+- 0 1897 1101"/>
                              <a:gd name="T35" fmla="*/ 1897 h 870"/>
                              <a:gd name="T36" fmla="+- 0 8382 7962"/>
                              <a:gd name="T37" fmla="*/ T36 w 549"/>
                              <a:gd name="T38" fmla="+- 0 1842 1101"/>
                              <a:gd name="T39" fmla="*/ 1842 h 870"/>
                              <a:gd name="T40" fmla="+- 0 8437 7962"/>
                              <a:gd name="T41" fmla="*/ T40 w 549"/>
                              <a:gd name="T42" fmla="+- 0 1776 1101"/>
                              <a:gd name="T43" fmla="*/ 1776 h 870"/>
                              <a:gd name="T44" fmla="+- 0 8477 7962"/>
                              <a:gd name="T45" fmla="*/ T44 w 549"/>
                              <a:gd name="T46" fmla="+- 0 1701 1101"/>
                              <a:gd name="T47" fmla="*/ 1701 h 870"/>
                              <a:gd name="T48" fmla="+- 0 8502 7962"/>
                              <a:gd name="T49" fmla="*/ T48 w 549"/>
                              <a:gd name="T50" fmla="+- 0 1620 1101"/>
                              <a:gd name="T51" fmla="*/ 1620 h 870"/>
                              <a:gd name="T52" fmla="+- 0 8510 7962"/>
                              <a:gd name="T53" fmla="*/ T52 w 549"/>
                              <a:gd name="T54" fmla="+- 0 1535 1101"/>
                              <a:gd name="T55" fmla="*/ 1535 h 870"/>
                              <a:gd name="T56" fmla="+- 0 8502 7962"/>
                              <a:gd name="T57" fmla="*/ T56 w 549"/>
                              <a:gd name="T58" fmla="+- 0 1450 1101"/>
                              <a:gd name="T59" fmla="*/ 1450 h 870"/>
                              <a:gd name="T60" fmla="+- 0 8477 7962"/>
                              <a:gd name="T61" fmla="*/ T60 w 549"/>
                              <a:gd name="T62" fmla="+- 0 1369 1101"/>
                              <a:gd name="T63" fmla="*/ 1369 h 870"/>
                              <a:gd name="T64" fmla="+- 0 8437 7962"/>
                              <a:gd name="T65" fmla="*/ T64 w 549"/>
                              <a:gd name="T66" fmla="+- 0 1294 1101"/>
                              <a:gd name="T67" fmla="*/ 1294 h 870"/>
                              <a:gd name="T68" fmla="+- 0 8382 7962"/>
                              <a:gd name="T69" fmla="*/ T68 w 549"/>
                              <a:gd name="T70" fmla="+- 0 1228 1101"/>
                              <a:gd name="T71" fmla="*/ 1228 h 870"/>
                              <a:gd name="T72" fmla="+- 0 8315 7962"/>
                              <a:gd name="T73" fmla="*/ T72 w 549"/>
                              <a:gd name="T74" fmla="+- 0 1174 1101"/>
                              <a:gd name="T75" fmla="*/ 1174 h 870"/>
                              <a:gd name="T76" fmla="+- 0 8240 7962"/>
                              <a:gd name="T77" fmla="*/ T76 w 549"/>
                              <a:gd name="T78" fmla="+- 0 1134 1101"/>
                              <a:gd name="T79" fmla="*/ 1134 h 870"/>
                              <a:gd name="T80" fmla="+- 0 8158 7962"/>
                              <a:gd name="T81" fmla="*/ T80 w 549"/>
                              <a:gd name="T82" fmla="+- 0 1109 1101"/>
                              <a:gd name="T83" fmla="*/ 1109 h 870"/>
                              <a:gd name="T84" fmla="+- 0 8073 7962"/>
                              <a:gd name="T85" fmla="*/ T84 w 549"/>
                              <a:gd name="T86" fmla="+- 0 1101 1101"/>
                              <a:gd name="T87" fmla="*/ 110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6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3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3" y="73"/>
                                </a:lnTo>
                                <a:lnTo>
                                  <a:pt x="278" y="33"/>
                                </a:lnTo>
                                <a:lnTo>
                                  <a:pt x="196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" name="Freeform 1622"/>
                        <wps:cNvSpPr>
                          <a:spLocks/>
                        </wps:cNvSpPr>
                        <wps:spPr bwMode="auto">
                          <a:xfrm>
                            <a:off x="7961" y="1100"/>
                            <a:ext cx="549" cy="870"/>
                          </a:xfrm>
                          <a:custGeom>
                            <a:avLst/>
                            <a:gdLst>
                              <a:gd name="T0" fmla="+- 0 8073 7962"/>
                              <a:gd name="T1" fmla="*/ T0 w 549"/>
                              <a:gd name="T2" fmla="+- 0 1970 1101"/>
                              <a:gd name="T3" fmla="*/ 1970 h 870"/>
                              <a:gd name="T4" fmla="+- 0 8158 7962"/>
                              <a:gd name="T5" fmla="*/ T4 w 549"/>
                              <a:gd name="T6" fmla="+- 0 1961 1101"/>
                              <a:gd name="T7" fmla="*/ 1961 h 870"/>
                              <a:gd name="T8" fmla="+- 0 8240 7962"/>
                              <a:gd name="T9" fmla="*/ T8 w 549"/>
                              <a:gd name="T10" fmla="+- 0 1937 1101"/>
                              <a:gd name="T11" fmla="*/ 1937 h 870"/>
                              <a:gd name="T12" fmla="+- 0 8315 7962"/>
                              <a:gd name="T13" fmla="*/ T12 w 549"/>
                              <a:gd name="T14" fmla="+- 0 1897 1101"/>
                              <a:gd name="T15" fmla="*/ 1897 h 870"/>
                              <a:gd name="T16" fmla="+- 0 8382 7962"/>
                              <a:gd name="T17" fmla="*/ T16 w 549"/>
                              <a:gd name="T18" fmla="+- 0 1842 1101"/>
                              <a:gd name="T19" fmla="*/ 1842 h 870"/>
                              <a:gd name="T20" fmla="+- 0 8437 7962"/>
                              <a:gd name="T21" fmla="*/ T20 w 549"/>
                              <a:gd name="T22" fmla="+- 0 1776 1101"/>
                              <a:gd name="T23" fmla="*/ 1776 h 870"/>
                              <a:gd name="T24" fmla="+- 0 8477 7962"/>
                              <a:gd name="T25" fmla="*/ T24 w 549"/>
                              <a:gd name="T26" fmla="+- 0 1701 1101"/>
                              <a:gd name="T27" fmla="*/ 1701 h 870"/>
                              <a:gd name="T28" fmla="+- 0 8502 7962"/>
                              <a:gd name="T29" fmla="*/ T28 w 549"/>
                              <a:gd name="T30" fmla="+- 0 1620 1101"/>
                              <a:gd name="T31" fmla="*/ 1620 h 870"/>
                              <a:gd name="T32" fmla="+- 0 8510 7962"/>
                              <a:gd name="T33" fmla="*/ T32 w 549"/>
                              <a:gd name="T34" fmla="+- 0 1535 1101"/>
                              <a:gd name="T35" fmla="*/ 1535 h 870"/>
                              <a:gd name="T36" fmla="+- 0 8502 7962"/>
                              <a:gd name="T37" fmla="*/ T36 w 549"/>
                              <a:gd name="T38" fmla="+- 0 1450 1101"/>
                              <a:gd name="T39" fmla="*/ 1450 h 870"/>
                              <a:gd name="T40" fmla="+- 0 8477 7962"/>
                              <a:gd name="T41" fmla="*/ T40 w 549"/>
                              <a:gd name="T42" fmla="+- 0 1369 1101"/>
                              <a:gd name="T43" fmla="*/ 1369 h 870"/>
                              <a:gd name="T44" fmla="+- 0 8437 7962"/>
                              <a:gd name="T45" fmla="*/ T44 w 549"/>
                              <a:gd name="T46" fmla="+- 0 1294 1101"/>
                              <a:gd name="T47" fmla="*/ 1294 h 870"/>
                              <a:gd name="T48" fmla="+- 0 8382 7962"/>
                              <a:gd name="T49" fmla="*/ T48 w 549"/>
                              <a:gd name="T50" fmla="+- 0 1228 1101"/>
                              <a:gd name="T51" fmla="*/ 1228 h 870"/>
                              <a:gd name="T52" fmla="+- 0 8315 7962"/>
                              <a:gd name="T53" fmla="*/ T52 w 549"/>
                              <a:gd name="T54" fmla="+- 0 1174 1101"/>
                              <a:gd name="T55" fmla="*/ 1174 h 870"/>
                              <a:gd name="T56" fmla="+- 0 8240 7962"/>
                              <a:gd name="T57" fmla="*/ T56 w 549"/>
                              <a:gd name="T58" fmla="+- 0 1134 1101"/>
                              <a:gd name="T59" fmla="*/ 1134 h 870"/>
                              <a:gd name="T60" fmla="+- 0 8158 7962"/>
                              <a:gd name="T61" fmla="*/ T60 w 549"/>
                              <a:gd name="T62" fmla="+- 0 1109 1101"/>
                              <a:gd name="T63" fmla="*/ 1109 h 870"/>
                              <a:gd name="T64" fmla="+- 0 8073 7962"/>
                              <a:gd name="T65" fmla="*/ T64 w 549"/>
                              <a:gd name="T66" fmla="+- 0 1101 1101"/>
                              <a:gd name="T67" fmla="*/ 1101 h 870"/>
                              <a:gd name="T68" fmla="+- 0 7987 7962"/>
                              <a:gd name="T69" fmla="*/ T68 w 549"/>
                              <a:gd name="T70" fmla="+- 0 1109 1101"/>
                              <a:gd name="T71" fmla="*/ 1109 h 870"/>
                              <a:gd name="T72" fmla="+- 0 7962 7962"/>
                              <a:gd name="T73" fmla="*/ T72 w 549"/>
                              <a:gd name="T74" fmla="+- 0 1117 1101"/>
                              <a:gd name="T75" fmla="*/ 1117 h 870"/>
                              <a:gd name="T76" fmla="+- 0 7962 7962"/>
                              <a:gd name="T77" fmla="*/ T76 w 549"/>
                              <a:gd name="T78" fmla="+- 0 1954 1101"/>
                              <a:gd name="T79" fmla="*/ 1954 h 870"/>
                              <a:gd name="T80" fmla="+- 0 7987 7962"/>
                              <a:gd name="T81" fmla="*/ T80 w 549"/>
                              <a:gd name="T82" fmla="+- 0 1961 1101"/>
                              <a:gd name="T83" fmla="*/ 1961 h 870"/>
                              <a:gd name="T84" fmla="+- 0 8073 7962"/>
                              <a:gd name="T85" fmla="*/ T84 w 549"/>
                              <a:gd name="T86" fmla="+- 0 1970 1101"/>
                              <a:gd name="T87" fmla="*/ 1970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6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3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3" y="73"/>
                                </a:lnTo>
                                <a:lnTo>
                                  <a:pt x="278" y="33"/>
                                </a:lnTo>
                                <a:lnTo>
                                  <a:pt x="196" y="8"/>
                                </a:lnTo>
                                <a:lnTo>
                                  <a:pt x="111" y="0"/>
                                </a:ln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" name="AutoShape 1621"/>
                        <wps:cNvSpPr>
                          <a:spLocks/>
                        </wps:cNvSpPr>
                        <wps:spPr bwMode="auto">
                          <a:xfrm>
                            <a:off x="9423" y="-1117"/>
                            <a:ext cx="6129" cy="9685"/>
                          </a:xfrm>
                          <a:custGeom>
                            <a:avLst/>
                            <a:gdLst>
                              <a:gd name="T0" fmla="+- 0 10022 9424"/>
                              <a:gd name="T1" fmla="*/ T0 w 6129"/>
                              <a:gd name="T2" fmla="+- 0 1587 -1116"/>
                              <a:gd name="T3" fmla="*/ 1587 h 9685"/>
                              <a:gd name="T4" fmla="+- 0 10099 9424"/>
                              <a:gd name="T5" fmla="*/ T4 w 6129"/>
                              <a:gd name="T6" fmla="+- 0 1584 -1116"/>
                              <a:gd name="T7" fmla="*/ 1584 h 9685"/>
                              <a:gd name="T8" fmla="+- 0 10148 9424"/>
                              <a:gd name="T9" fmla="*/ T8 w 6129"/>
                              <a:gd name="T10" fmla="+- 0 1578 -1116"/>
                              <a:gd name="T11" fmla="*/ 1578 h 9685"/>
                              <a:gd name="T12" fmla="+- 0 9521 9424"/>
                              <a:gd name="T13" fmla="*/ T12 w 6129"/>
                              <a:gd name="T14" fmla="+- 0 6 -1116"/>
                              <a:gd name="T15" fmla="*/ 6 h 9685"/>
                              <a:gd name="T16" fmla="+- 0 9461 9424"/>
                              <a:gd name="T17" fmla="*/ T16 w 6129"/>
                              <a:gd name="T18" fmla="+- 0 52 -1116"/>
                              <a:gd name="T19" fmla="*/ 52 h 9685"/>
                              <a:gd name="T20" fmla="+- 0 9404 9424"/>
                              <a:gd name="T21" fmla="*/ T20 w 6129"/>
                              <a:gd name="T22" fmla="+- 0 104 -1116"/>
                              <a:gd name="T23" fmla="*/ 104 h 9685"/>
                              <a:gd name="T24" fmla="+- 0 9352 9424"/>
                              <a:gd name="T25" fmla="*/ T24 w 6129"/>
                              <a:gd name="T26" fmla="+- 0 160 -1116"/>
                              <a:gd name="T27" fmla="*/ 160 h 9685"/>
                              <a:gd name="T28" fmla="+- 0 9305 9424"/>
                              <a:gd name="T29" fmla="*/ T28 w 6129"/>
                              <a:gd name="T30" fmla="+- 0 221 -1116"/>
                              <a:gd name="T31" fmla="*/ 221 h 9685"/>
                              <a:gd name="T32" fmla="+- 0 9264 9424"/>
                              <a:gd name="T33" fmla="*/ T32 w 6129"/>
                              <a:gd name="T34" fmla="+- 0 284 -1116"/>
                              <a:gd name="T35" fmla="*/ 284 h 9685"/>
                              <a:gd name="T36" fmla="+- 0 9229 9424"/>
                              <a:gd name="T37" fmla="*/ T36 w 6129"/>
                              <a:gd name="T38" fmla="+- 0 351 -1116"/>
                              <a:gd name="T39" fmla="*/ 351 h 9685"/>
                              <a:gd name="T40" fmla="+- 0 9200 9424"/>
                              <a:gd name="T41" fmla="*/ T40 w 6129"/>
                              <a:gd name="T42" fmla="+- 0 421 -1116"/>
                              <a:gd name="T43" fmla="*/ 421 h 9685"/>
                              <a:gd name="T44" fmla="+- 0 9178 9424"/>
                              <a:gd name="T45" fmla="*/ T44 w 6129"/>
                              <a:gd name="T46" fmla="+- 0 493 -1116"/>
                              <a:gd name="T47" fmla="*/ 493 h 9685"/>
                              <a:gd name="T48" fmla="+- 0 9161 9424"/>
                              <a:gd name="T49" fmla="*/ T48 w 6129"/>
                              <a:gd name="T50" fmla="+- 0 567 -1116"/>
                              <a:gd name="T51" fmla="*/ 567 h 9685"/>
                              <a:gd name="T52" fmla="+- 0 9151 9424"/>
                              <a:gd name="T53" fmla="*/ T52 w 6129"/>
                              <a:gd name="T54" fmla="+- 0 642 -1116"/>
                              <a:gd name="T55" fmla="*/ 642 h 9685"/>
                              <a:gd name="T56" fmla="+- 0 9148 9424"/>
                              <a:gd name="T57" fmla="*/ T56 w 6129"/>
                              <a:gd name="T58" fmla="+- 0 718 -1116"/>
                              <a:gd name="T59" fmla="*/ 718 h 9685"/>
                              <a:gd name="T60" fmla="+- 0 9151 9424"/>
                              <a:gd name="T61" fmla="*/ T60 w 6129"/>
                              <a:gd name="T62" fmla="+- 0 795 -1116"/>
                              <a:gd name="T63" fmla="*/ 795 h 9685"/>
                              <a:gd name="T64" fmla="+- 0 9161 9424"/>
                              <a:gd name="T65" fmla="*/ T64 w 6129"/>
                              <a:gd name="T66" fmla="+- 0 870 -1116"/>
                              <a:gd name="T67" fmla="*/ 870 h 9685"/>
                              <a:gd name="T68" fmla="+- 0 9178 9424"/>
                              <a:gd name="T69" fmla="*/ T68 w 6129"/>
                              <a:gd name="T70" fmla="+- 0 944 -1116"/>
                              <a:gd name="T71" fmla="*/ 944 h 9685"/>
                              <a:gd name="T72" fmla="+- 0 9200 9424"/>
                              <a:gd name="T73" fmla="*/ T72 w 6129"/>
                              <a:gd name="T74" fmla="+- 0 1016 -1116"/>
                              <a:gd name="T75" fmla="*/ 1016 h 9685"/>
                              <a:gd name="T76" fmla="+- 0 9229 9424"/>
                              <a:gd name="T77" fmla="*/ T76 w 6129"/>
                              <a:gd name="T78" fmla="+- 0 1085 -1116"/>
                              <a:gd name="T79" fmla="*/ 1085 h 9685"/>
                              <a:gd name="T80" fmla="+- 0 9264 9424"/>
                              <a:gd name="T81" fmla="*/ T80 w 6129"/>
                              <a:gd name="T82" fmla="+- 0 1152 -1116"/>
                              <a:gd name="T83" fmla="*/ 1152 h 9685"/>
                              <a:gd name="T84" fmla="+- 0 9305 9424"/>
                              <a:gd name="T85" fmla="*/ T84 w 6129"/>
                              <a:gd name="T86" fmla="+- 0 1216 -1116"/>
                              <a:gd name="T87" fmla="*/ 1216 h 9685"/>
                              <a:gd name="T88" fmla="+- 0 9352 9424"/>
                              <a:gd name="T89" fmla="*/ T88 w 6129"/>
                              <a:gd name="T90" fmla="+- 0 1276 -1116"/>
                              <a:gd name="T91" fmla="*/ 1276 h 9685"/>
                              <a:gd name="T92" fmla="+- 0 9404 9424"/>
                              <a:gd name="T93" fmla="*/ T92 w 6129"/>
                              <a:gd name="T94" fmla="+- 0 1333 -1116"/>
                              <a:gd name="T95" fmla="*/ 1333 h 9685"/>
                              <a:gd name="T96" fmla="+- 0 9461 9424"/>
                              <a:gd name="T97" fmla="*/ T96 w 6129"/>
                              <a:gd name="T98" fmla="+- 0 1385 -1116"/>
                              <a:gd name="T99" fmla="*/ 1385 h 9685"/>
                              <a:gd name="T100" fmla="+- 0 9521 9424"/>
                              <a:gd name="T101" fmla="*/ T100 w 6129"/>
                              <a:gd name="T102" fmla="+- 0 1431 -1116"/>
                              <a:gd name="T103" fmla="*/ 1431 h 9685"/>
                              <a:gd name="T104" fmla="+- 0 9585 9424"/>
                              <a:gd name="T105" fmla="*/ T104 w 6129"/>
                              <a:gd name="T106" fmla="+- 0 1471 -1116"/>
                              <a:gd name="T107" fmla="*/ 1471 h 9685"/>
                              <a:gd name="T108" fmla="+- 0 9653 9424"/>
                              <a:gd name="T109" fmla="*/ T108 w 6129"/>
                              <a:gd name="T110" fmla="+- 0 1506 -1116"/>
                              <a:gd name="T111" fmla="*/ 1506 h 9685"/>
                              <a:gd name="T112" fmla="+- 0 9723 9424"/>
                              <a:gd name="T113" fmla="*/ T112 w 6129"/>
                              <a:gd name="T114" fmla="+- 0 1535 -1116"/>
                              <a:gd name="T115" fmla="*/ 1535 h 9685"/>
                              <a:gd name="T116" fmla="+- 0 9795 9424"/>
                              <a:gd name="T117" fmla="*/ T116 w 6129"/>
                              <a:gd name="T118" fmla="+- 0 1558 -1116"/>
                              <a:gd name="T119" fmla="*/ 1558 h 9685"/>
                              <a:gd name="T120" fmla="+- 0 9870 9424"/>
                              <a:gd name="T121" fmla="*/ T120 w 6129"/>
                              <a:gd name="T122" fmla="+- 0 1574 -1116"/>
                              <a:gd name="T123" fmla="*/ 1574 h 9685"/>
                              <a:gd name="T124" fmla="+- 0 9945 9424"/>
                              <a:gd name="T125" fmla="*/ T124 w 6129"/>
                              <a:gd name="T126" fmla="+- 0 1584 -1116"/>
                              <a:gd name="T127" fmla="*/ 1584 h 9685"/>
                              <a:gd name="T128" fmla="+- 0 10022 9424"/>
                              <a:gd name="T129" fmla="*/ T128 w 6129"/>
                              <a:gd name="T130" fmla="+- 0 1587 -1116"/>
                              <a:gd name="T131" fmla="*/ 1587 h 9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129" h="9685">
                                <a:moveTo>
                                  <a:pt x="598" y="2703"/>
                                </a:moveTo>
                                <a:lnTo>
                                  <a:pt x="675" y="2700"/>
                                </a:lnTo>
                                <a:lnTo>
                                  <a:pt x="724" y="2694"/>
                                </a:lnTo>
                                <a:moveTo>
                                  <a:pt x="97" y="1122"/>
                                </a:moveTo>
                                <a:lnTo>
                                  <a:pt x="37" y="1168"/>
                                </a:lnTo>
                                <a:lnTo>
                                  <a:pt x="-20" y="1220"/>
                                </a:lnTo>
                                <a:lnTo>
                                  <a:pt x="-72" y="1276"/>
                                </a:lnTo>
                                <a:lnTo>
                                  <a:pt x="-119" y="1337"/>
                                </a:lnTo>
                                <a:lnTo>
                                  <a:pt x="-160" y="1400"/>
                                </a:lnTo>
                                <a:lnTo>
                                  <a:pt x="-195" y="1467"/>
                                </a:lnTo>
                                <a:lnTo>
                                  <a:pt x="-224" y="1537"/>
                                </a:lnTo>
                                <a:lnTo>
                                  <a:pt x="-246" y="1609"/>
                                </a:lnTo>
                                <a:lnTo>
                                  <a:pt x="-263" y="1683"/>
                                </a:lnTo>
                                <a:lnTo>
                                  <a:pt x="-273" y="1758"/>
                                </a:lnTo>
                                <a:lnTo>
                                  <a:pt x="-276" y="1834"/>
                                </a:lnTo>
                                <a:lnTo>
                                  <a:pt x="-273" y="1911"/>
                                </a:lnTo>
                                <a:lnTo>
                                  <a:pt x="-263" y="1986"/>
                                </a:lnTo>
                                <a:lnTo>
                                  <a:pt x="-246" y="2060"/>
                                </a:lnTo>
                                <a:lnTo>
                                  <a:pt x="-224" y="2132"/>
                                </a:lnTo>
                                <a:lnTo>
                                  <a:pt x="-195" y="2201"/>
                                </a:lnTo>
                                <a:lnTo>
                                  <a:pt x="-160" y="2268"/>
                                </a:lnTo>
                                <a:lnTo>
                                  <a:pt x="-119" y="2332"/>
                                </a:lnTo>
                                <a:lnTo>
                                  <a:pt x="-72" y="2392"/>
                                </a:lnTo>
                                <a:lnTo>
                                  <a:pt x="-20" y="2449"/>
                                </a:lnTo>
                                <a:lnTo>
                                  <a:pt x="37" y="2501"/>
                                </a:lnTo>
                                <a:lnTo>
                                  <a:pt x="97" y="2547"/>
                                </a:lnTo>
                                <a:lnTo>
                                  <a:pt x="161" y="2587"/>
                                </a:lnTo>
                                <a:lnTo>
                                  <a:pt x="229" y="2622"/>
                                </a:lnTo>
                                <a:lnTo>
                                  <a:pt x="299" y="2651"/>
                                </a:lnTo>
                                <a:lnTo>
                                  <a:pt x="371" y="2674"/>
                                </a:lnTo>
                                <a:lnTo>
                                  <a:pt x="446" y="2690"/>
                                </a:lnTo>
                                <a:lnTo>
                                  <a:pt x="521" y="2700"/>
                                </a:lnTo>
                                <a:lnTo>
                                  <a:pt x="598" y="2703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" name="Freeform 1620"/>
                        <wps:cNvSpPr>
                          <a:spLocks/>
                        </wps:cNvSpPr>
                        <wps:spPr bwMode="auto">
                          <a:xfrm>
                            <a:off x="9584" y="283"/>
                            <a:ext cx="564" cy="870"/>
                          </a:xfrm>
                          <a:custGeom>
                            <a:avLst/>
                            <a:gdLst>
                              <a:gd name="T0" fmla="+- 0 10022 9585"/>
                              <a:gd name="T1" fmla="*/ T0 w 564"/>
                              <a:gd name="T2" fmla="+- 0 284 284"/>
                              <a:gd name="T3" fmla="*/ 284 h 870"/>
                              <a:gd name="T4" fmla="+- 0 9937 9585"/>
                              <a:gd name="T5" fmla="*/ T4 w 564"/>
                              <a:gd name="T6" fmla="+- 0 292 284"/>
                              <a:gd name="T7" fmla="*/ 292 h 870"/>
                              <a:gd name="T8" fmla="+- 0 9855 9585"/>
                              <a:gd name="T9" fmla="*/ T8 w 564"/>
                              <a:gd name="T10" fmla="+- 0 317 284"/>
                              <a:gd name="T11" fmla="*/ 317 h 870"/>
                              <a:gd name="T12" fmla="+- 0 9780 9585"/>
                              <a:gd name="T13" fmla="*/ T12 w 564"/>
                              <a:gd name="T14" fmla="+- 0 357 284"/>
                              <a:gd name="T15" fmla="*/ 357 h 870"/>
                              <a:gd name="T16" fmla="+- 0 9713 9585"/>
                              <a:gd name="T17" fmla="*/ T16 w 564"/>
                              <a:gd name="T18" fmla="+- 0 411 284"/>
                              <a:gd name="T19" fmla="*/ 411 h 870"/>
                              <a:gd name="T20" fmla="+- 0 9658 9585"/>
                              <a:gd name="T21" fmla="*/ T20 w 564"/>
                              <a:gd name="T22" fmla="+- 0 477 284"/>
                              <a:gd name="T23" fmla="*/ 477 h 870"/>
                              <a:gd name="T24" fmla="+- 0 9618 9585"/>
                              <a:gd name="T25" fmla="*/ T24 w 564"/>
                              <a:gd name="T26" fmla="+- 0 552 284"/>
                              <a:gd name="T27" fmla="*/ 552 h 870"/>
                              <a:gd name="T28" fmla="+- 0 9593 9585"/>
                              <a:gd name="T29" fmla="*/ T28 w 564"/>
                              <a:gd name="T30" fmla="+- 0 633 284"/>
                              <a:gd name="T31" fmla="*/ 633 h 870"/>
                              <a:gd name="T32" fmla="+- 0 9585 9585"/>
                              <a:gd name="T33" fmla="*/ T32 w 564"/>
                              <a:gd name="T34" fmla="+- 0 718 284"/>
                              <a:gd name="T35" fmla="*/ 718 h 870"/>
                              <a:gd name="T36" fmla="+- 0 9593 9585"/>
                              <a:gd name="T37" fmla="*/ T36 w 564"/>
                              <a:gd name="T38" fmla="+- 0 804 284"/>
                              <a:gd name="T39" fmla="*/ 804 h 870"/>
                              <a:gd name="T40" fmla="+- 0 9618 9585"/>
                              <a:gd name="T41" fmla="*/ T40 w 564"/>
                              <a:gd name="T42" fmla="+- 0 885 284"/>
                              <a:gd name="T43" fmla="*/ 885 h 870"/>
                              <a:gd name="T44" fmla="+- 0 9658 9585"/>
                              <a:gd name="T45" fmla="*/ T44 w 564"/>
                              <a:gd name="T46" fmla="+- 0 959 284"/>
                              <a:gd name="T47" fmla="*/ 959 h 870"/>
                              <a:gd name="T48" fmla="+- 0 9713 9585"/>
                              <a:gd name="T49" fmla="*/ T48 w 564"/>
                              <a:gd name="T50" fmla="+- 0 1026 284"/>
                              <a:gd name="T51" fmla="*/ 1026 h 870"/>
                              <a:gd name="T52" fmla="+- 0 9780 9585"/>
                              <a:gd name="T53" fmla="*/ T52 w 564"/>
                              <a:gd name="T54" fmla="+- 0 1080 284"/>
                              <a:gd name="T55" fmla="*/ 1080 h 870"/>
                              <a:gd name="T56" fmla="+- 0 9855 9585"/>
                              <a:gd name="T57" fmla="*/ T56 w 564"/>
                              <a:gd name="T58" fmla="+- 0 1120 284"/>
                              <a:gd name="T59" fmla="*/ 1120 h 870"/>
                              <a:gd name="T60" fmla="+- 0 9937 9585"/>
                              <a:gd name="T61" fmla="*/ T60 w 564"/>
                              <a:gd name="T62" fmla="+- 0 1144 284"/>
                              <a:gd name="T63" fmla="*/ 1144 h 870"/>
                              <a:gd name="T64" fmla="+- 0 10022 9585"/>
                              <a:gd name="T65" fmla="*/ T64 w 564"/>
                              <a:gd name="T66" fmla="+- 0 1153 284"/>
                              <a:gd name="T67" fmla="*/ 1153 h 870"/>
                              <a:gd name="T68" fmla="+- 0 10108 9585"/>
                              <a:gd name="T69" fmla="*/ T68 w 564"/>
                              <a:gd name="T70" fmla="+- 0 1144 284"/>
                              <a:gd name="T71" fmla="*/ 1144 h 870"/>
                              <a:gd name="T72" fmla="+- 0 10148 9585"/>
                              <a:gd name="T73" fmla="*/ T72 w 564"/>
                              <a:gd name="T74" fmla="+- 0 1132 284"/>
                              <a:gd name="T75" fmla="*/ 1132 h 870"/>
                              <a:gd name="T76" fmla="+- 0 10148 9585"/>
                              <a:gd name="T77" fmla="*/ T76 w 564"/>
                              <a:gd name="T78" fmla="+- 0 304 284"/>
                              <a:gd name="T79" fmla="*/ 304 h 870"/>
                              <a:gd name="T80" fmla="+- 0 10108 9585"/>
                              <a:gd name="T81" fmla="*/ T80 w 564"/>
                              <a:gd name="T82" fmla="+- 0 292 284"/>
                              <a:gd name="T83" fmla="*/ 292 h 870"/>
                              <a:gd name="T84" fmla="+- 0 10022 9585"/>
                              <a:gd name="T85" fmla="*/ T84 w 564"/>
                              <a:gd name="T86" fmla="+- 0 284 284"/>
                              <a:gd name="T87" fmla="*/ 28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0"/>
                                </a:move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" name="Freeform 1619"/>
                        <wps:cNvSpPr>
                          <a:spLocks/>
                        </wps:cNvSpPr>
                        <wps:spPr bwMode="auto">
                          <a:xfrm>
                            <a:off x="9584" y="283"/>
                            <a:ext cx="564" cy="870"/>
                          </a:xfrm>
                          <a:custGeom>
                            <a:avLst/>
                            <a:gdLst>
                              <a:gd name="T0" fmla="+- 0 10022 9585"/>
                              <a:gd name="T1" fmla="*/ T0 w 564"/>
                              <a:gd name="T2" fmla="+- 0 1153 284"/>
                              <a:gd name="T3" fmla="*/ 1153 h 870"/>
                              <a:gd name="T4" fmla="+- 0 10108 9585"/>
                              <a:gd name="T5" fmla="*/ T4 w 564"/>
                              <a:gd name="T6" fmla="+- 0 1144 284"/>
                              <a:gd name="T7" fmla="*/ 1144 h 870"/>
                              <a:gd name="T8" fmla="+- 0 10148 9585"/>
                              <a:gd name="T9" fmla="*/ T8 w 564"/>
                              <a:gd name="T10" fmla="+- 0 1132 284"/>
                              <a:gd name="T11" fmla="*/ 1132 h 870"/>
                              <a:gd name="T12" fmla="+- 0 10148 9585"/>
                              <a:gd name="T13" fmla="*/ T12 w 564"/>
                              <a:gd name="T14" fmla="+- 0 304 284"/>
                              <a:gd name="T15" fmla="*/ 304 h 870"/>
                              <a:gd name="T16" fmla="+- 0 10108 9585"/>
                              <a:gd name="T17" fmla="*/ T16 w 564"/>
                              <a:gd name="T18" fmla="+- 0 292 284"/>
                              <a:gd name="T19" fmla="*/ 292 h 870"/>
                              <a:gd name="T20" fmla="+- 0 10022 9585"/>
                              <a:gd name="T21" fmla="*/ T20 w 564"/>
                              <a:gd name="T22" fmla="+- 0 284 284"/>
                              <a:gd name="T23" fmla="*/ 284 h 870"/>
                              <a:gd name="T24" fmla="+- 0 9937 9585"/>
                              <a:gd name="T25" fmla="*/ T24 w 564"/>
                              <a:gd name="T26" fmla="+- 0 292 284"/>
                              <a:gd name="T27" fmla="*/ 292 h 870"/>
                              <a:gd name="T28" fmla="+- 0 9855 9585"/>
                              <a:gd name="T29" fmla="*/ T28 w 564"/>
                              <a:gd name="T30" fmla="+- 0 317 284"/>
                              <a:gd name="T31" fmla="*/ 317 h 870"/>
                              <a:gd name="T32" fmla="+- 0 9780 9585"/>
                              <a:gd name="T33" fmla="*/ T32 w 564"/>
                              <a:gd name="T34" fmla="+- 0 357 284"/>
                              <a:gd name="T35" fmla="*/ 357 h 870"/>
                              <a:gd name="T36" fmla="+- 0 9713 9585"/>
                              <a:gd name="T37" fmla="*/ T36 w 564"/>
                              <a:gd name="T38" fmla="+- 0 411 284"/>
                              <a:gd name="T39" fmla="*/ 411 h 870"/>
                              <a:gd name="T40" fmla="+- 0 9658 9585"/>
                              <a:gd name="T41" fmla="*/ T40 w 564"/>
                              <a:gd name="T42" fmla="+- 0 477 284"/>
                              <a:gd name="T43" fmla="*/ 477 h 870"/>
                              <a:gd name="T44" fmla="+- 0 9618 9585"/>
                              <a:gd name="T45" fmla="*/ T44 w 564"/>
                              <a:gd name="T46" fmla="+- 0 552 284"/>
                              <a:gd name="T47" fmla="*/ 552 h 870"/>
                              <a:gd name="T48" fmla="+- 0 9593 9585"/>
                              <a:gd name="T49" fmla="*/ T48 w 564"/>
                              <a:gd name="T50" fmla="+- 0 633 284"/>
                              <a:gd name="T51" fmla="*/ 633 h 870"/>
                              <a:gd name="T52" fmla="+- 0 9585 9585"/>
                              <a:gd name="T53" fmla="*/ T52 w 564"/>
                              <a:gd name="T54" fmla="+- 0 718 284"/>
                              <a:gd name="T55" fmla="*/ 718 h 870"/>
                              <a:gd name="T56" fmla="+- 0 9593 9585"/>
                              <a:gd name="T57" fmla="*/ T56 w 564"/>
                              <a:gd name="T58" fmla="+- 0 804 284"/>
                              <a:gd name="T59" fmla="*/ 804 h 870"/>
                              <a:gd name="T60" fmla="+- 0 9618 9585"/>
                              <a:gd name="T61" fmla="*/ T60 w 564"/>
                              <a:gd name="T62" fmla="+- 0 885 284"/>
                              <a:gd name="T63" fmla="*/ 885 h 870"/>
                              <a:gd name="T64" fmla="+- 0 9658 9585"/>
                              <a:gd name="T65" fmla="*/ T64 w 564"/>
                              <a:gd name="T66" fmla="+- 0 959 284"/>
                              <a:gd name="T67" fmla="*/ 959 h 870"/>
                              <a:gd name="T68" fmla="+- 0 9713 9585"/>
                              <a:gd name="T69" fmla="*/ T68 w 564"/>
                              <a:gd name="T70" fmla="+- 0 1026 284"/>
                              <a:gd name="T71" fmla="*/ 1026 h 870"/>
                              <a:gd name="T72" fmla="+- 0 9780 9585"/>
                              <a:gd name="T73" fmla="*/ T72 w 564"/>
                              <a:gd name="T74" fmla="+- 0 1080 284"/>
                              <a:gd name="T75" fmla="*/ 1080 h 870"/>
                              <a:gd name="T76" fmla="+- 0 9855 9585"/>
                              <a:gd name="T77" fmla="*/ T76 w 564"/>
                              <a:gd name="T78" fmla="+- 0 1120 284"/>
                              <a:gd name="T79" fmla="*/ 1120 h 870"/>
                              <a:gd name="T80" fmla="+- 0 9937 9585"/>
                              <a:gd name="T81" fmla="*/ T80 w 564"/>
                              <a:gd name="T82" fmla="+- 0 1144 284"/>
                              <a:gd name="T83" fmla="*/ 1144 h 870"/>
                              <a:gd name="T84" fmla="+- 0 10022 9585"/>
                              <a:gd name="T85" fmla="*/ T84 w 564"/>
                              <a:gd name="T86" fmla="+- 0 1153 284"/>
                              <a:gd name="T87" fmla="*/ 1153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7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" name="AutoShape 1618"/>
                        <wps:cNvSpPr>
                          <a:spLocks/>
                        </wps:cNvSpPr>
                        <wps:spPr bwMode="auto">
                          <a:xfrm>
                            <a:off x="2160" y="-1117"/>
                            <a:ext cx="9354" cy="8794"/>
                          </a:xfrm>
                          <a:custGeom>
                            <a:avLst/>
                            <a:gdLst>
                              <a:gd name="T0" fmla="+- 0 8614 2160"/>
                              <a:gd name="T1" fmla="*/ T0 w 9354"/>
                              <a:gd name="T2" fmla="+- 0 1442 -1116"/>
                              <a:gd name="T3" fmla="*/ 1442 h 8794"/>
                              <a:gd name="T4" fmla="+- 0 8691 2160"/>
                              <a:gd name="T5" fmla="*/ T4 w 9354"/>
                              <a:gd name="T6" fmla="+- 0 1439 -1116"/>
                              <a:gd name="T7" fmla="*/ 1439 h 8794"/>
                              <a:gd name="T8" fmla="+- 0 8767 2160"/>
                              <a:gd name="T9" fmla="*/ T8 w 9354"/>
                              <a:gd name="T10" fmla="+- 0 1429 -1116"/>
                              <a:gd name="T11" fmla="*/ 1429 h 8794"/>
                              <a:gd name="T12" fmla="+- 0 8841 2160"/>
                              <a:gd name="T13" fmla="*/ T12 w 9354"/>
                              <a:gd name="T14" fmla="+- 0 1412 -1116"/>
                              <a:gd name="T15" fmla="*/ 1412 h 8794"/>
                              <a:gd name="T16" fmla="+- 0 8913 2160"/>
                              <a:gd name="T17" fmla="*/ T16 w 9354"/>
                              <a:gd name="T18" fmla="+- 0 1389 -1116"/>
                              <a:gd name="T19" fmla="*/ 1389 h 8794"/>
                              <a:gd name="T20" fmla="+- 0 8984 2160"/>
                              <a:gd name="T21" fmla="*/ T20 w 9354"/>
                              <a:gd name="T22" fmla="+- 0 1361 -1116"/>
                              <a:gd name="T23" fmla="*/ 1361 h 8794"/>
                              <a:gd name="T24" fmla="+- 0 9051 2160"/>
                              <a:gd name="T25" fmla="*/ T24 w 9354"/>
                              <a:gd name="T26" fmla="+- 0 1326 -1116"/>
                              <a:gd name="T27" fmla="*/ 1326 h 8794"/>
                              <a:gd name="T28" fmla="+- 0 9115 2160"/>
                              <a:gd name="T29" fmla="*/ T28 w 9354"/>
                              <a:gd name="T30" fmla="+- 0 1285 -1116"/>
                              <a:gd name="T31" fmla="*/ 1285 h 8794"/>
                              <a:gd name="T32" fmla="+- 0 9176 2160"/>
                              <a:gd name="T33" fmla="*/ T32 w 9354"/>
                              <a:gd name="T34" fmla="+- 0 1239 -1116"/>
                              <a:gd name="T35" fmla="*/ 1239 h 8794"/>
                              <a:gd name="T36" fmla="+- 0 9233 2160"/>
                              <a:gd name="T37" fmla="*/ T36 w 9354"/>
                              <a:gd name="T38" fmla="+- 0 1187 -1116"/>
                              <a:gd name="T39" fmla="*/ 1187 h 8794"/>
                              <a:gd name="T40" fmla="+- 0 9285 2160"/>
                              <a:gd name="T41" fmla="*/ T40 w 9354"/>
                              <a:gd name="T42" fmla="+- 0 1131 -1116"/>
                              <a:gd name="T43" fmla="*/ 1131 h 8794"/>
                              <a:gd name="T44" fmla="+- 0 9331 2160"/>
                              <a:gd name="T45" fmla="*/ T44 w 9354"/>
                              <a:gd name="T46" fmla="+- 0 1071 -1116"/>
                              <a:gd name="T47" fmla="*/ 1071 h 8794"/>
                              <a:gd name="T48" fmla="+- 0 9372 2160"/>
                              <a:gd name="T49" fmla="*/ T48 w 9354"/>
                              <a:gd name="T50" fmla="+- 0 1007 -1116"/>
                              <a:gd name="T51" fmla="*/ 1007 h 8794"/>
                              <a:gd name="T52" fmla="+- 0 9407 2160"/>
                              <a:gd name="T53" fmla="*/ T52 w 9354"/>
                              <a:gd name="T54" fmla="+- 0 940 -1116"/>
                              <a:gd name="T55" fmla="*/ 940 h 8794"/>
                              <a:gd name="T56" fmla="+- 0 9436 2160"/>
                              <a:gd name="T57" fmla="*/ T56 w 9354"/>
                              <a:gd name="T58" fmla="+- 0 870 -1116"/>
                              <a:gd name="T59" fmla="*/ 870 h 8794"/>
                              <a:gd name="T60" fmla="+- 0 9459 2160"/>
                              <a:gd name="T61" fmla="*/ T60 w 9354"/>
                              <a:gd name="T62" fmla="+- 0 798 -1116"/>
                              <a:gd name="T63" fmla="*/ 798 h 8794"/>
                              <a:gd name="T64" fmla="+- 0 9475 2160"/>
                              <a:gd name="T65" fmla="*/ T64 w 9354"/>
                              <a:gd name="T66" fmla="+- 0 725 -1116"/>
                              <a:gd name="T67" fmla="*/ 725 h 8794"/>
                              <a:gd name="T68" fmla="+- 0 9485 2160"/>
                              <a:gd name="T69" fmla="*/ T68 w 9354"/>
                              <a:gd name="T70" fmla="+- 0 649 -1116"/>
                              <a:gd name="T71" fmla="*/ 649 h 8794"/>
                              <a:gd name="T72" fmla="+- 0 9489 2160"/>
                              <a:gd name="T73" fmla="*/ T72 w 9354"/>
                              <a:gd name="T74" fmla="+- 0 573 -1116"/>
                              <a:gd name="T75" fmla="*/ 573 h 8794"/>
                              <a:gd name="T76" fmla="+- 0 9485 2160"/>
                              <a:gd name="T77" fmla="*/ T76 w 9354"/>
                              <a:gd name="T78" fmla="+- 0 496 -1116"/>
                              <a:gd name="T79" fmla="*/ 496 h 8794"/>
                              <a:gd name="T80" fmla="+- 0 9475 2160"/>
                              <a:gd name="T81" fmla="*/ T80 w 9354"/>
                              <a:gd name="T82" fmla="+- 0 421 -1116"/>
                              <a:gd name="T83" fmla="*/ 421 h 8794"/>
                              <a:gd name="T84" fmla="+- 0 9459 2160"/>
                              <a:gd name="T85" fmla="*/ T84 w 9354"/>
                              <a:gd name="T86" fmla="+- 0 347 -1116"/>
                              <a:gd name="T87" fmla="*/ 347 h 8794"/>
                              <a:gd name="T88" fmla="+- 0 9436 2160"/>
                              <a:gd name="T89" fmla="*/ T88 w 9354"/>
                              <a:gd name="T90" fmla="+- 0 275 -1116"/>
                              <a:gd name="T91" fmla="*/ 275 h 8794"/>
                              <a:gd name="T92" fmla="+- 0 9407 2160"/>
                              <a:gd name="T93" fmla="*/ T92 w 9354"/>
                              <a:gd name="T94" fmla="+- 0 206 -1116"/>
                              <a:gd name="T95" fmla="*/ 206 h 8794"/>
                              <a:gd name="T96" fmla="+- 0 9372 2160"/>
                              <a:gd name="T97" fmla="*/ T96 w 9354"/>
                              <a:gd name="T98" fmla="+- 0 139 -1116"/>
                              <a:gd name="T99" fmla="*/ 139 h 8794"/>
                              <a:gd name="T100" fmla="+- 0 9331 2160"/>
                              <a:gd name="T101" fmla="*/ T100 w 9354"/>
                              <a:gd name="T102" fmla="+- 0 75 -1116"/>
                              <a:gd name="T103" fmla="*/ 75 h 8794"/>
                              <a:gd name="T104" fmla="+- 0 9285 2160"/>
                              <a:gd name="T105" fmla="*/ T104 w 9354"/>
                              <a:gd name="T106" fmla="+- 0 15 -1116"/>
                              <a:gd name="T107" fmla="*/ 15 h 8794"/>
                              <a:gd name="T108" fmla="+- 0 9277 2160"/>
                              <a:gd name="T109" fmla="*/ T108 w 9354"/>
                              <a:gd name="T110" fmla="+- 0 6 -1116"/>
                              <a:gd name="T111" fmla="*/ 6 h 8794"/>
                              <a:gd name="T112" fmla="+- 0 7962 2160"/>
                              <a:gd name="T113" fmla="*/ T112 w 9354"/>
                              <a:gd name="T114" fmla="+- 0 1150 -1116"/>
                              <a:gd name="T115" fmla="*/ 1150 h 8794"/>
                              <a:gd name="T116" fmla="+- 0 7996 2160"/>
                              <a:gd name="T117" fmla="*/ T116 w 9354"/>
                              <a:gd name="T118" fmla="+- 0 1187 -1116"/>
                              <a:gd name="T119" fmla="*/ 1187 h 8794"/>
                              <a:gd name="T120" fmla="+- 0 8052 2160"/>
                              <a:gd name="T121" fmla="*/ T120 w 9354"/>
                              <a:gd name="T122" fmla="+- 0 1239 -1116"/>
                              <a:gd name="T123" fmla="*/ 1239 h 8794"/>
                              <a:gd name="T124" fmla="+- 0 8113 2160"/>
                              <a:gd name="T125" fmla="*/ T124 w 9354"/>
                              <a:gd name="T126" fmla="+- 0 1285 -1116"/>
                              <a:gd name="T127" fmla="*/ 1285 h 8794"/>
                              <a:gd name="T128" fmla="+- 0 8177 2160"/>
                              <a:gd name="T129" fmla="*/ T128 w 9354"/>
                              <a:gd name="T130" fmla="+- 0 1326 -1116"/>
                              <a:gd name="T131" fmla="*/ 1326 h 8794"/>
                              <a:gd name="T132" fmla="+- 0 8245 2160"/>
                              <a:gd name="T133" fmla="*/ T132 w 9354"/>
                              <a:gd name="T134" fmla="+- 0 1361 -1116"/>
                              <a:gd name="T135" fmla="*/ 1361 h 8794"/>
                              <a:gd name="T136" fmla="+- 0 8315 2160"/>
                              <a:gd name="T137" fmla="*/ T136 w 9354"/>
                              <a:gd name="T138" fmla="+- 0 1389 -1116"/>
                              <a:gd name="T139" fmla="*/ 1389 h 8794"/>
                              <a:gd name="T140" fmla="+- 0 8387 2160"/>
                              <a:gd name="T141" fmla="*/ T140 w 9354"/>
                              <a:gd name="T142" fmla="+- 0 1412 -1116"/>
                              <a:gd name="T143" fmla="*/ 1412 h 8794"/>
                              <a:gd name="T144" fmla="+- 0 8461 2160"/>
                              <a:gd name="T145" fmla="*/ T144 w 9354"/>
                              <a:gd name="T146" fmla="+- 0 1429 -1116"/>
                              <a:gd name="T147" fmla="*/ 1429 h 8794"/>
                              <a:gd name="T148" fmla="+- 0 8537 2160"/>
                              <a:gd name="T149" fmla="*/ T148 w 9354"/>
                              <a:gd name="T150" fmla="+- 0 1439 -1116"/>
                              <a:gd name="T151" fmla="*/ 1439 h 8794"/>
                              <a:gd name="T152" fmla="+- 0 8614 2160"/>
                              <a:gd name="T153" fmla="*/ T152 w 9354"/>
                              <a:gd name="T154" fmla="+- 0 1442 -1116"/>
                              <a:gd name="T155" fmla="*/ 1442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6454" y="2558"/>
                                </a:moveTo>
                                <a:lnTo>
                                  <a:pt x="6531" y="2555"/>
                                </a:lnTo>
                                <a:lnTo>
                                  <a:pt x="6607" y="2545"/>
                                </a:lnTo>
                                <a:lnTo>
                                  <a:pt x="6681" y="2528"/>
                                </a:lnTo>
                                <a:lnTo>
                                  <a:pt x="6753" y="2505"/>
                                </a:lnTo>
                                <a:lnTo>
                                  <a:pt x="6824" y="2477"/>
                                </a:lnTo>
                                <a:lnTo>
                                  <a:pt x="6891" y="2442"/>
                                </a:lnTo>
                                <a:lnTo>
                                  <a:pt x="6955" y="2401"/>
                                </a:lnTo>
                                <a:lnTo>
                                  <a:pt x="7016" y="2355"/>
                                </a:lnTo>
                                <a:lnTo>
                                  <a:pt x="7073" y="2303"/>
                                </a:lnTo>
                                <a:lnTo>
                                  <a:pt x="7125" y="2247"/>
                                </a:lnTo>
                                <a:lnTo>
                                  <a:pt x="7171" y="2187"/>
                                </a:lnTo>
                                <a:lnTo>
                                  <a:pt x="7212" y="2123"/>
                                </a:lnTo>
                                <a:lnTo>
                                  <a:pt x="7247" y="2056"/>
                                </a:lnTo>
                                <a:lnTo>
                                  <a:pt x="7276" y="1986"/>
                                </a:lnTo>
                                <a:lnTo>
                                  <a:pt x="7299" y="1914"/>
                                </a:lnTo>
                                <a:lnTo>
                                  <a:pt x="7315" y="1841"/>
                                </a:lnTo>
                                <a:lnTo>
                                  <a:pt x="7325" y="1765"/>
                                </a:lnTo>
                                <a:lnTo>
                                  <a:pt x="7329" y="1689"/>
                                </a:lnTo>
                                <a:lnTo>
                                  <a:pt x="7325" y="1612"/>
                                </a:lnTo>
                                <a:lnTo>
                                  <a:pt x="7315" y="1537"/>
                                </a:lnTo>
                                <a:lnTo>
                                  <a:pt x="7299" y="1463"/>
                                </a:lnTo>
                                <a:lnTo>
                                  <a:pt x="7276" y="1391"/>
                                </a:lnTo>
                                <a:lnTo>
                                  <a:pt x="7247" y="1322"/>
                                </a:lnTo>
                                <a:lnTo>
                                  <a:pt x="7212" y="1255"/>
                                </a:lnTo>
                                <a:lnTo>
                                  <a:pt x="7171" y="1191"/>
                                </a:lnTo>
                                <a:lnTo>
                                  <a:pt x="7125" y="1131"/>
                                </a:lnTo>
                                <a:lnTo>
                                  <a:pt x="7117" y="1122"/>
                                </a:lnTo>
                                <a:moveTo>
                                  <a:pt x="5802" y="2266"/>
                                </a:moveTo>
                                <a:lnTo>
                                  <a:pt x="5836" y="2303"/>
                                </a:lnTo>
                                <a:lnTo>
                                  <a:pt x="5892" y="2355"/>
                                </a:lnTo>
                                <a:lnTo>
                                  <a:pt x="5953" y="2401"/>
                                </a:lnTo>
                                <a:lnTo>
                                  <a:pt x="6017" y="2442"/>
                                </a:lnTo>
                                <a:lnTo>
                                  <a:pt x="6085" y="2477"/>
                                </a:lnTo>
                                <a:lnTo>
                                  <a:pt x="6155" y="2505"/>
                                </a:lnTo>
                                <a:lnTo>
                                  <a:pt x="6227" y="2528"/>
                                </a:lnTo>
                                <a:lnTo>
                                  <a:pt x="6301" y="2545"/>
                                </a:lnTo>
                                <a:lnTo>
                                  <a:pt x="6377" y="2555"/>
                                </a:lnTo>
                                <a:lnTo>
                                  <a:pt x="6454" y="255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" name="Freeform 1617"/>
                        <wps:cNvSpPr>
                          <a:spLocks/>
                        </wps:cNvSpPr>
                        <wps:spPr bwMode="auto">
                          <a:xfrm>
                            <a:off x="8176" y="138"/>
                            <a:ext cx="875" cy="870"/>
                          </a:xfrm>
                          <a:custGeom>
                            <a:avLst/>
                            <a:gdLst>
                              <a:gd name="T0" fmla="+- 0 8614 8177"/>
                              <a:gd name="T1" fmla="*/ T0 w 875"/>
                              <a:gd name="T2" fmla="+- 0 138 138"/>
                              <a:gd name="T3" fmla="*/ 138 h 870"/>
                              <a:gd name="T4" fmla="+- 0 8528 8177"/>
                              <a:gd name="T5" fmla="*/ T4 w 875"/>
                              <a:gd name="T6" fmla="+- 0 147 138"/>
                              <a:gd name="T7" fmla="*/ 147 h 870"/>
                              <a:gd name="T8" fmla="+- 0 8447 8177"/>
                              <a:gd name="T9" fmla="*/ T8 w 875"/>
                              <a:gd name="T10" fmla="+- 0 171 138"/>
                              <a:gd name="T11" fmla="*/ 171 h 870"/>
                              <a:gd name="T12" fmla="+- 0 8371 8177"/>
                              <a:gd name="T13" fmla="*/ T12 w 875"/>
                              <a:gd name="T14" fmla="+- 0 211 138"/>
                              <a:gd name="T15" fmla="*/ 211 h 870"/>
                              <a:gd name="T16" fmla="+- 0 8305 8177"/>
                              <a:gd name="T17" fmla="*/ T16 w 875"/>
                              <a:gd name="T18" fmla="+- 0 266 138"/>
                              <a:gd name="T19" fmla="*/ 266 h 870"/>
                              <a:gd name="T20" fmla="+- 0 8250 8177"/>
                              <a:gd name="T21" fmla="*/ T20 w 875"/>
                              <a:gd name="T22" fmla="+- 0 332 138"/>
                              <a:gd name="T23" fmla="*/ 332 h 870"/>
                              <a:gd name="T24" fmla="+- 0 8210 8177"/>
                              <a:gd name="T25" fmla="*/ T24 w 875"/>
                              <a:gd name="T26" fmla="+- 0 407 138"/>
                              <a:gd name="T27" fmla="*/ 407 h 870"/>
                              <a:gd name="T28" fmla="+- 0 8185 8177"/>
                              <a:gd name="T29" fmla="*/ T28 w 875"/>
                              <a:gd name="T30" fmla="+- 0 488 138"/>
                              <a:gd name="T31" fmla="*/ 488 h 870"/>
                              <a:gd name="T32" fmla="+- 0 8177 8177"/>
                              <a:gd name="T33" fmla="*/ T32 w 875"/>
                              <a:gd name="T34" fmla="+- 0 573 138"/>
                              <a:gd name="T35" fmla="*/ 573 h 870"/>
                              <a:gd name="T36" fmla="+- 0 8185 8177"/>
                              <a:gd name="T37" fmla="*/ T36 w 875"/>
                              <a:gd name="T38" fmla="+- 0 658 138"/>
                              <a:gd name="T39" fmla="*/ 658 h 870"/>
                              <a:gd name="T40" fmla="+- 0 8210 8177"/>
                              <a:gd name="T41" fmla="*/ T40 w 875"/>
                              <a:gd name="T42" fmla="+- 0 739 138"/>
                              <a:gd name="T43" fmla="*/ 739 h 870"/>
                              <a:gd name="T44" fmla="+- 0 8250 8177"/>
                              <a:gd name="T45" fmla="*/ T44 w 875"/>
                              <a:gd name="T46" fmla="+- 0 814 138"/>
                              <a:gd name="T47" fmla="*/ 814 h 870"/>
                              <a:gd name="T48" fmla="+- 0 8305 8177"/>
                              <a:gd name="T49" fmla="*/ T48 w 875"/>
                              <a:gd name="T50" fmla="+- 0 880 138"/>
                              <a:gd name="T51" fmla="*/ 880 h 870"/>
                              <a:gd name="T52" fmla="+- 0 8371 8177"/>
                              <a:gd name="T53" fmla="*/ T52 w 875"/>
                              <a:gd name="T54" fmla="+- 0 934 138"/>
                              <a:gd name="T55" fmla="*/ 934 h 870"/>
                              <a:gd name="T56" fmla="+- 0 8447 8177"/>
                              <a:gd name="T57" fmla="*/ T56 w 875"/>
                              <a:gd name="T58" fmla="+- 0 974 138"/>
                              <a:gd name="T59" fmla="*/ 974 h 870"/>
                              <a:gd name="T60" fmla="+- 0 8528 8177"/>
                              <a:gd name="T61" fmla="*/ T60 w 875"/>
                              <a:gd name="T62" fmla="+- 0 999 138"/>
                              <a:gd name="T63" fmla="*/ 999 h 870"/>
                              <a:gd name="T64" fmla="+- 0 8614 8177"/>
                              <a:gd name="T65" fmla="*/ T64 w 875"/>
                              <a:gd name="T66" fmla="+- 0 1007 138"/>
                              <a:gd name="T67" fmla="*/ 1007 h 870"/>
                              <a:gd name="T68" fmla="+- 0 8700 8177"/>
                              <a:gd name="T69" fmla="*/ T68 w 875"/>
                              <a:gd name="T70" fmla="+- 0 999 138"/>
                              <a:gd name="T71" fmla="*/ 999 h 870"/>
                              <a:gd name="T72" fmla="+- 0 8781 8177"/>
                              <a:gd name="T73" fmla="*/ T72 w 875"/>
                              <a:gd name="T74" fmla="+- 0 974 138"/>
                              <a:gd name="T75" fmla="*/ 974 h 870"/>
                              <a:gd name="T76" fmla="+- 0 8857 8177"/>
                              <a:gd name="T77" fmla="*/ T76 w 875"/>
                              <a:gd name="T78" fmla="+- 0 934 138"/>
                              <a:gd name="T79" fmla="*/ 934 h 870"/>
                              <a:gd name="T80" fmla="+- 0 8923 8177"/>
                              <a:gd name="T81" fmla="*/ T80 w 875"/>
                              <a:gd name="T82" fmla="+- 0 880 138"/>
                              <a:gd name="T83" fmla="*/ 880 h 870"/>
                              <a:gd name="T84" fmla="+- 0 8978 8177"/>
                              <a:gd name="T85" fmla="*/ T84 w 875"/>
                              <a:gd name="T86" fmla="+- 0 814 138"/>
                              <a:gd name="T87" fmla="*/ 814 h 870"/>
                              <a:gd name="T88" fmla="+- 0 9018 8177"/>
                              <a:gd name="T89" fmla="*/ T88 w 875"/>
                              <a:gd name="T90" fmla="+- 0 739 138"/>
                              <a:gd name="T91" fmla="*/ 739 h 870"/>
                              <a:gd name="T92" fmla="+- 0 9043 8177"/>
                              <a:gd name="T93" fmla="*/ T92 w 875"/>
                              <a:gd name="T94" fmla="+- 0 658 138"/>
                              <a:gd name="T95" fmla="*/ 658 h 870"/>
                              <a:gd name="T96" fmla="+- 0 9051 8177"/>
                              <a:gd name="T97" fmla="*/ T96 w 875"/>
                              <a:gd name="T98" fmla="+- 0 573 138"/>
                              <a:gd name="T99" fmla="*/ 573 h 870"/>
                              <a:gd name="T100" fmla="+- 0 9043 8177"/>
                              <a:gd name="T101" fmla="*/ T100 w 875"/>
                              <a:gd name="T102" fmla="+- 0 488 138"/>
                              <a:gd name="T103" fmla="*/ 488 h 870"/>
                              <a:gd name="T104" fmla="+- 0 9018 8177"/>
                              <a:gd name="T105" fmla="*/ T104 w 875"/>
                              <a:gd name="T106" fmla="+- 0 407 138"/>
                              <a:gd name="T107" fmla="*/ 407 h 870"/>
                              <a:gd name="T108" fmla="+- 0 8978 8177"/>
                              <a:gd name="T109" fmla="*/ T108 w 875"/>
                              <a:gd name="T110" fmla="+- 0 332 138"/>
                              <a:gd name="T111" fmla="*/ 332 h 870"/>
                              <a:gd name="T112" fmla="+- 0 8923 8177"/>
                              <a:gd name="T113" fmla="*/ T112 w 875"/>
                              <a:gd name="T114" fmla="+- 0 266 138"/>
                              <a:gd name="T115" fmla="*/ 266 h 870"/>
                              <a:gd name="T116" fmla="+- 0 8857 8177"/>
                              <a:gd name="T117" fmla="*/ T116 w 875"/>
                              <a:gd name="T118" fmla="+- 0 211 138"/>
                              <a:gd name="T119" fmla="*/ 211 h 870"/>
                              <a:gd name="T120" fmla="+- 0 8781 8177"/>
                              <a:gd name="T121" fmla="*/ T120 w 875"/>
                              <a:gd name="T122" fmla="+- 0 171 138"/>
                              <a:gd name="T123" fmla="*/ 171 h 870"/>
                              <a:gd name="T124" fmla="+- 0 8700 8177"/>
                              <a:gd name="T125" fmla="*/ T124 w 875"/>
                              <a:gd name="T126" fmla="+- 0 147 138"/>
                              <a:gd name="T127" fmla="*/ 147 h 870"/>
                              <a:gd name="T128" fmla="+- 0 8614 8177"/>
                              <a:gd name="T129" fmla="*/ T128 w 875"/>
                              <a:gd name="T130" fmla="+- 0 138 138"/>
                              <a:gd name="T131" fmla="*/ 13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1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4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6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" name="Freeform 1616"/>
                        <wps:cNvSpPr>
                          <a:spLocks/>
                        </wps:cNvSpPr>
                        <wps:spPr bwMode="auto">
                          <a:xfrm>
                            <a:off x="8176" y="138"/>
                            <a:ext cx="875" cy="870"/>
                          </a:xfrm>
                          <a:custGeom>
                            <a:avLst/>
                            <a:gdLst>
                              <a:gd name="T0" fmla="+- 0 8614 8177"/>
                              <a:gd name="T1" fmla="*/ T0 w 875"/>
                              <a:gd name="T2" fmla="+- 0 1007 138"/>
                              <a:gd name="T3" fmla="*/ 1007 h 870"/>
                              <a:gd name="T4" fmla="+- 0 8700 8177"/>
                              <a:gd name="T5" fmla="*/ T4 w 875"/>
                              <a:gd name="T6" fmla="+- 0 999 138"/>
                              <a:gd name="T7" fmla="*/ 999 h 870"/>
                              <a:gd name="T8" fmla="+- 0 8781 8177"/>
                              <a:gd name="T9" fmla="*/ T8 w 875"/>
                              <a:gd name="T10" fmla="+- 0 974 138"/>
                              <a:gd name="T11" fmla="*/ 974 h 870"/>
                              <a:gd name="T12" fmla="+- 0 8857 8177"/>
                              <a:gd name="T13" fmla="*/ T12 w 875"/>
                              <a:gd name="T14" fmla="+- 0 934 138"/>
                              <a:gd name="T15" fmla="*/ 934 h 870"/>
                              <a:gd name="T16" fmla="+- 0 8923 8177"/>
                              <a:gd name="T17" fmla="*/ T16 w 875"/>
                              <a:gd name="T18" fmla="+- 0 880 138"/>
                              <a:gd name="T19" fmla="*/ 880 h 870"/>
                              <a:gd name="T20" fmla="+- 0 8978 8177"/>
                              <a:gd name="T21" fmla="*/ T20 w 875"/>
                              <a:gd name="T22" fmla="+- 0 814 138"/>
                              <a:gd name="T23" fmla="*/ 814 h 870"/>
                              <a:gd name="T24" fmla="+- 0 9018 8177"/>
                              <a:gd name="T25" fmla="*/ T24 w 875"/>
                              <a:gd name="T26" fmla="+- 0 739 138"/>
                              <a:gd name="T27" fmla="*/ 739 h 870"/>
                              <a:gd name="T28" fmla="+- 0 9043 8177"/>
                              <a:gd name="T29" fmla="*/ T28 w 875"/>
                              <a:gd name="T30" fmla="+- 0 658 138"/>
                              <a:gd name="T31" fmla="*/ 658 h 870"/>
                              <a:gd name="T32" fmla="+- 0 9051 8177"/>
                              <a:gd name="T33" fmla="*/ T32 w 875"/>
                              <a:gd name="T34" fmla="+- 0 573 138"/>
                              <a:gd name="T35" fmla="*/ 573 h 870"/>
                              <a:gd name="T36" fmla="+- 0 9043 8177"/>
                              <a:gd name="T37" fmla="*/ T36 w 875"/>
                              <a:gd name="T38" fmla="+- 0 488 138"/>
                              <a:gd name="T39" fmla="*/ 488 h 870"/>
                              <a:gd name="T40" fmla="+- 0 9018 8177"/>
                              <a:gd name="T41" fmla="*/ T40 w 875"/>
                              <a:gd name="T42" fmla="+- 0 407 138"/>
                              <a:gd name="T43" fmla="*/ 407 h 870"/>
                              <a:gd name="T44" fmla="+- 0 8978 8177"/>
                              <a:gd name="T45" fmla="*/ T44 w 875"/>
                              <a:gd name="T46" fmla="+- 0 332 138"/>
                              <a:gd name="T47" fmla="*/ 332 h 870"/>
                              <a:gd name="T48" fmla="+- 0 8923 8177"/>
                              <a:gd name="T49" fmla="*/ T48 w 875"/>
                              <a:gd name="T50" fmla="+- 0 266 138"/>
                              <a:gd name="T51" fmla="*/ 266 h 870"/>
                              <a:gd name="T52" fmla="+- 0 8857 8177"/>
                              <a:gd name="T53" fmla="*/ T52 w 875"/>
                              <a:gd name="T54" fmla="+- 0 211 138"/>
                              <a:gd name="T55" fmla="*/ 211 h 870"/>
                              <a:gd name="T56" fmla="+- 0 8781 8177"/>
                              <a:gd name="T57" fmla="*/ T56 w 875"/>
                              <a:gd name="T58" fmla="+- 0 171 138"/>
                              <a:gd name="T59" fmla="*/ 171 h 870"/>
                              <a:gd name="T60" fmla="+- 0 8700 8177"/>
                              <a:gd name="T61" fmla="*/ T60 w 875"/>
                              <a:gd name="T62" fmla="+- 0 147 138"/>
                              <a:gd name="T63" fmla="*/ 147 h 870"/>
                              <a:gd name="T64" fmla="+- 0 8614 8177"/>
                              <a:gd name="T65" fmla="*/ T64 w 875"/>
                              <a:gd name="T66" fmla="+- 0 138 138"/>
                              <a:gd name="T67" fmla="*/ 138 h 870"/>
                              <a:gd name="T68" fmla="+- 0 8528 8177"/>
                              <a:gd name="T69" fmla="*/ T68 w 875"/>
                              <a:gd name="T70" fmla="+- 0 147 138"/>
                              <a:gd name="T71" fmla="*/ 147 h 870"/>
                              <a:gd name="T72" fmla="+- 0 8447 8177"/>
                              <a:gd name="T73" fmla="*/ T72 w 875"/>
                              <a:gd name="T74" fmla="+- 0 171 138"/>
                              <a:gd name="T75" fmla="*/ 171 h 870"/>
                              <a:gd name="T76" fmla="+- 0 8371 8177"/>
                              <a:gd name="T77" fmla="*/ T76 w 875"/>
                              <a:gd name="T78" fmla="+- 0 211 138"/>
                              <a:gd name="T79" fmla="*/ 211 h 870"/>
                              <a:gd name="T80" fmla="+- 0 8305 8177"/>
                              <a:gd name="T81" fmla="*/ T80 w 875"/>
                              <a:gd name="T82" fmla="+- 0 266 138"/>
                              <a:gd name="T83" fmla="*/ 266 h 870"/>
                              <a:gd name="T84" fmla="+- 0 8250 8177"/>
                              <a:gd name="T85" fmla="*/ T84 w 875"/>
                              <a:gd name="T86" fmla="+- 0 332 138"/>
                              <a:gd name="T87" fmla="*/ 332 h 870"/>
                              <a:gd name="T88" fmla="+- 0 8210 8177"/>
                              <a:gd name="T89" fmla="*/ T88 w 875"/>
                              <a:gd name="T90" fmla="+- 0 407 138"/>
                              <a:gd name="T91" fmla="*/ 407 h 870"/>
                              <a:gd name="T92" fmla="+- 0 8185 8177"/>
                              <a:gd name="T93" fmla="*/ T92 w 875"/>
                              <a:gd name="T94" fmla="+- 0 488 138"/>
                              <a:gd name="T95" fmla="*/ 488 h 870"/>
                              <a:gd name="T96" fmla="+- 0 8177 8177"/>
                              <a:gd name="T97" fmla="*/ T96 w 875"/>
                              <a:gd name="T98" fmla="+- 0 573 138"/>
                              <a:gd name="T99" fmla="*/ 573 h 870"/>
                              <a:gd name="T100" fmla="+- 0 8185 8177"/>
                              <a:gd name="T101" fmla="*/ T100 w 875"/>
                              <a:gd name="T102" fmla="+- 0 658 138"/>
                              <a:gd name="T103" fmla="*/ 658 h 870"/>
                              <a:gd name="T104" fmla="+- 0 8210 8177"/>
                              <a:gd name="T105" fmla="*/ T104 w 875"/>
                              <a:gd name="T106" fmla="+- 0 739 138"/>
                              <a:gd name="T107" fmla="*/ 739 h 870"/>
                              <a:gd name="T108" fmla="+- 0 8250 8177"/>
                              <a:gd name="T109" fmla="*/ T108 w 875"/>
                              <a:gd name="T110" fmla="+- 0 814 138"/>
                              <a:gd name="T111" fmla="*/ 814 h 870"/>
                              <a:gd name="T112" fmla="+- 0 8305 8177"/>
                              <a:gd name="T113" fmla="*/ T112 w 875"/>
                              <a:gd name="T114" fmla="+- 0 880 138"/>
                              <a:gd name="T115" fmla="*/ 880 h 870"/>
                              <a:gd name="T116" fmla="+- 0 8371 8177"/>
                              <a:gd name="T117" fmla="*/ T116 w 875"/>
                              <a:gd name="T118" fmla="+- 0 934 138"/>
                              <a:gd name="T119" fmla="*/ 934 h 870"/>
                              <a:gd name="T120" fmla="+- 0 8447 8177"/>
                              <a:gd name="T121" fmla="*/ T120 w 875"/>
                              <a:gd name="T122" fmla="+- 0 974 138"/>
                              <a:gd name="T123" fmla="*/ 974 h 870"/>
                              <a:gd name="T124" fmla="+- 0 8528 8177"/>
                              <a:gd name="T125" fmla="*/ T124 w 875"/>
                              <a:gd name="T126" fmla="+- 0 999 138"/>
                              <a:gd name="T127" fmla="*/ 999 h 870"/>
                              <a:gd name="T128" fmla="+- 0 8614 8177"/>
                              <a:gd name="T129" fmla="*/ T128 w 875"/>
                              <a:gd name="T130" fmla="+- 0 1007 138"/>
                              <a:gd name="T131" fmla="*/ 1007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4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6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1"/>
                                </a:lnTo>
                                <a:lnTo>
                                  <a:pt x="437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7962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2" name="Line 1614"/>
                        <wps:cNvCnPr>
                          <a:cxnSpLocks noChangeShapeType="1"/>
                        </wps:cNvCnPr>
                        <wps:spPr bwMode="auto">
                          <a:xfrm>
                            <a:off x="8399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3" name="Line 1613"/>
                        <wps:cNvCnPr>
                          <a:cxnSpLocks noChangeShapeType="1"/>
                        </wps:cNvCnPr>
                        <wps:spPr bwMode="auto">
                          <a:xfrm>
                            <a:off x="8836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4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9274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5" name="Line 1611"/>
                        <wps:cNvCnPr>
                          <a:cxnSpLocks noChangeShapeType="1"/>
                        </wps:cNvCnPr>
                        <wps:spPr bwMode="auto">
                          <a:xfrm>
                            <a:off x="9711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Line 1610"/>
                        <wps:cNvCnPr>
                          <a:cxnSpLocks noChangeShapeType="1"/>
                        </wps:cNvCnPr>
                        <wps:spPr bwMode="auto">
                          <a:xfrm>
                            <a:off x="10148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7" name="Freeform 1609"/>
                        <wps:cNvSpPr>
                          <a:spLocks/>
                        </wps:cNvSpPr>
                        <wps:spPr bwMode="auto">
                          <a:xfrm>
                            <a:off x="7950" y="2178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7962" y="21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9" name="Freeform 1607"/>
                        <wps:cNvSpPr>
                          <a:spLocks/>
                        </wps:cNvSpPr>
                        <wps:spPr bwMode="auto">
                          <a:xfrm>
                            <a:off x="7950" y="1744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7962" y="17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1" name="Freeform 1605"/>
                        <wps:cNvSpPr>
                          <a:spLocks/>
                        </wps:cNvSpPr>
                        <wps:spPr bwMode="auto">
                          <a:xfrm>
                            <a:off x="7950" y="1309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2" name="Line 1604"/>
                        <wps:cNvCnPr>
                          <a:cxnSpLocks noChangeShapeType="1"/>
                        </wps:cNvCnPr>
                        <wps:spPr bwMode="auto">
                          <a:xfrm>
                            <a:off x="7962" y="13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3" name="Freeform 1603"/>
                        <wps:cNvSpPr>
                          <a:spLocks/>
                        </wps:cNvSpPr>
                        <wps:spPr bwMode="auto">
                          <a:xfrm>
                            <a:off x="7950" y="875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" name="Line 1602"/>
                        <wps:cNvCnPr>
                          <a:cxnSpLocks noChangeShapeType="1"/>
                        </wps:cNvCnPr>
                        <wps:spPr bwMode="auto">
                          <a:xfrm>
                            <a:off x="7962" y="8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5" name="Freeform 1601"/>
                        <wps:cNvSpPr>
                          <a:spLocks/>
                        </wps:cNvSpPr>
                        <wps:spPr bwMode="auto">
                          <a:xfrm>
                            <a:off x="7950" y="440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" name="Line 1600"/>
                        <wps:cNvCnPr>
                          <a:cxnSpLocks noChangeShapeType="1"/>
                        </wps:cNvCnPr>
                        <wps:spPr bwMode="auto">
                          <a:xfrm>
                            <a:off x="7962" y="4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7" name="Freeform 1599"/>
                        <wps:cNvSpPr>
                          <a:spLocks/>
                        </wps:cNvSpPr>
                        <wps:spPr bwMode="auto">
                          <a:xfrm>
                            <a:off x="7950" y="6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7962" y="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9" name="AutoShape 1597"/>
                        <wps:cNvSpPr>
                          <a:spLocks/>
                        </wps:cNvSpPr>
                        <wps:spPr bwMode="auto">
                          <a:xfrm>
                            <a:off x="2160" y="-1117"/>
                            <a:ext cx="13392" cy="13306"/>
                          </a:xfrm>
                          <a:custGeom>
                            <a:avLst/>
                            <a:gdLst>
                              <a:gd name="T0" fmla="+- 0 7962 2160"/>
                              <a:gd name="T1" fmla="*/ T0 w 13392"/>
                              <a:gd name="T2" fmla="+- 0 2179 -1116"/>
                              <a:gd name="T3" fmla="*/ 2179 h 13306"/>
                              <a:gd name="T4" fmla="+- 0 10148 2160"/>
                              <a:gd name="T5" fmla="*/ T4 w 13392"/>
                              <a:gd name="T6" fmla="+- 0 2179 -1116"/>
                              <a:gd name="T7" fmla="*/ 2179 h 13306"/>
                              <a:gd name="T8" fmla="+- 0 7962 2160"/>
                              <a:gd name="T9" fmla="*/ T8 w 13392"/>
                              <a:gd name="T10" fmla="+- 0 6 -1116"/>
                              <a:gd name="T11" fmla="*/ 6 h 13306"/>
                              <a:gd name="T12" fmla="+- 0 10148 2160"/>
                              <a:gd name="T13" fmla="*/ T12 w 13392"/>
                              <a:gd name="T14" fmla="+- 0 6 -1116"/>
                              <a:gd name="T15" fmla="*/ 6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5802" y="3295"/>
                                </a:moveTo>
                                <a:lnTo>
                                  <a:pt x="7988" y="3295"/>
                                </a:lnTo>
                                <a:moveTo>
                                  <a:pt x="5802" y="1122"/>
                                </a:moveTo>
                                <a:lnTo>
                                  <a:pt x="7988" y="1122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10642D" id="Group 1596" o:spid="_x0000_s1026" style="position:absolute;margin-left:397.5pt;margin-top:.25pt;width:110pt;height:109.3pt;z-index:251627008;mso-position-horizontal-relative:page" coordorigin="7950,5" coordsize="2200,2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">
                <v:rect id="Rectangle 1674" o:spid="_x0000_s1027" style="position:absolute;left:796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" fillcolor="#7f7f7f" stroked="f">
                  <v:fill opacity="13107f"/>
                </v:rect>
                <v:rect id="Rectangle 1673" o:spid="_x0000_s1028" style="position:absolute;left:7961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" filled="f" strokeweight=".05761mm"/>
                <v:rect id="Rectangle 1672" o:spid="_x0000_s1029" style="position:absolute;left:796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" fillcolor="#7f7f7f" stroked="f">
                  <v:fill opacity="13107f"/>
                </v:rect>
                <v:rect id="Rectangle 1671" o:spid="_x0000_s1030" style="position:absolute;left:7961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" filled="f" strokeweight=".05761mm"/>
                <v:rect id="Rectangle 1670" o:spid="_x0000_s1031" style="position:absolute;left:796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" fillcolor="#7f7f7f" stroked="f">
                  <v:fill opacity="13107f"/>
                </v:rect>
                <v:rect id="Rectangle 1669" o:spid="_x0000_s1032" style="position:absolute;left:7961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" filled="f" strokeweight=".05761mm"/>
                <v:rect id="Rectangle 1668" o:spid="_x0000_s1033" style="position:absolute;left:796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" fillcolor="#7f7f7f" stroked="f">
                  <v:fill opacity="13107f"/>
                </v:rect>
                <v:rect id="Rectangle 1667" o:spid="_x0000_s1034" style="position:absolute;left:7961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" filled="f" strokeweight=".05761mm"/>
                <v:rect id="Rectangle 1666" o:spid="_x0000_s1035" style="position:absolute;left:796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" fillcolor="#7f7f7f" stroked="f">
                  <v:fill opacity="13107f"/>
                </v:rect>
                <v:rect id="Rectangle 1665" o:spid="_x0000_s1036" style="position:absolute;left:7961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" filled="f" strokeweight=".05761mm"/>
                <v:rect id="Rectangle 1664" o:spid="_x0000_s1037" style="position:absolute;left:8398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" fillcolor="#7f7f7f" stroked="f">
                  <v:fill opacity="13107f"/>
                </v:rect>
                <v:rect id="Rectangle 1663" o:spid="_x0000_s1038" style="position:absolute;left:8398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" filled="f" strokeweight=".05761mm"/>
                <v:rect id="Rectangle 1662" o:spid="_x0000_s1039" style="position:absolute;left:8398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" fillcolor="#7f7f7f" stroked="f">
                  <v:fill opacity="13107f"/>
                </v:rect>
                <v:rect id="Rectangle 1661" o:spid="_x0000_s1040" style="position:absolute;left:8398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" filled="f" strokeweight=".05761mm"/>
                <v:rect id="Rectangle 1660" o:spid="_x0000_s1041" style="position:absolute;left:8398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" fillcolor="#7f7f7f" stroked="f">
                  <v:fill opacity="13107f"/>
                </v:rect>
                <v:rect id="Rectangle 1659" o:spid="_x0000_s1042" style="position:absolute;left:8398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" filled="f" strokeweight=".05761mm"/>
                <v:rect id="Rectangle 1658" o:spid="_x0000_s1043" style="position:absolute;left:8398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" fillcolor="#7f7f7f" stroked="f">
                  <v:fill opacity="13107f"/>
                </v:rect>
                <v:rect id="Rectangle 1657" o:spid="_x0000_s1044" style="position:absolute;left:8398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" filled="f" strokeweight=".05761mm"/>
                <v:rect id="Rectangle 1656" o:spid="_x0000_s1045" style="position:absolute;left:8398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" fillcolor="#7f7f7f" stroked="f">
                  <v:fill opacity="13107f"/>
                </v:rect>
                <v:rect id="Rectangle 1655" o:spid="_x0000_s1046" style="position:absolute;left:8398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" filled="f" strokeweight=".05761mm"/>
                <v:rect id="Rectangle 1654" o:spid="_x0000_s1047" style="position:absolute;left:8836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" fillcolor="#7f7f7f" stroked="f">
                  <v:fill opacity="13107f"/>
                </v:rect>
                <v:rect id="Rectangle 1653" o:spid="_x0000_s1048" style="position:absolute;left:8836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" filled="f" strokeweight=".05761mm"/>
                <v:rect id="Rectangle 1652" o:spid="_x0000_s1049" style="position:absolute;left:8836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" fillcolor="#7f7f7f" stroked="f">
                  <v:fill opacity="13107f"/>
                </v:rect>
                <v:rect id="Rectangle 1651" o:spid="_x0000_s1050" style="position:absolute;left:8836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" filled="f" strokeweight=".05761mm"/>
                <v:rect id="Rectangle 1650" o:spid="_x0000_s1051" style="position:absolute;left:8836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" fillcolor="#7f7f7f" stroked="f">
                  <v:fill opacity="13107f"/>
                </v:rect>
                <v:rect id="Rectangle 1649" o:spid="_x0000_s1052" style="position:absolute;left:8836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" filled="f" strokeweight=".05761mm"/>
                <v:rect id="Rectangle 1648" o:spid="_x0000_s1053" style="position:absolute;left:8836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" fillcolor="#7f7f7f" stroked="f">
                  <v:fill opacity="13107f"/>
                </v:rect>
                <v:rect id="Rectangle 1647" o:spid="_x0000_s1054" style="position:absolute;left:8836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" filled="f" strokeweight=".05761mm"/>
                <v:rect id="Rectangle 1646" o:spid="_x0000_s1055" style="position:absolute;left:8836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" fillcolor="#7f7f7f" stroked="f">
                  <v:fill opacity="13107f"/>
                </v:rect>
                <v:rect id="Rectangle 1645" o:spid="_x0000_s1056" style="position:absolute;left:8836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" filled="f" strokeweight=".05761mm"/>
                <v:rect id="Rectangle 1644" o:spid="_x0000_s1057" style="position:absolute;left:9273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" fillcolor="#7f7f7f" stroked="f">
                  <v:fill opacity="13107f"/>
                </v:rect>
                <v:rect id="Rectangle 1643" o:spid="_x0000_s1058" style="position:absolute;left:9273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" filled="f" strokeweight=".05761mm"/>
                <v:rect id="Rectangle 1642" o:spid="_x0000_s1059" style="position:absolute;left:9273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" fillcolor="#7f7f7f" stroked="f">
                  <v:fill opacity="13107f"/>
                </v:rect>
                <v:rect id="Rectangle 1641" o:spid="_x0000_s1060" style="position:absolute;left:9273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" filled="f" strokeweight=".05761mm"/>
                <v:rect id="Rectangle 1640" o:spid="_x0000_s1061" style="position:absolute;left:9273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" fillcolor="#7f7f7f" stroked="f">
                  <v:fill opacity="13107f"/>
                </v:rect>
                <v:rect id="Rectangle 1639" o:spid="_x0000_s1062" style="position:absolute;left:9273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" filled="f" strokeweight=".05761mm"/>
                <v:rect id="Rectangle 1638" o:spid="_x0000_s1063" style="position:absolute;left:9273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" fillcolor="#7f7f7f" stroked="f">
                  <v:fill opacity="13107f"/>
                </v:rect>
                <v:rect id="Rectangle 1637" o:spid="_x0000_s1064" style="position:absolute;left:9273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" filled="f" strokeweight=".05761mm"/>
                <v:rect id="Rectangle 1636" o:spid="_x0000_s1065" style="position:absolute;left:9273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" fillcolor="#7f7f7f" stroked="f">
                  <v:fill opacity="13107f"/>
                </v:rect>
                <v:rect id="Rectangle 1635" o:spid="_x0000_s1066" style="position:absolute;left:9273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" filled="f" strokeweight=".05761mm"/>
                <v:rect id="Rectangle 1634" o:spid="_x0000_s1067" style="position:absolute;left:9710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" fillcolor="#7f7f7f" stroked="f">
                  <v:fill opacity="13107f"/>
                </v:rect>
                <v:rect id="Rectangle 1633" o:spid="_x0000_s1068" style="position:absolute;left:9710;top:1744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" filled="f" strokeweight=".05761mm"/>
                <v:rect id="Rectangle 1632" o:spid="_x0000_s1069" style="position:absolute;left:9710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" fillcolor="#7f7f7f" stroked="f">
                  <v:fill opacity="13107f"/>
                </v:rect>
                <v:rect id="Rectangle 1631" o:spid="_x0000_s1070" style="position:absolute;left:9710;top:1309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" filled="f" strokeweight=".05761mm"/>
                <v:rect id="Rectangle 1630" o:spid="_x0000_s1071" style="position:absolute;left:9710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" fillcolor="#7f7f7f" stroked="f">
                  <v:fill opacity="13107f"/>
                </v:rect>
                <v:rect id="Rectangle 1629" o:spid="_x0000_s1072" style="position:absolute;left:9710;top:87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" filled="f" strokeweight=".05761mm"/>
                <v:rect id="Rectangle 1628" o:spid="_x0000_s1073" style="position:absolute;left:9710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" fillcolor="#7f7f7f" stroked="f">
                  <v:fill opacity="13107f"/>
                </v:rect>
                <v:rect id="Rectangle 1627" o:spid="_x0000_s1074" style="position:absolute;left:9710;top:44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" filled="f" strokeweight=".05761mm"/>
                <v:rect id="Rectangle 1626" o:spid="_x0000_s1075" style="position:absolute;left:9710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" fillcolor="#7f7f7f" stroked="f">
                  <v:fill opacity="13107f"/>
                </v:rect>
                <v:rect id="Rectangle 1625" o:spid="_x0000_s1076" style="position:absolute;left:9710;top: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" filled="f" strokeweight=".05761mm"/>
                <v:shape id="Freeform 1624" o:spid="_x0000_s1077" style="position:absolute;left:7961;top:666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" path="m697,1513r84,-86l828,1367r40,-64l904,1236r29,-69l955,1095r17,-74l982,946r3,-77l982,793,972,717,955,644,933,572,904,502,868,435,828,371,781,311,729,255,672,203,612,157,547,116,480,81,410,53,338,30,263,13,188,3,111,,34,3,,8e" filled="f" strokecolor="red" strokeweight=".05761mm">
                  <v:path arrowok="t" o:connecttype="custom" o:connectlocs="697,2179;781,2093;828,2033;868,1969;904,1902;933,1833;955,1761;972,1687;982,1612;985,1535;982,1459;972,1383;955,1310;933,1238;904,1168;868,1101;828,1037;781,977;729,921;672,869;612,823;547,782;480,747;410,719;338,696;263,679;188,669;111,666;34,669;0,674" o:connectangles="0,0,0,0,0,0,0,0,0,0,0,0,0,0,0,0,0,0,0,0,0,0,0,0,0,0,0,0,0,0"/>
                </v:shape>
                <v:shape id="Freeform 1623" o:spid="_x0000_s1078" style="position:absolute;left:79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" path="m111,l25,8,,16,,853r25,7l111,869r85,-9l278,836r75,-40l420,741r55,-66l515,600r25,-81l548,434r-8,-85l515,268,475,193,420,127,353,73,278,33,196,8,111,xe" fillcolor="red" stroked="f">
                  <v:fill opacity="13107f"/>
                  <v:path arrowok="t" o:connecttype="custom" o:connectlocs="111,1101;25,1109;0,1117;0,1954;25,1961;111,1970;196,1961;278,1937;353,1897;420,1842;475,1776;515,1701;540,1620;548,1535;540,1450;515,1369;475,1294;420,1228;353,1174;278,1134;196,1109;111,1101" o:connectangles="0,0,0,0,0,0,0,0,0,0,0,0,0,0,0,0,0,0,0,0,0,0"/>
                </v:shape>
                <v:shape id="Freeform 1622" o:spid="_x0000_s1079" style="position:absolute;left:79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" path="m111,869r85,-9l278,836r75,-40l420,741r55,-66l515,600r25,-81l548,434r-8,-85l515,268,475,193,420,127,353,73,278,33,196,8,111,,25,8,,16,,853r25,7l111,869e" filled="f" strokecolor="red" strokeweight=".05761mm">
                  <v:path arrowok="t" o:connecttype="custom" o:connectlocs="111,1970;196,1961;278,1937;353,1897;420,1842;475,1776;515,1701;540,1620;548,1535;540,1450;515,1369;475,1294;420,1228;353,1174;278,1134;196,1109;111,1101;25,1109;0,1117;0,1954;25,1961;111,1970" o:connectangles="0,0,0,0,0,0,0,0,0,0,0,0,0,0,0,0,0,0,0,0,0,0"/>
                </v:shape>
                <v:shape id="AutoShape 1621" o:spid="_x0000_s1080" style="position:absolute;left:9423;top:-1117;width:6129;height:9685;visibility:visible;mso-wrap-style:square;v-text-anchor:top" coordsize="6129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" path="m598,2703r77,-3l724,2694m97,1122r-60,46l-20,1220r-52,56l-119,1337r-41,63l-195,1467r-29,70l-246,1609r-17,74l-273,1758r-3,76l-273,1911r10,75l-246,2060r22,72l-195,2201r35,67l-119,2332r47,60l-20,2449r57,52l97,2547r64,40l229,2622r70,29l371,2674r75,16l521,2700r77,3e" filled="f" strokecolor="red" strokeweight=".05761mm">
                  <v:path arrowok="t" o:connecttype="custom" o:connectlocs="598,1587;675,1584;724,1578;97,6;37,52;-20,104;-72,160;-119,221;-160,284;-195,351;-224,421;-246,493;-263,567;-273,642;-276,718;-273,795;-263,870;-246,944;-224,1016;-195,1085;-160,1152;-119,1216;-72,1276;-20,1333;37,1385;97,1431;161,1471;229,1506;299,1535;371,1558;446,1574;521,1584;598,1587" o:connectangles="0,0,0,0,0,0,0,0,0,0,0,0,0,0,0,0,0,0,0,0,0,0,0,0,0,0,0,0,0,0,0,0,0"/>
                </v:shape>
                <v:shape id="Freeform 1620" o:spid="_x0000_s1081" style="position:absolute;left:9584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" path="m437,l352,8,270,33,195,73r-67,54l73,193,33,268,8,349,,434r8,86l33,601r40,74l128,742r67,54l270,836r82,24l437,869r86,-9l563,848r,-828l523,8,437,xe" fillcolor="red" stroked="f">
                  <v:fill opacity="13107f"/>
                  <v:path arrowok="t" o:connecttype="custom" o:connectlocs="437,284;352,292;270,317;195,357;128,411;73,477;33,552;8,633;0,718;8,804;33,885;73,959;128,1026;195,1080;270,1120;352,1144;437,1153;523,1144;563,1132;563,304;523,292;437,284" o:connectangles="0,0,0,0,0,0,0,0,0,0,0,0,0,0,0,0,0,0,0,0,0,0"/>
                </v:shape>
                <v:shape id="Freeform 1619" o:spid="_x0000_s1082" style="position:absolute;left:9584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" path="m437,869r86,-9l563,848r,-828l523,8,437,,352,8,270,33,195,73r-67,54l73,193,33,268,8,349,,434r8,86l33,601r40,74l128,742r67,54l270,836r82,24l437,869e" filled="f" strokecolor="red" strokeweight=".05761mm">
                  <v:path arrowok="t" o:connecttype="custom" o:connectlocs="437,1153;523,1144;563,1132;563,304;523,292;437,284;352,292;270,317;195,357;128,411;73,477;33,552;8,633;0,718;8,804;33,885;73,959;128,1026;195,1080;270,1120;352,1144;437,1153" o:connectangles="0,0,0,0,0,0,0,0,0,0,0,0,0,0,0,0,0,0,0,0,0,0"/>
                </v:shape>
                <v:shape id="AutoShape 1618" o:spid="_x0000_s1083" style="position:absolute;left:2160;top:-1117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" path="m6454,2558r77,-3l6607,2545r74,-17l6753,2505r71,-28l6891,2442r64,-41l7016,2355r57,-52l7125,2247r46,-60l7212,2123r35,-67l7276,1986r23,-72l7315,1841r10,-76l7329,1689r-4,-77l7315,1537r-16,-74l7276,1391r-29,-69l7212,1255r-41,-64l7125,1131r-8,-9m5802,2266r34,37l5892,2355r61,46l6017,2442r68,35l6155,2505r72,23l6301,2545r76,10l6454,2558e" filled="f" strokecolor="red" strokeweight=".05761mm">
                  <v:path arrowok="t" o:connecttype="custom" o:connectlocs="6454,1442;6531,1439;6607,1429;6681,1412;6753,1389;6824,1361;6891,1326;6955,1285;7016,1239;7073,1187;7125,1131;7171,1071;7212,1007;7247,940;7276,870;7299,798;7315,725;7325,649;7329,573;7325,496;7315,421;7299,347;7276,275;7247,206;7212,139;7171,75;7125,15;7117,6;5802,1150;5836,1187;5892,1239;5953,1285;6017,1326;6085,1361;6155,1389;6227,1412;6301,1429;6377,1439;6454,1442" o:connectangles="0,0,0,0,0,0,0,0,0,0,0,0,0,0,0,0,0,0,0,0,0,0,0,0,0,0,0,0,0,0,0,0,0,0,0,0,0,0,0"/>
                </v:shape>
                <v:shape id="Freeform 1617" o:spid="_x0000_s1084" style="position:absolute;left:8176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" path="m437,l351,9,270,33,194,73r-66,55l73,194,33,269,8,350,,435r8,85l33,601r40,75l128,742r66,54l270,836r81,25l437,869r86,-8l604,836r76,-40l746,742r55,-66l841,601r25,-81l874,435r-8,-85l841,269,801,194,746,128,680,73,604,33,523,9,437,xe" fillcolor="red" stroked="f">
                  <v:fill opacity="13107f"/>
                  <v:path arrowok="t" o:connecttype="custom" o:connectlocs="437,138;351,147;270,171;194,211;128,266;73,332;33,407;8,488;0,573;8,658;33,739;73,814;128,880;194,934;270,974;351,999;437,1007;523,999;604,974;680,934;746,880;801,814;841,739;866,658;874,573;866,488;841,407;801,332;746,266;680,211;604,171;523,147;437,138" o:connectangles="0,0,0,0,0,0,0,0,0,0,0,0,0,0,0,0,0,0,0,0,0,0,0,0,0,0,0,0,0,0,0,0,0"/>
                </v:shape>
                <v:shape id="Freeform 1616" o:spid="_x0000_s1085" style="position:absolute;left:8176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" path="m437,869r86,-8l604,836r76,-40l746,742r55,-66l841,601r25,-81l874,435r-8,-85l841,269,801,194,746,128,680,73,604,33,523,9,437,,351,9,270,33,194,73r-66,55l73,194,33,269,8,350,,435r8,85l33,601r40,75l128,742r66,54l270,836r81,25l437,869xe" filled="f" strokecolor="red" strokeweight=".05761mm">
                  <v:path arrowok="t" o:connecttype="custom" o:connectlocs="437,1007;523,999;604,974;680,934;746,880;801,814;841,739;866,658;874,573;866,488;841,407;801,332;746,266;680,211;604,171;523,147;437,138;351,147;270,171;194,211;128,266;73,332;33,407;8,488;0,573;8,658;33,739;73,814;128,880;194,934;270,974;351,999;437,1007" o:connectangles="0,0,0,0,0,0,0,0,0,0,0,0,0,0,0,0,0,0,0,0,0,0,0,0,0,0,0,0,0,0,0,0,0"/>
                </v:shape>
                <v:line id="Line 1615" o:spid="_x0000_s1086" style="position:absolute;visibility:visible;mso-wrap-style:square" from="7962,6" to="796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" strokeweight=".04608mm"/>
                <v:line id="Line 1614" o:spid="_x0000_s1087" style="position:absolute;visibility:visible;mso-wrap-style:square" from="8399,2179" to="839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" strokeweight=".04608mm"/>
                <v:line id="Line 1613" o:spid="_x0000_s1088" style="position:absolute;visibility:visible;mso-wrap-style:square" from="8836,2179" to="8836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" strokeweight=".04608mm"/>
                <v:line id="Line 1612" o:spid="_x0000_s1089" style="position:absolute;visibility:visible;mso-wrap-style:square" from="9274,2179" to="9274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" strokeweight=".04608mm"/>
                <v:line id="Line 1611" o:spid="_x0000_s1090" style="position:absolute;visibility:visible;mso-wrap-style:square" from="9711,2179" to="9711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" strokeweight=".04608mm"/>
                <v:line id="Line 1610" o:spid="_x0000_s1091" style="position:absolute;visibility:visible;mso-wrap-style:square" from="10148,6" to="10148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" strokeweight=".04608mm"/>
                <v:shape id="Freeform 1609" o:spid="_x0000_s1092" style="position:absolute;left:7950;top:2178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608" o:spid="_x0000_s1093" style="position:absolute;visibility:visible;mso-wrap-style:square" from="7962,2179" to="7962,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" strokeweight=".04608mm"/>
                <v:shape id="Freeform 1607" o:spid="_x0000_s1094" style="position:absolute;left:7950;top:1744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606" o:spid="_x0000_s1095" style="position:absolute;visibility:visible;mso-wrap-style:square" from="7962,1744" to="7962,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" strokeweight=".04608mm"/>
                <v:shape id="Freeform 1605" o:spid="_x0000_s1096" style="position:absolute;left:7950;top:130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604" o:spid="_x0000_s1097" style="position:absolute;visibility:visible;mso-wrap-style:square" from="7962,1310" to="7962,1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" strokeweight=".04608mm"/>
                <v:shape id="Freeform 1603" o:spid="_x0000_s1098" style="position:absolute;left:7950;top:87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602" o:spid="_x0000_s1099" style="position:absolute;visibility:visible;mso-wrap-style:square" from="7962,875" to="7962,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" strokeweight=".04608mm"/>
                <v:shape id="Freeform 1601" o:spid="_x0000_s1100" style="position:absolute;left:7950;top:44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600" o:spid="_x0000_s1101" style="position:absolute;visibility:visible;mso-wrap-style:square" from="7962,441" to="7962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" strokeweight=".04608mm"/>
                <v:shape id="Freeform 1599" o:spid="_x0000_s1102" style="position:absolute;left:7950;top: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598" o:spid="_x0000_s1103" style="position:absolute;visibility:visible;mso-wrap-style:square" from="7962,6" to="796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" strokeweight=".04608mm"/>
                <v:shape id="AutoShape 1597" o:spid="_x0000_s1104" style="position:absolute;left:2160;top:-1117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" path="m5802,3295r2186,m5802,1122r2186,e" filled="f" strokeweight=".04608mm">
                  <v:path arrowok="t" o:connecttype="custom" o:connectlocs="5802,2179;7988,2179;5802,6;7988,6" o:connectangles="0,0,0,0"/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65"/>
          <w:sz w:val="2"/>
          <w:lang w:val="en-GB"/>
        </w:rPr>
        <w:t>10</w:t>
      </w:r>
      <w:r w:rsidR="005677B4" w:rsidRPr="005677B4">
        <w:rPr>
          <w:rFonts w:ascii="DejaVu Sans"/>
          <w:w w:val="165"/>
          <w:sz w:val="2"/>
          <w:lang w:val="en-GB"/>
        </w:rPr>
        <w:tab/>
        <w:t>10</w:t>
      </w:r>
      <w:r w:rsidR="005677B4" w:rsidRPr="005677B4">
        <w:rPr>
          <w:rFonts w:ascii="DejaVu Sans"/>
          <w:w w:val="165"/>
          <w:sz w:val="2"/>
          <w:lang w:val="en-GB"/>
        </w:rPr>
        <w:tab/>
        <w:t>10</w:t>
      </w:r>
    </w:p>
    <w:p w14:paraId="344FDEA1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771C923D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E232081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4A2AF8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034D6DD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623A9AF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8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  <w:t>8</w:t>
      </w:r>
    </w:p>
    <w:p w14:paraId="513190C4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758B8225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40CC892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97737B7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DA16DE6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5020BA9" w14:textId="77777777" w:rsidR="000A52FD" w:rsidRPr="005677B4" w:rsidRDefault="005677B4">
      <w:pPr>
        <w:tabs>
          <w:tab w:val="left" w:pos="3718"/>
          <w:tab w:val="left" w:pos="6617"/>
        </w:tabs>
        <w:spacing w:before="12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6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6</w:t>
      </w:r>
    </w:p>
    <w:p w14:paraId="1A863D05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2ADFAE8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2363B7D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5952631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5E70256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A518399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4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4</w:t>
      </w:r>
    </w:p>
    <w:p w14:paraId="44323CB4" w14:textId="77777777" w:rsidR="000A52FD" w:rsidRPr="005677B4" w:rsidRDefault="000A52FD">
      <w:pPr>
        <w:pStyle w:val="Tekstpodstawowy"/>
        <w:spacing w:before="2"/>
        <w:rPr>
          <w:rFonts w:ascii="DejaVu Sans"/>
          <w:sz w:val="26"/>
          <w:lang w:val="en-GB"/>
        </w:rPr>
      </w:pPr>
    </w:p>
    <w:p w14:paraId="564FA11A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7E448DF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BCC787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E3644D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2FB1317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2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2</w:t>
      </w:r>
    </w:p>
    <w:p w14:paraId="05183B4A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0DA748DF" w14:textId="77777777" w:rsidR="000A52FD" w:rsidRPr="005677B4" w:rsidRDefault="000A52FD">
      <w:pPr>
        <w:rPr>
          <w:rFonts w:ascii="DejaVu Sans"/>
          <w:sz w:val="26"/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65A35552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60D217A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0CA146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37C4C3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283B8D0" w14:textId="77777777" w:rsidR="000A52FD" w:rsidRPr="005677B4" w:rsidRDefault="005677B4">
      <w:pPr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0255CDAC" w14:textId="77777777" w:rsidR="000A52FD" w:rsidRPr="005677B4" w:rsidRDefault="005677B4">
      <w:pPr>
        <w:tabs>
          <w:tab w:val="left" w:pos="1289"/>
          <w:tab w:val="left" w:pos="1726"/>
          <w:tab w:val="left" w:pos="2163"/>
          <w:tab w:val="left" w:pos="2601"/>
          <w:tab w:val="left" w:pos="3027"/>
        </w:tabs>
        <w:spacing w:before="12"/>
        <w:ind w:left="85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</w:r>
      <w:r w:rsidRPr="005677B4">
        <w:rPr>
          <w:rFonts w:ascii="DejaVu Sans"/>
          <w:spacing w:val="-10"/>
          <w:w w:val="165"/>
          <w:sz w:val="2"/>
          <w:lang w:val="en-GB"/>
        </w:rPr>
        <w:t>10</w:t>
      </w:r>
    </w:p>
    <w:p w14:paraId="30BFE540" w14:textId="77777777" w:rsidR="000A52FD" w:rsidRPr="005677B4" w:rsidRDefault="005677B4">
      <w:pPr>
        <w:pStyle w:val="Tekstpodstawowy"/>
        <w:rPr>
          <w:rFonts w:ascii="DejaVu Sans"/>
          <w:sz w:val="2"/>
          <w:lang w:val="en-GB"/>
        </w:rPr>
      </w:pPr>
      <w:r w:rsidRPr="005677B4">
        <w:rPr>
          <w:lang w:val="en-GB"/>
        </w:rPr>
        <w:br w:type="column"/>
      </w:r>
    </w:p>
    <w:p w14:paraId="4CCA90B5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21E5309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0644D99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301AB72" w14:textId="77777777" w:rsidR="000A52FD" w:rsidRPr="005677B4" w:rsidRDefault="005677B4">
      <w:pPr>
        <w:spacing w:before="13"/>
        <w:ind w:left="60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421AE51E" w14:textId="77777777" w:rsidR="000A52FD" w:rsidRPr="005677B4" w:rsidRDefault="005677B4">
      <w:pPr>
        <w:tabs>
          <w:tab w:val="left" w:pos="1079"/>
          <w:tab w:val="left" w:pos="1516"/>
          <w:tab w:val="left" w:pos="1953"/>
          <w:tab w:val="left" w:pos="2391"/>
          <w:tab w:val="left" w:pos="2818"/>
        </w:tabs>
        <w:spacing w:before="12"/>
        <w:ind w:left="64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</w:r>
      <w:r w:rsidRPr="005677B4">
        <w:rPr>
          <w:rFonts w:ascii="DejaVu Sans"/>
          <w:spacing w:val="-10"/>
          <w:w w:val="165"/>
          <w:sz w:val="2"/>
          <w:lang w:val="en-GB"/>
        </w:rPr>
        <w:t>10</w:t>
      </w:r>
    </w:p>
    <w:p w14:paraId="1CD48C4A" w14:textId="77777777" w:rsidR="000A52FD" w:rsidRPr="005677B4" w:rsidRDefault="005677B4">
      <w:pPr>
        <w:pStyle w:val="Tekstpodstawowy"/>
        <w:rPr>
          <w:rFonts w:ascii="DejaVu Sans"/>
          <w:sz w:val="2"/>
          <w:lang w:val="en-GB"/>
        </w:rPr>
      </w:pPr>
      <w:r w:rsidRPr="005677B4">
        <w:rPr>
          <w:lang w:val="en-GB"/>
        </w:rPr>
        <w:br w:type="column"/>
      </w:r>
    </w:p>
    <w:p w14:paraId="2116A4F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CC24B8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4D93B3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CC067B1" w14:textId="77777777" w:rsidR="000A52FD" w:rsidRPr="005677B4" w:rsidRDefault="005677B4">
      <w:pPr>
        <w:spacing w:before="13"/>
        <w:ind w:left="60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5C56E789" w14:textId="77777777" w:rsidR="000A52FD" w:rsidRPr="005677B4" w:rsidRDefault="005677B4">
      <w:pPr>
        <w:tabs>
          <w:tab w:val="left" w:pos="1079"/>
          <w:tab w:val="left" w:pos="1516"/>
          <w:tab w:val="left" w:pos="1953"/>
          <w:tab w:val="left" w:pos="2391"/>
          <w:tab w:val="left" w:pos="2818"/>
        </w:tabs>
        <w:spacing w:before="12"/>
        <w:ind w:left="64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  <w:t>10</w:t>
      </w:r>
    </w:p>
    <w:p w14:paraId="0CFD64BD" w14:textId="77777777" w:rsidR="000A52FD" w:rsidRPr="005677B4" w:rsidRDefault="000A52FD">
      <w:pPr>
        <w:rPr>
          <w:rFonts w:ascii="DejaVu Sans"/>
          <w:sz w:val="2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3070" w:space="40"/>
            <w:col w:w="2860" w:space="39"/>
            <w:col w:w="4931"/>
          </w:cols>
        </w:sectPr>
      </w:pPr>
    </w:p>
    <w:p w14:paraId="700E64B3" w14:textId="77777777" w:rsidR="000A52FD" w:rsidRPr="005677B4" w:rsidRDefault="000A52FD">
      <w:pPr>
        <w:pStyle w:val="Tekstpodstawowy"/>
        <w:spacing w:before="5"/>
        <w:rPr>
          <w:rFonts w:ascii="DejaVu Sans"/>
          <w:sz w:val="22"/>
          <w:lang w:val="en-GB"/>
        </w:rPr>
      </w:pPr>
    </w:p>
    <w:p w14:paraId="733A1026" w14:textId="77777777" w:rsidR="000A52FD" w:rsidRPr="005677B4" w:rsidRDefault="000A52FD">
      <w:pPr>
        <w:rPr>
          <w:rFonts w:ascii="DejaVu Sans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158A7C04" w14:textId="77777777" w:rsidR="000A52FD" w:rsidRPr="005677B4" w:rsidRDefault="005677B4">
      <w:pPr>
        <w:spacing w:before="96"/>
        <w:ind w:right="38"/>
        <w:jc w:val="right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(a)</w:t>
      </w:r>
    </w:p>
    <w:p w14:paraId="7CC462D1" w14:textId="77777777" w:rsidR="000A52FD" w:rsidRPr="005677B4" w:rsidRDefault="005677B4">
      <w:pPr>
        <w:spacing w:before="96"/>
        <w:ind w:right="38"/>
        <w:jc w:val="right"/>
        <w:rPr>
          <w:rFonts w:ascii="Calibri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Calibri"/>
          <w:w w:val="115"/>
          <w:lang w:val="en-GB"/>
        </w:rPr>
        <w:t>(b)</w:t>
      </w:r>
    </w:p>
    <w:p w14:paraId="150FE311" w14:textId="77777777" w:rsidR="000A52FD" w:rsidRPr="005677B4" w:rsidRDefault="005677B4">
      <w:pPr>
        <w:spacing w:before="96"/>
        <w:ind w:left="1765" w:right="3069"/>
        <w:jc w:val="center"/>
        <w:rPr>
          <w:rFonts w:ascii="Calibri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Calibri"/>
          <w:w w:val="115"/>
          <w:lang w:val="en-GB"/>
        </w:rPr>
        <w:t>(c)</w:t>
      </w:r>
    </w:p>
    <w:p w14:paraId="1D86AF76" w14:textId="77777777" w:rsidR="000A52FD" w:rsidRPr="005677B4" w:rsidRDefault="000A52FD">
      <w:pPr>
        <w:jc w:val="center"/>
        <w:rPr>
          <w:rFonts w:ascii="Calibri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2099" w:space="794"/>
            <w:col w:w="2111" w:space="801"/>
            <w:col w:w="5135"/>
          </w:cols>
        </w:sectPr>
      </w:pPr>
    </w:p>
    <w:p w14:paraId="530602C1" w14:textId="77777777" w:rsidR="000A52FD" w:rsidRPr="005677B4" w:rsidRDefault="000A52FD">
      <w:pPr>
        <w:pStyle w:val="Tekstpodstawowy"/>
        <w:rPr>
          <w:rFonts w:ascii="Calibri"/>
          <w:sz w:val="22"/>
          <w:lang w:val="en-GB"/>
        </w:rPr>
      </w:pPr>
    </w:p>
    <w:p w14:paraId="28A48B7E" w14:textId="77777777" w:rsidR="000A52FD" w:rsidRPr="005677B4" w:rsidRDefault="000A52FD">
      <w:pPr>
        <w:pStyle w:val="Tekstpodstawowy"/>
        <w:rPr>
          <w:rFonts w:ascii="Calibri"/>
          <w:sz w:val="2"/>
          <w:lang w:val="en-GB"/>
        </w:rPr>
      </w:pPr>
    </w:p>
    <w:p w14:paraId="4B883165" w14:textId="77777777" w:rsidR="000A52FD" w:rsidRPr="005677B4" w:rsidRDefault="000A52FD">
      <w:pPr>
        <w:pStyle w:val="Tekstpodstawowy"/>
        <w:rPr>
          <w:rFonts w:ascii="Calibri"/>
          <w:sz w:val="2"/>
          <w:lang w:val="en-GB"/>
        </w:rPr>
      </w:pPr>
    </w:p>
    <w:p w14:paraId="42DBDA9D" w14:textId="77777777" w:rsidR="000A52FD" w:rsidRPr="005677B4" w:rsidRDefault="000A52FD">
      <w:pPr>
        <w:pStyle w:val="Tekstpodstawowy"/>
        <w:rPr>
          <w:rFonts w:ascii="Calibri"/>
          <w:sz w:val="2"/>
          <w:lang w:val="en-GB"/>
        </w:rPr>
      </w:pPr>
    </w:p>
    <w:p w14:paraId="075E9A98" w14:textId="77777777" w:rsidR="000A52FD" w:rsidRPr="005677B4" w:rsidRDefault="000A52FD">
      <w:pPr>
        <w:pStyle w:val="Tekstpodstawowy"/>
        <w:spacing w:before="8"/>
        <w:rPr>
          <w:rFonts w:ascii="Calibri"/>
          <w:sz w:val="2"/>
          <w:lang w:val="en-GB"/>
        </w:rPr>
      </w:pPr>
    </w:p>
    <w:p w14:paraId="535D7FBA" w14:textId="06D3A98B" w:rsidR="000A52FD" w:rsidRPr="005677B4" w:rsidRDefault="00DC0027">
      <w:pPr>
        <w:tabs>
          <w:tab w:val="left" w:pos="3697"/>
          <w:tab w:val="left" w:pos="6597"/>
        </w:tabs>
        <w:spacing w:before="1"/>
        <w:ind w:left="797"/>
        <w:rPr>
          <w:rFonts w:ascii="DejaVu Sans"/>
          <w:sz w:val="2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9776" behindDoc="1" locked="0" layoutInCell="1" allowOverlap="1" wp14:anchorId="2AC29D57" wp14:editId="592F4E17">
                <wp:simplePos x="0" y="0"/>
                <wp:positionH relativeFrom="page">
                  <wp:posOffset>1365885</wp:posOffset>
                </wp:positionH>
                <wp:positionV relativeFrom="paragraph">
                  <wp:posOffset>3810</wp:posOffset>
                </wp:positionV>
                <wp:extent cx="1397000" cy="1388110"/>
                <wp:effectExtent l="13335" t="13970" r="8890" b="7620"/>
                <wp:wrapNone/>
                <wp:docPr id="1519" name="Group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2151" y="6"/>
                          <a:chExt cx="2200" cy="2186"/>
                        </a:xfrm>
                      </wpg:grpSpPr>
                      <wps:wsp>
                        <wps:cNvPr id="1520" name="Rectangle 1595"/>
                        <wps:cNvSpPr>
                          <a:spLocks noChangeArrowheads="1"/>
                        </wps:cNvSpPr>
                        <wps:spPr bwMode="auto">
                          <a:xfrm>
                            <a:off x="2162" y="174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2162" y="174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Rectangle 1593"/>
                        <wps:cNvSpPr>
                          <a:spLocks noChangeArrowheads="1"/>
                        </wps:cNvSpPr>
                        <wps:spPr bwMode="auto">
                          <a:xfrm>
                            <a:off x="2162" y="131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2162" y="131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Rectangle 1591"/>
                        <wps:cNvSpPr>
                          <a:spLocks noChangeArrowheads="1"/>
                        </wps:cNvSpPr>
                        <wps:spPr bwMode="auto">
                          <a:xfrm>
                            <a:off x="2162" y="87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" name="Rectangle 1590"/>
                        <wps:cNvSpPr>
                          <a:spLocks noChangeArrowheads="1"/>
                        </wps:cNvSpPr>
                        <wps:spPr bwMode="auto">
                          <a:xfrm>
                            <a:off x="2162" y="87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Rectangle 1589"/>
                        <wps:cNvSpPr>
                          <a:spLocks noChangeArrowheads="1"/>
                        </wps:cNvSpPr>
                        <wps:spPr bwMode="auto">
                          <a:xfrm>
                            <a:off x="2162" y="441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" name="Rectangle 1588"/>
                        <wps:cNvSpPr>
                          <a:spLocks noChangeArrowheads="1"/>
                        </wps:cNvSpPr>
                        <wps:spPr bwMode="auto">
                          <a:xfrm>
                            <a:off x="2162" y="441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" name="Rectangle 1587"/>
                        <wps:cNvSpPr>
                          <a:spLocks noChangeArrowheads="1"/>
                        </wps:cNvSpPr>
                        <wps:spPr bwMode="auto">
                          <a:xfrm>
                            <a:off x="2162" y="7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Rectangle 1586"/>
                        <wps:cNvSpPr>
                          <a:spLocks noChangeArrowheads="1"/>
                        </wps:cNvSpPr>
                        <wps:spPr bwMode="auto">
                          <a:xfrm>
                            <a:off x="2162" y="7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Rectangle 1585"/>
                        <wps:cNvSpPr>
                          <a:spLocks noChangeArrowheads="1"/>
                        </wps:cNvSpPr>
                        <wps:spPr bwMode="auto">
                          <a:xfrm>
                            <a:off x="2599" y="174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Rectangle 1584"/>
                        <wps:cNvSpPr>
                          <a:spLocks noChangeArrowheads="1"/>
                        </wps:cNvSpPr>
                        <wps:spPr bwMode="auto">
                          <a:xfrm>
                            <a:off x="2599" y="174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" name="Rectangle 1583"/>
                        <wps:cNvSpPr>
                          <a:spLocks noChangeArrowheads="1"/>
                        </wps:cNvSpPr>
                        <wps:spPr bwMode="auto">
                          <a:xfrm>
                            <a:off x="2599" y="131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" name="Rectangle 1582"/>
                        <wps:cNvSpPr>
                          <a:spLocks noChangeArrowheads="1"/>
                        </wps:cNvSpPr>
                        <wps:spPr bwMode="auto">
                          <a:xfrm>
                            <a:off x="2599" y="131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" name="Rectangle 1581"/>
                        <wps:cNvSpPr>
                          <a:spLocks noChangeArrowheads="1"/>
                        </wps:cNvSpPr>
                        <wps:spPr bwMode="auto">
                          <a:xfrm>
                            <a:off x="2599" y="87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" name="Rectangle 1580"/>
                        <wps:cNvSpPr>
                          <a:spLocks noChangeArrowheads="1"/>
                        </wps:cNvSpPr>
                        <wps:spPr bwMode="auto">
                          <a:xfrm>
                            <a:off x="2599" y="87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" name="Rectangle 1579"/>
                        <wps:cNvSpPr>
                          <a:spLocks noChangeArrowheads="1"/>
                        </wps:cNvSpPr>
                        <wps:spPr bwMode="auto">
                          <a:xfrm>
                            <a:off x="2599" y="441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" name="Rectangle 1578"/>
                        <wps:cNvSpPr>
                          <a:spLocks noChangeArrowheads="1"/>
                        </wps:cNvSpPr>
                        <wps:spPr bwMode="auto">
                          <a:xfrm>
                            <a:off x="2599" y="441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" name="Rectangle 1577"/>
                        <wps:cNvSpPr>
                          <a:spLocks noChangeArrowheads="1"/>
                        </wps:cNvSpPr>
                        <wps:spPr bwMode="auto">
                          <a:xfrm>
                            <a:off x="2599" y="7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Rectangle 1576"/>
                        <wps:cNvSpPr>
                          <a:spLocks noChangeArrowheads="1"/>
                        </wps:cNvSpPr>
                        <wps:spPr bwMode="auto">
                          <a:xfrm>
                            <a:off x="2599" y="7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" name="Rectangle 1575"/>
                        <wps:cNvSpPr>
                          <a:spLocks noChangeArrowheads="1"/>
                        </wps:cNvSpPr>
                        <wps:spPr bwMode="auto">
                          <a:xfrm>
                            <a:off x="3036" y="174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" name="Rectangle 1574"/>
                        <wps:cNvSpPr>
                          <a:spLocks noChangeArrowheads="1"/>
                        </wps:cNvSpPr>
                        <wps:spPr bwMode="auto">
                          <a:xfrm>
                            <a:off x="3036" y="174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" name="Rectangle 1573"/>
                        <wps:cNvSpPr>
                          <a:spLocks noChangeArrowheads="1"/>
                        </wps:cNvSpPr>
                        <wps:spPr bwMode="auto">
                          <a:xfrm>
                            <a:off x="3036" y="131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" name="Rectangle 1572"/>
                        <wps:cNvSpPr>
                          <a:spLocks noChangeArrowheads="1"/>
                        </wps:cNvSpPr>
                        <wps:spPr bwMode="auto">
                          <a:xfrm>
                            <a:off x="3036" y="131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" name="Rectangle 1571"/>
                        <wps:cNvSpPr>
                          <a:spLocks noChangeArrowheads="1"/>
                        </wps:cNvSpPr>
                        <wps:spPr bwMode="auto">
                          <a:xfrm>
                            <a:off x="3036" y="87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" name="Rectangle 1570"/>
                        <wps:cNvSpPr>
                          <a:spLocks noChangeArrowheads="1"/>
                        </wps:cNvSpPr>
                        <wps:spPr bwMode="auto">
                          <a:xfrm>
                            <a:off x="3036" y="87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Rectangle 1569"/>
                        <wps:cNvSpPr>
                          <a:spLocks noChangeArrowheads="1"/>
                        </wps:cNvSpPr>
                        <wps:spPr bwMode="auto">
                          <a:xfrm>
                            <a:off x="3036" y="441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" name="Rectangle 1568"/>
                        <wps:cNvSpPr>
                          <a:spLocks noChangeArrowheads="1"/>
                        </wps:cNvSpPr>
                        <wps:spPr bwMode="auto">
                          <a:xfrm>
                            <a:off x="3036" y="441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" name="Rectangle 1567"/>
                        <wps:cNvSpPr>
                          <a:spLocks noChangeArrowheads="1"/>
                        </wps:cNvSpPr>
                        <wps:spPr bwMode="auto">
                          <a:xfrm>
                            <a:off x="3036" y="7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" name="Rectangle 1566"/>
                        <wps:cNvSpPr>
                          <a:spLocks noChangeArrowheads="1"/>
                        </wps:cNvSpPr>
                        <wps:spPr bwMode="auto">
                          <a:xfrm>
                            <a:off x="3036" y="7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" name="Rectangle 1565"/>
                        <wps:cNvSpPr>
                          <a:spLocks noChangeArrowheads="1"/>
                        </wps:cNvSpPr>
                        <wps:spPr bwMode="auto">
                          <a:xfrm>
                            <a:off x="3474" y="174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" name="Rectangle 1564"/>
                        <wps:cNvSpPr>
                          <a:spLocks noChangeArrowheads="1"/>
                        </wps:cNvSpPr>
                        <wps:spPr bwMode="auto">
                          <a:xfrm>
                            <a:off x="3474" y="174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" name="Rectangle 1563"/>
                        <wps:cNvSpPr>
                          <a:spLocks noChangeArrowheads="1"/>
                        </wps:cNvSpPr>
                        <wps:spPr bwMode="auto">
                          <a:xfrm>
                            <a:off x="3474" y="131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" name="Rectangle 1562"/>
                        <wps:cNvSpPr>
                          <a:spLocks noChangeArrowheads="1"/>
                        </wps:cNvSpPr>
                        <wps:spPr bwMode="auto">
                          <a:xfrm>
                            <a:off x="3474" y="131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" name="Rectangle 1561"/>
                        <wps:cNvSpPr>
                          <a:spLocks noChangeArrowheads="1"/>
                        </wps:cNvSpPr>
                        <wps:spPr bwMode="auto">
                          <a:xfrm>
                            <a:off x="3474" y="87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" name="Rectangle 1560"/>
                        <wps:cNvSpPr>
                          <a:spLocks noChangeArrowheads="1"/>
                        </wps:cNvSpPr>
                        <wps:spPr bwMode="auto">
                          <a:xfrm>
                            <a:off x="3474" y="87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" name="Rectangle 1559"/>
                        <wps:cNvSpPr>
                          <a:spLocks noChangeArrowheads="1"/>
                        </wps:cNvSpPr>
                        <wps:spPr bwMode="auto">
                          <a:xfrm>
                            <a:off x="3474" y="441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" name="Rectangle 1558"/>
                        <wps:cNvSpPr>
                          <a:spLocks noChangeArrowheads="1"/>
                        </wps:cNvSpPr>
                        <wps:spPr bwMode="auto">
                          <a:xfrm>
                            <a:off x="3474" y="441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Rectangle 1557"/>
                        <wps:cNvSpPr>
                          <a:spLocks noChangeArrowheads="1"/>
                        </wps:cNvSpPr>
                        <wps:spPr bwMode="auto">
                          <a:xfrm>
                            <a:off x="3474" y="7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Rectangle 1556"/>
                        <wps:cNvSpPr>
                          <a:spLocks noChangeArrowheads="1"/>
                        </wps:cNvSpPr>
                        <wps:spPr bwMode="auto">
                          <a:xfrm>
                            <a:off x="3474" y="7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" name="Rectangle 1555"/>
                        <wps:cNvSpPr>
                          <a:spLocks noChangeArrowheads="1"/>
                        </wps:cNvSpPr>
                        <wps:spPr bwMode="auto">
                          <a:xfrm>
                            <a:off x="3911" y="1745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" name="Rectangle 1554"/>
                        <wps:cNvSpPr>
                          <a:spLocks noChangeArrowheads="1"/>
                        </wps:cNvSpPr>
                        <wps:spPr bwMode="auto">
                          <a:xfrm>
                            <a:off x="3911" y="1745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2" name="Rectangle 1553"/>
                        <wps:cNvSpPr>
                          <a:spLocks noChangeArrowheads="1"/>
                        </wps:cNvSpPr>
                        <wps:spPr bwMode="auto">
                          <a:xfrm>
                            <a:off x="3911" y="1310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Rectangle 1552"/>
                        <wps:cNvSpPr>
                          <a:spLocks noChangeArrowheads="1"/>
                        </wps:cNvSpPr>
                        <wps:spPr bwMode="auto">
                          <a:xfrm>
                            <a:off x="3911" y="1310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" name="Rectangle 1551"/>
                        <wps:cNvSpPr>
                          <a:spLocks noChangeArrowheads="1"/>
                        </wps:cNvSpPr>
                        <wps:spPr bwMode="auto">
                          <a:xfrm>
                            <a:off x="3911" y="876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" name="Rectangle 1550"/>
                        <wps:cNvSpPr>
                          <a:spLocks noChangeArrowheads="1"/>
                        </wps:cNvSpPr>
                        <wps:spPr bwMode="auto">
                          <a:xfrm>
                            <a:off x="3911" y="876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" name="Rectangle 1549"/>
                        <wps:cNvSpPr>
                          <a:spLocks noChangeArrowheads="1"/>
                        </wps:cNvSpPr>
                        <wps:spPr bwMode="auto">
                          <a:xfrm>
                            <a:off x="3911" y="441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Rectangle 1548"/>
                        <wps:cNvSpPr>
                          <a:spLocks noChangeArrowheads="1"/>
                        </wps:cNvSpPr>
                        <wps:spPr bwMode="auto">
                          <a:xfrm>
                            <a:off x="3911" y="441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" name="Rectangle 1547"/>
                        <wps:cNvSpPr>
                          <a:spLocks noChangeArrowheads="1"/>
                        </wps:cNvSpPr>
                        <wps:spPr bwMode="auto">
                          <a:xfrm>
                            <a:off x="3911" y="7"/>
                            <a:ext cx="438" cy="435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Rectangle 1546"/>
                        <wps:cNvSpPr>
                          <a:spLocks noChangeArrowheads="1"/>
                        </wps:cNvSpPr>
                        <wps:spPr bwMode="auto">
                          <a:xfrm>
                            <a:off x="3911" y="7"/>
                            <a:ext cx="438" cy="435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" name="Freeform 1545"/>
                        <wps:cNvSpPr>
                          <a:spLocks/>
                        </wps:cNvSpPr>
                        <wps:spPr bwMode="auto">
                          <a:xfrm>
                            <a:off x="2162" y="667"/>
                            <a:ext cx="986" cy="1513"/>
                          </a:xfrm>
                          <a:custGeom>
                            <a:avLst/>
                            <a:gdLst>
                              <a:gd name="T0" fmla="+- 0 2860 2162"/>
                              <a:gd name="T1" fmla="*/ T0 w 986"/>
                              <a:gd name="T2" fmla="+- 0 2180 667"/>
                              <a:gd name="T3" fmla="*/ 2180 h 1513"/>
                              <a:gd name="T4" fmla="+- 0 2944 2162"/>
                              <a:gd name="T5" fmla="*/ T4 w 986"/>
                              <a:gd name="T6" fmla="+- 0 2094 667"/>
                              <a:gd name="T7" fmla="*/ 2094 h 1513"/>
                              <a:gd name="T8" fmla="+- 0 2990 2162"/>
                              <a:gd name="T9" fmla="*/ T8 w 986"/>
                              <a:gd name="T10" fmla="+- 0 2034 667"/>
                              <a:gd name="T11" fmla="*/ 2034 h 1513"/>
                              <a:gd name="T12" fmla="+- 0 3031 2162"/>
                              <a:gd name="T13" fmla="*/ T12 w 986"/>
                              <a:gd name="T14" fmla="+- 0 1970 667"/>
                              <a:gd name="T15" fmla="*/ 1970 h 1513"/>
                              <a:gd name="T16" fmla="+- 0 3066 2162"/>
                              <a:gd name="T17" fmla="*/ T16 w 986"/>
                              <a:gd name="T18" fmla="+- 0 1903 667"/>
                              <a:gd name="T19" fmla="*/ 1903 h 1513"/>
                              <a:gd name="T20" fmla="+- 0 3095 2162"/>
                              <a:gd name="T21" fmla="*/ T20 w 986"/>
                              <a:gd name="T22" fmla="+- 0 1834 667"/>
                              <a:gd name="T23" fmla="*/ 1834 h 1513"/>
                              <a:gd name="T24" fmla="+- 0 3118 2162"/>
                              <a:gd name="T25" fmla="*/ T24 w 986"/>
                              <a:gd name="T26" fmla="+- 0 1762 667"/>
                              <a:gd name="T27" fmla="*/ 1762 h 1513"/>
                              <a:gd name="T28" fmla="+- 0 3135 2162"/>
                              <a:gd name="T29" fmla="*/ T28 w 986"/>
                              <a:gd name="T30" fmla="+- 0 1688 667"/>
                              <a:gd name="T31" fmla="*/ 1688 h 1513"/>
                              <a:gd name="T32" fmla="+- 0 3145 2162"/>
                              <a:gd name="T33" fmla="*/ T32 w 986"/>
                              <a:gd name="T34" fmla="+- 0 1613 667"/>
                              <a:gd name="T35" fmla="*/ 1613 h 1513"/>
                              <a:gd name="T36" fmla="+- 0 3148 2162"/>
                              <a:gd name="T37" fmla="*/ T36 w 986"/>
                              <a:gd name="T38" fmla="+- 0 1536 667"/>
                              <a:gd name="T39" fmla="*/ 1536 h 1513"/>
                              <a:gd name="T40" fmla="+- 0 3145 2162"/>
                              <a:gd name="T41" fmla="*/ T40 w 986"/>
                              <a:gd name="T42" fmla="+- 0 1460 667"/>
                              <a:gd name="T43" fmla="*/ 1460 h 1513"/>
                              <a:gd name="T44" fmla="+- 0 3135 2162"/>
                              <a:gd name="T45" fmla="*/ T44 w 986"/>
                              <a:gd name="T46" fmla="+- 0 1384 667"/>
                              <a:gd name="T47" fmla="*/ 1384 h 1513"/>
                              <a:gd name="T48" fmla="+- 0 3118 2162"/>
                              <a:gd name="T49" fmla="*/ T48 w 986"/>
                              <a:gd name="T50" fmla="+- 0 1311 667"/>
                              <a:gd name="T51" fmla="*/ 1311 h 1513"/>
                              <a:gd name="T52" fmla="+- 0 3095 2162"/>
                              <a:gd name="T53" fmla="*/ T52 w 986"/>
                              <a:gd name="T54" fmla="+- 0 1239 667"/>
                              <a:gd name="T55" fmla="*/ 1239 h 1513"/>
                              <a:gd name="T56" fmla="+- 0 3066 2162"/>
                              <a:gd name="T57" fmla="*/ T56 w 986"/>
                              <a:gd name="T58" fmla="+- 0 1169 667"/>
                              <a:gd name="T59" fmla="*/ 1169 h 1513"/>
                              <a:gd name="T60" fmla="+- 0 3031 2162"/>
                              <a:gd name="T61" fmla="*/ T60 w 986"/>
                              <a:gd name="T62" fmla="+- 0 1102 667"/>
                              <a:gd name="T63" fmla="*/ 1102 h 1513"/>
                              <a:gd name="T64" fmla="+- 0 2990 2162"/>
                              <a:gd name="T65" fmla="*/ T64 w 986"/>
                              <a:gd name="T66" fmla="+- 0 1038 667"/>
                              <a:gd name="T67" fmla="*/ 1038 h 1513"/>
                              <a:gd name="T68" fmla="+- 0 2944 2162"/>
                              <a:gd name="T69" fmla="*/ T68 w 986"/>
                              <a:gd name="T70" fmla="+- 0 978 667"/>
                              <a:gd name="T71" fmla="*/ 978 h 1513"/>
                              <a:gd name="T72" fmla="+- 0 2892 2162"/>
                              <a:gd name="T73" fmla="*/ T72 w 986"/>
                              <a:gd name="T74" fmla="+- 0 922 667"/>
                              <a:gd name="T75" fmla="*/ 922 h 1513"/>
                              <a:gd name="T76" fmla="+- 0 2835 2162"/>
                              <a:gd name="T77" fmla="*/ T76 w 986"/>
                              <a:gd name="T78" fmla="+- 0 870 667"/>
                              <a:gd name="T79" fmla="*/ 870 h 1513"/>
                              <a:gd name="T80" fmla="+- 0 2774 2162"/>
                              <a:gd name="T81" fmla="*/ T80 w 986"/>
                              <a:gd name="T82" fmla="+- 0 824 667"/>
                              <a:gd name="T83" fmla="*/ 824 h 1513"/>
                              <a:gd name="T84" fmla="+- 0 2710 2162"/>
                              <a:gd name="T85" fmla="*/ T84 w 986"/>
                              <a:gd name="T86" fmla="+- 0 783 667"/>
                              <a:gd name="T87" fmla="*/ 783 h 1513"/>
                              <a:gd name="T88" fmla="+- 0 2643 2162"/>
                              <a:gd name="T89" fmla="*/ T88 w 986"/>
                              <a:gd name="T90" fmla="+- 0 748 667"/>
                              <a:gd name="T91" fmla="*/ 748 h 1513"/>
                              <a:gd name="T92" fmla="+- 0 2573 2162"/>
                              <a:gd name="T93" fmla="*/ T92 w 986"/>
                              <a:gd name="T94" fmla="+- 0 720 667"/>
                              <a:gd name="T95" fmla="*/ 720 h 1513"/>
                              <a:gd name="T96" fmla="+- 0 2500 2162"/>
                              <a:gd name="T97" fmla="*/ T96 w 986"/>
                              <a:gd name="T98" fmla="+- 0 697 667"/>
                              <a:gd name="T99" fmla="*/ 697 h 1513"/>
                              <a:gd name="T100" fmla="+- 0 2426 2162"/>
                              <a:gd name="T101" fmla="*/ T100 w 986"/>
                              <a:gd name="T102" fmla="+- 0 680 667"/>
                              <a:gd name="T103" fmla="*/ 680 h 1513"/>
                              <a:gd name="T104" fmla="+- 0 2350 2162"/>
                              <a:gd name="T105" fmla="*/ T104 w 986"/>
                              <a:gd name="T106" fmla="+- 0 670 667"/>
                              <a:gd name="T107" fmla="*/ 670 h 1513"/>
                              <a:gd name="T108" fmla="+- 0 2273 2162"/>
                              <a:gd name="T109" fmla="*/ T108 w 986"/>
                              <a:gd name="T110" fmla="+- 0 667 667"/>
                              <a:gd name="T111" fmla="*/ 667 h 1513"/>
                              <a:gd name="T112" fmla="+- 0 2196 2162"/>
                              <a:gd name="T113" fmla="*/ T112 w 986"/>
                              <a:gd name="T114" fmla="+- 0 670 667"/>
                              <a:gd name="T115" fmla="*/ 670 h 1513"/>
                              <a:gd name="T116" fmla="+- 0 2162 2162"/>
                              <a:gd name="T117" fmla="*/ T116 w 986"/>
                              <a:gd name="T118" fmla="+- 0 675 667"/>
                              <a:gd name="T119" fmla="*/ 675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8" y="1513"/>
                                </a:moveTo>
                                <a:lnTo>
                                  <a:pt x="782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9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6" y="1095"/>
                                </a:lnTo>
                                <a:lnTo>
                                  <a:pt x="973" y="1021"/>
                                </a:lnTo>
                                <a:lnTo>
                                  <a:pt x="983" y="946"/>
                                </a:lnTo>
                                <a:lnTo>
                                  <a:pt x="986" y="869"/>
                                </a:lnTo>
                                <a:lnTo>
                                  <a:pt x="983" y="793"/>
                                </a:lnTo>
                                <a:lnTo>
                                  <a:pt x="973" y="717"/>
                                </a:lnTo>
                                <a:lnTo>
                                  <a:pt x="956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9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2" y="311"/>
                                </a:lnTo>
                                <a:lnTo>
                                  <a:pt x="730" y="255"/>
                                </a:lnTo>
                                <a:lnTo>
                                  <a:pt x="673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8" y="116"/>
                                </a:lnTo>
                                <a:lnTo>
                                  <a:pt x="481" y="81"/>
                                </a:lnTo>
                                <a:lnTo>
                                  <a:pt x="411" y="53"/>
                                </a:lnTo>
                                <a:lnTo>
                                  <a:pt x="338" y="30"/>
                                </a:lnTo>
                                <a:lnTo>
                                  <a:pt x="264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" name="Freeform 1544"/>
                        <wps:cNvSpPr>
                          <a:spLocks/>
                        </wps:cNvSpPr>
                        <wps:spPr bwMode="auto">
                          <a:xfrm>
                            <a:off x="2162" y="1101"/>
                            <a:ext cx="549" cy="870"/>
                          </a:xfrm>
                          <a:custGeom>
                            <a:avLst/>
                            <a:gdLst>
                              <a:gd name="T0" fmla="+- 0 2273 2162"/>
                              <a:gd name="T1" fmla="*/ T0 w 549"/>
                              <a:gd name="T2" fmla="+- 0 1102 1102"/>
                              <a:gd name="T3" fmla="*/ 1102 h 870"/>
                              <a:gd name="T4" fmla="+- 0 2188 2162"/>
                              <a:gd name="T5" fmla="*/ T4 w 549"/>
                              <a:gd name="T6" fmla="+- 0 1110 1102"/>
                              <a:gd name="T7" fmla="*/ 1110 h 870"/>
                              <a:gd name="T8" fmla="+- 0 2162 2162"/>
                              <a:gd name="T9" fmla="*/ T8 w 549"/>
                              <a:gd name="T10" fmla="+- 0 1118 1102"/>
                              <a:gd name="T11" fmla="*/ 1118 h 870"/>
                              <a:gd name="T12" fmla="+- 0 2162 2162"/>
                              <a:gd name="T13" fmla="*/ T12 w 549"/>
                              <a:gd name="T14" fmla="+- 0 1955 1102"/>
                              <a:gd name="T15" fmla="*/ 1955 h 870"/>
                              <a:gd name="T16" fmla="+- 0 2188 2162"/>
                              <a:gd name="T17" fmla="*/ T16 w 549"/>
                              <a:gd name="T18" fmla="+- 0 1962 1102"/>
                              <a:gd name="T19" fmla="*/ 1962 h 870"/>
                              <a:gd name="T20" fmla="+- 0 2273 2162"/>
                              <a:gd name="T21" fmla="*/ T20 w 549"/>
                              <a:gd name="T22" fmla="+- 0 1971 1102"/>
                              <a:gd name="T23" fmla="*/ 1971 h 870"/>
                              <a:gd name="T24" fmla="+- 0 2359 2162"/>
                              <a:gd name="T25" fmla="*/ T24 w 549"/>
                              <a:gd name="T26" fmla="+- 0 1962 1102"/>
                              <a:gd name="T27" fmla="*/ 1962 h 870"/>
                              <a:gd name="T28" fmla="+- 0 2441 2162"/>
                              <a:gd name="T29" fmla="*/ T28 w 549"/>
                              <a:gd name="T30" fmla="+- 0 1938 1102"/>
                              <a:gd name="T31" fmla="*/ 1938 h 870"/>
                              <a:gd name="T32" fmla="+- 0 2516 2162"/>
                              <a:gd name="T33" fmla="*/ T32 w 549"/>
                              <a:gd name="T34" fmla="+- 0 1898 1102"/>
                              <a:gd name="T35" fmla="*/ 1898 h 870"/>
                              <a:gd name="T36" fmla="+- 0 2583 2162"/>
                              <a:gd name="T37" fmla="*/ T36 w 549"/>
                              <a:gd name="T38" fmla="+- 0 1843 1102"/>
                              <a:gd name="T39" fmla="*/ 1843 h 870"/>
                              <a:gd name="T40" fmla="+- 0 2637 2162"/>
                              <a:gd name="T41" fmla="*/ T40 w 549"/>
                              <a:gd name="T42" fmla="+- 0 1777 1102"/>
                              <a:gd name="T43" fmla="*/ 1777 h 870"/>
                              <a:gd name="T44" fmla="+- 0 2677 2162"/>
                              <a:gd name="T45" fmla="*/ T44 w 549"/>
                              <a:gd name="T46" fmla="+- 0 1702 1102"/>
                              <a:gd name="T47" fmla="*/ 1702 h 870"/>
                              <a:gd name="T48" fmla="+- 0 2702 2162"/>
                              <a:gd name="T49" fmla="*/ T48 w 549"/>
                              <a:gd name="T50" fmla="+- 0 1621 1102"/>
                              <a:gd name="T51" fmla="*/ 1621 h 870"/>
                              <a:gd name="T52" fmla="+- 0 2711 2162"/>
                              <a:gd name="T53" fmla="*/ T52 w 549"/>
                              <a:gd name="T54" fmla="+- 0 1536 1102"/>
                              <a:gd name="T55" fmla="*/ 1536 h 870"/>
                              <a:gd name="T56" fmla="+- 0 2702 2162"/>
                              <a:gd name="T57" fmla="*/ T56 w 549"/>
                              <a:gd name="T58" fmla="+- 0 1451 1102"/>
                              <a:gd name="T59" fmla="*/ 1451 h 870"/>
                              <a:gd name="T60" fmla="+- 0 2677 2162"/>
                              <a:gd name="T61" fmla="*/ T60 w 549"/>
                              <a:gd name="T62" fmla="+- 0 1370 1102"/>
                              <a:gd name="T63" fmla="*/ 1370 h 870"/>
                              <a:gd name="T64" fmla="+- 0 2637 2162"/>
                              <a:gd name="T65" fmla="*/ T64 w 549"/>
                              <a:gd name="T66" fmla="+- 0 1295 1102"/>
                              <a:gd name="T67" fmla="*/ 1295 h 870"/>
                              <a:gd name="T68" fmla="+- 0 2583 2162"/>
                              <a:gd name="T69" fmla="*/ T68 w 549"/>
                              <a:gd name="T70" fmla="+- 0 1229 1102"/>
                              <a:gd name="T71" fmla="*/ 1229 h 870"/>
                              <a:gd name="T72" fmla="+- 0 2516 2162"/>
                              <a:gd name="T73" fmla="*/ T72 w 549"/>
                              <a:gd name="T74" fmla="+- 0 1175 1102"/>
                              <a:gd name="T75" fmla="*/ 1175 h 870"/>
                              <a:gd name="T76" fmla="+- 0 2441 2162"/>
                              <a:gd name="T77" fmla="*/ T76 w 549"/>
                              <a:gd name="T78" fmla="+- 0 1135 1102"/>
                              <a:gd name="T79" fmla="*/ 1135 h 870"/>
                              <a:gd name="T80" fmla="+- 0 2359 2162"/>
                              <a:gd name="T81" fmla="*/ T80 w 549"/>
                              <a:gd name="T82" fmla="+- 0 1110 1102"/>
                              <a:gd name="T83" fmla="*/ 1110 h 870"/>
                              <a:gd name="T84" fmla="+- 0 2273 2162"/>
                              <a:gd name="T85" fmla="*/ T84 w 549"/>
                              <a:gd name="T86" fmla="+- 0 1102 1102"/>
                              <a:gd name="T87" fmla="*/ 1102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6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6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7" y="860"/>
                                </a:lnTo>
                                <a:lnTo>
                                  <a:pt x="279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1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9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1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9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" name="Freeform 1543"/>
                        <wps:cNvSpPr>
                          <a:spLocks/>
                        </wps:cNvSpPr>
                        <wps:spPr bwMode="auto">
                          <a:xfrm>
                            <a:off x="2162" y="1101"/>
                            <a:ext cx="549" cy="870"/>
                          </a:xfrm>
                          <a:custGeom>
                            <a:avLst/>
                            <a:gdLst>
                              <a:gd name="T0" fmla="+- 0 2273 2162"/>
                              <a:gd name="T1" fmla="*/ T0 w 549"/>
                              <a:gd name="T2" fmla="+- 0 1971 1102"/>
                              <a:gd name="T3" fmla="*/ 1971 h 870"/>
                              <a:gd name="T4" fmla="+- 0 2359 2162"/>
                              <a:gd name="T5" fmla="*/ T4 w 549"/>
                              <a:gd name="T6" fmla="+- 0 1962 1102"/>
                              <a:gd name="T7" fmla="*/ 1962 h 870"/>
                              <a:gd name="T8" fmla="+- 0 2441 2162"/>
                              <a:gd name="T9" fmla="*/ T8 w 549"/>
                              <a:gd name="T10" fmla="+- 0 1938 1102"/>
                              <a:gd name="T11" fmla="*/ 1938 h 870"/>
                              <a:gd name="T12" fmla="+- 0 2516 2162"/>
                              <a:gd name="T13" fmla="*/ T12 w 549"/>
                              <a:gd name="T14" fmla="+- 0 1898 1102"/>
                              <a:gd name="T15" fmla="*/ 1898 h 870"/>
                              <a:gd name="T16" fmla="+- 0 2583 2162"/>
                              <a:gd name="T17" fmla="*/ T16 w 549"/>
                              <a:gd name="T18" fmla="+- 0 1843 1102"/>
                              <a:gd name="T19" fmla="*/ 1843 h 870"/>
                              <a:gd name="T20" fmla="+- 0 2637 2162"/>
                              <a:gd name="T21" fmla="*/ T20 w 549"/>
                              <a:gd name="T22" fmla="+- 0 1777 1102"/>
                              <a:gd name="T23" fmla="*/ 1777 h 870"/>
                              <a:gd name="T24" fmla="+- 0 2677 2162"/>
                              <a:gd name="T25" fmla="*/ T24 w 549"/>
                              <a:gd name="T26" fmla="+- 0 1702 1102"/>
                              <a:gd name="T27" fmla="*/ 1702 h 870"/>
                              <a:gd name="T28" fmla="+- 0 2702 2162"/>
                              <a:gd name="T29" fmla="*/ T28 w 549"/>
                              <a:gd name="T30" fmla="+- 0 1621 1102"/>
                              <a:gd name="T31" fmla="*/ 1621 h 870"/>
                              <a:gd name="T32" fmla="+- 0 2711 2162"/>
                              <a:gd name="T33" fmla="*/ T32 w 549"/>
                              <a:gd name="T34" fmla="+- 0 1536 1102"/>
                              <a:gd name="T35" fmla="*/ 1536 h 870"/>
                              <a:gd name="T36" fmla="+- 0 2702 2162"/>
                              <a:gd name="T37" fmla="*/ T36 w 549"/>
                              <a:gd name="T38" fmla="+- 0 1451 1102"/>
                              <a:gd name="T39" fmla="*/ 1451 h 870"/>
                              <a:gd name="T40" fmla="+- 0 2677 2162"/>
                              <a:gd name="T41" fmla="*/ T40 w 549"/>
                              <a:gd name="T42" fmla="+- 0 1370 1102"/>
                              <a:gd name="T43" fmla="*/ 1370 h 870"/>
                              <a:gd name="T44" fmla="+- 0 2637 2162"/>
                              <a:gd name="T45" fmla="*/ T44 w 549"/>
                              <a:gd name="T46" fmla="+- 0 1295 1102"/>
                              <a:gd name="T47" fmla="*/ 1295 h 870"/>
                              <a:gd name="T48" fmla="+- 0 2583 2162"/>
                              <a:gd name="T49" fmla="*/ T48 w 549"/>
                              <a:gd name="T50" fmla="+- 0 1229 1102"/>
                              <a:gd name="T51" fmla="*/ 1229 h 870"/>
                              <a:gd name="T52" fmla="+- 0 2516 2162"/>
                              <a:gd name="T53" fmla="*/ T52 w 549"/>
                              <a:gd name="T54" fmla="+- 0 1175 1102"/>
                              <a:gd name="T55" fmla="*/ 1175 h 870"/>
                              <a:gd name="T56" fmla="+- 0 2441 2162"/>
                              <a:gd name="T57" fmla="*/ T56 w 549"/>
                              <a:gd name="T58" fmla="+- 0 1135 1102"/>
                              <a:gd name="T59" fmla="*/ 1135 h 870"/>
                              <a:gd name="T60" fmla="+- 0 2359 2162"/>
                              <a:gd name="T61" fmla="*/ T60 w 549"/>
                              <a:gd name="T62" fmla="+- 0 1110 1102"/>
                              <a:gd name="T63" fmla="*/ 1110 h 870"/>
                              <a:gd name="T64" fmla="+- 0 2273 2162"/>
                              <a:gd name="T65" fmla="*/ T64 w 549"/>
                              <a:gd name="T66" fmla="+- 0 1102 1102"/>
                              <a:gd name="T67" fmla="*/ 1102 h 870"/>
                              <a:gd name="T68" fmla="+- 0 2188 2162"/>
                              <a:gd name="T69" fmla="*/ T68 w 549"/>
                              <a:gd name="T70" fmla="+- 0 1110 1102"/>
                              <a:gd name="T71" fmla="*/ 1110 h 870"/>
                              <a:gd name="T72" fmla="+- 0 2162 2162"/>
                              <a:gd name="T73" fmla="*/ T72 w 549"/>
                              <a:gd name="T74" fmla="+- 0 1118 1102"/>
                              <a:gd name="T75" fmla="*/ 1118 h 870"/>
                              <a:gd name="T76" fmla="+- 0 2162 2162"/>
                              <a:gd name="T77" fmla="*/ T76 w 549"/>
                              <a:gd name="T78" fmla="+- 0 1955 1102"/>
                              <a:gd name="T79" fmla="*/ 1955 h 870"/>
                              <a:gd name="T80" fmla="+- 0 2188 2162"/>
                              <a:gd name="T81" fmla="*/ T80 w 549"/>
                              <a:gd name="T82" fmla="+- 0 1962 1102"/>
                              <a:gd name="T83" fmla="*/ 1962 h 870"/>
                              <a:gd name="T84" fmla="+- 0 2273 2162"/>
                              <a:gd name="T85" fmla="*/ T84 w 549"/>
                              <a:gd name="T86" fmla="+- 0 1971 1102"/>
                              <a:gd name="T87" fmla="*/ 197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7" y="860"/>
                                </a:lnTo>
                                <a:lnTo>
                                  <a:pt x="279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1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9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1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9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lnTo>
                                  <a:pt x="26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6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" name="AutoShape 1542"/>
                        <wps:cNvSpPr>
                          <a:spLocks/>
                        </wps:cNvSpPr>
                        <wps:spPr bwMode="auto">
                          <a:xfrm>
                            <a:off x="9423" y="-4348"/>
                            <a:ext cx="6129" cy="9685"/>
                          </a:xfrm>
                          <a:custGeom>
                            <a:avLst/>
                            <a:gdLst>
                              <a:gd name="T0" fmla="+- 0 4223 9424"/>
                              <a:gd name="T1" fmla="*/ T0 w 6129"/>
                              <a:gd name="T2" fmla="+- 0 1588 -4347"/>
                              <a:gd name="T3" fmla="*/ 1588 h 9685"/>
                              <a:gd name="T4" fmla="+- 0 4300 9424"/>
                              <a:gd name="T5" fmla="*/ T4 w 6129"/>
                              <a:gd name="T6" fmla="+- 0 1585 -4347"/>
                              <a:gd name="T7" fmla="*/ 1585 h 9685"/>
                              <a:gd name="T8" fmla="+- 0 4349 9424"/>
                              <a:gd name="T9" fmla="*/ T8 w 6129"/>
                              <a:gd name="T10" fmla="+- 0 1579 -4347"/>
                              <a:gd name="T11" fmla="*/ 1579 h 9685"/>
                              <a:gd name="T12" fmla="+- 0 3722 9424"/>
                              <a:gd name="T13" fmla="*/ T12 w 6129"/>
                              <a:gd name="T14" fmla="+- 0 7 -4347"/>
                              <a:gd name="T15" fmla="*/ 7 h 9685"/>
                              <a:gd name="T16" fmla="+- 0 3661 9424"/>
                              <a:gd name="T17" fmla="*/ T16 w 6129"/>
                              <a:gd name="T18" fmla="+- 0 53 -4347"/>
                              <a:gd name="T19" fmla="*/ 53 h 9685"/>
                              <a:gd name="T20" fmla="+- 0 3604 9424"/>
                              <a:gd name="T21" fmla="*/ T20 w 6129"/>
                              <a:gd name="T22" fmla="+- 0 105 -4347"/>
                              <a:gd name="T23" fmla="*/ 105 h 9685"/>
                              <a:gd name="T24" fmla="+- 0 3552 9424"/>
                              <a:gd name="T25" fmla="*/ T24 w 6129"/>
                              <a:gd name="T26" fmla="+- 0 161 -4347"/>
                              <a:gd name="T27" fmla="*/ 161 h 9685"/>
                              <a:gd name="T28" fmla="+- 0 3506 9424"/>
                              <a:gd name="T29" fmla="*/ T28 w 6129"/>
                              <a:gd name="T30" fmla="+- 0 222 -4347"/>
                              <a:gd name="T31" fmla="*/ 222 h 9685"/>
                              <a:gd name="T32" fmla="+- 0 3465 9424"/>
                              <a:gd name="T33" fmla="*/ T32 w 6129"/>
                              <a:gd name="T34" fmla="+- 0 285 -4347"/>
                              <a:gd name="T35" fmla="*/ 285 h 9685"/>
                              <a:gd name="T36" fmla="+- 0 3430 9424"/>
                              <a:gd name="T37" fmla="*/ T36 w 6129"/>
                              <a:gd name="T38" fmla="+- 0 352 -4347"/>
                              <a:gd name="T39" fmla="*/ 352 h 9685"/>
                              <a:gd name="T40" fmla="+- 0 3401 9424"/>
                              <a:gd name="T41" fmla="*/ T40 w 6129"/>
                              <a:gd name="T42" fmla="+- 0 422 -4347"/>
                              <a:gd name="T43" fmla="*/ 422 h 9685"/>
                              <a:gd name="T44" fmla="+- 0 3378 9424"/>
                              <a:gd name="T45" fmla="*/ T44 w 6129"/>
                              <a:gd name="T46" fmla="+- 0 494 -4347"/>
                              <a:gd name="T47" fmla="*/ 494 h 9685"/>
                              <a:gd name="T48" fmla="+- 0 3362 9424"/>
                              <a:gd name="T49" fmla="*/ T48 w 6129"/>
                              <a:gd name="T50" fmla="+- 0 568 -4347"/>
                              <a:gd name="T51" fmla="*/ 568 h 9685"/>
                              <a:gd name="T52" fmla="+- 0 3352 9424"/>
                              <a:gd name="T53" fmla="*/ T52 w 6129"/>
                              <a:gd name="T54" fmla="+- 0 643 -4347"/>
                              <a:gd name="T55" fmla="*/ 643 h 9685"/>
                              <a:gd name="T56" fmla="+- 0 3348 9424"/>
                              <a:gd name="T57" fmla="*/ T56 w 6129"/>
                              <a:gd name="T58" fmla="+- 0 719 -4347"/>
                              <a:gd name="T59" fmla="*/ 719 h 9685"/>
                              <a:gd name="T60" fmla="+- 0 3352 9424"/>
                              <a:gd name="T61" fmla="*/ T60 w 6129"/>
                              <a:gd name="T62" fmla="+- 0 796 -4347"/>
                              <a:gd name="T63" fmla="*/ 796 h 9685"/>
                              <a:gd name="T64" fmla="+- 0 3362 9424"/>
                              <a:gd name="T65" fmla="*/ T64 w 6129"/>
                              <a:gd name="T66" fmla="+- 0 871 -4347"/>
                              <a:gd name="T67" fmla="*/ 871 h 9685"/>
                              <a:gd name="T68" fmla="+- 0 3378 9424"/>
                              <a:gd name="T69" fmla="*/ T68 w 6129"/>
                              <a:gd name="T70" fmla="+- 0 945 -4347"/>
                              <a:gd name="T71" fmla="*/ 945 h 9685"/>
                              <a:gd name="T72" fmla="+- 0 3401 9424"/>
                              <a:gd name="T73" fmla="*/ T72 w 6129"/>
                              <a:gd name="T74" fmla="+- 0 1017 -4347"/>
                              <a:gd name="T75" fmla="*/ 1017 h 9685"/>
                              <a:gd name="T76" fmla="+- 0 3430 9424"/>
                              <a:gd name="T77" fmla="*/ T76 w 6129"/>
                              <a:gd name="T78" fmla="+- 0 1086 -4347"/>
                              <a:gd name="T79" fmla="*/ 1086 h 9685"/>
                              <a:gd name="T80" fmla="+- 0 3465 9424"/>
                              <a:gd name="T81" fmla="*/ T80 w 6129"/>
                              <a:gd name="T82" fmla="+- 0 1153 -4347"/>
                              <a:gd name="T83" fmla="*/ 1153 h 9685"/>
                              <a:gd name="T84" fmla="+- 0 3506 9424"/>
                              <a:gd name="T85" fmla="*/ T84 w 6129"/>
                              <a:gd name="T86" fmla="+- 0 1217 -4347"/>
                              <a:gd name="T87" fmla="*/ 1217 h 9685"/>
                              <a:gd name="T88" fmla="+- 0 3552 9424"/>
                              <a:gd name="T89" fmla="*/ T88 w 6129"/>
                              <a:gd name="T90" fmla="+- 0 1277 -4347"/>
                              <a:gd name="T91" fmla="*/ 1277 h 9685"/>
                              <a:gd name="T92" fmla="+- 0 3604 9424"/>
                              <a:gd name="T93" fmla="*/ T92 w 6129"/>
                              <a:gd name="T94" fmla="+- 0 1334 -4347"/>
                              <a:gd name="T95" fmla="*/ 1334 h 9685"/>
                              <a:gd name="T96" fmla="+- 0 3661 9424"/>
                              <a:gd name="T97" fmla="*/ T96 w 6129"/>
                              <a:gd name="T98" fmla="+- 0 1386 -4347"/>
                              <a:gd name="T99" fmla="*/ 1386 h 9685"/>
                              <a:gd name="T100" fmla="+- 0 3722 9424"/>
                              <a:gd name="T101" fmla="*/ T100 w 6129"/>
                              <a:gd name="T102" fmla="+- 0 1432 -4347"/>
                              <a:gd name="T103" fmla="*/ 1432 h 9685"/>
                              <a:gd name="T104" fmla="+- 0 3786 9424"/>
                              <a:gd name="T105" fmla="*/ T104 w 6129"/>
                              <a:gd name="T106" fmla="+- 0 1472 -4347"/>
                              <a:gd name="T107" fmla="*/ 1472 h 9685"/>
                              <a:gd name="T108" fmla="+- 0 3853 9424"/>
                              <a:gd name="T109" fmla="*/ T108 w 6129"/>
                              <a:gd name="T110" fmla="+- 0 1507 -4347"/>
                              <a:gd name="T111" fmla="*/ 1507 h 9685"/>
                              <a:gd name="T112" fmla="+- 0 3924 9424"/>
                              <a:gd name="T113" fmla="*/ T112 w 6129"/>
                              <a:gd name="T114" fmla="+- 0 1536 -4347"/>
                              <a:gd name="T115" fmla="*/ 1536 h 9685"/>
                              <a:gd name="T116" fmla="+- 0 3996 9424"/>
                              <a:gd name="T117" fmla="*/ T116 w 6129"/>
                              <a:gd name="T118" fmla="+- 0 1559 -4347"/>
                              <a:gd name="T119" fmla="*/ 1559 h 9685"/>
                              <a:gd name="T120" fmla="+- 0 4070 9424"/>
                              <a:gd name="T121" fmla="*/ T120 w 6129"/>
                              <a:gd name="T122" fmla="+- 0 1575 -4347"/>
                              <a:gd name="T123" fmla="*/ 1575 h 9685"/>
                              <a:gd name="T124" fmla="+- 0 4146 9424"/>
                              <a:gd name="T125" fmla="*/ T124 w 6129"/>
                              <a:gd name="T126" fmla="+- 0 1585 -4347"/>
                              <a:gd name="T127" fmla="*/ 1585 h 9685"/>
                              <a:gd name="T128" fmla="+- 0 4223 9424"/>
                              <a:gd name="T129" fmla="*/ T128 w 6129"/>
                              <a:gd name="T130" fmla="+- 0 1588 -4347"/>
                              <a:gd name="T131" fmla="*/ 1588 h 9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129" h="9685">
                                <a:moveTo>
                                  <a:pt x="-5201" y="5935"/>
                                </a:moveTo>
                                <a:lnTo>
                                  <a:pt x="-5124" y="5932"/>
                                </a:lnTo>
                                <a:lnTo>
                                  <a:pt x="-5075" y="5926"/>
                                </a:lnTo>
                                <a:moveTo>
                                  <a:pt x="-5702" y="4354"/>
                                </a:moveTo>
                                <a:lnTo>
                                  <a:pt x="-5763" y="4400"/>
                                </a:lnTo>
                                <a:lnTo>
                                  <a:pt x="-5820" y="4452"/>
                                </a:lnTo>
                                <a:lnTo>
                                  <a:pt x="-5872" y="4508"/>
                                </a:lnTo>
                                <a:lnTo>
                                  <a:pt x="-5918" y="4569"/>
                                </a:lnTo>
                                <a:lnTo>
                                  <a:pt x="-5959" y="4632"/>
                                </a:lnTo>
                                <a:lnTo>
                                  <a:pt x="-5994" y="4699"/>
                                </a:lnTo>
                                <a:lnTo>
                                  <a:pt x="-6023" y="4769"/>
                                </a:lnTo>
                                <a:lnTo>
                                  <a:pt x="-6046" y="4841"/>
                                </a:lnTo>
                                <a:lnTo>
                                  <a:pt x="-6062" y="4915"/>
                                </a:lnTo>
                                <a:lnTo>
                                  <a:pt x="-6072" y="4990"/>
                                </a:lnTo>
                                <a:lnTo>
                                  <a:pt x="-6076" y="5066"/>
                                </a:lnTo>
                                <a:lnTo>
                                  <a:pt x="-6072" y="5143"/>
                                </a:lnTo>
                                <a:lnTo>
                                  <a:pt x="-6062" y="5218"/>
                                </a:lnTo>
                                <a:lnTo>
                                  <a:pt x="-6046" y="5292"/>
                                </a:lnTo>
                                <a:lnTo>
                                  <a:pt x="-6023" y="5364"/>
                                </a:lnTo>
                                <a:lnTo>
                                  <a:pt x="-5994" y="5433"/>
                                </a:lnTo>
                                <a:lnTo>
                                  <a:pt x="-5959" y="5500"/>
                                </a:lnTo>
                                <a:lnTo>
                                  <a:pt x="-5918" y="5564"/>
                                </a:lnTo>
                                <a:lnTo>
                                  <a:pt x="-5872" y="5624"/>
                                </a:lnTo>
                                <a:lnTo>
                                  <a:pt x="-5820" y="5681"/>
                                </a:lnTo>
                                <a:lnTo>
                                  <a:pt x="-5763" y="5733"/>
                                </a:lnTo>
                                <a:lnTo>
                                  <a:pt x="-5702" y="5779"/>
                                </a:lnTo>
                                <a:lnTo>
                                  <a:pt x="-5638" y="5819"/>
                                </a:lnTo>
                                <a:lnTo>
                                  <a:pt x="-5571" y="5854"/>
                                </a:lnTo>
                                <a:lnTo>
                                  <a:pt x="-5500" y="5883"/>
                                </a:lnTo>
                                <a:lnTo>
                                  <a:pt x="-5428" y="5906"/>
                                </a:lnTo>
                                <a:lnTo>
                                  <a:pt x="-5354" y="5922"/>
                                </a:lnTo>
                                <a:lnTo>
                                  <a:pt x="-5278" y="5932"/>
                                </a:lnTo>
                                <a:lnTo>
                                  <a:pt x="-5201" y="5935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4" name="Freeform 1541"/>
                        <wps:cNvSpPr>
                          <a:spLocks/>
                        </wps:cNvSpPr>
                        <wps:spPr bwMode="auto">
                          <a:xfrm>
                            <a:off x="3785" y="284"/>
                            <a:ext cx="564" cy="870"/>
                          </a:xfrm>
                          <a:custGeom>
                            <a:avLst/>
                            <a:gdLst>
                              <a:gd name="T0" fmla="+- 0 4223 3786"/>
                              <a:gd name="T1" fmla="*/ T0 w 564"/>
                              <a:gd name="T2" fmla="+- 0 285 285"/>
                              <a:gd name="T3" fmla="*/ 285 h 870"/>
                              <a:gd name="T4" fmla="+- 0 4137 3786"/>
                              <a:gd name="T5" fmla="*/ T4 w 564"/>
                              <a:gd name="T6" fmla="+- 0 293 285"/>
                              <a:gd name="T7" fmla="*/ 293 h 870"/>
                              <a:gd name="T8" fmla="+- 0 4056 3786"/>
                              <a:gd name="T9" fmla="*/ T8 w 564"/>
                              <a:gd name="T10" fmla="+- 0 318 285"/>
                              <a:gd name="T11" fmla="*/ 318 h 870"/>
                              <a:gd name="T12" fmla="+- 0 3980 3786"/>
                              <a:gd name="T13" fmla="*/ T12 w 564"/>
                              <a:gd name="T14" fmla="+- 0 358 285"/>
                              <a:gd name="T15" fmla="*/ 358 h 870"/>
                              <a:gd name="T16" fmla="+- 0 3914 3786"/>
                              <a:gd name="T17" fmla="*/ T16 w 564"/>
                              <a:gd name="T18" fmla="+- 0 412 285"/>
                              <a:gd name="T19" fmla="*/ 412 h 870"/>
                              <a:gd name="T20" fmla="+- 0 3859 3786"/>
                              <a:gd name="T21" fmla="*/ T20 w 564"/>
                              <a:gd name="T22" fmla="+- 0 478 285"/>
                              <a:gd name="T23" fmla="*/ 478 h 870"/>
                              <a:gd name="T24" fmla="+- 0 3819 3786"/>
                              <a:gd name="T25" fmla="*/ T24 w 564"/>
                              <a:gd name="T26" fmla="+- 0 553 285"/>
                              <a:gd name="T27" fmla="*/ 553 h 870"/>
                              <a:gd name="T28" fmla="+- 0 3794 3786"/>
                              <a:gd name="T29" fmla="*/ T28 w 564"/>
                              <a:gd name="T30" fmla="+- 0 634 285"/>
                              <a:gd name="T31" fmla="*/ 634 h 870"/>
                              <a:gd name="T32" fmla="+- 0 3786 3786"/>
                              <a:gd name="T33" fmla="*/ T32 w 564"/>
                              <a:gd name="T34" fmla="+- 0 719 285"/>
                              <a:gd name="T35" fmla="*/ 719 h 870"/>
                              <a:gd name="T36" fmla="+- 0 3794 3786"/>
                              <a:gd name="T37" fmla="*/ T36 w 564"/>
                              <a:gd name="T38" fmla="+- 0 805 285"/>
                              <a:gd name="T39" fmla="*/ 805 h 870"/>
                              <a:gd name="T40" fmla="+- 0 3819 3786"/>
                              <a:gd name="T41" fmla="*/ T40 w 564"/>
                              <a:gd name="T42" fmla="+- 0 886 285"/>
                              <a:gd name="T43" fmla="*/ 886 h 870"/>
                              <a:gd name="T44" fmla="+- 0 3859 3786"/>
                              <a:gd name="T45" fmla="*/ T44 w 564"/>
                              <a:gd name="T46" fmla="+- 0 960 285"/>
                              <a:gd name="T47" fmla="*/ 960 h 870"/>
                              <a:gd name="T48" fmla="+- 0 3914 3786"/>
                              <a:gd name="T49" fmla="*/ T48 w 564"/>
                              <a:gd name="T50" fmla="+- 0 1027 285"/>
                              <a:gd name="T51" fmla="*/ 1027 h 870"/>
                              <a:gd name="T52" fmla="+- 0 3980 3786"/>
                              <a:gd name="T53" fmla="*/ T52 w 564"/>
                              <a:gd name="T54" fmla="+- 0 1081 285"/>
                              <a:gd name="T55" fmla="*/ 1081 h 870"/>
                              <a:gd name="T56" fmla="+- 0 4056 3786"/>
                              <a:gd name="T57" fmla="*/ T56 w 564"/>
                              <a:gd name="T58" fmla="+- 0 1121 285"/>
                              <a:gd name="T59" fmla="*/ 1121 h 870"/>
                              <a:gd name="T60" fmla="+- 0 4137 3786"/>
                              <a:gd name="T61" fmla="*/ T60 w 564"/>
                              <a:gd name="T62" fmla="+- 0 1145 285"/>
                              <a:gd name="T63" fmla="*/ 1145 h 870"/>
                              <a:gd name="T64" fmla="+- 0 4223 3786"/>
                              <a:gd name="T65" fmla="*/ T64 w 564"/>
                              <a:gd name="T66" fmla="+- 0 1154 285"/>
                              <a:gd name="T67" fmla="*/ 1154 h 870"/>
                              <a:gd name="T68" fmla="+- 0 4309 3786"/>
                              <a:gd name="T69" fmla="*/ T68 w 564"/>
                              <a:gd name="T70" fmla="+- 0 1145 285"/>
                              <a:gd name="T71" fmla="*/ 1145 h 870"/>
                              <a:gd name="T72" fmla="+- 0 4349 3786"/>
                              <a:gd name="T73" fmla="*/ T72 w 564"/>
                              <a:gd name="T74" fmla="+- 0 1133 285"/>
                              <a:gd name="T75" fmla="*/ 1133 h 870"/>
                              <a:gd name="T76" fmla="+- 0 4349 3786"/>
                              <a:gd name="T77" fmla="*/ T76 w 564"/>
                              <a:gd name="T78" fmla="+- 0 305 285"/>
                              <a:gd name="T79" fmla="*/ 305 h 870"/>
                              <a:gd name="T80" fmla="+- 0 4309 3786"/>
                              <a:gd name="T81" fmla="*/ T80 w 564"/>
                              <a:gd name="T82" fmla="+- 0 293 285"/>
                              <a:gd name="T83" fmla="*/ 293 h 870"/>
                              <a:gd name="T84" fmla="+- 0 4223 3786"/>
                              <a:gd name="T85" fmla="*/ T84 w 564"/>
                              <a:gd name="T86" fmla="+- 0 285 285"/>
                              <a:gd name="T87" fmla="*/ 285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0"/>
                                </a:moveTo>
                                <a:lnTo>
                                  <a:pt x="351" y="8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0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" name="Freeform 1540"/>
                        <wps:cNvSpPr>
                          <a:spLocks/>
                        </wps:cNvSpPr>
                        <wps:spPr bwMode="auto">
                          <a:xfrm>
                            <a:off x="3785" y="284"/>
                            <a:ext cx="564" cy="870"/>
                          </a:xfrm>
                          <a:custGeom>
                            <a:avLst/>
                            <a:gdLst>
                              <a:gd name="T0" fmla="+- 0 4223 3786"/>
                              <a:gd name="T1" fmla="*/ T0 w 564"/>
                              <a:gd name="T2" fmla="+- 0 1154 285"/>
                              <a:gd name="T3" fmla="*/ 1154 h 870"/>
                              <a:gd name="T4" fmla="+- 0 4309 3786"/>
                              <a:gd name="T5" fmla="*/ T4 w 564"/>
                              <a:gd name="T6" fmla="+- 0 1145 285"/>
                              <a:gd name="T7" fmla="*/ 1145 h 870"/>
                              <a:gd name="T8" fmla="+- 0 4349 3786"/>
                              <a:gd name="T9" fmla="*/ T8 w 564"/>
                              <a:gd name="T10" fmla="+- 0 1133 285"/>
                              <a:gd name="T11" fmla="*/ 1133 h 870"/>
                              <a:gd name="T12" fmla="+- 0 4349 3786"/>
                              <a:gd name="T13" fmla="*/ T12 w 564"/>
                              <a:gd name="T14" fmla="+- 0 305 285"/>
                              <a:gd name="T15" fmla="*/ 305 h 870"/>
                              <a:gd name="T16" fmla="+- 0 4309 3786"/>
                              <a:gd name="T17" fmla="*/ T16 w 564"/>
                              <a:gd name="T18" fmla="+- 0 293 285"/>
                              <a:gd name="T19" fmla="*/ 293 h 870"/>
                              <a:gd name="T20" fmla="+- 0 4223 3786"/>
                              <a:gd name="T21" fmla="*/ T20 w 564"/>
                              <a:gd name="T22" fmla="+- 0 285 285"/>
                              <a:gd name="T23" fmla="*/ 285 h 870"/>
                              <a:gd name="T24" fmla="+- 0 4137 3786"/>
                              <a:gd name="T25" fmla="*/ T24 w 564"/>
                              <a:gd name="T26" fmla="+- 0 293 285"/>
                              <a:gd name="T27" fmla="*/ 293 h 870"/>
                              <a:gd name="T28" fmla="+- 0 4056 3786"/>
                              <a:gd name="T29" fmla="*/ T28 w 564"/>
                              <a:gd name="T30" fmla="+- 0 318 285"/>
                              <a:gd name="T31" fmla="*/ 318 h 870"/>
                              <a:gd name="T32" fmla="+- 0 3980 3786"/>
                              <a:gd name="T33" fmla="*/ T32 w 564"/>
                              <a:gd name="T34" fmla="+- 0 358 285"/>
                              <a:gd name="T35" fmla="*/ 358 h 870"/>
                              <a:gd name="T36" fmla="+- 0 3914 3786"/>
                              <a:gd name="T37" fmla="*/ T36 w 564"/>
                              <a:gd name="T38" fmla="+- 0 412 285"/>
                              <a:gd name="T39" fmla="*/ 412 h 870"/>
                              <a:gd name="T40" fmla="+- 0 3859 3786"/>
                              <a:gd name="T41" fmla="*/ T40 w 564"/>
                              <a:gd name="T42" fmla="+- 0 478 285"/>
                              <a:gd name="T43" fmla="*/ 478 h 870"/>
                              <a:gd name="T44" fmla="+- 0 3819 3786"/>
                              <a:gd name="T45" fmla="*/ T44 w 564"/>
                              <a:gd name="T46" fmla="+- 0 553 285"/>
                              <a:gd name="T47" fmla="*/ 553 h 870"/>
                              <a:gd name="T48" fmla="+- 0 3794 3786"/>
                              <a:gd name="T49" fmla="*/ T48 w 564"/>
                              <a:gd name="T50" fmla="+- 0 634 285"/>
                              <a:gd name="T51" fmla="*/ 634 h 870"/>
                              <a:gd name="T52" fmla="+- 0 3786 3786"/>
                              <a:gd name="T53" fmla="*/ T52 w 564"/>
                              <a:gd name="T54" fmla="+- 0 719 285"/>
                              <a:gd name="T55" fmla="*/ 719 h 870"/>
                              <a:gd name="T56" fmla="+- 0 3794 3786"/>
                              <a:gd name="T57" fmla="*/ T56 w 564"/>
                              <a:gd name="T58" fmla="+- 0 805 285"/>
                              <a:gd name="T59" fmla="*/ 805 h 870"/>
                              <a:gd name="T60" fmla="+- 0 3819 3786"/>
                              <a:gd name="T61" fmla="*/ T60 w 564"/>
                              <a:gd name="T62" fmla="+- 0 886 285"/>
                              <a:gd name="T63" fmla="*/ 886 h 870"/>
                              <a:gd name="T64" fmla="+- 0 3859 3786"/>
                              <a:gd name="T65" fmla="*/ T64 w 564"/>
                              <a:gd name="T66" fmla="+- 0 960 285"/>
                              <a:gd name="T67" fmla="*/ 960 h 870"/>
                              <a:gd name="T68" fmla="+- 0 3914 3786"/>
                              <a:gd name="T69" fmla="*/ T68 w 564"/>
                              <a:gd name="T70" fmla="+- 0 1027 285"/>
                              <a:gd name="T71" fmla="*/ 1027 h 870"/>
                              <a:gd name="T72" fmla="+- 0 3980 3786"/>
                              <a:gd name="T73" fmla="*/ T72 w 564"/>
                              <a:gd name="T74" fmla="+- 0 1081 285"/>
                              <a:gd name="T75" fmla="*/ 1081 h 870"/>
                              <a:gd name="T76" fmla="+- 0 4056 3786"/>
                              <a:gd name="T77" fmla="*/ T76 w 564"/>
                              <a:gd name="T78" fmla="+- 0 1121 285"/>
                              <a:gd name="T79" fmla="*/ 1121 h 870"/>
                              <a:gd name="T80" fmla="+- 0 4137 3786"/>
                              <a:gd name="T81" fmla="*/ T80 w 564"/>
                              <a:gd name="T82" fmla="+- 0 1145 285"/>
                              <a:gd name="T83" fmla="*/ 1145 h 870"/>
                              <a:gd name="T84" fmla="+- 0 4223 3786"/>
                              <a:gd name="T85" fmla="*/ T84 w 564"/>
                              <a:gd name="T86" fmla="+- 0 1154 285"/>
                              <a:gd name="T87" fmla="*/ 115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lnTo>
                                  <a:pt x="351" y="8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0"/>
                                </a:lnTo>
                                <a:lnTo>
                                  <a:pt x="437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" name="AutoShape 1539"/>
                        <wps:cNvSpPr>
                          <a:spLocks/>
                        </wps:cNvSpPr>
                        <wps:spPr bwMode="auto">
                          <a:xfrm>
                            <a:off x="2160" y="-4348"/>
                            <a:ext cx="9354" cy="8794"/>
                          </a:xfrm>
                          <a:custGeom>
                            <a:avLst/>
                            <a:gdLst>
                              <a:gd name="T0" fmla="+- 0 2815 2160"/>
                              <a:gd name="T1" fmla="*/ T0 w 9354"/>
                              <a:gd name="T2" fmla="+- 0 1443 -4347"/>
                              <a:gd name="T3" fmla="*/ 1443 h 8794"/>
                              <a:gd name="T4" fmla="+- 0 2892 2160"/>
                              <a:gd name="T5" fmla="*/ T4 w 9354"/>
                              <a:gd name="T6" fmla="+- 0 1440 -4347"/>
                              <a:gd name="T7" fmla="*/ 1440 h 8794"/>
                              <a:gd name="T8" fmla="+- 0 2967 2160"/>
                              <a:gd name="T9" fmla="*/ T8 w 9354"/>
                              <a:gd name="T10" fmla="+- 0 1430 -4347"/>
                              <a:gd name="T11" fmla="*/ 1430 h 8794"/>
                              <a:gd name="T12" fmla="+- 0 3042 2160"/>
                              <a:gd name="T13" fmla="*/ T12 w 9354"/>
                              <a:gd name="T14" fmla="+- 0 1413 -4347"/>
                              <a:gd name="T15" fmla="*/ 1413 h 8794"/>
                              <a:gd name="T16" fmla="+- 0 3114 2160"/>
                              <a:gd name="T17" fmla="*/ T16 w 9354"/>
                              <a:gd name="T18" fmla="+- 0 1390 -4347"/>
                              <a:gd name="T19" fmla="*/ 1390 h 8794"/>
                              <a:gd name="T20" fmla="+- 0 3184 2160"/>
                              <a:gd name="T21" fmla="*/ T20 w 9354"/>
                              <a:gd name="T22" fmla="+- 0 1362 -4347"/>
                              <a:gd name="T23" fmla="*/ 1362 h 8794"/>
                              <a:gd name="T24" fmla="+- 0 3252 2160"/>
                              <a:gd name="T25" fmla="*/ T24 w 9354"/>
                              <a:gd name="T26" fmla="+- 0 1327 -4347"/>
                              <a:gd name="T27" fmla="*/ 1327 h 8794"/>
                              <a:gd name="T28" fmla="+- 0 3316 2160"/>
                              <a:gd name="T29" fmla="*/ T28 w 9354"/>
                              <a:gd name="T30" fmla="+- 0 1286 -4347"/>
                              <a:gd name="T31" fmla="*/ 1286 h 8794"/>
                              <a:gd name="T32" fmla="+- 0 3376 2160"/>
                              <a:gd name="T33" fmla="*/ T32 w 9354"/>
                              <a:gd name="T34" fmla="+- 0 1240 -4347"/>
                              <a:gd name="T35" fmla="*/ 1240 h 8794"/>
                              <a:gd name="T36" fmla="+- 0 3433 2160"/>
                              <a:gd name="T37" fmla="*/ T36 w 9354"/>
                              <a:gd name="T38" fmla="+- 0 1188 -4347"/>
                              <a:gd name="T39" fmla="*/ 1188 h 8794"/>
                              <a:gd name="T40" fmla="+- 0 3485 2160"/>
                              <a:gd name="T41" fmla="*/ T40 w 9354"/>
                              <a:gd name="T42" fmla="+- 0 1132 -4347"/>
                              <a:gd name="T43" fmla="*/ 1132 h 8794"/>
                              <a:gd name="T44" fmla="+- 0 3532 2160"/>
                              <a:gd name="T45" fmla="*/ T44 w 9354"/>
                              <a:gd name="T46" fmla="+- 0 1072 -4347"/>
                              <a:gd name="T47" fmla="*/ 1072 h 8794"/>
                              <a:gd name="T48" fmla="+- 0 3573 2160"/>
                              <a:gd name="T49" fmla="*/ T48 w 9354"/>
                              <a:gd name="T50" fmla="+- 0 1008 -4347"/>
                              <a:gd name="T51" fmla="*/ 1008 h 8794"/>
                              <a:gd name="T52" fmla="+- 0 3608 2160"/>
                              <a:gd name="T53" fmla="*/ T52 w 9354"/>
                              <a:gd name="T54" fmla="+- 0 941 -4347"/>
                              <a:gd name="T55" fmla="*/ 941 h 8794"/>
                              <a:gd name="T56" fmla="+- 0 3637 2160"/>
                              <a:gd name="T57" fmla="*/ T56 w 9354"/>
                              <a:gd name="T58" fmla="+- 0 871 -4347"/>
                              <a:gd name="T59" fmla="*/ 871 h 8794"/>
                              <a:gd name="T60" fmla="+- 0 3659 2160"/>
                              <a:gd name="T61" fmla="*/ T60 w 9354"/>
                              <a:gd name="T62" fmla="+- 0 799 -4347"/>
                              <a:gd name="T63" fmla="*/ 799 h 8794"/>
                              <a:gd name="T64" fmla="+- 0 3676 2160"/>
                              <a:gd name="T65" fmla="*/ T64 w 9354"/>
                              <a:gd name="T66" fmla="+- 0 726 -4347"/>
                              <a:gd name="T67" fmla="*/ 726 h 8794"/>
                              <a:gd name="T68" fmla="+- 0 3686 2160"/>
                              <a:gd name="T69" fmla="*/ T68 w 9354"/>
                              <a:gd name="T70" fmla="+- 0 650 -4347"/>
                              <a:gd name="T71" fmla="*/ 650 h 8794"/>
                              <a:gd name="T72" fmla="+- 0 3689 2160"/>
                              <a:gd name="T73" fmla="*/ T72 w 9354"/>
                              <a:gd name="T74" fmla="+- 0 574 -4347"/>
                              <a:gd name="T75" fmla="*/ 574 h 8794"/>
                              <a:gd name="T76" fmla="+- 0 3686 2160"/>
                              <a:gd name="T77" fmla="*/ T76 w 9354"/>
                              <a:gd name="T78" fmla="+- 0 497 -4347"/>
                              <a:gd name="T79" fmla="*/ 497 h 8794"/>
                              <a:gd name="T80" fmla="+- 0 3676 2160"/>
                              <a:gd name="T81" fmla="*/ T80 w 9354"/>
                              <a:gd name="T82" fmla="+- 0 422 -4347"/>
                              <a:gd name="T83" fmla="*/ 422 h 8794"/>
                              <a:gd name="T84" fmla="+- 0 3659 2160"/>
                              <a:gd name="T85" fmla="*/ T84 w 9354"/>
                              <a:gd name="T86" fmla="+- 0 348 -4347"/>
                              <a:gd name="T87" fmla="*/ 348 h 8794"/>
                              <a:gd name="T88" fmla="+- 0 3637 2160"/>
                              <a:gd name="T89" fmla="*/ T88 w 9354"/>
                              <a:gd name="T90" fmla="+- 0 276 -4347"/>
                              <a:gd name="T91" fmla="*/ 276 h 8794"/>
                              <a:gd name="T92" fmla="+- 0 3608 2160"/>
                              <a:gd name="T93" fmla="*/ T92 w 9354"/>
                              <a:gd name="T94" fmla="+- 0 207 -4347"/>
                              <a:gd name="T95" fmla="*/ 207 h 8794"/>
                              <a:gd name="T96" fmla="+- 0 3573 2160"/>
                              <a:gd name="T97" fmla="*/ T96 w 9354"/>
                              <a:gd name="T98" fmla="+- 0 140 -4347"/>
                              <a:gd name="T99" fmla="*/ 140 h 8794"/>
                              <a:gd name="T100" fmla="+- 0 3532 2160"/>
                              <a:gd name="T101" fmla="*/ T100 w 9354"/>
                              <a:gd name="T102" fmla="+- 0 76 -4347"/>
                              <a:gd name="T103" fmla="*/ 76 h 8794"/>
                              <a:gd name="T104" fmla="+- 0 3485 2160"/>
                              <a:gd name="T105" fmla="*/ T104 w 9354"/>
                              <a:gd name="T106" fmla="+- 0 16 -4347"/>
                              <a:gd name="T107" fmla="*/ 16 h 8794"/>
                              <a:gd name="T108" fmla="+- 0 3477 2160"/>
                              <a:gd name="T109" fmla="*/ T108 w 9354"/>
                              <a:gd name="T110" fmla="+- 0 7 -4347"/>
                              <a:gd name="T111" fmla="*/ 7 h 8794"/>
                              <a:gd name="T112" fmla="+- 0 2162 2160"/>
                              <a:gd name="T113" fmla="*/ T112 w 9354"/>
                              <a:gd name="T114" fmla="+- 0 1151 -4347"/>
                              <a:gd name="T115" fmla="*/ 1151 h 8794"/>
                              <a:gd name="T116" fmla="+- 0 2196 2160"/>
                              <a:gd name="T117" fmla="*/ T116 w 9354"/>
                              <a:gd name="T118" fmla="+- 0 1188 -4347"/>
                              <a:gd name="T119" fmla="*/ 1188 h 8794"/>
                              <a:gd name="T120" fmla="+- 0 2253 2160"/>
                              <a:gd name="T121" fmla="*/ T120 w 9354"/>
                              <a:gd name="T122" fmla="+- 0 1240 -4347"/>
                              <a:gd name="T123" fmla="*/ 1240 h 8794"/>
                              <a:gd name="T124" fmla="+- 0 2314 2160"/>
                              <a:gd name="T125" fmla="*/ T124 w 9354"/>
                              <a:gd name="T126" fmla="+- 0 1286 -4347"/>
                              <a:gd name="T127" fmla="*/ 1286 h 8794"/>
                              <a:gd name="T128" fmla="+- 0 2378 2160"/>
                              <a:gd name="T129" fmla="*/ T128 w 9354"/>
                              <a:gd name="T130" fmla="+- 0 1327 -4347"/>
                              <a:gd name="T131" fmla="*/ 1327 h 8794"/>
                              <a:gd name="T132" fmla="+- 0 2445 2160"/>
                              <a:gd name="T133" fmla="*/ T132 w 9354"/>
                              <a:gd name="T134" fmla="+- 0 1362 -4347"/>
                              <a:gd name="T135" fmla="*/ 1362 h 8794"/>
                              <a:gd name="T136" fmla="+- 0 2515 2160"/>
                              <a:gd name="T137" fmla="*/ T136 w 9354"/>
                              <a:gd name="T138" fmla="+- 0 1390 -4347"/>
                              <a:gd name="T139" fmla="*/ 1390 h 8794"/>
                              <a:gd name="T140" fmla="+- 0 2588 2160"/>
                              <a:gd name="T141" fmla="*/ T140 w 9354"/>
                              <a:gd name="T142" fmla="+- 0 1413 -4347"/>
                              <a:gd name="T143" fmla="*/ 1413 h 8794"/>
                              <a:gd name="T144" fmla="+- 0 2662 2160"/>
                              <a:gd name="T145" fmla="*/ T144 w 9354"/>
                              <a:gd name="T146" fmla="+- 0 1430 -4347"/>
                              <a:gd name="T147" fmla="*/ 1430 h 8794"/>
                              <a:gd name="T148" fmla="+- 0 2738 2160"/>
                              <a:gd name="T149" fmla="*/ T148 w 9354"/>
                              <a:gd name="T150" fmla="+- 0 1440 -4347"/>
                              <a:gd name="T151" fmla="*/ 1440 h 8794"/>
                              <a:gd name="T152" fmla="+- 0 2815 2160"/>
                              <a:gd name="T153" fmla="*/ T152 w 9354"/>
                              <a:gd name="T154" fmla="+- 0 1443 -4347"/>
                              <a:gd name="T155" fmla="*/ 1443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655" y="5790"/>
                                </a:moveTo>
                                <a:lnTo>
                                  <a:pt x="732" y="5787"/>
                                </a:lnTo>
                                <a:lnTo>
                                  <a:pt x="807" y="5777"/>
                                </a:lnTo>
                                <a:lnTo>
                                  <a:pt x="882" y="5760"/>
                                </a:lnTo>
                                <a:lnTo>
                                  <a:pt x="954" y="5737"/>
                                </a:lnTo>
                                <a:lnTo>
                                  <a:pt x="1024" y="5709"/>
                                </a:lnTo>
                                <a:lnTo>
                                  <a:pt x="1092" y="5674"/>
                                </a:lnTo>
                                <a:lnTo>
                                  <a:pt x="1156" y="5633"/>
                                </a:lnTo>
                                <a:lnTo>
                                  <a:pt x="1216" y="5587"/>
                                </a:lnTo>
                                <a:lnTo>
                                  <a:pt x="1273" y="5535"/>
                                </a:lnTo>
                                <a:lnTo>
                                  <a:pt x="1325" y="5479"/>
                                </a:lnTo>
                                <a:lnTo>
                                  <a:pt x="1372" y="5419"/>
                                </a:lnTo>
                                <a:lnTo>
                                  <a:pt x="1413" y="5355"/>
                                </a:lnTo>
                                <a:lnTo>
                                  <a:pt x="1448" y="5288"/>
                                </a:lnTo>
                                <a:lnTo>
                                  <a:pt x="1477" y="5218"/>
                                </a:lnTo>
                                <a:lnTo>
                                  <a:pt x="1499" y="5146"/>
                                </a:lnTo>
                                <a:lnTo>
                                  <a:pt x="1516" y="5073"/>
                                </a:lnTo>
                                <a:lnTo>
                                  <a:pt x="1526" y="4997"/>
                                </a:lnTo>
                                <a:lnTo>
                                  <a:pt x="1529" y="4921"/>
                                </a:lnTo>
                                <a:lnTo>
                                  <a:pt x="1526" y="4844"/>
                                </a:lnTo>
                                <a:lnTo>
                                  <a:pt x="1516" y="4769"/>
                                </a:lnTo>
                                <a:lnTo>
                                  <a:pt x="1499" y="4695"/>
                                </a:lnTo>
                                <a:lnTo>
                                  <a:pt x="1477" y="4623"/>
                                </a:lnTo>
                                <a:lnTo>
                                  <a:pt x="1448" y="4554"/>
                                </a:lnTo>
                                <a:lnTo>
                                  <a:pt x="1413" y="4487"/>
                                </a:lnTo>
                                <a:lnTo>
                                  <a:pt x="1372" y="4423"/>
                                </a:lnTo>
                                <a:lnTo>
                                  <a:pt x="1325" y="4363"/>
                                </a:lnTo>
                                <a:lnTo>
                                  <a:pt x="1317" y="4354"/>
                                </a:lnTo>
                                <a:moveTo>
                                  <a:pt x="2" y="5498"/>
                                </a:moveTo>
                                <a:lnTo>
                                  <a:pt x="36" y="5535"/>
                                </a:lnTo>
                                <a:lnTo>
                                  <a:pt x="93" y="5587"/>
                                </a:lnTo>
                                <a:lnTo>
                                  <a:pt x="154" y="5633"/>
                                </a:lnTo>
                                <a:lnTo>
                                  <a:pt x="218" y="5674"/>
                                </a:lnTo>
                                <a:lnTo>
                                  <a:pt x="285" y="5709"/>
                                </a:lnTo>
                                <a:lnTo>
                                  <a:pt x="355" y="5737"/>
                                </a:lnTo>
                                <a:lnTo>
                                  <a:pt x="428" y="5760"/>
                                </a:lnTo>
                                <a:lnTo>
                                  <a:pt x="502" y="5777"/>
                                </a:lnTo>
                                <a:lnTo>
                                  <a:pt x="578" y="5787"/>
                                </a:lnTo>
                                <a:lnTo>
                                  <a:pt x="655" y="579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" name="Freeform 1538"/>
                        <wps:cNvSpPr>
                          <a:spLocks/>
                        </wps:cNvSpPr>
                        <wps:spPr bwMode="auto">
                          <a:xfrm>
                            <a:off x="2377" y="139"/>
                            <a:ext cx="875" cy="870"/>
                          </a:xfrm>
                          <a:custGeom>
                            <a:avLst/>
                            <a:gdLst>
                              <a:gd name="T0" fmla="+- 0 2815 2377"/>
                              <a:gd name="T1" fmla="*/ T0 w 875"/>
                              <a:gd name="T2" fmla="+- 0 139 139"/>
                              <a:gd name="T3" fmla="*/ 139 h 870"/>
                              <a:gd name="T4" fmla="+- 0 2729 2377"/>
                              <a:gd name="T5" fmla="*/ T4 w 875"/>
                              <a:gd name="T6" fmla="+- 0 148 139"/>
                              <a:gd name="T7" fmla="*/ 148 h 870"/>
                              <a:gd name="T8" fmla="+- 0 2647 2377"/>
                              <a:gd name="T9" fmla="*/ T8 w 875"/>
                              <a:gd name="T10" fmla="+- 0 172 139"/>
                              <a:gd name="T11" fmla="*/ 172 h 870"/>
                              <a:gd name="T12" fmla="+- 0 2572 2377"/>
                              <a:gd name="T13" fmla="*/ T12 w 875"/>
                              <a:gd name="T14" fmla="+- 0 212 139"/>
                              <a:gd name="T15" fmla="*/ 212 h 870"/>
                              <a:gd name="T16" fmla="+- 0 2506 2377"/>
                              <a:gd name="T17" fmla="*/ T16 w 875"/>
                              <a:gd name="T18" fmla="+- 0 267 139"/>
                              <a:gd name="T19" fmla="*/ 267 h 870"/>
                              <a:gd name="T20" fmla="+- 0 2451 2377"/>
                              <a:gd name="T21" fmla="*/ T20 w 875"/>
                              <a:gd name="T22" fmla="+- 0 333 139"/>
                              <a:gd name="T23" fmla="*/ 333 h 870"/>
                              <a:gd name="T24" fmla="+- 0 2411 2377"/>
                              <a:gd name="T25" fmla="*/ T24 w 875"/>
                              <a:gd name="T26" fmla="+- 0 408 139"/>
                              <a:gd name="T27" fmla="*/ 408 h 870"/>
                              <a:gd name="T28" fmla="+- 0 2386 2377"/>
                              <a:gd name="T29" fmla="*/ T28 w 875"/>
                              <a:gd name="T30" fmla="+- 0 489 139"/>
                              <a:gd name="T31" fmla="*/ 489 h 870"/>
                              <a:gd name="T32" fmla="+- 0 2377 2377"/>
                              <a:gd name="T33" fmla="*/ T32 w 875"/>
                              <a:gd name="T34" fmla="+- 0 574 139"/>
                              <a:gd name="T35" fmla="*/ 574 h 870"/>
                              <a:gd name="T36" fmla="+- 0 2386 2377"/>
                              <a:gd name="T37" fmla="*/ T36 w 875"/>
                              <a:gd name="T38" fmla="+- 0 659 139"/>
                              <a:gd name="T39" fmla="*/ 659 h 870"/>
                              <a:gd name="T40" fmla="+- 0 2411 2377"/>
                              <a:gd name="T41" fmla="*/ T40 w 875"/>
                              <a:gd name="T42" fmla="+- 0 740 139"/>
                              <a:gd name="T43" fmla="*/ 740 h 870"/>
                              <a:gd name="T44" fmla="+- 0 2451 2377"/>
                              <a:gd name="T45" fmla="*/ T44 w 875"/>
                              <a:gd name="T46" fmla="+- 0 815 139"/>
                              <a:gd name="T47" fmla="*/ 815 h 870"/>
                              <a:gd name="T48" fmla="+- 0 2506 2377"/>
                              <a:gd name="T49" fmla="*/ T48 w 875"/>
                              <a:gd name="T50" fmla="+- 0 881 139"/>
                              <a:gd name="T51" fmla="*/ 881 h 870"/>
                              <a:gd name="T52" fmla="+- 0 2572 2377"/>
                              <a:gd name="T53" fmla="*/ T52 w 875"/>
                              <a:gd name="T54" fmla="+- 0 935 139"/>
                              <a:gd name="T55" fmla="*/ 935 h 870"/>
                              <a:gd name="T56" fmla="+- 0 2647 2377"/>
                              <a:gd name="T57" fmla="*/ T56 w 875"/>
                              <a:gd name="T58" fmla="+- 0 975 139"/>
                              <a:gd name="T59" fmla="*/ 975 h 870"/>
                              <a:gd name="T60" fmla="+- 0 2729 2377"/>
                              <a:gd name="T61" fmla="*/ T60 w 875"/>
                              <a:gd name="T62" fmla="+- 0 1000 139"/>
                              <a:gd name="T63" fmla="*/ 1000 h 870"/>
                              <a:gd name="T64" fmla="+- 0 2815 2377"/>
                              <a:gd name="T65" fmla="*/ T64 w 875"/>
                              <a:gd name="T66" fmla="+- 0 1008 139"/>
                              <a:gd name="T67" fmla="*/ 1008 h 870"/>
                              <a:gd name="T68" fmla="+- 0 2900 2377"/>
                              <a:gd name="T69" fmla="*/ T68 w 875"/>
                              <a:gd name="T70" fmla="+- 0 1000 139"/>
                              <a:gd name="T71" fmla="*/ 1000 h 870"/>
                              <a:gd name="T72" fmla="+- 0 2982 2377"/>
                              <a:gd name="T73" fmla="*/ T72 w 875"/>
                              <a:gd name="T74" fmla="+- 0 975 139"/>
                              <a:gd name="T75" fmla="*/ 975 h 870"/>
                              <a:gd name="T76" fmla="+- 0 3057 2377"/>
                              <a:gd name="T77" fmla="*/ T76 w 875"/>
                              <a:gd name="T78" fmla="+- 0 935 139"/>
                              <a:gd name="T79" fmla="*/ 935 h 870"/>
                              <a:gd name="T80" fmla="+- 0 3124 2377"/>
                              <a:gd name="T81" fmla="*/ T80 w 875"/>
                              <a:gd name="T82" fmla="+- 0 881 139"/>
                              <a:gd name="T83" fmla="*/ 881 h 870"/>
                              <a:gd name="T84" fmla="+- 0 3179 2377"/>
                              <a:gd name="T85" fmla="*/ T84 w 875"/>
                              <a:gd name="T86" fmla="+- 0 815 139"/>
                              <a:gd name="T87" fmla="*/ 815 h 870"/>
                              <a:gd name="T88" fmla="+- 0 3219 2377"/>
                              <a:gd name="T89" fmla="*/ T88 w 875"/>
                              <a:gd name="T90" fmla="+- 0 740 139"/>
                              <a:gd name="T91" fmla="*/ 740 h 870"/>
                              <a:gd name="T92" fmla="+- 0 3244 2377"/>
                              <a:gd name="T93" fmla="*/ T92 w 875"/>
                              <a:gd name="T94" fmla="+- 0 659 139"/>
                              <a:gd name="T95" fmla="*/ 659 h 870"/>
                              <a:gd name="T96" fmla="+- 0 3252 2377"/>
                              <a:gd name="T97" fmla="*/ T96 w 875"/>
                              <a:gd name="T98" fmla="+- 0 574 139"/>
                              <a:gd name="T99" fmla="*/ 574 h 870"/>
                              <a:gd name="T100" fmla="+- 0 3244 2377"/>
                              <a:gd name="T101" fmla="*/ T100 w 875"/>
                              <a:gd name="T102" fmla="+- 0 489 139"/>
                              <a:gd name="T103" fmla="*/ 489 h 870"/>
                              <a:gd name="T104" fmla="+- 0 3219 2377"/>
                              <a:gd name="T105" fmla="*/ T104 w 875"/>
                              <a:gd name="T106" fmla="+- 0 408 139"/>
                              <a:gd name="T107" fmla="*/ 408 h 870"/>
                              <a:gd name="T108" fmla="+- 0 3179 2377"/>
                              <a:gd name="T109" fmla="*/ T108 w 875"/>
                              <a:gd name="T110" fmla="+- 0 333 139"/>
                              <a:gd name="T111" fmla="*/ 333 h 870"/>
                              <a:gd name="T112" fmla="+- 0 3124 2377"/>
                              <a:gd name="T113" fmla="*/ T112 w 875"/>
                              <a:gd name="T114" fmla="+- 0 267 139"/>
                              <a:gd name="T115" fmla="*/ 267 h 870"/>
                              <a:gd name="T116" fmla="+- 0 3057 2377"/>
                              <a:gd name="T117" fmla="*/ T116 w 875"/>
                              <a:gd name="T118" fmla="+- 0 212 139"/>
                              <a:gd name="T119" fmla="*/ 212 h 870"/>
                              <a:gd name="T120" fmla="+- 0 2982 2377"/>
                              <a:gd name="T121" fmla="*/ T120 w 875"/>
                              <a:gd name="T122" fmla="+- 0 172 139"/>
                              <a:gd name="T123" fmla="*/ 172 h 870"/>
                              <a:gd name="T124" fmla="+- 0 2900 2377"/>
                              <a:gd name="T125" fmla="*/ T124 w 875"/>
                              <a:gd name="T126" fmla="+- 0 148 139"/>
                              <a:gd name="T127" fmla="*/ 148 h 870"/>
                              <a:gd name="T128" fmla="+- 0 2815 2377"/>
                              <a:gd name="T129" fmla="*/ T128 w 875"/>
                              <a:gd name="T130" fmla="+- 0 139 139"/>
                              <a:gd name="T131" fmla="*/ 13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8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9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9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8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2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7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7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2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Freeform 1537"/>
                        <wps:cNvSpPr>
                          <a:spLocks/>
                        </wps:cNvSpPr>
                        <wps:spPr bwMode="auto">
                          <a:xfrm>
                            <a:off x="2377" y="139"/>
                            <a:ext cx="875" cy="870"/>
                          </a:xfrm>
                          <a:custGeom>
                            <a:avLst/>
                            <a:gdLst>
                              <a:gd name="T0" fmla="+- 0 2815 2377"/>
                              <a:gd name="T1" fmla="*/ T0 w 875"/>
                              <a:gd name="T2" fmla="+- 0 1008 139"/>
                              <a:gd name="T3" fmla="*/ 1008 h 870"/>
                              <a:gd name="T4" fmla="+- 0 2900 2377"/>
                              <a:gd name="T5" fmla="*/ T4 w 875"/>
                              <a:gd name="T6" fmla="+- 0 1000 139"/>
                              <a:gd name="T7" fmla="*/ 1000 h 870"/>
                              <a:gd name="T8" fmla="+- 0 2982 2377"/>
                              <a:gd name="T9" fmla="*/ T8 w 875"/>
                              <a:gd name="T10" fmla="+- 0 975 139"/>
                              <a:gd name="T11" fmla="*/ 975 h 870"/>
                              <a:gd name="T12" fmla="+- 0 3057 2377"/>
                              <a:gd name="T13" fmla="*/ T12 w 875"/>
                              <a:gd name="T14" fmla="+- 0 935 139"/>
                              <a:gd name="T15" fmla="*/ 935 h 870"/>
                              <a:gd name="T16" fmla="+- 0 3124 2377"/>
                              <a:gd name="T17" fmla="*/ T16 w 875"/>
                              <a:gd name="T18" fmla="+- 0 881 139"/>
                              <a:gd name="T19" fmla="*/ 881 h 870"/>
                              <a:gd name="T20" fmla="+- 0 3179 2377"/>
                              <a:gd name="T21" fmla="*/ T20 w 875"/>
                              <a:gd name="T22" fmla="+- 0 815 139"/>
                              <a:gd name="T23" fmla="*/ 815 h 870"/>
                              <a:gd name="T24" fmla="+- 0 3219 2377"/>
                              <a:gd name="T25" fmla="*/ T24 w 875"/>
                              <a:gd name="T26" fmla="+- 0 740 139"/>
                              <a:gd name="T27" fmla="*/ 740 h 870"/>
                              <a:gd name="T28" fmla="+- 0 3244 2377"/>
                              <a:gd name="T29" fmla="*/ T28 w 875"/>
                              <a:gd name="T30" fmla="+- 0 659 139"/>
                              <a:gd name="T31" fmla="*/ 659 h 870"/>
                              <a:gd name="T32" fmla="+- 0 3252 2377"/>
                              <a:gd name="T33" fmla="*/ T32 w 875"/>
                              <a:gd name="T34" fmla="+- 0 574 139"/>
                              <a:gd name="T35" fmla="*/ 574 h 870"/>
                              <a:gd name="T36" fmla="+- 0 3244 2377"/>
                              <a:gd name="T37" fmla="*/ T36 w 875"/>
                              <a:gd name="T38" fmla="+- 0 489 139"/>
                              <a:gd name="T39" fmla="*/ 489 h 870"/>
                              <a:gd name="T40" fmla="+- 0 3219 2377"/>
                              <a:gd name="T41" fmla="*/ T40 w 875"/>
                              <a:gd name="T42" fmla="+- 0 408 139"/>
                              <a:gd name="T43" fmla="*/ 408 h 870"/>
                              <a:gd name="T44" fmla="+- 0 3179 2377"/>
                              <a:gd name="T45" fmla="*/ T44 w 875"/>
                              <a:gd name="T46" fmla="+- 0 333 139"/>
                              <a:gd name="T47" fmla="*/ 333 h 870"/>
                              <a:gd name="T48" fmla="+- 0 3124 2377"/>
                              <a:gd name="T49" fmla="*/ T48 w 875"/>
                              <a:gd name="T50" fmla="+- 0 267 139"/>
                              <a:gd name="T51" fmla="*/ 267 h 870"/>
                              <a:gd name="T52" fmla="+- 0 3057 2377"/>
                              <a:gd name="T53" fmla="*/ T52 w 875"/>
                              <a:gd name="T54" fmla="+- 0 212 139"/>
                              <a:gd name="T55" fmla="*/ 212 h 870"/>
                              <a:gd name="T56" fmla="+- 0 2982 2377"/>
                              <a:gd name="T57" fmla="*/ T56 w 875"/>
                              <a:gd name="T58" fmla="+- 0 172 139"/>
                              <a:gd name="T59" fmla="*/ 172 h 870"/>
                              <a:gd name="T60" fmla="+- 0 2900 2377"/>
                              <a:gd name="T61" fmla="*/ T60 w 875"/>
                              <a:gd name="T62" fmla="+- 0 148 139"/>
                              <a:gd name="T63" fmla="*/ 148 h 870"/>
                              <a:gd name="T64" fmla="+- 0 2815 2377"/>
                              <a:gd name="T65" fmla="*/ T64 w 875"/>
                              <a:gd name="T66" fmla="+- 0 139 139"/>
                              <a:gd name="T67" fmla="*/ 139 h 870"/>
                              <a:gd name="T68" fmla="+- 0 2729 2377"/>
                              <a:gd name="T69" fmla="*/ T68 w 875"/>
                              <a:gd name="T70" fmla="+- 0 148 139"/>
                              <a:gd name="T71" fmla="*/ 148 h 870"/>
                              <a:gd name="T72" fmla="+- 0 2647 2377"/>
                              <a:gd name="T73" fmla="*/ T72 w 875"/>
                              <a:gd name="T74" fmla="+- 0 172 139"/>
                              <a:gd name="T75" fmla="*/ 172 h 870"/>
                              <a:gd name="T76" fmla="+- 0 2572 2377"/>
                              <a:gd name="T77" fmla="*/ T76 w 875"/>
                              <a:gd name="T78" fmla="+- 0 212 139"/>
                              <a:gd name="T79" fmla="*/ 212 h 870"/>
                              <a:gd name="T80" fmla="+- 0 2506 2377"/>
                              <a:gd name="T81" fmla="*/ T80 w 875"/>
                              <a:gd name="T82" fmla="+- 0 267 139"/>
                              <a:gd name="T83" fmla="*/ 267 h 870"/>
                              <a:gd name="T84" fmla="+- 0 2451 2377"/>
                              <a:gd name="T85" fmla="*/ T84 w 875"/>
                              <a:gd name="T86" fmla="+- 0 333 139"/>
                              <a:gd name="T87" fmla="*/ 333 h 870"/>
                              <a:gd name="T88" fmla="+- 0 2411 2377"/>
                              <a:gd name="T89" fmla="*/ T88 w 875"/>
                              <a:gd name="T90" fmla="+- 0 408 139"/>
                              <a:gd name="T91" fmla="*/ 408 h 870"/>
                              <a:gd name="T92" fmla="+- 0 2386 2377"/>
                              <a:gd name="T93" fmla="*/ T92 w 875"/>
                              <a:gd name="T94" fmla="+- 0 489 139"/>
                              <a:gd name="T95" fmla="*/ 489 h 870"/>
                              <a:gd name="T96" fmla="+- 0 2377 2377"/>
                              <a:gd name="T97" fmla="*/ T96 w 875"/>
                              <a:gd name="T98" fmla="+- 0 574 139"/>
                              <a:gd name="T99" fmla="*/ 574 h 870"/>
                              <a:gd name="T100" fmla="+- 0 2386 2377"/>
                              <a:gd name="T101" fmla="*/ T100 w 875"/>
                              <a:gd name="T102" fmla="+- 0 659 139"/>
                              <a:gd name="T103" fmla="*/ 659 h 870"/>
                              <a:gd name="T104" fmla="+- 0 2411 2377"/>
                              <a:gd name="T105" fmla="*/ T104 w 875"/>
                              <a:gd name="T106" fmla="+- 0 740 139"/>
                              <a:gd name="T107" fmla="*/ 740 h 870"/>
                              <a:gd name="T108" fmla="+- 0 2451 2377"/>
                              <a:gd name="T109" fmla="*/ T108 w 875"/>
                              <a:gd name="T110" fmla="+- 0 815 139"/>
                              <a:gd name="T111" fmla="*/ 815 h 870"/>
                              <a:gd name="T112" fmla="+- 0 2506 2377"/>
                              <a:gd name="T113" fmla="*/ T112 w 875"/>
                              <a:gd name="T114" fmla="+- 0 881 139"/>
                              <a:gd name="T115" fmla="*/ 881 h 870"/>
                              <a:gd name="T116" fmla="+- 0 2572 2377"/>
                              <a:gd name="T117" fmla="*/ T116 w 875"/>
                              <a:gd name="T118" fmla="+- 0 935 139"/>
                              <a:gd name="T119" fmla="*/ 935 h 870"/>
                              <a:gd name="T120" fmla="+- 0 2647 2377"/>
                              <a:gd name="T121" fmla="*/ T120 w 875"/>
                              <a:gd name="T122" fmla="+- 0 975 139"/>
                              <a:gd name="T123" fmla="*/ 975 h 870"/>
                              <a:gd name="T124" fmla="+- 0 2729 2377"/>
                              <a:gd name="T125" fmla="*/ T124 w 875"/>
                              <a:gd name="T126" fmla="+- 0 1000 139"/>
                              <a:gd name="T127" fmla="*/ 1000 h 870"/>
                              <a:gd name="T128" fmla="+- 0 2815 2377"/>
                              <a:gd name="T129" fmla="*/ T128 w 875"/>
                              <a:gd name="T130" fmla="+- 0 1008 139"/>
                              <a:gd name="T131" fmla="*/ 100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8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2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7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7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2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9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9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8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" name="Freeform 1536"/>
                        <wps:cNvSpPr>
                          <a:spLocks/>
                        </wps:cNvSpPr>
                        <wps:spPr bwMode="auto">
                          <a:xfrm>
                            <a:off x="2256" y="1015"/>
                            <a:ext cx="1750" cy="1164"/>
                          </a:xfrm>
                          <a:custGeom>
                            <a:avLst/>
                            <a:gdLst>
                              <a:gd name="T0" fmla="+- 0 3954 2257"/>
                              <a:gd name="T1" fmla="*/ T0 w 1750"/>
                              <a:gd name="T2" fmla="+- 0 2180 1016"/>
                              <a:gd name="T3" fmla="*/ 2180 h 1164"/>
                              <a:gd name="T4" fmla="+- 0 3976 2257"/>
                              <a:gd name="T5" fmla="*/ T4 w 1750"/>
                              <a:gd name="T6" fmla="+- 0 2110 1016"/>
                              <a:gd name="T7" fmla="*/ 2110 h 1164"/>
                              <a:gd name="T8" fmla="+- 0 3992 2257"/>
                              <a:gd name="T9" fmla="*/ T8 w 1750"/>
                              <a:gd name="T10" fmla="+- 0 2037 1016"/>
                              <a:gd name="T11" fmla="*/ 2037 h 1164"/>
                              <a:gd name="T12" fmla="+- 0 4003 2257"/>
                              <a:gd name="T13" fmla="*/ T12 w 1750"/>
                              <a:gd name="T14" fmla="+- 0 1961 1016"/>
                              <a:gd name="T15" fmla="*/ 1961 h 1164"/>
                              <a:gd name="T16" fmla="+- 0 4006 2257"/>
                              <a:gd name="T17" fmla="*/ T16 w 1750"/>
                              <a:gd name="T18" fmla="+- 0 1885 1016"/>
                              <a:gd name="T19" fmla="*/ 1885 h 1164"/>
                              <a:gd name="T20" fmla="+- 0 4003 2257"/>
                              <a:gd name="T21" fmla="*/ T20 w 1750"/>
                              <a:gd name="T22" fmla="+- 0 1809 1016"/>
                              <a:gd name="T23" fmla="*/ 1809 h 1164"/>
                              <a:gd name="T24" fmla="+- 0 3992 2257"/>
                              <a:gd name="T25" fmla="*/ T24 w 1750"/>
                              <a:gd name="T26" fmla="+- 0 1733 1016"/>
                              <a:gd name="T27" fmla="*/ 1733 h 1164"/>
                              <a:gd name="T28" fmla="+- 0 3976 2257"/>
                              <a:gd name="T29" fmla="*/ T28 w 1750"/>
                              <a:gd name="T30" fmla="+- 0 1659 1016"/>
                              <a:gd name="T31" fmla="*/ 1659 h 1164"/>
                              <a:gd name="T32" fmla="+- 0 3953 2257"/>
                              <a:gd name="T33" fmla="*/ T32 w 1750"/>
                              <a:gd name="T34" fmla="+- 0 1587 1016"/>
                              <a:gd name="T35" fmla="*/ 1587 h 1164"/>
                              <a:gd name="T36" fmla="+- 0 3924 2257"/>
                              <a:gd name="T37" fmla="*/ T36 w 1750"/>
                              <a:gd name="T38" fmla="+- 0 1518 1016"/>
                              <a:gd name="T39" fmla="*/ 1518 h 1164"/>
                              <a:gd name="T40" fmla="+- 0 3889 2257"/>
                              <a:gd name="T41" fmla="*/ T40 w 1750"/>
                              <a:gd name="T42" fmla="+- 0 1451 1016"/>
                              <a:gd name="T43" fmla="*/ 1451 h 1164"/>
                              <a:gd name="T44" fmla="+- 0 3848 2257"/>
                              <a:gd name="T45" fmla="*/ T44 w 1750"/>
                              <a:gd name="T46" fmla="+- 0 1387 1016"/>
                              <a:gd name="T47" fmla="*/ 1387 h 1164"/>
                              <a:gd name="T48" fmla="+- 0 3802 2257"/>
                              <a:gd name="T49" fmla="*/ T48 w 1750"/>
                              <a:gd name="T50" fmla="+- 0 1327 1016"/>
                              <a:gd name="T51" fmla="*/ 1327 h 1164"/>
                              <a:gd name="T52" fmla="+- 0 3750 2257"/>
                              <a:gd name="T53" fmla="*/ T52 w 1750"/>
                              <a:gd name="T54" fmla="+- 0 1270 1016"/>
                              <a:gd name="T55" fmla="*/ 1270 h 1164"/>
                              <a:gd name="T56" fmla="+- 0 3693 2257"/>
                              <a:gd name="T57" fmla="*/ T56 w 1750"/>
                              <a:gd name="T58" fmla="+- 0 1219 1016"/>
                              <a:gd name="T59" fmla="*/ 1219 h 1164"/>
                              <a:gd name="T60" fmla="+- 0 3632 2257"/>
                              <a:gd name="T61" fmla="*/ T60 w 1750"/>
                              <a:gd name="T62" fmla="+- 0 1173 1016"/>
                              <a:gd name="T63" fmla="*/ 1173 h 1164"/>
                              <a:gd name="T64" fmla="+- 0 3568 2257"/>
                              <a:gd name="T65" fmla="*/ T64 w 1750"/>
                              <a:gd name="T66" fmla="+- 0 1132 1016"/>
                              <a:gd name="T67" fmla="*/ 1132 h 1164"/>
                              <a:gd name="T68" fmla="+- 0 3501 2257"/>
                              <a:gd name="T69" fmla="*/ T68 w 1750"/>
                              <a:gd name="T70" fmla="+- 0 1097 1016"/>
                              <a:gd name="T71" fmla="*/ 1097 h 1164"/>
                              <a:gd name="T72" fmla="+- 0 3431 2257"/>
                              <a:gd name="T73" fmla="*/ T72 w 1750"/>
                              <a:gd name="T74" fmla="+- 0 1068 1016"/>
                              <a:gd name="T75" fmla="*/ 1068 h 1164"/>
                              <a:gd name="T76" fmla="+- 0 3358 2257"/>
                              <a:gd name="T77" fmla="*/ T76 w 1750"/>
                              <a:gd name="T78" fmla="+- 0 1046 1016"/>
                              <a:gd name="T79" fmla="*/ 1046 h 1164"/>
                              <a:gd name="T80" fmla="+- 0 3284 2257"/>
                              <a:gd name="T81" fmla="*/ T80 w 1750"/>
                              <a:gd name="T82" fmla="+- 0 1029 1016"/>
                              <a:gd name="T83" fmla="*/ 1029 h 1164"/>
                              <a:gd name="T84" fmla="+- 0 3208 2257"/>
                              <a:gd name="T85" fmla="*/ T84 w 1750"/>
                              <a:gd name="T86" fmla="+- 0 1019 1016"/>
                              <a:gd name="T87" fmla="*/ 1019 h 1164"/>
                              <a:gd name="T88" fmla="+- 0 3131 2257"/>
                              <a:gd name="T89" fmla="*/ T88 w 1750"/>
                              <a:gd name="T90" fmla="+- 0 1016 1016"/>
                              <a:gd name="T91" fmla="*/ 1016 h 1164"/>
                              <a:gd name="T92" fmla="+- 0 3054 2257"/>
                              <a:gd name="T93" fmla="*/ T92 w 1750"/>
                              <a:gd name="T94" fmla="+- 0 1019 1016"/>
                              <a:gd name="T95" fmla="*/ 1019 h 1164"/>
                              <a:gd name="T96" fmla="+- 0 2979 2257"/>
                              <a:gd name="T97" fmla="*/ T96 w 1750"/>
                              <a:gd name="T98" fmla="+- 0 1029 1016"/>
                              <a:gd name="T99" fmla="*/ 1029 h 1164"/>
                              <a:gd name="T100" fmla="+- 0 2904 2257"/>
                              <a:gd name="T101" fmla="*/ T100 w 1750"/>
                              <a:gd name="T102" fmla="+- 0 1046 1016"/>
                              <a:gd name="T103" fmla="*/ 1046 h 1164"/>
                              <a:gd name="T104" fmla="+- 0 2832 2257"/>
                              <a:gd name="T105" fmla="*/ T104 w 1750"/>
                              <a:gd name="T106" fmla="+- 0 1068 1016"/>
                              <a:gd name="T107" fmla="*/ 1068 h 1164"/>
                              <a:gd name="T108" fmla="+- 0 2762 2257"/>
                              <a:gd name="T109" fmla="*/ T108 w 1750"/>
                              <a:gd name="T110" fmla="+- 0 1097 1016"/>
                              <a:gd name="T111" fmla="*/ 1097 h 1164"/>
                              <a:gd name="T112" fmla="+- 0 2694 2257"/>
                              <a:gd name="T113" fmla="*/ T112 w 1750"/>
                              <a:gd name="T114" fmla="+- 0 1132 1016"/>
                              <a:gd name="T115" fmla="*/ 1132 h 1164"/>
                              <a:gd name="T116" fmla="+- 0 2630 2257"/>
                              <a:gd name="T117" fmla="*/ T116 w 1750"/>
                              <a:gd name="T118" fmla="+- 0 1173 1016"/>
                              <a:gd name="T119" fmla="*/ 1173 h 1164"/>
                              <a:gd name="T120" fmla="+- 0 2570 2257"/>
                              <a:gd name="T121" fmla="*/ T120 w 1750"/>
                              <a:gd name="T122" fmla="+- 0 1219 1016"/>
                              <a:gd name="T123" fmla="*/ 1219 h 1164"/>
                              <a:gd name="T124" fmla="+- 0 2513 2257"/>
                              <a:gd name="T125" fmla="*/ T124 w 1750"/>
                              <a:gd name="T126" fmla="+- 0 1270 1016"/>
                              <a:gd name="T127" fmla="*/ 1270 h 1164"/>
                              <a:gd name="T128" fmla="+- 0 2461 2257"/>
                              <a:gd name="T129" fmla="*/ T128 w 1750"/>
                              <a:gd name="T130" fmla="+- 0 1327 1016"/>
                              <a:gd name="T131" fmla="*/ 1327 h 1164"/>
                              <a:gd name="T132" fmla="+- 0 2414 2257"/>
                              <a:gd name="T133" fmla="*/ T132 w 1750"/>
                              <a:gd name="T134" fmla="+- 0 1387 1016"/>
                              <a:gd name="T135" fmla="*/ 1387 h 1164"/>
                              <a:gd name="T136" fmla="+- 0 2373 2257"/>
                              <a:gd name="T137" fmla="*/ T136 w 1750"/>
                              <a:gd name="T138" fmla="+- 0 1451 1016"/>
                              <a:gd name="T139" fmla="*/ 1451 h 1164"/>
                              <a:gd name="T140" fmla="+- 0 2338 2257"/>
                              <a:gd name="T141" fmla="*/ T140 w 1750"/>
                              <a:gd name="T142" fmla="+- 0 1518 1016"/>
                              <a:gd name="T143" fmla="*/ 1518 h 1164"/>
                              <a:gd name="T144" fmla="+- 0 2309 2257"/>
                              <a:gd name="T145" fmla="*/ T144 w 1750"/>
                              <a:gd name="T146" fmla="+- 0 1587 1016"/>
                              <a:gd name="T147" fmla="*/ 1587 h 1164"/>
                              <a:gd name="T148" fmla="+- 0 2287 2257"/>
                              <a:gd name="T149" fmla="*/ T148 w 1750"/>
                              <a:gd name="T150" fmla="+- 0 1659 1016"/>
                              <a:gd name="T151" fmla="*/ 1659 h 1164"/>
                              <a:gd name="T152" fmla="+- 0 2270 2257"/>
                              <a:gd name="T153" fmla="*/ T152 w 1750"/>
                              <a:gd name="T154" fmla="+- 0 1733 1016"/>
                              <a:gd name="T155" fmla="*/ 1733 h 1164"/>
                              <a:gd name="T156" fmla="+- 0 2260 2257"/>
                              <a:gd name="T157" fmla="*/ T156 w 1750"/>
                              <a:gd name="T158" fmla="+- 0 1809 1016"/>
                              <a:gd name="T159" fmla="*/ 1809 h 1164"/>
                              <a:gd name="T160" fmla="+- 0 2257 2257"/>
                              <a:gd name="T161" fmla="*/ T160 w 1750"/>
                              <a:gd name="T162" fmla="+- 0 1885 1016"/>
                              <a:gd name="T163" fmla="*/ 1885 h 1164"/>
                              <a:gd name="T164" fmla="+- 0 2260 2257"/>
                              <a:gd name="T165" fmla="*/ T164 w 1750"/>
                              <a:gd name="T166" fmla="+- 0 1961 1016"/>
                              <a:gd name="T167" fmla="*/ 1961 h 1164"/>
                              <a:gd name="T168" fmla="+- 0 2270 2257"/>
                              <a:gd name="T169" fmla="*/ T168 w 1750"/>
                              <a:gd name="T170" fmla="+- 0 2037 1016"/>
                              <a:gd name="T171" fmla="*/ 2037 h 1164"/>
                              <a:gd name="T172" fmla="+- 0 2287 2257"/>
                              <a:gd name="T173" fmla="*/ T172 w 1750"/>
                              <a:gd name="T174" fmla="+- 0 2110 1016"/>
                              <a:gd name="T175" fmla="*/ 2110 h 1164"/>
                              <a:gd name="T176" fmla="+- 0 2309 2257"/>
                              <a:gd name="T177" fmla="*/ T176 w 1750"/>
                              <a:gd name="T178" fmla="+- 0 2180 1016"/>
                              <a:gd name="T179" fmla="*/ 2180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50" h="1164">
                                <a:moveTo>
                                  <a:pt x="1697" y="1164"/>
                                </a:moveTo>
                                <a:lnTo>
                                  <a:pt x="1719" y="1094"/>
                                </a:lnTo>
                                <a:lnTo>
                                  <a:pt x="1735" y="1021"/>
                                </a:lnTo>
                                <a:lnTo>
                                  <a:pt x="1746" y="945"/>
                                </a:lnTo>
                                <a:lnTo>
                                  <a:pt x="1749" y="869"/>
                                </a:lnTo>
                                <a:lnTo>
                                  <a:pt x="1746" y="793"/>
                                </a:lnTo>
                                <a:lnTo>
                                  <a:pt x="1735" y="717"/>
                                </a:lnTo>
                                <a:lnTo>
                                  <a:pt x="1719" y="643"/>
                                </a:lnTo>
                                <a:lnTo>
                                  <a:pt x="1696" y="571"/>
                                </a:lnTo>
                                <a:lnTo>
                                  <a:pt x="1667" y="502"/>
                                </a:lnTo>
                                <a:lnTo>
                                  <a:pt x="1632" y="435"/>
                                </a:lnTo>
                                <a:lnTo>
                                  <a:pt x="1591" y="371"/>
                                </a:lnTo>
                                <a:lnTo>
                                  <a:pt x="1545" y="311"/>
                                </a:lnTo>
                                <a:lnTo>
                                  <a:pt x="1493" y="254"/>
                                </a:lnTo>
                                <a:lnTo>
                                  <a:pt x="1436" y="203"/>
                                </a:lnTo>
                                <a:lnTo>
                                  <a:pt x="1375" y="157"/>
                                </a:lnTo>
                                <a:lnTo>
                                  <a:pt x="1311" y="116"/>
                                </a:lnTo>
                                <a:lnTo>
                                  <a:pt x="1244" y="81"/>
                                </a:lnTo>
                                <a:lnTo>
                                  <a:pt x="1174" y="52"/>
                                </a:lnTo>
                                <a:lnTo>
                                  <a:pt x="1101" y="30"/>
                                </a:lnTo>
                                <a:lnTo>
                                  <a:pt x="1027" y="13"/>
                                </a:lnTo>
                                <a:lnTo>
                                  <a:pt x="951" y="3"/>
                                </a:lnTo>
                                <a:lnTo>
                                  <a:pt x="874" y="0"/>
                                </a:lnTo>
                                <a:lnTo>
                                  <a:pt x="797" y="3"/>
                                </a:lnTo>
                                <a:lnTo>
                                  <a:pt x="722" y="13"/>
                                </a:lnTo>
                                <a:lnTo>
                                  <a:pt x="647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7" y="116"/>
                                </a:lnTo>
                                <a:lnTo>
                                  <a:pt x="373" y="157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7" y="371"/>
                                </a:lnTo>
                                <a:lnTo>
                                  <a:pt x="116" y="435"/>
                                </a:lnTo>
                                <a:lnTo>
                                  <a:pt x="81" y="502"/>
                                </a:lnTo>
                                <a:lnTo>
                                  <a:pt x="52" y="571"/>
                                </a:lnTo>
                                <a:lnTo>
                                  <a:pt x="30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3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2" y="116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" name="Freeform 1535"/>
                        <wps:cNvSpPr>
                          <a:spLocks/>
                        </wps:cNvSpPr>
                        <wps:spPr bwMode="auto">
                          <a:xfrm>
                            <a:off x="2693" y="1450"/>
                            <a:ext cx="875" cy="730"/>
                          </a:xfrm>
                          <a:custGeom>
                            <a:avLst/>
                            <a:gdLst>
                              <a:gd name="T0" fmla="+- 0 3131 2694"/>
                              <a:gd name="T1" fmla="*/ T0 w 875"/>
                              <a:gd name="T2" fmla="+- 0 1450 1450"/>
                              <a:gd name="T3" fmla="*/ 1450 h 730"/>
                              <a:gd name="T4" fmla="+- 0 3046 2694"/>
                              <a:gd name="T5" fmla="*/ T4 w 875"/>
                              <a:gd name="T6" fmla="+- 0 1459 1450"/>
                              <a:gd name="T7" fmla="*/ 1459 h 730"/>
                              <a:gd name="T8" fmla="+- 0 2964 2694"/>
                              <a:gd name="T9" fmla="*/ T8 w 875"/>
                              <a:gd name="T10" fmla="+- 0 1484 1450"/>
                              <a:gd name="T11" fmla="*/ 1484 h 730"/>
                              <a:gd name="T12" fmla="+- 0 2889 2694"/>
                              <a:gd name="T13" fmla="*/ T12 w 875"/>
                              <a:gd name="T14" fmla="+- 0 1523 1450"/>
                              <a:gd name="T15" fmla="*/ 1523 h 730"/>
                              <a:gd name="T16" fmla="+- 0 2822 2694"/>
                              <a:gd name="T17" fmla="*/ T16 w 875"/>
                              <a:gd name="T18" fmla="+- 0 1578 1450"/>
                              <a:gd name="T19" fmla="*/ 1578 h 730"/>
                              <a:gd name="T20" fmla="+- 0 2767 2694"/>
                              <a:gd name="T21" fmla="*/ T20 w 875"/>
                              <a:gd name="T22" fmla="+- 0 1644 1450"/>
                              <a:gd name="T23" fmla="*/ 1644 h 730"/>
                              <a:gd name="T24" fmla="+- 0 2727 2694"/>
                              <a:gd name="T25" fmla="*/ T24 w 875"/>
                              <a:gd name="T26" fmla="+- 0 1719 1450"/>
                              <a:gd name="T27" fmla="*/ 1719 h 730"/>
                              <a:gd name="T28" fmla="+- 0 2702 2694"/>
                              <a:gd name="T29" fmla="*/ T28 w 875"/>
                              <a:gd name="T30" fmla="+- 0 1800 1450"/>
                              <a:gd name="T31" fmla="*/ 1800 h 730"/>
                              <a:gd name="T32" fmla="+- 0 2694 2694"/>
                              <a:gd name="T33" fmla="*/ T32 w 875"/>
                              <a:gd name="T34" fmla="+- 0 1885 1450"/>
                              <a:gd name="T35" fmla="*/ 1885 h 730"/>
                              <a:gd name="T36" fmla="+- 0 2702 2694"/>
                              <a:gd name="T37" fmla="*/ T36 w 875"/>
                              <a:gd name="T38" fmla="+- 0 1970 1450"/>
                              <a:gd name="T39" fmla="*/ 1970 h 730"/>
                              <a:gd name="T40" fmla="+- 0 2727 2694"/>
                              <a:gd name="T41" fmla="*/ T40 w 875"/>
                              <a:gd name="T42" fmla="+- 0 2051 1450"/>
                              <a:gd name="T43" fmla="*/ 2051 h 730"/>
                              <a:gd name="T44" fmla="+- 0 2767 2694"/>
                              <a:gd name="T45" fmla="*/ T44 w 875"/>
                              <a:gd name="T46" fmla="+- 0 2126 1450"/>
                              <a:gd name="T47" fmla="*/ 2126 h 730"/>
                              <a:gd name="T48" fmla="+- 0 2812 2694"/>
                              <a:gd name="T49" fmla="*/ T48 w 875"/>
                              <a:gd name="T50" fmla="+- 0 2180 1450"/>
                              <a:gd name="T51" fmla="*/ 2180 h 730"/>
                              <a:gd name="T52" fmla="+- 0 3451 2694"/>
                              <a:gd name="T53" fmla="*/ T52 w 875"/>
                              <a:gd name="T54" fmla="+- 0 2180 1450"/>
                              <a:gd name="T55" fmla="*/ 2180 h 730"/>
                              <a:gd name="T56" fmla="+- 0 3495 2694"/>
                              <a:gd name="T57" fmla="*/ T56 w 875"/>
                              <a:gd name="T58" fmla="+- 0 2126 1450"/>
                              <a:gd name="T59" fmla="*/ 2126 h 730"/>
                              <a:gd name="T60" fmla="+- 0 3535 2694"/>
                              <a:gd name="T61" fmla="*/ T60 w 875"/>
                              <a:gd name="T62" fmla="+- 0 2051 1450"/>
                              <a:gd name="T63" fmla="*/ 2051 h 730"/>
                              <a:gd name="T64" fmla="+- 0 3560 2694"/>
                              <a:gd name="T65" fmla="*/ T64 w 875"/>
                              <a:gd name="T66" fmla="+- 0 1970 1450"/>
                              <a:gd name="T67" fmla="*/ 1970 h 730"/>
                              <a:gd name="T68" fmla="+- 0 3569 2694"/>
                              <a:gd name="T69" fmla="*/ T68 w 875"/>
                              <a:gd name="T70" fmla="+- 0 1885 1450"/>
                              <a:gd name="T71" fmla="*/ 1885 h 730"/>
                              <a:gd name="T72" fmla="+- 0 3560 2694"/>
                              <a:gd name="T73" fmla="*/ T72 w 875"/>
                              <a:gd name="T74" fmla="+- 0 1800 1450"/>
                              <a:gd name="T75" fmla="*/ 1800 h 730"/>
                              <a:gd name="T76" fmla="+- 0 3535 2694"/>
                              <a:gd name="T77" fmla="*/ T76 w 875"/>
                              <a:gd name="T78" fmla="+- 0 1719 1450"/>
                              <a:gd name="T79" fmla="*/ 1719 h 730"/>
                              <a:gd name="T80" fmla="+- 0 3495 2694"/>
                              <a:gd name="T81" fmla="*/ T80 w 875"/>
                              <a:gd name="T82" fmla="+- 0 1644 1450"/>
                              <a:gd name="T83" fmla="*/ 1644 h 730"/>
                              <a:gd name="T84" fmla="+- 0 3440 2694"/>
                              <a:gd name="T85" fmla="*/ T84 w 875"/>
                              <a:gd name="T86" fmla="+- 0 1578 1450"/>
                              <a:gd name="T87" fmla="*/ 1578 h 730"/>
                              <a:gd name="T88" fmla="+- 0 3374 2694"/>
                              <a:gd name="T89" fmla="*/ T88 w 875"/>
                              <a:gd name="T90" fmla="+- 0 1523 1450"/>
                              <a:gd name="T91" fmla="*/ 1523 h 730"/>
                              <a:gd name="T92" fmla="+- 0 3299 2694"/>
                              <a:gd name="T93" fmla="*/ T92 w 875"/>
                              <a:gd name="T94" fmla="+- 0 1484 1450"/>
                              <a:gd name="T95" fmla="*/ 1484 h 730"/>
                              <a:gd name="T96" fmla="+- 0 3217 2694"/>
                              <a:gd name="T97" fmla="*/ T96 w 875"/>
                              <a:gd name="T98" fmla="+- 0 1459 1450"/>
                              <a:gd name="T99" fmla="*/ 1459 h 730"/>
                              <a:gd name="T100" fmla="+- 0 3131 2694"/>
                              <a:gd name="T101" fmla="*/ T100 w 875"/>
                              <a:gd name="T102" fmla="+- 0 1450 1450"/>
                              <a:gd name="T103" fmla="*/ 1450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437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" name="Freeform 1534"/>
                        <wps:cNvSpPr>
                          <a:spLocks/>
                        </wps:cNvSpPr>
                        <wps:spPr bwMode="auto">
                          <a:xfrm>
                            <a:off x="2693" y="1450"/>
                            <a:ext cx="875" cy="730"/>
                          </a:xfrm>
                          <a:custGeom>
                            <a:avLst/>
                            <a:gdLst>
                              <a:gd name="T0" fmla="+- 0 3451 2694"/>
                              <a:gd name="T1" fmla="*/ T0 w 875"/>
                              <a:gd name="T2" fmla="+- 0 2180 1450"/>
                              <a:gd name="T3" fmla="*/ 2180 h 730"/>
                              <a:gd name="T4" fmla="+- 0 3495 2694"/>
                              <a:gd name="T5" fmla="*/ T4 w 875"/>
                              <a:gd name="T6" fmla="+- 0 2126 1450"/>
                              <a:gd name="T7" fmla="*/ 2126 h 730"/>
                              <a:gd name="T8" fmla="+- 0 3535 2694"/>
                              <a:gd name="T9" fmla="*/ T8 w 875"/>
                              <a:gd name="T10" fmla="+- 0 2051 1450"/>
                              <a:gd name="T11" fmla="*/ 2051 h 730"/>
                              <a:gd name="T12" fmla="+- 0 3560 2694"/>
                              <a:gd name="T13" fmla="*/ T12 w 875"/>
                              <a:gd name="T14" fmla="+- 0 1970 1450"/>
                              <a:gd name="T15" fmla="*/ 1970 h 730"/>
                              <a:gd name="T16" fmla="+- 0 3569 2694"/>
                              <a:gd name="T17" fmla="*/ T16 w 875"/>
                              <a:gd name="T18" fmla="+- 0 1885 1450"/>
                              <a:gd name="T19" fmla="*/ 1885 h 730"/>
                              <a:gd name="T20" fmla="+- 0 3560 2694"/>
                              <a:gd name="T21" fmla="*/ T20 w 875"/>
                              <a:gd name="T22" fmla="+- 0 1800 1450"/>
                              <a:gd name="T23" fmla="*/ 1800 h 730"/>
                              <a:gd name="T24" fmla="+- 0 3535 2694"/>
                              <a:gd name="T25" fmla="*/ T24 w 875"/>
                              <a:gd name="T26" fmla="+- 0 1719 1450"/>
                              <a:gd name="T27" fmla="*/ 1719 h 730"/>
                              <a:gd name="T28" fmla="+- 0 3495 2694"/>
                              <a:gd name="T29" fmla="*/ T28 w 875"/>
                              <a:gd name="T30" fmla="+- 0 1644 1450"/>
                              <a:gd name="T31" fmla="*/ 1644 h 730"/>
                              <a:gd name="T32" fmla="+- 0 3440 2694"/>
                              <a:gd name="T33" fmla="*/ T32 w 875"/>
                              <a:gd name="T34" fmla="+- 0 1578 1450"/>
                              <a:gd name="T35" fmla="*/ 1578 h 730"/>
                              <a:gd name="T36" fmla="+- 0 3374 2694"/>
                              <a:gd name="T37" fmla="*/ T36 w 875"/>
                              <a:gd name="T38" fmla="+- 0 1523 1450"/>
                              <a:gd name="T39" fmla="*/ 1523 h 730"/>
                              <a:gd name="T40" fmla="+- 0 3299 2694"/>
                              <a:gd name="T41" fmla="*/ T40 w 875"/>
                              <a:gd name="T42" fmla="+- 0 1484 1450"/>
                              <a:gd name="T43" fmla="*/ 1484 h 730"/>
                              <a:gd name="T44" fmla="+- 0 3217 2694"/>
                              <a:gd name="T45" fmla="*/ T44 w 875"/>
                              <a:gd name="T46" fmla="+- 0 1459 1450"/>
                              <a:gd name="T47" fmla="*/ 1459 h 730"/>
                              <a:gd name="T48" fmla="+- 0 3131 2694"/>
                              <a:gd name="T49" fmla="*/ T48 w 875"/>
                              <a:gd name="T50" fmla="+- 0 1450 1450"/>
                              <a:gd name="T51" fmla="*/ 1450 h 730"/>
                              <a:gd name="T52" fmla="+- 0 3046 2694"/>
                              <a:gd name="T53" fmla="*/ T52 w 875"/>
                              <a:gd name="T54" fmla="+- 0 1459 1450"/>
                              <a:gd name="T55" fmla="*/ 1459 h 730"/>
                              <a:gd name="T56" fmla="+- 0 2964 2694"/>
                              <a:gd name="T57" fmla="*/ T56 w 875"/>
                              <a:gd name="T58" fmla="+- 0 1484 1450"/>
                              <a:gd name="T59" fmla="*/ 1484 h 730"/>
                              <a:gd name="T60" fmla="+- 0 2889 2694"/>
                              <a:gd name="T61" fmla="*/ T60 w 875"/>
                              <a:gd name="T62" fmla="+- 0 1523 1450"/>
                              <a:gd name="T63" fmla="*/ 1523 h 730"/>
                              <a:gd name="T64" fmla="+- 0 2822 2694"/>
                              <a:gd name="T65" fmla="*/ T64 w 875"/>
                              <a:gd name="T66" fmla="+- 0 1578 1450"/>
                              <a:gd name="T67" fmla="*/ 1578 h 730"/>
                              <a:gd name="T68" fmla="+- 0 2767 2694"/>
                              <a:gd name="T69" fmla="*/ T68 w 875"/>
                              <a:gd name="T70" fmla="+- 0 1644 1450"/>
                              <a:gd name="T71" fmla="*/ 1644 h 730"/>
                              <a:gd name="T72" fmla="+- 0 2727 2694"/>
                              <a:gd name="T73" fmla="*/ T72 w 875"/>
                              <a:gd name="T74" fmla="+- 0 1719 1450"/>
                              <a:gd name="T75" fmla="*/ 1719 h 730"/>
                              <a:gd name="T76" fmla="+- 0 2702 2694"/>
                              <a:gd name="T77" fmla="*/ T76 w 875"/>
                              <a:gd name="T78" fmla="+- 0 1800 1450"/>
                              <a:gd name="T79" fmla="*/ 1800 h 730"/>
                              <a:gd name="T80" fmla="+- 0 2694 2694"/>
                              <a:gd name="T81" fmla="*/ T80 w 875"/>
                              <a:gd name="T82" fmla="+- 0 1885 1450"/>
                              <a:gd name="T83" fmla="*/ 1885 h 730"/>
                              <a:gd name="T84" fmla="+- 0 2702 2694"/>
                              <a:gd name="T85" fmla="*/ T84 w 875"/>
                              <a:gd name="T86" fmla="+- 0 1970 1450"/>
                              <a:gd name="T87" fmla="*/ 1970 h 730"/>
                              <a:gd name="T88" fmla="+- 0 2727 2694"/>
                              <a:gd name="T89" fmla="*/ T88 w 875"/>
                              <a:gd name="T90" fmla="+- 0 2051 1450"/>
                              <a:gd name="T91" fmla="*/ 2051 h 730"/>
                              <a:gd name="T92" fmla="+- 0 2767 2694"/>
                              <a:gd name="T93" fmla="*/ T92 w 875"/>
                              <a:gd name="T94" fmla="+- 0 2126 1450"/>
                              <a:gd name="T95" fmla="*/ 2126 h 730"/>
                              <a:gd name="T96" fmla="+- 0 2812 2694"/>
                              <a:gd name="T97" fmla="*/ T96 w 875"/>
                              <a:gd name="T98" fmla="+- 0 2180 1450"/>
                              <a:gd name="T99" fmla="*/ 2180 h 730"/>
                              <a:gd name="T100" fmla="+- 0 3451 2694"/>
                              <a:gd name="T101" fmla="*/ T100 w 875"/>
                              <a:gd name="T102" fmla="+- 0 2180 1450"/>
                              <a:gd name="T103" fmla="*/ 2180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757" y="730"/>
                                </a:move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2" name="Line 1533"/>
                        <wps:cNvCnPr>
                          <a:cxnSpLocks noChangeShapeType="1"/>
                        </wps:cNvCnPr>
                        <wps:spPr bwMode="auto">
                          <a:xfrm>
                            <a:off x="2162" y="7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3" name="Line 1532"/>
                        <wps:cNvCnPr>
                          <a:cxnSpLocks noChangeShapeType="1"/>
                        </wps:cNvCnPr>
                        <wps:spPr bwMode="auto">
                          <a:xfrm>
                            <a:off x="2600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4" name="Line 1531"/>
                        <wps:cNvCnPr>
                          <a:cxnSpLocks noChangeShapeType="1"/>
                        </wps:cNvCnPr>
                        <wps:spPr bwMode="auto">
                          <a:xfrm>
                            <a:off x="3037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Line 1530"/>
                        <wps:cNvCnPr>
                          <a:cxnSpLocks noChangeShapeType="1"/>
                        </wps:cNvCnPr>
                        <wps:spPr bwMode="auto">
                          <a:xfrm>
                            <a:off x="3474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" name="Line 1529"/>
                        <wps:cNvCnPr>
                          <a:cxnSpLocks noChangeShapeType="1"/>
                        </wps:cNvCnPr>
                        <wps:spPr bwMode="auto">
                          <a:xfrm>
                            <a:off x="3912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7" name="Line 1528"/>
                        <wps:cNvCnPr>
                          <a:cxnSpLocks noChangeShapeType="1"/>
                        </wps:cNvCnPr>
                        <wps:spPr bwMode="auto">
                          <a:xfrm>
                            <a:off x="4349" y="7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8" name="Freeform 1527"/>
                        <wps:cNvSpPr>
                          <a:spLocks/>
                        </wps:cNvSpPr>
                        <wps:spPr bwMode="auto">
                          <a:xfrm>
                            <a:off x="2150" y="2179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Line 1526"/>
                        <wps:cNvCnPr>
                          <a:cxnSpLocks noChangeShapeType="1"/>
                        </wps:cNvCnPr>
                        <wps:spPr bwMode="auto">
                          <a:xfrm>
                            <a:off x="2162" y="21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0" name="Freeform 1525"/>
                        <wps:cNvSpPr>
                          <a:spLocks/>
                        </wps:cNvSpPr>
                        <wps:spPr bwMode="auto">
                          <a:xfrm>
                            <a:off x="2150" y="1745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" name="Line 1524"/>
                        <wps:cNvCnPr>
                          <a:cxnSpLocks noChangeShapeType="1"/>
                        </wps:cNvCnPr>
                        <wps:spPr bwMode="auto">
                          <a:xfrm>
                            <a:off x="2162" y="174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2" name="Freeform 1523"/>
                        <wps:cNvSpPr>
                          <a:spLocks/>
                        </wps:cNvSpPr>
                        <wps:spPr bwMode="auto">
                          <a:xfrm>
                            <a:off x="2150" y="1310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" name="Line 1522"/>
                        <wps:cNvCnPr>
                          <a:cxnSpLocks noChangeShapeType="1"/>
                        </wps:cNvCnPr>
                        <wps:spPr bwMode="auto">
                          <a:xfrm>
                            <a:off x="2162" y="13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4" name="Freeform 1521"/>
                        <wps:cNvSpPr>
                          <a:spLocks/>
                        </wps:cNvSpPr>
                        <wps:spPr bwMode="auto">
                          <a:xfrm>
                            <a:off x="2150" y="876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" name="Line 1520"/>
                        <wps:cNvCnPr>
                          <a:cxnSpLocks noChangeShapeType="1"/>
                        </wps:cNvCnPr>
                        <wps:spPr bwMode="auto">
                          <a:xfrm>
                            <a:off x="2162" y="87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6" name="Freeform 1519"/>
                        <wps:cNvSpPr>
                          <a:spLocks/>
                        </wps:cNvSpPr>
                        <wps:spPr bwMode="auto">
                          <a:xfrm>
                            <a:off x="2150" y="441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" name="Line 1518"/>
                        <wps:cNvCnPr>
                          <a:cxnSpLocks noChangeShapeType="1"/>
                        </wps:cNvCnPr>
                        <wps:spPr bwMode="auto">
                          <a:xfrm>
                            <a:off x="2162" y="4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8" name="Freeform 1517"/>
                        <wps:cNvSpPr>
                          <a:spLocks/>
                        </wps:cNvSpPr>
                        <wps:spPr bwMode="auto">
                          <a:xfrm>
                            <a:off x="2150" y="7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Line 1516"/>
                        <wps:cNvCnPr>
                          <a:cxnSpLocks noChangeShapeType="1"/>
                        </wps:cNvCnPr>
                        <wps:spPr bwMode="auto">
                          <a:xfrm>
                            <a:off x="2162" y="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0" name="AutoShape 1515"/>
                        <wps:cNvSpPr>
                          <a:spLocks/>
                        </wps:cNvSpPr>
                        <wps:spPr bwMode="auto">
                          <a:xfrm>
                            <a:off x="2160" y="-4348"/>
                            <a:ext cx="13392" cy="13306"/>
                          </a:xfrm>
                          <a:custGeom>
                            <a:avLst/>
                            <a:gdLst>
                              <a:gd name="T0" fmla="+- 0 2162 2160"/>
                              <a:gd name="T1" fmla="*/ T0 w 13392"/>
                              <a:gd name="T2" fmla="+- 0 2180 -4347"/>
                              <a:gd name="T3" fmla="*/ 2180 h 13306"/>
                              <a:gd name="T4" fmla="+- 0 4349 2160"/>
                              <a:gd name="T5" fmla="*/ T4 w 13392"/>
                              <a:gd name="T6" fmla="+- 0 2180 -4347"/>
                              <a:gd name="T7" fmla="*/ 2180 h 13306"/>
                              <a:gd name="T8" fmla="+- 0 2162 2160"/>
                              <a:gd name="T9" fmla="*/ T8 w 13392"/>
                              <a:gd name="T10" fmla="+- 0 7 -4347"/>
                              <a:gd name="T11" fmla="*/ 7 h 13306"/>
                              <a:gd name="T12" fmla="+- 0 4349 2160"/>
                              <a:gd name="T13" fmla="*/ T12 w 13392"/>
                              <a:gd name="T14" fmla="+- 0 7 -4347"/>
                              <a:gd name="T15" fmla="*/ 7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2" y="6527"/>
                                </a:moveTo>
                                <a:lnTo>
                                  <a:pt x="2189" y="6527"/>
                                </a:lnTo>
                                <a:moveTo>
                                  <a:pt x="2" y="4354"/>
                                </a:moveTo>
                                <a:lnTo>
                                  <a:pt x="2189" y="4354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7F8B2E" id="Group 1514" o:spid="_x0000_s1026" style="position:absolute;margin-left:107.55pt;margin-top:.3pt;width:110pt;height:109.3pt;z-index:-251656704;mso-position-horizontal-relative:page" coordorigin="2151,6" coordsize="2200,2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">
                <v:rect id="Rectangle 1595" o:spid="_x0000_s1027" style="position:absolute;left:2162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" fillcolor="#7f7f7f" stroked="f">
                  <v:fill opacity="13107f"/>
                </v:rect>
                <v:rect id="Rectangle 1594" o:spid="_x0000_s1028" style="position:absolute;left:2162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" filled="f" strokeweight=".05761mm"/>
                <v:rect id="Rectangle 1593" o:spid="_x0000_s1029" style="position:absolute;left:2162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" fillcolor="#7f7f7f" stroked="f">
                  <v:fill opacity="13107f"/>
                </v:rect>
                <v:rect id="Rectangle 1592" o:spid="_x0000_s1030" style="position:absolute;left:2162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" filled="f" strokeweight=".05761mm"/>
                <v:rect id="Rectangle 1591" o:spid="_x0000_s1031" style="position:absolute;left:2162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" fillcolor="#7f7f7f" stroked="f">
                  <v:fill opacity="13107f"/>
                </v:rect>
                <v:rect id="Rectangle 1590" o:spid="_x0000_s1032" style="position:absolute;left:2162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" filled="f" strokeweight=".05761mm"/>
                <v:rect id="Rectangle 1589" o:spid="_x0000_s1033" style="position:absolute;left:2162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" fillcolor="#7f7f7f" stroked="f">
                  <v:fill opacity="13107f"/>
                </v:rect>
                <v:rect id="Rectangle 1588" o:spid="_x0000_s1034" style="position:absolute;left:2162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" filled="f" strokeweight=".05761mm"/>
                <v:rect id="Rectangle 1587" o:spid="_x0000_s1035" style="position:absolute;left:2162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" fillcolor="#7f7f7f" stroked="f">
                  <v:fill opacity="13107f"/>
                </v:rect>
                <v:rect id="Rectangle 1586" o:spid="_x0000_s1036" style="position:absolute;left:2162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" filled="f" strokeweight=".05761mm"/>
                <v:rect id="Rectangle 1585" o:spid="_x0000_s1037" style="position:absolute;left:2599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" fillcolor="#7f7f7f" stroked="f">
                  <v:fill opacity="13107f"/>
                </v:rect>
                <v:rect id="Rectangle 1584" o:spid="_x0000_s1038" style="position:absolute;left:2599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" filled="f" strokeweight=".05761mm"/>
                <v:rect id="Rectangle 1583" o:spid="_x0000_s1039" style="position:absolute;left:2599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" fillcolor="#7f7f7f" stroked="f">
                  <v:fill opacity="13107f"/>
                </v:rect>
                <v:rect id="Rectangle 1582" o:spid="_x0000_s1040" style="position:absolute;left:2599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" filled="f" strokeweight=".05761mm"/>
                <v:rect id="Rectangle 1581" o:spid="_x0000_s1041" style="position:absolute;left:2599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" fillcolor="#7f7f7f" stroked="f">
                  <v:fill opacity="13107f"/>
                </v:rect>
                <v:rect id="Rectangle 1580" o:spid="_x0000_s1042" style="position:absolute;left:2599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" filled="f" strokeweight=".05761mm"/>
                <v:rect id="Rectangle 1579" o:spid="_x0000_s1043" style="position:absolute;left:2599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" fillcolor="#7f7f7f" stroked="f">
                  <v:fill opacity="13107f"/>
                </v:rect>
                <v:rect id="Rectangle 1578" o:spid="_x0000_s1044" style="position:absolute;left:2599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" filled="f" strokeweight=".05761mm"/>
                <v:rect id="Rectangle 1577" o:spid="_x0000_s1045" style="position:absolute;left:2599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" fillcolor="#7f7f7f" stroked="f">
                  <v:fill opacity="13107f"/>
                </v:rect>
                <v:rect id="Rectangle 1576" o:spid="_x0000_s1046" style="position:absolute;left:2599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" filled="f" strokeweight=".05761mm"/>
                <v:rect id="Rectangle 1575" o:spid="_x0000_s1047" style="position:absolute;left:3036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" fillcolor="#7f7f7f" stroked="f">
                  <v:fill opacity="13107f"/>
                </v:rect>
                <v:rect id="Rectangle 1574" o:spid="_x0000_s1048" style="position:absolute;left:3036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" filled="f" strokeweight=".05761mm"/>
                <v:rect id="Rectangle 1573" o:spid="_x0000_s1049" style="position:absolute;left:3036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" fillcolor="#7f7f7f" stroked="f">
                  <v:fill opacity="13107f"/>
                </v:rect>
                <v:rect id="Rectangle 1572" o:spid="_x0000_s1050" style="position:absolute;left:3036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" filled="f" strokeweight=".05761mm"/>
                <v:rect id="Rectangle 1571" o:spid="_x0000_s1051" style="position:absolute;left:3036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" fillcolor="#7f7f7f" stroked="f">
                  <v:fill opacity="13107f"/>
                </v:rect>
                <v:rect id="Rectangle 1570" o:spid="_x0000_s1052" style="position:absolute;left:3036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" filled="f" strokeweight=".05761mm"/>
                <v:rect id="Rectangle 1569" o:spid="_x0000_s1053" style="position:absolute;left:3036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" fillcolor="#7f7f7f" stroked="f">
                  <v:fill opacity="13107f"/>
                </v:rect>
                <v:rect id="Rectangle 1568" o:spid="_x0000_s1054" style="position:absolute;left:3036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" filled="f" strokeweight=".05761mm"/>
                <v:rect id="Rectangle 1567" o:spid="_x0000_s1055" style="position:absolute;left:3036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" fillcolor="#7f7f7f" stroked="f">
                  <v:fill opacity="13107f"/>
                </v:rect>
                <v:rect id="Rectangle 1566" o:spid="_x0000_s1056" style="position:absolute;left:3036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" filled="f" strokeweight=".05761mm"/>
                <v:rect id="Rectangle 1565" o:spid="_x0000_s1057" style="position:absolute;left:3474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" fillcolor="#7f7f7f" stroked="f">
                  <v:fill opacity="13107f"/>
                </v:rect>
                <v:rect id="Rectangle 1564" o:spid="_x0000_s1058" style="position:absolute;left:3474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" filled="f" strokeweight=".05761mm"/>
                <v:rect id="Rectangle 1563" o:spid="_x0000_s1059" style="position:absolute;left:3474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" fillcolor="#7f7f7f" stroked="f">
                  <v:fill opacity="13107f"/>
                </v:rect>
                <v:rect id="Rectangle 1562" o:spid="_x0000_s1060" style="position:absolute;left:3474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" filled="f" strokeweight=".05761mm"/>
                <v:rect id="Rectangle 1561" o:spid="_x0000_s1061" style="position:absolute;left:3474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" fillcolor="#7f7f7f" stroked="f">
                  <v:fill opacity="13107f"/>
                </v:rect>
                <v:rect id="Rectangle 1560" o:spid="_x0000_s1062" style="position:absolute;left:3474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" filled="f" strokeweight=".05761mm"/>
                <v:rect id="Rectangle 1559" o:spid="_x0000_s1063" style="position:absolute;left:3474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" fillcolor="#7f7f7f" stroked="f">
                  <v:fill opacity="13107f"/>
                </v:rect>
                <v:rect id="Rectangle 1558" o:spid="_x0000_s1064" style="position:absolute;left:3474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" filled="f" strokeweight=".05761mm"/>
                <v:rect id="Rectangle 1557" o:spid="_x0000_s1065" style="position:absolute;left:3474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" fillcolor="#7f7f7f" stroked="f">
                  <v:fill opacity="13107f"/>
                </v:rect>
                <v:rect id="Rectangle 1556" o:spid="_x0000_s1066" style="position:absolute;left:3474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" filled="f" strokeweight=".05761mm"/>
                <v:rect id="Rectangle 1555" o:spid="_x0000_s1067" style="position:absolute;left:3911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" fillcolor="#7f7f7f" stroked="f">
                  <v:fill opacity="13107f"/>
                </v:rect>
                <v:rect id="Rectangle 1554" o:spid="_x0000_s1068" style="position:absolute;left:3911;top:1745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" filled="f" strokeweight=".05761mm"/>
                <v:rect id="Rectangle 1553" o:spid="_x0000_s1069" style="position:absolute;left:3911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" fillcolor="#7f7f7f" stroked="f">
                  <v:fill opacity="13107f"/>
                </v:rect>
                <v:rect id="Rectangle 1552" o:spid="_x0000_s1070" style="position:absolute;left:3911;top:1310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" filled="f" strokeweight=".05761mm"/>
                <v:rect id="Rectangle 1551" o:spid="_x0000_s1071" style="position:absolute;left:3911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" fillcolor="#7f7f7f" stroked="f">
                  <v:fill opacity="13107f"/>
                </v:rect>
                <v:rect id="Rectangle 1550" o:spid="_x0000_s1072" style="position:absolute;left:3911;top:876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" filled="f" strokeweight=".05761mm"/>
                <v:rect id="Rectangle 1549" o:spid="_x0000_s1073" style="position:absolute;left:3911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" fillcolor="#7f7f7f" stroked="f">
                  <v:fill opacity="13107f"/>
                </v:rect>
                <v:rect id="Rectangle 1548" o:spid="_x0000_s1074" style="position:absolute;left:3911;top:441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" filled="f" strokeweight=".05761mm"/>
                <v:rect id="Rectangle 1547" o:spid="_x0000_s1075" style="position:absolute;left:3911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" fillcolor="#7f7f7f" stroked="f">
                  <v:fill opacity="13107f"/>
                </v:rect>
                <v:rect id="Rectangle 1546" o:spid="_x0000_s1076" style="position:absolute;left:3911;top:7;width:438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" filled="f" strokeweight=".05761mm"/>
                <v:shape id="Freeform 1545" o:spid="_x0000_s1077" style="position:absolute;left:2162;top:667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" path="m698,1513r84,-86l828,1367r41,-64l904,1236r29,-69l956,1095r17,-74l983,946r3,-77l983,793,973,717,956,644,933,572,904,502,869,435,828,371,782,311,730,255,673,203,612,157,548,116,481,81,411,53,338,30,264,13,188,3,111,,34,3,,8e" filled="f" strokecolor="red" strokeweight=".05761mm">
                  <v:path arrowok="t" o:connecttype="custom" o:connectlocs="698,2180;782,2094;828,2034;869,1970;904,1903;933,1834;956,1762;973,1688;983,1613;986,1536;983,1460;973,1384;956,1311;933,1239;904,1169;869,1102;828,1038;782,978;730,922;673,870;612,824;548,783;481,748;411,720;338,697;264,680;188,670;111,667;34,670;0,675" o:connectangles="0,0,0,0,0,0,0,0,0,0,0,0,0,0,0,0,0,0,0,0,0,0,0,0,0,0,0,0,0,0"/>
                </v:shape>
                <v:shape id="Freeform 1544" o:spid="_x0000_s1078" style="position:absolute;left:2162;top:1101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" path="m111,l26,8,,16,,853r26,7l111,869r86,-9l279,836r75,-40l421,741r54,-66l515,600r25,-81l549,434r-9,-85l515,268,475,193,421,127,354,73,279,33,197,8,111,xe" fillcolor="red" stroked="f">
                  <v:fill opacity="13107f"/>
                  <v:path arrowok="t" o:connecttype="custom" o:connectlocs="111,1102;26,1110;0,1118;0,1955;26,1962;111,1971;197,1962;279,1938;354,1898;421,1843;475,1777;515,1702;540,1621;549,1536;540,1451;515,1370;475,1295;421,1229;354,1175;279,1135;197,1110;111,1102" o:connectangles="0,0,0,0,0,0,0,0,0,0,0,0,0,0,0,0,0,0,0,0,0,0"/>
                </v:shape>
                <v:shape id="Freeform 1543" o:spid="_x0000_s1079" style="position:absolute;left:2162;top:1101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" path="m111,869r86,-9l279,836r75,-40l421,741r54,-66l515,600r25,-81l549,434r-9,-85l515,268,475,193,421,127,354,73,279,33,197,8,111,,26,8,,16,,853r26,7l111,869e" filled="f" strokecolor="red" strokeweight=".05761mm">
                  <v:path arrowok="t" o:connecttype="custom" o:connectlocs="111,1971;197,1962;279,1938;354,1898;421,1843;475,1777;515,1702;540,1621;549,1536;540,1451;515,1370;475,1295;421,1229;354,1175;279,1135;197,1110;111,1102;26,1110;0,1118;0,1955;26,1962;111,1971" o:connectangles="0,0,0,0,0,0,0,0,0,0,0,0,0,0,0,0,0,0,0,0,0,0"/>
                </v:shape>
                <v:shape id="AutoShape 1542" o:spid="_x0000_s1080" style="position:absolute;left:9423;top:-4348;width:6129;height:9685;visibility:visible;mso-wrap-style:square;v-text-anchor:top" coordsize="6129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" path="m-5201,5935r77,-3l-5075,5926m-5702,4354r-61,46l-5820,4452r-52,56l-5918,4569r-41,63l-5994,4699r-29,70l-6046,4841r-16,74l-6072,4990r-4,76l-6072,5143r10,75l-6046,5292r23,72l-5994,5433r35,67l-5918,5564r46,60l-5820,5681r57,52l-5702,5779r64,40l-5571,5854r71,29l-5428,5906r74,16l-5278,5932r77,3e" filled="f" strokecolor="red" strokeweight=".05761mm">
                  <v:path arrowok="t" o:connecttype="custom" o:connectlocs="-5201,1588;-5124,1585;-5075,1579;-5702,7;-5763,53;-5820,105;-5872,161;-5918,222;-5959,285;-5994,352;-6023,422;-6046,494;-6062,568;-6072,643;-6076,719;-6072,796;-6062,871;-6046,945;-6023,1017;-5994,1086;-5959,1153;-5918,1217;-5872,1277;-5820,1334;-5763,1386;-5702,1432;-5638,1472;-5571,1507;-5500,1536;-5428,1559;-5354,1575;-5278,1585;-5201,1588" o:connectangles="0,0,0,0,0,0,0,0,0,0,0,0,0,0,0,0,0,0,0,0,0,0,0,0,0,0,0,0,0,0,0,0,0"/>
                </v:shape>
                <v:shape id="Freeform 1541" o:spid="_x0000_s1081" style="position:absolute;left:3785;top:284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" path="m437,l351,8,270,33,194,73r-66,54l73,193,33,268,8,349,,434r8,86l33,601r40,74l128,742r66,54l270,836r81,24l437,869r86,-9l563,848r,-828l523,8,437,xe" fillcolor="red" stroked="f">
                  <v:fill opacity="13107f"/>
                  <v:path arrowok="t" o:connecttype="custom" o:connectlocs="437,285;351,293;270,318;194,358;128,412;73,478;33,553;8,634;0,719;8,805;33,886;73,960;128,1027;194,1081;270,1121;351,1145;437,1154;523,1145;563,1133;563,305;523,293;437,285" o:connectangles="0,0,0,0,0,0,0,0,0,0,0,0,0,0,0,0,0,0,0,0,0,0"/>
                </v:shape>
                <v:shape id="Freeform 1540" o:spid="_x0000_s1082" style="position:absolute;left:3785;top:284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" path="m437,869r86,-9l563,848r,-828l523,8,437,,351,8,270,33,194,73r-66,54l73,193,33,268,8,349,,434r8,86l33,601r40,74l128,742r66,54l270,836r81,24l437,869e" filled="f" strokecolor="red" strokeweight=".05761mm">
                  <v:path arrowok="t" o:connecttype="custom" o:connectlocs="437,1154;523,1145;563,1133;563,305;523,293;437,285;351,293;270,318;194,358;128,412;73,478;33,553;8,634;0,719;8,805;33,886;73,960;128,1027;194,1081;270,1121;351,1145;437,1154" o:connectangles="0,0,0,0,0,0,0,0,0,0,0,0,0,0,0,0,0,0,0,0,0,0"/>
                </v:shape>
                <v:shape id="AutoShape 1539" o:spid="_x0000_s1083" style="position:absolute;left:2160;top:-4348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" path="m655,5790r77,-3l807,5777r75,-17l954,5737r70,-28l1092,5674r64,-41l1216,5587r57,-52l1325,5479r47,-60l1413,5355r35,-67l1477,5218r22,-72l1516,5073r10,-76l1529,4921r-3,-77l1516,4769r-17,-74l1477,4623r-29,-69l1413,4487r-41,-64l1325,4363r-8,-9m2,5498r34,37l93,5587r61,46l218,5674r67,35l355,5737r73,23l502,5777r76,10l655,5790e" filled="f" strokecolor="red" strokeweight=".05761mm">
                  <v:path arrowok="t" o:connecttype="custom" o:connectlocs="655,1443;732,1440;807,1430;882,1413;954,1390;1024,1362;1092,1327;1156,1286;1216,1240;1273,1188;1325,1132;1372,1072;1413,1008;1448,941;1477,871;1499,799;1516,726;1526,650;1529,574;1526,497;1516,422;1499,348;1477,276;1448,207;1413,140;1372,76;1325,16;1317,7;2,1151;36,1188;93,1240;154,1286;218,1327;285,1362;355,1390;428,1413;502,1430;578,1440;655,1443" o:connectangles="0,0,0,0,0,0,0,0,0,0,0,0,0,0,0,0,0,0,0,0,0,0,0,0,0,0,0,0,0,0,0,0,0,0,0,0,0,0,0"/>
                </v:shape>
                <v:shape id="Freeform 1538" o:spid="_x0000_s1084" style="position:absolute;left:2377;top:139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" path="m438,l352,9,270,33,195,73r-66,55l74,194,34,269,9,350,,435r9,85l34,601r40,75l129,742r66,54l270,836r82,25l438,869r85,-8l605,836r75,-40l747,742r55,-66l842,601r25,-81l875,435r-8,-85l842,269,802,194,747,128,680,73,605,33,523,9,438,xe" fillcolor="red" stroked="f">
                  <v:fill opacity="13107f"/>
                  <v:path arrowok="t" o:connecttype="custom" o:connectlocs="438,139;352,148;270,172;195,212;129,267;74,333;34,408;9,489;0,574;9,659;34,740;74,815;129,881;195,935;270,975;352,1000;438,1008;523,1000;605,975;680,935;747,881;802,815;842,740;867,659;875,574;867,489;842,408;802,333;747,267;680,212;605,172;523,148;438,139" o:connectangles="0,0,0,0,0,0,0,0,0,0,0,0,0,0,0,0,0,0,0,0,0,0,0,0,0,0,0,0,0,0,0,0,0"/>
                </v:shape>
                <v:shape id="Freeform 1537" o:spid="_x0000_s1085" style="position:absolute;left:2377;top:139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" path="m438,869r85,-8l605,836r75,-40l747,742r55,-66l842,601r25,-81l875,435r-8,-85l842,269,802,194,747,128,680,73,605,33,523,9,438,,352,9,270,33,195,73r-66,55l74,194,34,269,9,350,,435r9,85l34,601r40,75l129,742r66,54l270,836r82,25l438,869xe" filled="f" strokecolor="red" strokeweight=".05761mm">
                  <v:path arrowok="t" o:connecttype="custom" o:connectlocs="438,1008;523,1000;605,975;680,935;747,881;802,815;842,740;867,659;875,574;867,489;842,408;802,333;747,267;680,212;605,172;523,148;438,139;352,148;270,172;195,212;129,267;74,333;34,408;9,489;0,574;9,659;34,740;74,815;129,881;195,935;270,975;352,1000;438,1008" o:connectangles="0,0,0,0,0,0,0,0,0,0,0,0,0,0,0,0,0,0,0,0,0,0,0,0,0,0,0,0,0,0,0,0,0"/>
                </v:shape>
                <v:shape id="Freeform 1536" o:spid="_x0000_s1086" style="position:absolute;left:2256;top:1015;width:1750;height:1164;visibility:visible;mso-wrap-style:square;v-text-anchor:top" coordsize="1750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" path="m1697,1164r22,-70l1735,1021r11,-76l1749,869r-3,-76l1735,717r-16,-74l1696,571r-29,-69l1632,435r-41,-64l1545,311r-52,-57l1436,203r-61,-46l1311,116,1244,81,1174,52,1101,30,1027,13,951,3,874,,797,3,722,13,647,30,575,52,505,81r-68,35l373,157r-60,46l256,254r-52,57l157,371r-41,64l81,502,52,571,30,643,13,717,3,793,,869r3,76l13,1021r17,73l52,1164e" filled="f" strokecolor="red" strokeweight=".05761mm">
                  <v:path arrowok="t" o:connecttype="custom" o:connectlocs="1697,2180;1719,2110;1735,2037;1746,1961;1749,1885;1746,1809;1735,1733;1719,1659;1696,1587;1667,1518;1632,1451;1591,1387;1545,1327;1493,1270;1436,1219;1375,1173;1311,1132;1244,1097;1174,1068;1101,1046;1027,1029;951,1019;874,1016;797,1019;722,1029;647,1046;575,1068;505,1097;437,1132;373,1173;313,1219;256,1270;204,1327;157,1387;116,1451;81,1518;52,1587;30,1659;13,1733;3,1809;0,1885;3,1961;13,2037;30,2110;52,2180" o:connectangles="0,0,0,0,0,0,0,0,0,0,0,0,0,0,0,0,0,0,0,0,0,0,0,0,0,0,0,0,0,0,0,0,0,0,0,0,0,0,0,0,0,0,0,0,0"/>
                </v:shape>
                <v:shape id="Freeform 1535" o:spid="_x0000_s1087" style="position:absolute;left:2693;top:1450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" path="m437,l352,9,270,34,195,73r-67,55l73,194,33,269,8,350,,435r8,85l33,601r40,75l118,730r639,l801,676r40,-75l866,520r9,-85l866,350,841,269,801,194,746,128,680,73,605,34,523,9,437,xe" fillcolor="red" stroked="f">
                  <v:fill opacity="13107f"/>
                  <v:path arrowok="t" o:connecttype="custom" o:connectlocs="437,1450;352,1459;270,1484;195,1523;128,1578;73,1644;33,1719;8,1800;0,1885;8,1970;33,2051;73,2126;118,2180;757,2180;801,2126;841,2051;866,1970;875,1885;866,1800;841,1719;801,1644;746,1578;680,1523;605,1484;523,1459;437,1450" o:connectangles="0,0,0,0,0,0,0,0,0,0,0,0,0,0,0,0,0,0,0,0,0,0,0,0,0,0"/>
                </v:shape>
                <v:shape id="Freeform 1534" o:spid="_x0000_s1088" style="position:absolute;left:2693;top:1450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" path="m757,730r44,-54l841,601r25,-81l875,435r-9,-85l841,269,801,194,746,128,680,73,605,34,523,9,437,,352,9,270,34,195,73r-67,55l73,194,33,269,8,350,,435r8,85l33,601r40,75l118,730r639,e" filled="f" strokecolor="red" strokeweight=".05761mm">
                  <v:path arrowok="t" o:connecttype="custom" o:connectlocs="757,2180;801,2126;841,2051;866,1970;875,1885;866,1800;841,1719;801,1644;746,1578;680,1523;605,1484;523,1459;437,1450;352,1459;270,1484;195,1523;128,1578;73,1644;33,1719;8,1800;0,1885;8,1970;33,2051;73,2126;118,2180;757,2180" o:connectangles="0,0,0,0,0,0,0,0,0,0,0,0,0,0,0,0,0,0,0,0,0,0,0,0,0,0"/>
                </v:shape>
                <v:line id="Line 1533" o:spid="_x0000_s1089" style="position:absolute;visibility:visible;mso-wrap-style:square" from="2162,7" to="2162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" strokeweight=".04608mm"/>
                <v:line id="Line 1532" o:spid="_x0000_s1090" style="position:absolute;visibility:visible;mso-wrap-style:square" from="2600,2180" to="2600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" strokeweight=".04608mm"/>
                <v:line id="Line 1531" o:spid="_x0000_s1091" style="position:absolute;visibility:visible;mso-wrap-style:square" from="3037,2180" to="3037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" strokeweight=".04608mm"/>
                <v:line id="Line 1530" o:spid="_x0000_s1092" style="position:absolute;visibility:visible;mso-wrap-style:square" from="3474,2180" to="3474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" strokeweight=".04608mm"/>
                <v:line id="Line 1529" o:spid="_x0000_s1093" style="position:absolute;visibility:visible;mso-wrap-style:square" from="3912,2180" to="3912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" strokeweight=".04608mm"/>
                <v:line id="Line 1528" o:spid="_x0000_s1094" style="position:absolute;visibility:visible;mso-wrap-style:square" from="4349,7" to="4349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" strokeweight=".04608mm"/>
                <v:shape id="Freeform 1527" o:spid="_x0000_s1095" style="position:absolute;left:2150;top:217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" path="m11,l,e" fillcolor="black" stroked="f">
                  <v:path arrowok="t" o:connecttype="custom" o:connectlocs="11,0;0,0" o:connectangles="0,0"/>
                </v:shape>
                <v:line id="Line 1526" o:spid="_x0000_s1096" style="position:absolute;visibility:visible;mso-wrap-style:square" from="2162,2180" to="2162,2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" strokeweight=".04608mm"/>
                <v:shape id="Freeform 1525" o:spid="_x0000_s1097" style="position:absolute;left:2150;top:174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" path="m11,l,e" fillcolor="black" stroked="f">
                  <v:path arrowok="t" o:connecttype="custom" o:connectlocs="11,0;0,0" o:connectangles="0,0"/>
                </v:shape>
                <v:line id="Line 1524" o:spid="_x0000_s1098" style="position:absolute;visibility:visible;mso-wrap-style:square" from="2162,1745" to="2162,1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" strokeweight=".04608mm"/>
                <v:shape id="Freeform 1523" o:spid="_x0000_s1099" style="position:absolute;left:2150;top:131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" path="m11,l,e" fillcolor="black" stroked="f">
                  <v:path arrowok="t" o:connecttype="custom" o:connectlocs="11,0;0,0" o:connectangles="0,0"/>
                </v:shape>
                <v:line id="Line 1522" o:spid="_x0000_s1100" style="position:absolute;visibility:visible;mso-wrap-style:square" from="2162,1311" to="2162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" strokeweight=".04608mm"/>
                <v:shape id="Freeform 1521" o:spid="_x0000_s1101" style="position:absolute;left:2150;top:87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520" o:spid="_x0000_s1102" style="position:absolute;visibility:visible;mso-wrap-style:square" from="2162,876" to="2162,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" strokeweight=".04608mm"/>
                <v:shape id="Freeform 1519" o:spid="_x0000_s1103" style="position:absolute;left:2150;top:441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518" o:spid="_x0000_s1104" style="position:absolute;visibility:visible;mso-wrap-style:square" from="2162,442" to="2162,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" strokeweight=".04608mm"/>
                <v:shape id="Freeform 1517" o:spid="_x0000_s1105" style="position:absolute;left:2150;top:7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" path="m11,l,e" fillcolor="black" stroked="f">
                  <v:path arrowok="t" o:connecttype="custom" o:connectlocs="11,0;0,0" o:connectangles="0,0"/>
                </v:shape>
                <v:line id="Line 1516" o:spid="_x0000_s1106" style="position:absolute;visibility:visible;mso-wrap-style:square" from="2162,7" to="2162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" strokeweight=".04608mm"/>
                <v:shape id="AutoShape 1515" o:spid="_x0000_s1107" style="position:absolute;left:2160;top:-4348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" path="m2,6527r2187,m2,4354r2187,e" filled="f" strokeweight=".04608mm">
                  <v:path arrowok="t" o:connecttype="custom" o:connectlocs="2,2180;2189,2180;2,7;2189,7" o:connectangles="0,0,0,0"/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0800" behindDoc="1" locked="0" layoutInCell="1" allowOverlap="1" wp14:anchorId="071AD752" wp14:editId="7B43C0DA">
                <wp:simplePos x="0" y="0"/>
                <wp:positionH relativeFrom="page">
                  <wp:posOffset>3206750</wp:posOffset>
                </wp:positionH>
                <wp:positionV relativeFrom="paragraph">
                  <wp:posOffset>3810</wp:posOffset>
                </wp:positionV>
                <wp:extent cx="1397000" cy="1388110"/>
                <wp:effectExtent l="6350" t="13970" r="6350" b="7620"/>
                <wp:wrapNone/>
                <wp:docPr id="1469" name="Group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5050" y="6"/>
                          <a:chExt cx="2200" cy="2186"/>
                        </a:xfrm>
                      </wpg:grpSpPr>
                      <wps:wsp>
                        <wps:cNvPr id="1470" name="Rectangle 1513"/>
                        <wps:cNvSpPr>
                          <a:spLocks noChangeArrowheads="1"/>
                        </wps:cNvSpPr>
                        <wps:spPr bwMode="auto">
                          <a:xfrm>
                            <a:off x="6592" y="1310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6592" y="1310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" name="Rectangle 1511"/>
                        <wps:cNvSpPr>
                          <a:spLocks noChangeArrowheads="1"/>
                        </wps:cNvSpPr>
                        <wps:spPr bwMode="auto">
                          <a:xfrm>
                            <a:off x="6373" y="1093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" name="Rectangle 1510"/>
                        <wps:cNvSpPr>
                          <a:spLocks noChangeArrowheads="1"/>
                        </wps:cNvSpPr>
                        <wps:spPr bwMode="auto">
                          <a:xfrm>
                            <a:off x="6373" y="1093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" name="Rectangle 1509"/>
                        <wps:cNvSpPr>
                          <a:spLocks noChangeArrowheads="1"/>
                        </wps:cNvSpPr>
                        <wps:spPr bwMode="auto">
                          <a:xfrm>
                            <a:off x="6811" y="1962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" name="Rectangle 1508"/>
                        <wps:cNvSpPr>
                          <a:spLocks noChangeArrowheads="1"/>
                        </wps:cNvSpPr>
                        <wps:spPr bwMode="auto">
                          <a:xfrm>
                            <a:off x="6811" y="1962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" name="Rectangle 1507"/>
                        <wps:cNvSpPr>
                          <a:spLocks noChangeArrowheads="1"/>
                        </wps:cNvSpPr>
                        <wps:spPr bwMode="auto">
                          <a:xfrm>
                            <a:off x="7029" y="1962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7029" y="1962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" name="Rectangle 1505"/>
                        <wps:cNvSpPr>
                          <a:spLocks noChangeArrowheads="1"/>
                        </wps:cNvSpPr>
                        <wps:spPr bwMode="auto">
                          <a:xfrm>
                            <a:off x="6811" y="1745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" name="Rectangle 1504"/>
                        <wps:cNvSpPr>
                          <a:spLocks noChangeArrowheads="1"/>
                        </wps:cNvSpPr>
                        <wps:spPr bwMode="auto">
                          <a:xfrm>
                            <a:off x="6811" y="1745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Rectangle 1503"/>
                        <wps:cNvSpPr>
                          <a:spLocks noChangeArrowheads="1"/>
                        </wps:cNvSpPr>
                        <wps:spPr bwMode="auto">
                          <a:xfrm>
                            <a:off x="7029" y="1745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" name="Rectangle 1502"/>
                        <wps:cNvSpPr>
                          <a:spLocks noChangeArrowheads="1"/>
                        </wps:cNvSpPr>
                        <wps:spPr bwMode="auto">
                          <a:xfrm>
                            <a:off x="7029" y="1745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" name="Rectangle 1501"/>
                        <wps:cNvSpPr>
                          <a:spLocks noChangeArrowheads="1"/>
                        </wps:cNvSpPr>
                        <wps:spPr bwMode="auto">
                          <a:xfrm>
                            <a:off x="6811" y="1527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3" name="Rectangle 1500"/>
                        <wps:cNvSpPr>
                          <a:spLocks noChangeArrowheads="1"/>
                        </wps:cNvSpPr>
                        <wps:spPr bwMode="auto">
                          <a:xfrm>
                            <a:off x="6811" y="1527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" name="Rectangle 1499"/>
                        <wps:cNvSpPr>
                          <a:spLocks noChangeArrowheads="1"/>
                        </wps:cNvSpPr>
                        <wps:spPr bwMode="auto">
                          <a:xfrm>
                            <a:off x="7029" y="1527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Rectangle 1498"/>
                        <wps:cNvSpPr>
                          <a:spLocks noChangeArrowheads="1"/>
                        </wps:cNvSpPr>
                        <wps:spPr bwMode="auto">
                          <a:xfrm>
                            <a:off x="7029" y="1527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Freeform 1497"/>
                        <wps:cNvSpPr>
                          <a:spLocks/>
                        </wps:cNvSpPr>
                        <wps:spPr bwMode="auto">
                          <a:xfrm>
                            <a:off x="7122" y="1578"/>
                            <a:ext cx="126" cy="10"/>
                          </a:xfrm>
                          <a:custGeom>
                            <a:avLst/>
                            <a:gdLst>
                              <a:gd name="T0" fmla="+- 0 7123 7123"/>
                              <a:gd name="T1" fmla="*/ T0 w 126"/>
                              <a:gd name="T2" fmla="+- 0 1588 1579"/>
                              <a:gd name="T3" fmla="*/ 1588 h 10"/>
                              <a:gd name="T4" fmla="+- 0 7199 7123"/>
                              <a:gd name="T5" fmla="*/ T4 w 126"/>
                              <a:gd name="T6" fmla="+- 0 1585 1579"/>
                              <a:gd name="T7" fmla="*/ 1585 h 10"/>
                              <a:gd name="T8" fmla="+- 0 7249 7123"/>
                              <a:gd name="T9" fmla="*/ T8 w 126"/>
                              <a:gd name="T10" fmla="+- 0 1579 1579"/>
                              <a:gd name="T11" fmla="*/ 157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0" y="9"/>
                                </a:moveTo>
                                <a:lnTo>
                                  <a:pt x="76" y="6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7" name="Picture 1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2" y="5"/>
                            <a:ext cx="441" cy="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8" name="Freeform 1495"/>
                        <wps:cNvSpPr>
                          <a:spLocks/>
                        </wps:cNvSpPr>
                        <wps:spPr bwMode="auto">
                          <a:xfrm>
                            <a:off x="6247" y="7"/>
                            <a:ext cx="875" cy="1582"/>
                          </a:xfrm>
                          <a:custGeom>
                            <a:avLst/>
                            <a:gdLst>
                              <a:gd name="T0" fmla="+- 0 6621 6248"/>
                              <a:gd name="T1" fmla="*/ T0 w 875"/>
                              <a:gd name="T2" fmla="+- 0 7 7"/>
                              <a:gd name="T3" fmla="*/ 7 h 1582"/>
                              <a:gd name="T4" fmla="+- 0 6561 6248"/>
                              <a:gd name="T5" fmla="*/ T4 w 875"/>
                              <a:gd name="T6" fmla="+- 0 53 7"/>
                              <a:gd name="T7" fmla="*/ 53 h 1582"/>
                              <a:gd name="T8" fmla="+- 0 6504 6248"/>
                              <a:gd name="T9" fmla="*/ T8 w 875"/>
                              <a:gd name="T10" fmla="+- 0 105 7"/>
                              <a:gd name="T11" fmla="*/ 105 h 1582"/>
                              <a:gd name="T12" fmla="+- 0 6452 6248"/>
                              <a:gd name="T13" fmla="*/ T12 w 875"/>
                              <a:gd name="T14" fmla="+- 0 161 7"/>
                              <a:gd name="T15" fmla="*/ 161 h 1582"/>
                              <a:gd name="T16" fmla="+- 0 6406 6248"/>
                              <a:gd name="T17" fmla="*/ T16 w 875"/>
                              <a:gd name="T18" fmla="+- 0 222 7"/>
                              <a:gd name="T19" fmla="*/ 222 h 1582"/>
                              <a:gd name="T20" fmla="+- 0 6365 6248"/>
                              <a:gd name="T21" fmla="*/ T20 w 875"/>
                              <a:gd name="T22" fmla="+- 0 285 7"/>
                              <a:gd name="T23" fmla="*/ 285 h 1582"/>
                              <a:gd name="T24" fmla="+- 0 6330 6248"/>
                              <a:gd name="T25" fmla="*/ T24 w 875"/>
                              <a:gd name="T26" fmla="+- 0 352 7"/>
                              <a:gd name="T27" fmla="*/ 352 h 1582"/>
                              <a:gd name="T28" fmla="+- 0 6301 6248"/>
                              <a:gd name="T29" fmla="*/ T28 w 875"/>
                              <a:gd name="T30" fmla="+- 0 422 7"/>
                              <a:gd name="T31" fmla="*/ 422 h 1582"/>
                              <a:gd name="T32" fmla="+- 0 6278 6248"/>
                              <a:gd name="T33" fmla="*/ T32 w 875"/>
                              <a:gd name="T34" fmla="+- 0 494 7"/>
                              <a:gd name="T35" fmla="*/ 494 h 1582"/>
                              <a:gd name="T36" fmla="+- 0 6261 6248"/>
                              <a:gd name="T37" fmla="*/ T36 w 875"/>
                              <a:gd name="T38" fmla="+- 0 568 7"/>
                              <a:gd name="T39" fmla="*/ 568 h 1582"/>
                              <a:gd name="T40" fmla="+- 0 6251 6248"/>
                              <a:gd name="T41" fmla="*/ T40 w 875"/>
                              <a:gd name="T42" fmla="+- 0 643 7"/>
                              <a:gd name="T43" fmla="*/ 643 h 1582"/>
                              <a:gd name="T44" fmla="+- 0 6248 6248"/>
                              <a:gd name="T45" fmla="*/ T44 w 875"/>
                              <a:gd name="T46" fmla="+- 0 719 7"/>
                              <a:gd name="T47" fmla="*/ 719 h 1582"/>
                              <a:gd name="T48" fmla="+- 0 6251 6248"/>
                              <a:gd name="T49" fmla="*/ T48 w 875"/>
                              <a:gd name="T50" fmla="+- 0 796 7"/>
                              <a:gd name="T51" fmla="*/ 796 h 1582"/>
                              <a:gd name="T52" fmla="+- 0 6261 6248"/>
                              <a:gd name="T53" fmla="*/ T52 w 875"/>
                              <a:gd name="T54" fmla="+- 0 871 7"/>
                              <a:gd name="T55" fmla="*/ 871 h 1582"/>
                              <a:gd name="T56" fmla="+- 0 6278 6248"/>
                              <a:gd name="T57" fmla="*/ T56 w 875"/>
                              <a:gd name="T58" fmla="+- 0 945 7"/>
                              <a:gd name="T59" fmla="*/ 945 h 1582"/>
                              <a:gd name="T60" fmla="+- 0 6301 6248"/>
                              <a:gd name="T61" fmla="*/ T60 w 875"/>
                              <a:gd name="T62" fmla="+- 0 1017 7"/>
                              <a:gd name="T63" fmla="*/ 1017 h 1582"/>
                              <a:gd name="T64" fmla="+- 0 6330 6248"/>
                              <a:gd name="T65" fmla="*/ T64 w 875"/>
                              <a:gd name="T66" fmla="+- 0 1086 7"/>
                              <a:gd name="T67" fmla="*/ 1086 h 1582"/>
                              <a:gd name="T68" fmla="+- 0 6365 6248"/>
                              <a:gd name="T69" fmla="*/ T68 w 875"/>
                              <a:gd name="T70" fmla="+- 0 1153 7"/>
                              <a:gd name="T71" fmla="*/ 1153 h 1582"/>
                              <a:gd name="T72" fmla="+- 0 6406 6248"/>
                              <a:gd name="T73" fmla="*/ T72 w 875"/>
                              <a:gd name="T74" fmla="+- 0 1217 7"/>
                              <a:gd name="T75" fmla="*/ 1217 h 1582"/>
                              <a:gd name="T76" fmla="+- 0 6452 6248"/>
                              <a:gd name="T77" fmla="*/ T76 w 875"/>
                              <a:gd name="T78" fmla="+- 0 1277 7"/>
                              <a:gd name="T79" fmla="*/ 1277 h 1582"/>
                              <a:gd name="T80" fmla="+- 0 6504 6248"/>
                              <a:gd name="T81" fmla="*/ T80 w 875"/>
                              <a:gd name="T82" fmla="+- 0 1334 7"/>
                              <a:gd name="T83" fmla="*/ 1334 h 1582"/>
                              <a:gd name="T84" fmla="+- 0 6561 6248"/>
                              <a:gd name="T85" fmla="*/ T84 w 875"/>
                              <a:gd name="T86" fmla="+- 0 1386 7"/>
                              <a:gd name="T87" fmla="*/ 1386 h 1582"/>
                              <a:gd name="T88" fmla="+- 0 6622 6248"/>
                              <a:gd name="T89" fmla="*/ T88 w 875"/>
                              <a:gd name="T90" fmla="+- 0 1432 7"/>
                              <a:gd name="T91" fmla="*/ 1432 h 1582"/>
                              <a:gd name="T92" fmla="+- 0 6686 6248"/>
                              <a:gd name="T93" fmla="*/ T92 w 875"/>
                              <a:gd name="T94" fmla="+- 0 1472 7"/>
                              <a:gd name="T95" fmla="*/ 1472 h 1582"/>
                              <a:gd name="T96" fmla="+- 0 6753 6248"/>
                              <a:gd name="T97" fmla="*/ T96 w 875"/>
                              <a:gd name="T98" fmla="+- 0 1507 7"/>
                              <a:gd name="T99" fmla="*/ 1507 h 1582"/>
                              <a:gd name="T100" fmla="+- 0 6823 6248"/>
                              <a:gd name="T101" fmla="*/ T100 w 875"/>
                              <a:gd name="T102" fmla="+- 0 1536 7"/>
                              <a:gd name="T103" fmla="*/ 1536 h 1582"/>
                              <a:gd name="T104" fmla="+- 0 6896 6248"/>
                              <a:gd name="T105" fmla="*/ T104 w 875"/>
                              <a:gd name="T106" fmla="+- 0 1559 7"/>
                              <a:gd name="T107" fmla="*/ 1559 h 1582"/>
                              <a:gd name="T108" fmla="+- 0 6970 6248"/>
                              <a:gd name="T109" fmla="*/ T108 w 875"/>
                              <a:gd name="T110" fmla="+- 0 1575 7"/>
                              <a:gd name="T111" fmla="*/ 1575 h 1582"/>
                              <a:gd name="T112" fmla="+- 0 7046 6248"/>
                              <a:gd name="T113" fmla="*/ T112 w 875"/>
                              <a:gd name="T114" fmla="+- 0 1585 7"/>
                              <a:gd name="T115" fmla="*/ 1585 h 1582"/>
                              <a:gd name="T116" fmla="+- 0 7123 6248"/>
                              <a:gd name="T117" fmla="*/ T116 w 875"/>
                              <a:gd name="T118" fmla="+- 0 1588 7"/>
                              <a:gd name="T119" fmla="*/ 1588 h 1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875" h="1582">
                                <a:moveTo>
                                  <a:pt x="373" y="0"/>
                                </a:moveTo>
                                <a:lnTo>
                                  <a:pt x="313" y="46"/>
                                </a:lnTo>
                                <a:lnTo>
                                  <a:pt x="256" y="98"/>
                                </a:lnTo>
                                <a:lnTo>
                                  <a:pt x="204" y="154"/>
                                </a:lnTo>
                                <a:lnTo>
                                  <a:pt x="158" y="215"/>
                                </a:lnTo>
                                <a:lnTo>
                                  <a:pt x="117" y="278"/>
                                </a:lnTo>
                                <a:lnTo>
                                  <a:pt x="82" y="345"/>
                                </a:lnTo>
                                <a:lnTo>
                                  <a:pt x="53" y="415"/>
                                </a:lnTo>
                                <a:lnTo>
                                  <a:pt x="30" y="487"/>
                                </a:lnTo>
                                <a:lnTo>
                                  <a:pt x="13" y="561"/>
                                </a:lnTo>
                                <a:lnTo>
                                  <a:pt x="3" y="636"/>
                                </a:lnTo>
                                <a:lnTo>
                                  <a:pt x="0" y="712"/>
                                </a:lnTo>
                                <a:lnTo>
                                  <a:pt x="3" y="789"/>
                                </a:lnTo>
                                <a:lnTo>
                                  <a:pt x="13" y="864"/>
                                </a:lnTo>
                                <a:lnTo>
                                  <a:pt x="30" y="938"/>
                                </a:lnTo>
                                <a:lnTo>
                                  <a:pt x="53" y="1010"/>
                                </a:lnTo>
                                <a:lnTo>
                                  <a:pt x="82" y="1079"/>
                                </a:lnTo>
                                <a:lnTo>
                                  <a:pt x="117" y="1146"/>
                                </a:lnTo>
                                <a:lnTo>
                                  <a:pt x="158" y="1210"/>
                                </a:lnTo>
                                <a:lnTo>
                                  <a:pt x="204" y="1270"/>
                                </a:lnTo>
                                <a:lnTo>
                                  <a:pt x="256" y="1327"/>
                                </a:lnTo>
                                <a:lnTo>
                                  <a:pt x="313" y="1379"/>
                                </a:lnTo>
                                <a:lnTo>
                                  <a:pt x="374" y="1425"/>
                                </a:lnTo>
                                <a:lnTo>
                                  <a:pt x="438" y="1465"/>
                                </a:lnTo>
                                <a:lnTo>
                                  <a:pt x="505" y="1500"/>
                                </a:lnTo>
                                <a:lnTo>
                                  <a:pt x="575" y="1529"/>
                                </a:lnTo>
                                <a:lnTo>
                                  <a:pt x="648" y="1552"/>
                                </a:lnTo>
                                <a:lnTo>
                                  <a:pt x="722" y="1568"/>
                                </a:lnTo>
                                <a:lnTo>
                                  <a:pt x="798" y="1578"/>
                                </a:lnTo>
                                <a:lnTo>
                                  <a:pt x="875" y="1581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Freeform 1494"/>
                        <wps:cNvSpPr>
                          <a:spLocks/>
                        </wps:cNvSpPr>
                        <wps:spPr bwMode="auto">
                          <a:xfrm>
                            <a:off x="6685" y="284"/>
                            <a:ext cx="564" cy="870"/>
                          </a:xfrm>
                          <a:custGeom>
                            <a:avLst/>
                            <a:gdLst>
                              <a:gd name="T0" fmla="+- 0 7123 6685"/>
                              <a:gd name="T1" fmla="*/ T0 w 564"/>
                              <a:gd name="T2" fmla="+- 0 285 285"/>
                              <a:gd name="T3" fmla="*/ 285 h 870"/>
                              <a:gd name="T4" fmla="+- 0 7037 6685"/>
                              <a:gd name="T5" fmla="*/ T4 w 564"/>
                              <a:gd name="T6" fmla="+- 0 293 285"/>
                              <a:gd name="T7" fmla="*/ 293 h 870"/>
                              <a:gd name="T8" fmla="+- 0 6955 6685"/>
                              <a:gd name="T9" fmla="*/ T8 w 564"/>
                              <a:gd name="T10" fmla="+- 0 318 285"/>
                              <a:gd name="T11" fmla="*/ 318 h 870"/>
                              <a:gd name="T12" fmla="+- 0 6880 6685"/>
                              <a:gd name="T13" fmla="*/ T12 w 564"/>
                              <a:gd name="T14" fmla="+- 0 358 285"/>
                              <a:gd name="T15" fmla="*/ 358 h 870"/>
                              <a:gd name="T16" fmla="+- 0 6813 6685"/>
                              <a:gd name="T17" fmla="*/ T16 w 564"/>
                              <a:gd name="T18" fmla="+- 0 412 285"/>
                              <a:gd name="T19" fmla="*/ 412 h 870"/>
                              <a:gd name="T20" fmla="+- 0 6759 6685"/>
                              <a:gd name="T21" fmla="*/ T20 w 564"/>
                              <a:gd name="T22" fmla="+- 0 478 285"/>
                              <a:gd name="T23" fmla="*/ 478 h 870"/>
                              <a:gd name="T24" fmla="+- 0 6719 6685"/>
                              <a:gd name="T25" fmla="*/ T24 w 564"/>
                              <a:gd name="T26" fmla="+- 0 553 285"/>
                              <a:gd name="T27" fmla="*/ 553 h 870"/>
                              <a:gd name="T28" fmla="+- 0 6694 6685"/>
                              <a:gd name="T29" fmla="*/ T28 w 564"/>
                              <a:gd name="T30" fmla="+- 0 634 285"/>
                              <a:gd name="T31" fmla="*/ 634 h 870"/>
                              <a:gd name="T32" fmla="+- 0 6685 6685"/>
                              <a:gd name="T33" fmla="*/ T32 w 564"/>
                              <a:gd name="T34" fmla="+- 0 719 285"/>
                              <a:gd name="T35" fmla="*/ 719 h 870"/>
                              <a:gd name="T36" fmla="+- 0 6694 6685"/>
                              <a:gd name="T37" fmla="*/ T36 w 564"/>
                              <a:gd name="T38" fmla="+- 0 805 285"/>
                              <a:gd name="T39" fmla="*/ 805 h 870"/>
                              <a:gd name="T40" fmla="+- 0 6719 6685"/>
                              <a:gd name="T41" fmla="*/ T40 w 564"/>
                              <a:gd name="T42" fmla="+- 0 886 285"/>
                              <a:gd name="T43" fmla="*/ 886 h 870"/>
                              <a:gd name="T44" fmla="+- 0 6759 6685"/>
                              <a:gd name="T45" fmla="*/ T44 w 564"/>
                              <a:gd name="T46" fmla="+- 0 960 285"/>
                              <a:gd name="T47" fmla="*/ 960 h 870"/>
                              <a:gd name="T48" fmla="+- 0 6813 6685"/>
                              <a:gd name="T49" fmla="*/ T48 w 564"/>
                              <a:gd name="T50" fmla="+- 0 1027 285"/>
                              <a:gd name="T51" fmla="*/ 1027 h 870"/>
                              <a:gd name="T52" fmla="+- 0 6880 6685"/>
                              <a:gd name="T53" fmla="*/ T52 w 564"/>
                              <a:gd name="T54" fmla="+- 0 1081 285"/>
                              <a:gd name="T55" fmla="*/ 1081 h 870"/>
                              <a:gd name="T56" fmla="+- 0 6955 6685"/>
                              <a:gd name="T57" fmla="*/ T56 w 564"/>
                              <a:gd name="T58" fmla="+- 0 1121 285"/>
                              <a:gd name="T59" fmla="*/ 1121 h 870"/>
                              <a:gd name="T60" fmla="+- 0 7037 6685"/>
                              <a:gd name="T61" fmla="*/ T60 w 564"/>
                              <a:gd name="T62" fmla="+- 0 1145 285"/>
                              <a:gd name="T63" fmla="*/ 1145 h 870"/>
                              <a:gd name="T64" fmla="+- 0 7123 6685"/>
                              <a:gd name="T65" fmla="*/ T64 w 564"/>
                              <a:gd name="T66" fmla="+- 0 1154 285"/>
                              <a:gd name="T67" fmla="*/ 1154 h 870"/>
                              <a:gd name="T68" fmla="+- 0 7208 6685"/>
                              <a:gd name="T69" fmla="*/ T68 w 564"/>
                              <a:gd name="T70" fmla="+- 0 1145 285"/>
                              <a:gd name="T71" fmla="*/ 1145 h 870"/>
                              <a:gd name="T72" fmla="+- 0 7249 6685"/>
                              <a:gd name="T73" fmla="*/ T72 w 564"/>
                              <a:gd name="T74" fmla="+- 0 1133 285"/>
                              <a:gd name="T75" fmla="*/ 1133 h 870"/>
                              <a:gd name="T76" fmla="+- 0 7249 6685"/>
                              <a:gd name="T77" fmla="*/ T76 w 564"/>
                              <a:gd name="T78" fmla="+- 0 305 285"/>
                              <a:gd name="T79" fmla="*/ 305 h 870"/>
                              <a:gd name="T80" fmla="+- 0 7208 6685"/>
                              <a:gd name="T81" fmla="*/ T80 w 564"/>
                              <a:gd name="T82" fmla="+- 0 293 285"/>
                              <a:gd name="T83" fmla="*/ 293 h 870"/>
                              <a:gd name="T84" fmla="+- 0 7123 6685"/>
                              <a:gd name="T85" fmla="*/ T84 w 564"/>
                              <a:gd name="T86" fmla="+- 0 285 285"/>
                              <a:gd name="T87" fmla="*/ 285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8" y="0"/>
                                </a:move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4" y="193"/>
                                </a:lnTo>
                                <a:lnTo>
                                  <a:pt x="34" y="268"/>
                                </a:lnTo>
                                <a:lnTo>
                                  <a:pt x="9" y="349"/>
                                </a:lnTo>
                                <a:lnTo>
                                  <a:pt x="0" y="434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8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4" y="848"/>
                                </a:lnTo>
                                <a:lnTo>
                                  <a:pt x="564" y="20"/>
                                </a:lnTo>
                                <a:lnTo>
                                  <a:pt x="523" y="8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" name="Freeform 1493"/>
                        <wps:cNvSpPr>
                          <a:spLocks/>
                        </wps:cNvSpPr>
                        <wps:spPr bwMode="auto">
                          <a:xfrm>
                            <a:off x="6685" y="284"/>
                            <a:ext cx="564" cy="870"/>
                          </a:xfrm>
                          <a:custGeom>
                            <a:avLst/>
                            <a:gdLst>
                              <a:gd name="T0" fmla="+- 0 7123 6685"/>
                              <a:gd name="T1" fmla="*/ T0 w 564"/>
                              <a:gd name="T2" fmla="+- 0 1154 285"/>
                              <a:gd name="T3" fmla="*/ 1154 h 870"/>
                              <a:gd name="T4" fmla="+- 0 7208 6685"/>
                              <a:gd name="T5" fmla="*/ T4 w 564"/>
                              <a:gd name="T6" fmla="+- 0 1145 285"/>
                              <a:gd name="T7" fmla="*/ 1145 h 870"/>
                              <a:gd name="T8" fmla="+- 0 7249 6685"/>
                              <a:gd name="T9" fmla="*/ T8 w 564"/>
                              <a:gd name="T10" fmla="+- 0 1133 285"/>
                              <a:gd name="T11" fmla="*/ 1133 h 870"/>
                              <a:gd name="T12" fmla="+- 0 7249 6685"/>
                              <a:gd name="T13" fmla="*/ T12 w 564"/>
                              <a:gd name="T14" fmla="+- 0 305 285"/>
                              <a:gd name="T15" fmla="*/ 305 h 870"/>
                              <a:gd name="T16" fmla="+- 0 7208 6685"/>
                              <a:gd name="T17" fmla="*/ T16 w 564"/>
                              <a:gd name="T18" fmla="+- 0 293 285"/>
                              <a:gd name="T19" fmla="*/ 293 h 870"/>
                              <a:gd name="T20" fmla="+- 0 7123 6685"/>
                              <a:gd name="T21" fmla="*/ T20 w 564"/>
                              <a:gd name="T22" fmla="+- 0 285 285"/>
                              <a:gd name="T23" fmla="*/ 285 h 870"/>
                              <a:gd name="T24" fmla="+- 0 7037 6685"/>
                              <a:gd name="T25" fmla="*/ T24 w 564"/>
                              <a:gd name="T26" fmla="+- 0 293 285"/>
                              <a:gd name="T27" fmla="*/ 293 h 870"/>
                              <a:gd name="T28" fmla="+- 0 6955 6685"/>
                              <a:gd name="T29" fmla="*/ T28 w 564"/>
                              <a:gd name="T30" fmla="+- 0 318 285"/>
                              <a:gd name="T31" fmla="*/ 318 h 870"/>
                              <a:gd name="T32" fmla="+- 0 6880 6685"/>
                              <a:gd name="T33" fmla="*/ T32 w 564"/>
                              <a:gd name="T34" fmla="+- 0 358 285"/>
                              <a:gd name="T35" fmla="*/ 358 h 870"/>
                              <a:gd name="T36" fmla="+- 0 6813 6685"/>
                              <a:gd name="T37" fmla="*/ T36 w 564"/>
                              <a:gd name="T38" fmla="+- 0 412 285"/>
                              <a:gd name="T39" fmla="*/ 412 h 870"/>
                              <a:gd name="T40" fmla="+- 0 6759 6685"/>
                              <a:gd name="T41" fmla="*/ T40 w 564"/>
                              <a:gd name="T42" fmla="+- 0 478 285"/>
                              <a:gd name="T43" fmla="*/ 478 h 870"/>
                              <a:gd name="T44" fmla="+- 0 6719 6685"/>
                              <a:gd name="T45" fmla="*/ T44 w 564"/>
                              <a:gd name="T46" fmla="+- 0 553 285"/>
                              <a:gd name="T47" fmla="*/ 553 h 870"/>
                              <a:gd name="T48" fmla="+- 0 6694 6685"/>
                              <a:gd name="T49" fmla="*/ T48 w 564"/>
                              <a:gd name="T50" fmla="+- 0 634 285"/>
                              <a:gd name="T51" fmla="*/ 634 h 870"/>
                              <a:gd name="T52" fmla="+- 0 6685 6685"/>
                              <a:gd name="T53" fmla="*/ T52 w 564"/>
                              <a:gd name="T54" fmla="+- 0 719 285"/>
                              <a:gd name="T55" fmla="*/ 719 h 870"/>
                              <a:gd name="T56" fmla="+- 0 6694 6685"/>
                              <a:gd name="T57" fmla="*/ T56 w 564"/>
                              <a:gd name="T58" fmla="+- 0 805 285"/>
                              <a:gd name="T59" fmla="*/ 805 h 870"/>
                              <a:gd name="T60" fmla="+- 0 6719 6685"/>
                              <a:gd name="T61" fmla="*/ T60 w 564"/>
                              <a:gd name="T62" fmla="+- 0 886 285"/>
                              <a:gd name="T63" fmla="*/ 886 h 870"/>
                              <a:gd name="T64" fmla="+- 0 6759 6685"/>
                              <a:gd name="T65" fmla="*/ T64 w 564"/>
                              <a:gd name="T66" fmla="+- 0 960 285"/>
                              <a:gd name="T67" fmla="*/ 960 h 870"/>
                              <a:gd name="T68" fmla="+- 0 6813 6685"/>
                              <a:gd name="T69" fmla="*/ T68 w 564"/>
                              <a:gd name="T70" fmla="+- 0 1027 285"/>
                              <a:gd name="T71" fmla="*/ 1027 h 870"/>
                              <a:gd name="T72" fmla="+- 0 6880 6685"/>
                              <a:gd name="T73" fmla="*/ T72 w 564"/>
                              <a:gd name="T74" fmla="+- 0 1081 285"/>
                              <a:gd name="T75" fmla="*/ 1081 h 870"/>
                              <a:gd name="T76" fmla="+- 0 6955 6685"/>
                              <a:gd name="T77" fmla="*/ T76 w 564"/>
                              <a:gd name="T78" fmla="+- 0 1121 285"/>
                              <a:gd name="T79" fmla="*/ 1121 h 870"/>
                              <a:gd name="T80" fmla="+- 0 7037 6685"/>
                              <a:gd name="T81" fmla="*/ T80 w 564"/>
                              <a:gd name="T82" fmla="+- 0 1145 285"/>
                              <a:gd name="T83" fmla="*/ 1145 h 870"/>
                              <a:gd name="T84" fmla="+- 0 7123 6685"/>
                              <a:gd name="T85" fmla="*/ T84 w 564"/>
                              <a:gd name="T86" fmla="+- 0 1154 285"/>
                              <a:gd name="T87" fmla="*/ 115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8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4" y="848"/>
                                </a:lnTo>
                                <a:lnTo>
                                  <a:pt x="564" y="20"/>
                                </a:lnTo>
                                <a:lnTo>
                                  <a:pt x="523" y="8"/>
                                </a:lnTo>
                                <a:lnTo>
                                  <a:pt x="438" y="0"/>
                                </a:ln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4" y="193"/>
                                </a:lnTo>
                                <a:lnTo>
                                  <a:pt x="34" y="268"/>
                                </a:lnTo>
                                <a:lnTo>
                                  <a:pt x="9" y="349"/>
                                </a:lnTo>
                                <a:lnTo>
                                  <a:pt x="0" y="434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8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" name="Freeform 1492"/>
                        <wps:cNvSpPr>
                          <a:spLocks/>
                        </wps:cNvSpPr>
                        <wps:spPr bwMode="auto">
                          <a:xfrm>
                            <a:off x="5061" y="667"/>
                            <a:ext cx="986" cy="1513"/>
                          </a:xfrm>
                          <a:custGeom>
                            <a:avLst/>
                            <a:gdLst>
                              <a:gd name="T0" fmla="+- 0 5760 5062"/>
                              <a:gd name="T1" fmla="*/ T0 w 986"/>
                              <a:gd name="T2" fmla="+- 0 2180 667"/>
                              <a:gd name="T3" fmla="*/ 2180 h 1513"/>
                              <a:gd name="T4" fmla="+- 0 5843 5062"/>
                              <a:gd name="T5" fmla="*/ T4 w 986"/>
                              <a:gd name="T6" fmla="+- 0 2094 667"/>
                              <a:gd name="T7" fmla="*/ 2094 h 1513"/>
                              <a:gd name="T8" fmla="+- 0 5890 5062"/>
                              <a:gd name="T9" fmla="*/ T8 w 986"/>
                              <a:gd name="T10" fmla="+- 0 2034 667"/>
                              <a:gd name="T11" fmla="*/ 2034 h 1513"/>
                              <a:gd name="T12" fmla="+- 0 5931 5062"/>
                              <a:gd name="T13" fmla="*/ T12 w 986"/>
                              <a:gd name="T14" fmla="+- 0 1970 667"/>
                              <a:gd name="T15" fmla="*/ 1970 h 1513"/>
                              <a:gd name="T16" fmla="+- 0 5966 5062"/>
                              <a:gd name="T17" fmla="*/ T16 w 986"/>
                              <a:gd name="T18" fmla="+- 0 1903 667"/>
                              <a:gd name="T19" fmla="*/ 1903 h 1513"/>
                              <a:gd name="T20" fmla="+- 0 5995 5062"/>
                              <a:gd name="T21" fmla="*/ T20 w 986"/>
                              <a:gd name="T22" fmla="+- 0 1834 667"/>
                              <a:gd name="T23" fmla="*/ 1834 h 1513"/>
                              <a:gd name="T24" fmla="+- 0 6018 5062"/>
                              <a:gd name="T25" fmla="*/ T24 w 986"/>
                              <a:gd name="T26" fmla="+- 0 1762 667"/>
                              <a:gd name="T27" fmla="*/ 1762 h 1513"/>
                              <a:gd name="T28" fmla="+- 0 6034 5062"/>
                              <a:gd name="T29" fmla="*/ T28 w 986"/>
                              <a:gd name="T30" fmla="+- 0 1688 667"/>
                              <a:gd name="T31" fmla="*/ 1688 h 1513"/>
                              <a:gd name="T32" fmla="+- 0 6044 5062"/>
                              <a:gd name="T33" fmla="*/ T32 w 986"/>
                              <a:gd name="T34" fmla="+- 0 1613 667"/>
                              <a:gd name="T35" fmla="*/ 1613 h 1513"/>
                              <a:gd name="T36" fmla="+- 0 6048 5062"/>
                              <a:gd name="T37" fmla="*/ T36 w 986"/>
                              <a:gd name="T38" fmla="+- 0 1536 667"/>
                              <a:gd name="T39" fmla="*/ 1536 h 1513"/>
                              <a:gd name="T40" fmla="+- 0 6044 5062"/>
                              <a:gd name="T41" fmla="*/ T40 w 986"/>
                              <a:gd name="T42" fmla="+- 0 1460 667"/>
                              <a:gd name="T43" fmla="*/ 1460 h 1513"/>
                              <a:gd name="T44" fmla="+- 0 6034 5062"/>
                              <a:gd name="T45" fmla="*/ T44 w 986"/>
                              <a:gd name="T46" fmla="+- 0 1384 667"/>
                              <a:gd name="T47" fmla="*/ 1384 h 1513"/>
                              <a:gd name="T48" fmla="+- 0 6018 5062"/>
                              <a:gd name="T49" fmla="*/ T48 w 986"/>
                              <a:gd name="T50" fmla="+- 0 1311 667"/>
                              <a:gd name="T51" fmla="*/ 1311 h 1513"/>
                              <a:gd name="T52" fmla="+- 0 5995 5062"/>
                              <a:gd name="T53" fmla="*/ T52 w 986"/>
                              <a:gd name="T54" fmla="+- 0 1239 667"/>
                              <a:gd name="T55" fmla="*/ 1239 h 1513"/>
                              <a:gd name="T56" fmla="+- 0 5966 5062"/>
                              <a:gd name="T57" fmla="*/ T56 w 986"/>
                              <a:gd name="T58" fmla="+- 0 1169 667"/>
                              <a:gd name="T59" fmla="*/ 1169 h 1513"/>
                              <a:gd name="T60" fmla="+- 0 5931 5062"/>
                              <a:gd name="T61" fmla="*/ T60 w 986"/>
                              <a:gd name="T62" fmla="+- 0 1102 667"/>
                              <a:gd name="T63" fmla="*/ 1102 h 1513"/>
                              <a:gd name="T64" fmla="+- 0 5890 5062"/>
                              <a:gd name="T65" fmla="*/ T64 w 986"/>
                              <a:gd name="T66" fmla="+- 0 1038 667"/>
                              <a:gd name="T67" fmla="*/ 1038 h 1513"/>
                              <a:gd name="T68" fmla="+- 0 5843 5062"/>
                              <a:gd name="T69" fmla="*/ T68 w 986"/>
                              <a:gd name="T70" fmla="+- 0 978 667"/>
                              <a:gd name="T71" fmla="*/ 978 h 1513"/>
                              <a:gd name="T72" fmla="+- 0 5792 5062"/>
                              <a:gd name="T73" fmla="*/ T72 w 986"/>
                              <a:gd name="T74" fmla="+- 0 922 667"/>
                              <a:gd name="T75" fmla="*/ 922 h 1513"/>
                              <a:gd name="T76" fmla="+- 0 5735 5062"/>
                              <a:gd name="T77" fmla="*/ T76 w 986"/>
                              <a:gd name="T78" fmla="+- 0 870 667"/>
                              <a:gd name="T79" fmla="*/ 870 h 1513"/>
                              <a:gd name="T80" fmla="+- 0 5674 5062"/>
                              <a:gd name="T81" fmla="*/ T80 w 986"/>
                              <a:gd name="T82" fmla="+- 0 824 667"/>
                              <a:gd name="T83" fmla="*/ 824 h 1513"/>
                              <a:gd name="T84" fmla="+- 0 5610 5062"/>
                              <a:gd name="T85" fmla="*/ T84 w 986"/>
                              <a:gd name="T86" fmla="+- 0 783 667"/>
                              <a:gd name="T87" fmla="*/ 783 h 1513"/>
                              <a:gd name="T88" fmla="+- 0 5542 5062"/>
                              <a:gd name="T89" fmla="*/ T88 w 986"/>
                              <a:gd name="T90" fmla="+- 0 748 667"/>
                              <a:gd name="T91" fmla="*/ 748 h 1513"/>
                              <a:gd name="T92" fmla="+- 0 5472 5062"/>
                              <a:gd name="T93" fmla="*/ T92 w 986"/>
                              <a:gd name="T94" fmla="+- 0 720 667"/>
                              <a:gd name="T95" fmla="*/ 720 h 1513"/>
                              <a:gd name="T96" fmla="+- 0 5400 5062"/>
                              <a:gd name="T97" fmla="*/ T96 w 986"/>
                              <a:gd name="T98" fmla="+- 0 697 667"/>
                              <a:gd name="T99" fmla="*/ 697 h 1513"/>
                              <a:gd name="T100" fmla="+- 0 5326 5062"/>
                              <a:gd name="T101" fmla="*/ T100 w 986"/>
                              <a:gd name="T102" fmla="+- 0 680 667"/>
                              <a:gd name="T103" fmla="*/ 680 h 1513"/>
                              <a:gd name="T104" fmla="+- 0 5250 5062"/>
                              <a:gd name="T105" fmla="*/ T104 w 986"/>
                              <a:gd name="T106" fmla="+- 0 670 667"/>
                              <a:gd name="T107" fmla="*/ 670 h 1513"/>
                              <a:gd name="T108" fmla="+- 0 5173 5062"/>
                              <a:gd name="T109" fmla="*/ T108 w 986"/>
                              <a:gd name="T110" fmla="+- 0 667 667"/>
                              <a:gd name="T111" fmla="*/ 667 h 1513"/>
                              <a:gd name="T112" fmla="+- 0 5096 5062"/>
                              <a:gd name="T113" fmla="*/ T112 w 986"/>
                              <a:gd name="T114" fmla="+- 0 670 667"/>
                              <a:gd name="T115" fmla="*/ 670 h 1513"/>
                              <a:gd name="T116" fmla="+- 0 5062 5062"/>
                              <a:gd name="T117" fmla="*/ T116 w 986"/>
                              <a:gd name="T118" fmla="+- 0 675 667"/>
                              <a:gd name="T119" fmla="*/ 675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8" y="1513"/>
                                </a:moveTo>
                                <a:lnTo>
                                  <a:pt x="781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9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6" y="1095"/>
                                </a:lnTo>
                                <a:lnTo>
                                  <a:pt x="972" y="1021"/>
                                </a:lnTo>
                                <a:lnTo>
                                  <a:pt x="982" y="946"/>
                                </a:lnTo>
                                <a:lnTo>
                                  <a:pt x="986" y="869"/>
                                </a:lnTo>
                                <a:lnTo>
                                  <a:pt x="982" y="793"/>
                                </a:lnTo>
                                <a:lnTo>
                                  <a:pt x="972" y="717"/>
                                </a:lnTo>
                                <a:lnTo>
                                  <a:pt x="956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9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1" y="311"/>
                                </a:lnTo>
                                <a:lnTo>
                                  <a:pt x="730" y="255"/>
                                </a:lnTo>
                                <a:lnTo>
                                  <a:pt x="673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8" y="116"/>
                                </a:lnTo>
                                <a:lnTo>
                                  <a:pt x="480" y="81"/>
                                </a:lnTo>
                                <a:lnTo>
                                  <a:pt x="410" y="53"/>
                                </a:lnTo>
                                <a:lnTo>
                                  <a:pt x="338" y="30"/>
                                </a:lnTo>
                                <a:lnTo>
                                  <a:pt x="264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Freeform 1491"/>
                        <wps:cNvSpPr>
                          <a:spLocks/>
                        </wps:cNvSpPr>
                        <wps:spPr bwMode="auto">
                          <a:xfrm>
                            <a:off x="5061" y="1101"/>
                            <a:ext cx="549" cy="870"/>
                          </a:xfrm>
                          <a:custGeom>
                            <a:avLst/>
                            <a:gdLst>
                              <a:gd name="T0" fmla="+- 0 5173 5062"/>
                              <a:gd name="T1" fmla="*/ T0 w 549"/>
                              <a:gd name="T2" fmla="+- 0 1102 1102"/>
                              <a:gd name="T3" fmla="*/ 1102 h 870"/>
                              <a:gd name="T4" fmla="+- 0 5087 5062"/>
                              <a:gd name="T5" fmla="*/ T4 w 549"/>
                              <a:gd name="T6" fmla="+- 0 1110 1102"/>
                              <a:gd name="T7" fmla="*/ 1110 h 870"/>
                              <a:gd name="T8" fmla="+- 0 5062 5062"/>
                              <a:gd name="T9" fmla="*/ T8 w 549"/>
                              <a:gd name="T10" fmla="+- 0 1118 1102"/>
                              <a:gd name="T11" fmla="*/ 1118 h 870"/>
                              <a:gd name="T12" fmla="+- 0 5062 5062"/>
                              <a:gd name="T13" fmla="*/ T12 w 549"/>
                              <a:gd name="T14" fmla="+- 0 1955 1102"/>
                              <a:gd name="T15" fmla="*/ 1955 h 870"/>
                              <a:gd name="T16" fmla="+- 0 5087 5062"/>
                              <a:gd name="T17" fmla="*/ T16 w 549"/>
                              <a:gd name="T18" fmla="+- 0 1962 1102"/>
                              <a:gd name="T19" fmla="*/ 1962 h 870"/>
                              <a:gd name="T20" fmla="+- 0 5173 5062"/>
                              <a:gd name="T21" fmla="*/ T20 w 549"/>
                              <a:gd name="T22" fmla="+- 0 1971 1102"/>
                              <a:gd name="T23" fmla="*/ 1971 h 870"/>
                              <a:gd name="T24" fmla="+- 0 5259 5062"/>
                              <a:gd name="T25" fmla="*/ T24 w 549"/>
                              <a:gd name="T26" fmla="+- 0 1962 1102"/>
                              <a:gd name="T27" fmla="*/ 1962 h 870"/>
                              <a:gd name="T28" fmla="+- 0 5340 5062"/>
                              <a:gd name="T29" fmla="*/ T28 w 549"/>
                              <a:gd name="T30" fmla="+- 0 1938 1102"/>
                              <a:gd name="T31" fmla="*/ 1938 h 870"/>
                              <a:gd name="T32" fmla="+- 0 5416 5062"/>
                              <a:gd name="T33" fmla="*/ T32 w 549"/>
                              <a:gd name="T34" fmla="+- 0 1898 1102"/>
                              <a:gd name="T35" fmla="*/ 1898 h 870"/>
                              <a:gd name="T36" fmla="+- 0 5482 5062"/>
                              <a:gd name="T37" fmla="*/ T36 w 549"/>
                              <a:gd name="T38" fmla="+- 0 1843 1102"/>
                              <a:gd name="T39" fmla="*/ 1843 h 870"/>
                              <a:gd name="T40" fmla="+- 0 5537 5062"/>
                              <a:gd name="T41" fmla="*/ T40 w 549"/>
                              <a:gd name="T42" fmla="+- 0 1777 1102"/>
                              <a:gd name="T43" fmla="*/ 1777 h 870"/>
                              <a:gd name="T44" fmla="+- 0 5577 5062"/>
                              <a:gd name="T45" fmla="*/ T44 w 549"/>
                              <a:gd name="T46" fmla="+- 0 1702 1102"/>
                              <a:gd name="T47" fmla="*/ 1702 h 870"/>
                              <a:gd name="T48" fmla="+- 0 5602 5062"/>
                              <a:gd name="T49" fmla="*/ T48 w 549"/>
                              <a:gd name="T50" fmla="+- 0 1621 1102"/>
                              <a:gd name="T51" fmla="*/ 1621 h 870"/>
                              <a:gd name="T52" fmla="+- 0 5610 5062"/>
                              <a:gd name="T53" fmla="*/ T52 w 549"/>
                              <a:gd name="T54" fmla="+- 0 1536 1102"/>
                              <a:gd name="T55" fmla="*/ 1536 h 870"/>
                              <a:gd name="T56" fmla="+- 0 5602 5062"/>
                              <a:gd name="T57" fmla="*/ T56 w 549"/>
                              <a:gd name="T58" fmla="+- 0 1451 1102"/>
                              <a:gd name="T59" fmla="*/ 1451 h 870"/>
                              <a:gd name="T60" fmla="+- 0 5577 5062"/>
                              <a:gd name="T61" fmla="*/ T60 w 549"/>
                              <a:gd name="T62" fmla="+- 0 1370 1102"/>
                              <a:gd name="T63" fmla="*/ 1370 h 870"/>
                              <a:gd name="T64" fmla="+- 0 5537 5062"/>
                              <a:gd name="T65" fmla="*/ T64 w 549"/>
                              <a:gd name="T66" fmla="+- 0 1295 1102"/>
                              <a:gd name="T67" fmla="*/ 1295 h 870"/>
                              <a:gd name="T68" fmla="+- 0 5482 5062"/>
                              <a:gd name="T69" fmla="*/ T68 w 549"/>
                              <a:gd name="T70" fmla="+- 0 1229 1102"/>
                              <a:gd name="T71" fmla="*/ 1229 h 870"/>
                              <a:gd name="T72" fmla="+- 0 5416 5062"/>
                              <a:gd name="T73" fmla="*/ T72 w 549"/>
                              <a:gd name="T74" fmla="+- 0 1175 1102"/>
                              <a:gd name="T75" fmla="*/ 1175 h 870"/>
                              <a:gd name="T76" fmla="+- 0 5340 5062"/>
                              <a:gd name="T77" fmla="*/ T76 w 549"/>
                              <a:gd name="T78" fmla="+- 0 1135 1102"/>
                              <a:gd name="T79" fmla="*/ 1135 h 870"/>
                              <a:gd name="T80" fmla="+- 0 5259 5062"/>
                              <a:gd name="T81" fmla="*/ T80 w 549"/>
                              <a:gd name="T82" fmla="+- 0 1110 1102"/>
                              <a:gd name="T83" fmla="*/ 1110 h 870"/>
                              <a:gd name="T84" fmla="+- 0 5173 5062"/>
                              <a:gd name="T85" fmla="*/ T84 w 549"/>
                              <a:gd name="T86" fmla="+- 0 1102 1102"/>
                              <a:gd name="T87" fmla="*/ 1102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7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8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" name="Freeform 1490"/>
                        <wps:cNvSpPr>
                          <a:spLocks/>
                        </wps:cNvSpPr>
                        <wps:spPr bwMode="auto">
                          <a:xfrm>
                            <a:off x="5061" y="1101"/>
                            <a:ext cx="549" cy="870"/>
                          </a:xfrm>
                          <a:custGeom>
                            <a:avLst/>
                            <a:gdLst>
                              <a:gd name="T0" fmla="+- 0 5173 5062"/>
                              <a:gd name="T1" fmla="*/ T0 w 549"/>
                              <a:gd name="T2" fmla="+- 0 1971 1102"/>
                              <a:gd name="T3" fmla="*/ 1971 h 870"/>
                              <a:gd name="T4" fmla="+- 0 5259 5062"/>
                              <a:gd name="T5" fmla="*/ T4 w 549"/>
                              <a:gd name="T6" fmla="+- 0 1962 1102"/>
                              <a:gd name="T7" fmla="*/ 1962 h 870"/>
                              <a:gd name="T8" fmla="+- 0 5340 5062"/>
                              <a:gd name="T9" fmla="*/ T8 w 549"/>
                              <a:gd name="T10" fmla="+- 0 1938 1102"/>
                              <a:gd name="T11" fmla="*/ 1938 h 870"/>
                              <a:gd name="T12" fmla="+- 0 5416 5062"/>
                              <a:gd name="T13" fmla="*/ T12 w 549"/>
                              <a:gd name="T14" fmla="+- 0 1898 1102"/>
                              <a:gd name="T15" fmla="*/ 1898 h 870"/>
                              <a:gd name="T16" fmla="+- 0 5482 5062"/>
                              <a:gd name="T17" fmla="*/ T16 w 549"/>
                              <a:gd name="T18" fmla="+- 0 1843 1102"/>
                              <a:gd name="T19" fmla="*/ 1843 h 870"/>
                              <a:gd name="T20" fmla="+- 0 5537 5062"/>
                              <a:gd name="T21" fmla="*/ T20 w 549"/>
                              <a:gd name="T22" fmla="+- 0 1777 1102"/>
                              <a:gd name="T23" fmla="*/ 1777 h 870"/>
                              <a:gd name="T24" fmla="+- 0 5577 5062"/>
                              <a:gd name="T25" fmla="*/ T24 w 549"/>
                              <a:gd name="T26" fmla="+- 0 1702 1102"/>
                              <a:gd name="T27" fmla="*/ 1702 h 870"/>
                              <a:gd name="T28" fmla="+- 0 5602 5062"/>
                              <a:gd name="T29" fmla="*/ T28 w 549"/>
                              <a:gd name="T30" fmla="+- 0 1621 1102"/>
                              <a:gd name="T31" fmla="*/ 1621 h 870"/>
                              <a:gd name="T32" fmla="+- 0 5610 5062"/>
                              <a:gd name="T33" fmla="*/ T32 w 549"/>
                              <a:gd name="T34" fmla="+- 0 1536 1102"/>
                              <a:gd name="T35" fmla="*/ 1536 h 870"/>
                              <a:gd name="T36" fmla="+- 0 5602 5062"/>
                              <a:gd name="T37" fmla="*/ T36 w 549"/>
                              <a:gd name="T38" fmla="+- 0 1451 1102"/>
                              <a:gd name="T39" fmla="*/ 1451 h 870"/>
                              <a:gd name="T40" fmla="+- 0 5577 5062"/>
                              <a:gd name="T41" fmla="*/ T40 w 549"/>
                              <a:gd name="T42" fmla="+- 0 1370 1102"/>
                              <a:gd name="T43" fmla="*/ 1370 h 870"/>
                              <a:gd name="T44" fmla="+- 0 5537 5062"/>
                              <a:gd name="T45" fmla="*/ T44 w 549"/>
                              <a:gd name="T46" fmla="+- 0 1295 1102"/>
                              <a:gd name="T47" fmla="*/ 1295 h 870"/>
                              <a:gd name="T48" fmla="+- 0 5482 5062"/>
                              <a:gd name="T49" fmla="*/ T48 w 549"/>
                              <a:gd name="T50" fmla="+- 0 1229 1102"/>
                              <a:gd name="T51" fmla="*/ 1229 h 870"/>
                              <a:gd name="T52" fmla="+- 0 5416 5062"/>
                              <a:gd name="T53" fmla="*/ T52 w 549"/>
                              <a:gd name="T54" fmla="+- 0 1175 1102"/>
                              <a:gd name="T55" fmla="*/ 1175 h 870"/>
                              <a:gd name="T56" fmla="+- 0 5340 5062"/>
                              <a:gd name="T57" fmla="*/ T56 w 549"/>
                              <a:gd name="T58" fmla="+- 0 1135 1102"/>
                              <a:gd name="T59" fmla="*/ 1135 h 870"/>
                              <a:gd name="T60" fmla="+- 0 5259 5062"/>
                              <a:gd name="T61" fmla="*/ T60 w 549"/>
                              <a:gd name="T62" fmla="+- 0 1110 1102"/>
                              <a:gd name="T63" fmla="*/ 1110 h 870"/>
                              <a:gd name="T64" fmla="+- 0 5173 5062"/>
                              <a:gd name="T65" fmla="*/ T64 w 549"/>
                              <a:gd name="T66" fmla="+- 0 1102 1102"/>
                              <a:gd name="T67" fmla="*/ 1102 h 870"/>
                              <a:gd name="T68" fmla="+- 0 5087 5062"/>
                              <a:gd name="T69" fmla="*/ T68 w 549"/>
                              <a:gd name="T70" fmla="+- 0 1110 1102"/>
                              <a:gd name="T71" fmla="*/ 1110 h 870"/>
                              <a:gd name="T72" fmla="+- 0 5062 5062"/>
                              <a:gd name="T73" fmla="*/ T72 w 549"/>
                              <a:gd name="T74" fmla="+- 0 1118 1102"/>
                              <a:gd name="T75" fmla="*/ 1118 h 870"/>
                              <a:gd name="T76" fmla="+- 0 5062 5062"/>
                              <a:gd name="T77" fmla="*/ T76 w 549"/>
                              <a:gd name="T78" fmla="+- 0 1955 1102"/>
                              <a:gd name="T79" fmla="*/ 1955 h 870"/>
                              <a:gd name="T80" fmla="+- 0 5087 5062"/>
                              <a:gd name="T81" fmla="*/ T80 w 549"/>
                              <a:gd name="T82" fmla="+- 0 1962 1102"/>
                              <a:gd name="T83" fmla="*/ 1962 h 870"/>
                              <a:gd name="T84" fmla="+- 0 5173 5062"/>
                              <a:gd name="T85" fmla="*/ T84 w 549"/>
                              <a:gd name="T86" fmla="+- 0 1971 1102"/>
                              <a:gd name="T87" fmla="*/ 197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7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8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AutoShape 1489"/>
                        <wps:cNvSpPr>
                          <a:spLocks/>
                        </wps:cNvSpPr>
                        <wps:spPr bwMode="auto">
                          <a:xfrm>
                            <a:off x="2160" y="-4348"/>
                            <a:ext cx="9354" cy="8794"/>
                          </a:xfrm>
                          <a:custGeom>
                            <a:avLst/>
                            <a:gdLst>
                              <a:gd name="T0" fmla="+- 0 5714 2160"/>
                              <a:gd name="T1" fmla="*/ T0 w 9354"/>
                              <a:gd name="T2" fmla="+- 0 1443 -4347"/>
                              <a:gd name="T3" fmla="*/ 1443 h 8794"/>
                              <a:gd name="T4" fmla="+- 0 5791 2160"/>
                              <a:gd name="T5" fmla="*/ T4 w 9354"/>
                              <a:gd name="T6" fmla="+- 0 1440 -4347"/>
                              <a:gd name="T7" fmla="*/ 1440 h 8794"/>
                              <a:gd name="T8" fmla="+- 0 5867 2160"/>
                              <a:gd name="T9" fmla="*/ T8 w 9354"/>
                              <a:gd name="T10" fmla="+- 0 1430 -4347"/>
                              <a:gd name="T11" fmla="*/ 1430 h 8794"/>
                              <a:gd name="T12" fmla="+- 0 5941 2160"/>
                              <a:gd name="T13" fmla="*/ T12 w 9354"/>
                              <a:gd name="T14" fmla="+- 0 1413 -4347"/>
                              <a:gd name="T15" fmla="*/ 1413 h 8794"/>
                              <a:gd name="T16" fmla="+- 0 6014 2160"/>
                              <a:gd name="T17" fmla="*/ T16 w 9354"/>
                              <a:gd name="T18" fmla="+- 0 1390 -4347"/>
                              <a:gd name="T19" fmla="*/ 1390 h 8794"/>
                              <a:gd name="T20" fmla="+- 0 6084 2160"/>
                              <a:gd name="T21" fmla="*/ T20 w 9354"/>
                              <a:gd name="T22" fmla="+- 0 1362 -4347"/>
                              <a:gd name="T23" fmla="*/ 1362 h 8794"/>
                              <a:gd name="T24" fmla="+- 0 6151 2160"/>
                              <a:gd name="T25" fmla="*/ T24 w 9354"/>
                              <a:gd name="T26" fmla="+- 0 1327 -4347"/>
                              <a:gd name="T27" fmla="*/ 1327 h 8794"/>
                              <a:gd name="T28" fmla="+- 0 6215 2160"/>
                              <a:gd name="T29" fmla="*/ T28 w 9354"/>
                              <a:gd name="T30" fmla="+- 0 1286 -4347"/>
                              <a:gd name="T31" fmla="*/ 1286 h 8794"/>
                              <a:gd name="T32" fmla="+- 0 6276 2160"/>
                              <a:gd name="T33" fmla="*/ T32 w 9354"/>
                              <a:gd name="T34" fmla="+- 0 1240 -4347"/>
                              <a:gd name="T35" fmla="*/ 1240 h 8794"/>
                              <a:gd name="T36" fmla="+- 0 6333 2160"/>
                              <a:gd name="T37" fmla="*/ T36 w 9354"/>
                              <a:gd name="T38" fmla="+- 0 1188 -4347"/>
                              <a:gd name="T39" fmla="*/ 1188 h 8794"/>
                              <a:gd name="T40" fmla="+- 0 6385 2160"/>
                              <a:gd name="T41" fmla="*/ T40 w 9354"/>
                              <a:gd name="T42" fmla="+- 0 1132 -4347"/>
                              <a:gd name="T43" fmla="*/ 1132 h 8794"/>
                              <a:gd name="T44" fmla="+- 0 6431 2160"/>
                              <a:gd name="T45" fmla="*/ T44 w 9354"/>
                              <a:gd name="T46" fmla="+- 0 1072 -4347"/>
                              <a:gd name="T47" fmla="*/ 1072 h 8794"/>
                              <a:gd name="T48" fmla="+- 0 6472 2160"/>
                              <a:gd name="T49" fmla="*/ T48 w 9354"/>
                              <a:gd name="T50" fmla="+- 0 1008 -4347"/>
                              <a:gd name="T51" fmla="*/ 1008 h 8794"/>
                              <a:gd name="T52" fmla="+- 0 6507 2160"/>
                              <a:gd name="T53" fmla="*/ T52 w 9354"/>
                              <a:gd name="T54" fmla="+- 0 941 -4347"/>
                              <a:gd name="T55" fmla="*/ 941 h 8794"/>
                              <a:gd name="T56" fmla="+- 0 6536 2160"/>
                              <a:gd name="T57" fmla="*/ T56 w 9354"/>
                              <a:gd name="T58" fmla="+- 0 871 -4347"/>
                              <a:gd name="T59" fmla="*/ 871 h 8794"/>
                              <a:gd name="T60" fmla="+- 0 6559 2160"/>
                              <a:gd name="T61" fmla="*/ T60 w 9354"/>
                              <a:gd name="T62" fmla="+- 0 799 -4347"/>
                              <a:gd name="T63" fmla="*/ 799 h 8794"/>
                              <a:gd name="T64" fmla="+- 0 6576 2160"/>
                              <a:gd name="T65" fmla="*/ T64 w 9354"/>
                              <a:gd name="T66" fmla="+- 0 726 -4347"/>
                              <a:gd name="T67" fmla="*/ 726 h 8794"/>
                              <a:gd name="T68" fmla="+- 0 6586 2160"/>
                              <a:gd name="T69" fmla="*/ T68 w 9354"/>
                              <a:gd name="T70" fmla="+- 0 650 -4347"/>
                              <a:gd name="T71" fmla="*/ 650 h 8794"/>
                              <a:gd name="T72" fmla="+- 0 6589 2160"/>
                              <a:gd name="T73" fmla="*/ T72 w 9354"/>
                              <a:gd name="T74" fmla="+- 0 574 -4347"/>
                              <a:gd name="T75" fmla="*/ 574 h 8794"/>
                              <a:gd name="T76" fmla="+- 0 6586 2160"/>
                              <a:gd name="T77" fmla="*/ T76 w 9354"/>
                              <a:gd name="T78" fmla="+- 0 497 -4347"/>
                              <a:gd name="T79" fmla="*/ 497 h 8794"/>
                              <a:gd name="T80" fmla="+- 0 6576 2160"/>
                              <a:gd name="T81" fmla="*/ T80 w 9354"/>
                              <a:gd name="T82" fmla="+- 0 422 -4347"/>
                              <a:gd name="T83" fmla="*/ 422 h 8794"/>
                              <a:gd name="T84" fmla="+- 0 6559 2160"/>
                              <a:gd name="T85" fmla="*/ T84 w 9354"/>
                              <a:gd name="T86" fmla="+- 0 348 -4347"/>
                              <a:gd name="T87" fmla="*/ 348 h 8794"/>
                              <a:gd name="T88" fmla="+- 0 6536 2160"/>
                              <a:gd name="T89" fmla="*/ T88 w 9354"/>
                              <a:gd name="T90" fmla="+- 0 276 -4347"/>
                              <a:gd name="T91" fmla="*/ 276 h 8794"/>
                              <a:gd name="T92" fmla="+- 0 6507 2160"/>
                              <a:gd name="T93" fmla="*/ T92 w 9354"/>
                              <a:gd name="T94" fmla="+- 0 207 -4347"/>
                              <a:gd name="T95" fmla="*/ 207 h 8794"/>
                              <a:gd name="T96" fmla="+- 0 6472 2160"/>
                              <a:gd name="T97" fmla="*/ T96 w 9354"/>
                              <a:gd name="T98" fmla="+- 0 140 -4347"/>
                              <a:gd name="T99" fmla="*/ 140 h 8794"/>
                              <a:gd name="T100" fmla="+- 0 6431 2160"/>
                              <a:gd name="T101" fmla="*/ T100 w 9354"/>
                              <a:gd name="T102" fmla="+- 0 76 -4347"/>
                              <a:gd name="T103" fmla="*/ 76 h 8794"/>
                              <a:gd name="T104" fmla="+- 0 6385 2160"/>
                              <a:gd name="T105" fmla="*/ T104 w 9354"/>
                              <a:gd name="T106" fmla="+- 0 16 -4347"/>
                              <a:gd name="T107" fmla="*/ 16 h 8794"/>
                              <a:gd name="T108" fmla="+- 0 6377 2160"/>
                              <a:gd name="T109" fmla="*/ T108 w 9354"/>
                              <a:gd name="T110" fmla="+- 0 7 -4347"/>
                              <a:gd name="T111" fmla="*/ 7 h 8794"/>
                              <a:gd name="T112" fmla="+- 0 5062 2160"/>
                              <a:gd name="T113" fmla="*/ T112 w 9354"/>
                              <a:gd name="T114" fmla="+- 0 1151 -4347"/>
                              <a:gd name="T115" fmla="*/ 1151 h 8794"/>
                              <a:gd name="T116" fmla="+- 0 5096 2160"/>
                              <a:gd name="T117" fmla="*/ T116 w 9354"/>
                              <a:gd name="T118" fmla="+- 0 1188 -4347"/>
                              <a:gd name="T119" fmla="*/ 1188 h 8794"/>
                              <a:gd name="T120" fmla="+- 0 5153 2160"/>
                              <a:gd name="T121" fmla="*/ T120 w 9354"/>
                              <a:gd name="T122" fmla="+- 0 1240 -4347"/>
                              <a:gd name="T123" fmla="*/ 1240 h 8794"/>
                              <a:gd name="T124" fmla="+- 0 5213 2160"/>
                              <a:gd name="T125" fmla="*/ T124 w 9354"/>
                              <a:gd name="T126" fmla="+- 0 1286 -4347"/>
                              <a:gd name="T127" fmla="*/ 1286 h 8794"/>
                              <a:gd name="T128" fmla="+- 0 5278 2160"/>
                              <a:gd name="T129" fmla="*/ T128 w 9354"/>
                              <a:gd name="T130" fmla="+- 0 1327 -4347"/>
                              <a:gd name="T131" fmla="*/ 1327 h 8794"/>
                              <a:gd name="T132" fmla="+- 0 5345 2160"/>
                              <a:gd name="T133" fmla="*/ T132 w 9354"/>
                              <a:gd name="T134" fmla="+- 0 1362 -4347"/>
                              <a:gd name="T135" fmla="*/ 1362 h 8794"/>
                              <a:gd name="T136" fmla="+- 0 5415 2160"/>
                              <a:gd name="T137" fmla="*/ T136 w 9354"/>
                              <a:gd name="T138" fmla="+- 0 1390 -4347"/>
                              <a:gd name="T139" fmla="*/ 1390 h 8794"/>
                              <a:gd name="T140" fmla="+- 0 5487 2160"/>
                              <a:gd name="T141" fmla="*/ T140 w 9354"/>
                              <a:gd name="T142" fmla="+- 0 1413 -4347"/>
                              <a:gd name="T143" fmla="*/ 1413 h 8794"/>
                              <a:gd name="T144" fmla="+- 0 5562 2160"/>
                              <a:gd name="T145" fmla="*/ T144 w 9354"/>
                              <a:gd name="T146" fmla="+- 0 1430 -4347"/>
                              <a:gd name="T147" fmla="*/ 1430 h 8794"/>
                              <a:gd name="T148" fmla="+- 0 5638 2160"/>
                              <a:gd name="T149" fmla="*/ T148 w 9354"/>
                              <a:gd name="T150" fmla="+- 0 1440 -4347"/>
                              <a:gd name="T151" fmla="*/ 1440 h 8794"/>
                              <a:gd name="T152" fmla="+- 0 5714 2160"/>
                              <a:gd name="T153" fmla="*/ T152 w 9354"/>
                              <a:gd name="T154" fmla="+- 0 1443 -4347"/>
                              <a:gd name="T155" fmla="*/ 1443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3554" y="5790"/>
                                </a:moveTo>
                                <a:lnTo>
                                  <a:pt x="3631" y="5787"/>
                                </a:lnTo>
                                <a:lnTo>
                                  <a:pt x="3707" y="5777"/>
                                </a:lnTo>
                                <a:lnTo>
                                  <a:pt x="3781" y="5760"/>
                                </a:lnTo>
                                <a:lnTo>
                                  <a:pt x="3854" y="5737"/>
                                </a:lnTo>
                                <a:lnTo>
                                  <a:pt x="3924" y="5709"/>
                                </a:lnTo>
                                <a:lnTo>
                                  <a:pt x="3991" y="5674"/>
                                </a:lnTo>
                                <a:lnTo>
                                  <a:pt x="4055" y="5633"/>
                                </a:lnTo>
                                <a:lnTo>
                                  <a:pt x="4116" y="5587"/>
                                </a:lnTo>
                                <a:lnTo>
                                  <a:pt x="4173" y="5535"/>
                                </a:lnTo>
                                <a:lnTo>
                                  <a:pt x="4225" y="5479"/>
                                </a:lnTo>
                                <a:lnTo>
                                  <a:pt x="4271" y="5419"/>
                                </a:lnTo>
                                <a:lnTo>
                                  <a:pt x="4312" y="5355"/>
                                </a:lnTo>
                                <a:lnTo>
                                  <a:pt x="4347" y="5288"/>
                                </a:lnTo>
                                <a:lnTo>
                                  <a:pt x="4376" y="5218"/>
                                </a:lnTo>
                                <a:lnTo>
                                  <a:pt x="4399" y="5146"/>
                                </a:lnTo>
                                <a:lnTo>
                                  <a:pt x="4416" y="5073"/>
                                </a:lnTo>
                                <a:lnTo>
                                  <a:pt x="4426" y="4997"/>
                                </a:lnTo>
                                <a:lnTo>
                                  <a:pt x="4429" y="4921"/>
                                </a:lnTo>
                                <a:lnTo>
                                  <a:pt x="4426" y="4844"/>
                                </a:lnTo>
                                <a:lnTo>
                                  <a:pt x="4416" y="4769"/>
                                </a:lnTo>
                                <a:lnTo>
                                  <a:pt x="4399" y="4695"/>
                                </a:lnTo>
                                <a:lnTo>
                                  <a:pt x="4376" y="4623"/>
                                </a:lnTo>
                                <a:lnTo>
                                  <a:pt x="4347" y="4554"/>
                                </a:lnTo>
                                <a:lnTo>
                                  <a:pt x="4312" y="4487"/>
                                </a:lnTo>
                                <a:lnTo>
                                  <a:pt x="4271" y="4423"/>
                                </a:lnTo>
                                <a:lnTo>
                                  <a:pt x="4225" y="4363"/>
                                </a:lnTo>
                                <a:lnTo>
                                  <a:pt x="4217" y="4354"/>
                                </a:lnTo>
                                <a:moveTo>
                                  <a:pt x="2902" y="5498"/>
                                </a:moveTo>
                                <a:lnTo>
                                  <a:pt x="2936" y="5535"/>
                                </a:lnTo>
                                <a:lnTo>
                                  <a:pt x="2993" y="5587"/>
                                </a:lnTo>
                                <a:lnTo>
                                  <a:pt x="3053" y="5633"/>
                                </a:lnTo>
                                <a:lnTo>
                                  <a:pt x="3118" y="5674"/>
                                </a:lnTo>
                                <a:lnTo>
                                  <a:pt x="3185" y="5709"/>
                                </a:lnTo>
                                <a:lnTo>
                                  <a:pt x="3255" y="5737"/>
                                </a:lnTo>
                                <a:lnTo>
                                  <a:pt x="3327" y="5760"/>
                                </a:lnTo>
                                <a:lnTo>
                                  <a:pt x="3402" y="5777"/>
                                </a:lnTo>
                                <a:lnTo>
                                  <a:pt x="3478" y="5787"/>
                                </a:lnTo>
                                <a:lnTo>
                                  <a:pt x="3554" y="579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Freeform 1488"/>
                        <wps:cNvSpPr>
                          <a:spLocks/>
                        </wps:cNvSpPr>
                        <wps:spPr bwMode="auto">
                          <a:xfrm>
                            <a:off x="5277" y="139"/>
                            <a:ext cx="875" cy="870"/>
                          </a:xfrm>
                          <a:custGeom>
                            <a:avLst/>
                            <a:gdLst>
                              <a:gd name="T0" fmla="+- 0 5714 5277"/>
                              <a:gd name="T1" fmla="*/ T0 w 875"/>
                              <a:gd name="T2" fmla="+- 0 139 139"/>
                              <a:gd name="T3" fmla="*/ 139 h 870"/>
                              <a:gd name="T4" fmla="+- 0 5629 5277"/>
                              <a:gd name="T5" fmla="*/ T4 w 875"/>
                              <a:gd name="T6" fmla="+- 0 148 139"/>
                              <a:gd name="T7" fmla="*/ 148 h 870"/>
                              <a:gd name="T8" fmla="+- 0 5547 5277"/>
                              <a:gd name="T9" fmla="*/ T8 w 875"/>
                              <a:gd name="T10" fmla="+- 0 172 139"/>
                              <a:gd name="T11" fmla="*/ 172 h 870"/>
                              <a:gd name="T12" fmla="+- 0 5472 5277"/>
                              <a:gd name="T13" fmla="*/ T12 w 875"/>
                              <a:gd name="T14" fmla="+- 0 212 139"/>
                              <a:gd name="T15" fmla="*/ 212 h 870"/>
                              <a:gd name="T16" fmla="+- 0 5405 5277"/>
                              <a:gd name="T17" fmla="*/ T16 w 875"/>
                              <a:gd name="T18" fmla="+- 0 267 139"/>
                              <a:gd name="T19" fmla="*/ 267 h 870"/>
                              <a:gd name="T20" fmla="+- 0 5351 5277"/>
                              <a:gd name="T21" fmla="*/ T20 w 875"/>
                              <a:gd name="T22" fmla="+- 0 333 139"/>
                              <a:gd name="T23" fmla="*/ 333 h 870"/>
                              <a:gd name="T24" fmla="+- 0 5310 5277"/>
                              <a:gd name="T25" fmla="*/ T24 w 875"/>
                              <a:gd name="T26" fmla="+- 0 408 139"/>
                              <a:gd name="T27" fmla="*/ 408 h 870"/>
                              <a:gd name="T28" fmla="+- 0 5286 5277"/>
                              <a:gd name="T29" fmla="*/ T28 w 875"/>
                              <a:gd name="T30" fmla="+- 0 489 139"/>
                              <a:gd name="T31" fmla="*/ 489 h 870"/>
                              <a:gd name="T32" fmla="+- 0 5277 5277"/>
                              <a:gd name="T33" fmla="*/ T32 w 875"/>
                              <a:gd name="T34" fmla="+- 0 574 139"/>
                              <a:gd name="T35" fmla="*/ 574 h 870"/>
                              <a:gd name="T36" fmla="+- 0 5286 5277"/>
                              <a:gd name="T37" fmla="*/ T36 w 875"/>
                              <a:gd name="T38" fmla="+- 0 659 139"/>
                              <a:gd name="T39" fmla="*/ 659 h 870"/>
                              <a:gd name="T40" fmla="+- 0 5310 5277"/>
                              <a:gd name="T41" fmla="*/ T40 w 875"/>
                              <a:gd name="T42" fmla="+- 0 740 139"/>
                              <a:gd name="T43" fmla="*/ 740 h 870"/>
                              <a:gd name="T44" fmla="+- 0 5351 5277"/>
                              <a:gd name="T45" fmla="*/ T44 w 875"/>
                              <a:gd name="T46" fmla="+- 0 815 139"/>
                              <a:gd name="T47" fmla="*/ 815 h 870"/>
                              <a:gd name="T48" fmla="+- 0 5405 5277"/>
                              <a:gd name="T49" fmla="*/ T48 w 875"/>
                              <a:gd name="T50" fmla="+- 0 881 139"/>
                              <a:gd name="T51" fmla="*/ 881 h 870"/>
                              <a:gd name="T52" fmla="+- 0 5472 5277"/>
                              <a:gd name="T53" fmla="*/ T52 w 875"/>
                              <a:gd name="T54" fmla="+- 0 935 139"/>
                              <a:gd name="T55" fmla="*/ 935 h 870"/>
                              <a:gd name="T56" fmla="+- 0 5547 5277"/>
                              <a:gd name="T57" fmla="*/ T56 w 875"/>
                              <a:gd name="T58" fmla="+- 0 975 139"/>
                              <a:gd name="T59" fmla="*/ 975 h 870"/>
                              <a:gd name="T60" fmla="+- 0 5629 5277"/>
                              <a:gd name="T61" fmla="*/ T60 w 875"/>
                              <a:gd name="T62" fmla="+- 0 1000 139"/>
                              <a:gd name="T63" fmla="*/ 1000 h 870"/>
                              <a:gd name="T64" fmla="+- 0 5714 5277"/>
                              <a:gd name="T65" fmla="*/ T64 w 875"/>
                              <a:gd name="T66" fmla="+- 0 1008 139"/>
                              <a:gd name="T67" fmla="*/ 1008 h 870"/>
                              <a:gd name="T68" fmla="+- 0 5800 5277"/>
                              <a:gd name="T69" fmla="*/ T68 w 875"/>
                              <a:gd name="T70" fmla="+- 0 1000 139"/>
                              <a:gd name="T71" fmla="*/ 1000 h 870"/>
                              <a:gd name="T72" fmla="+- 0 5882 5277"/>
                              <a:gd name="T73" fmla="*/ T72 w 875"/>
                              <a:gd name="T74" fmla="+- 0 975 139"/>
                              <a:gd name="T75" fmla="*/ 975 h 870"/>
                              <a:gd name="T76" fmla="+- 0 5957 5277"/>
                              <a:gd name="T77" fmla="*/ T76 w 875"/>
                              <a:gd name="T78" fmla="+- 0 935 139"/>
                              <a:gd name="T79" fmla="*/ 935 h 870"/>
                              <a:gd name="T80" fmla="+- 0 6024 5277"/>
                              <a:gd name="T81" fmla="*/ T80 w 875"/>
                              <a:gd name="T82" fmla="+- 0 881 139"/>
                              <a:gd name="T83" fmla="*/ 881 h 870"/>
                              <a:gd name="T84" fmla="+- 0 6078 5277"/>
                              <a:gd name="T85" fmla="*/ T84 w 875"/>
                              <a:gd name="T86" fmla="+- 0 815 139"/>
                              <a:gd name="T87" fmla="*/ 815 h 870"/>
                              <a:gd name="T88" fmla="+- 0 6118 5277"/>
                              <a:gd name="T89" fmla="*/ T88 w 875"/>
                              <a:gd name="T90" fmla="+- 0 740 139"/>
                              <a:gd name="T91" fmla="*/ 740 h 870"/>
                              <a:gd name="T92" fmla="+- 0 6143 5277"/>
                              <a:gd name="T93" fmla="*/ T92 w 875"/>
                              <a:gd name="T94" fmla="+- 0 659 139"/>
                              <a:gd name="T95" fmla="*/ 659 h 870"/>
                              <a:gd name="T96" fmla="+- 0 6152 5277"/>
                              <a:gd name="T97" fmla="*/ T96 w 875"/>
                              <a:gd name="T98" fmla="+- 0 574 139"/>
                              <a:gd name="T99" fmla="*/ 574 h 870"/>
                              <a:gd name="T100" fmla="+- 0 6143 5277"/>
                              <a:gd name="T101" fmla="*/ T100 w 875"/>
                              <a:gd name="T102" fmla="+- 0 489 139"/>
                              <a:gd name="T103" fmla="*/ 489 h 870"/>
                              <a:gd name="T104" fmla="+- 0 6118 5277"/>
                              <a:gd name="T105" fmla="*/ T104 w 875"/>
                              <a:gd name="T106" fmla="+- 0 408 139"/>
                              <a:gd name="T107" fmla="*/ 408 h 870"/>
                              <a:gd name="T108" fmla="+- 0 6078 5277"/>
                              <a:gd name="T109" fmla="*/ T108 w 875"/>
                              <a:gd name="T110" fmla="+- 0 333 139"/>
                              <a:gd name="T111" fmla="*/ 333 h 870"/>
                              <a:gd name="T112" fmla="+- 0 6024 5277"/>
                              <a:gd name="T113" fmla="*/ T112 w 875"/>
                              <a:gd name="T114" fmla="+- 0 267 139"/>
                              <a:gd name="T115" fmla="*/ 267 h 870"/>
                              <a:gd name="T116" fmla="+- 0 5957 5277"/>
                              <a:gd name="T117" fmla="*/ T116 w 875"/>
                              <a:gd name="T118" fmla="+- 0 212 139"/>
                              <a:gd name="T119" fmla="*/ 212 h 870"/>
                              <a:gd name="T120" fmla="+- 0 5882 5277"/>
                              <a:gd name="T121" fmla="*/ T120 w 875"/>
                              <a:gd name="T122" fmla="+- 0 172 139"/>
                              <a:gd name="T123" fmla="*/ 172 h 870"/>
                              <a:gd name="T124" fmla="+- 0 5800 5277"/>
                              <a:gd name="T125" fmla="*/ T124 w 875"/>
                              <a:gd name="T126" fmla="+- 0 148 139"/>
                              <a:gd name="T127" fmla="*/ 148 h 870"/>
                              <a:gd name="T128" fmla="+- 0 5714 5277"/>
                              <a:gd name="T129" fmla="*/ T128 w 875"/>
                              <a:gd name="T130" fmla="+- 0 139 139"/>
                              <a:gd name="T131" fmla="*/ 13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3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3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" name="Freeform 1487"/>
                        <wps:cNvSpPr>
                          <a:spLocks/>
                        </wps:cNvSpPr>
                        <wps:spPr bwMode="auto">
                          <a:xfrm>
                            <a:off x="5277" y="139"/>
                            <a:ext cx="875" cy="870"/>
                          </a:xfrm>
                          <a:custGeom>
                            <a:avLst/>
                            <a:gdLst>
                              <a:gd name="T0" fmla="+- 0 5714 5277"/>
                              <a:gd name="T1" fmla="*/ T0 w 875"/>
                              <a:gd name="T2" fmla="+- 0 1008 139"/>
                              <a:gd name="T3" fmla="*/ 1008 h 870"/>
                              <a:gd name="T4" fmla="+- 0 5800 5277"/>
                              <a:gd name="T5" fmla="*/ T4 w 875"/>
                              <a:gd name="T6" fmla="+- 0 1000 139"/>
                              <a:gd name="T7" fmla="*/ 1000 h 870"/>
                              <a:gd name="T8" fmla="+- 0 5882 5277"/>
                              <a:gd name="T9" fmla="*/ T8 w 875"/>
                              <a:gd name="T10" fmla="+- 0 975 139"/>
                              <a:gd name="T11" fmla="*/ 975 h 870"/>
                              <a:gd name="T12" fmla="+- 0 5957 5277"/>
                              <a:gd name="T13" fmla="*/ T12 w 875"/>
                              <a:gd name="T14" fmla="+- 0 935 139"/>
                              <a:gd name="T15" fmla="*/ 935 h 870"/>
                              <a:gd name="T16" fmla="+- 0 6024 5277"/>
                              <a:gd name="T17" fmla="*/ T16 w 875"/>
                              <a:gd name="T18" fmla="+- 0 881 139"/>
                              <a:gd name="T19" fmla="*/ 881 h 870"/>
                              <a:gd name="T20" fmla="+- 0 6078 5277"/>
                              <a:gd name="T21" fmla="*/ T20 w 875"/>
                              <a:gd name="T22" fmla="+- 0 815 139"/>
                              <a:gd name="T23" fmla="*/ 815 h 870"/>
                              <a:gd name="T24" fmla="+- 0 6118 5277"/>
                              <a:gd name="T25" fmla="*/ T24 w 875"/>
                              <a:gd name="T26" fmla="+- 0 740 139"/>
                              <a:gd name="T27" fmla="*/ 740 h 870"/>
                              <a:gd name="T28" fmla="+- 0 6143 5277"/>
                              <a:gd name="T29" fmla="*/ T28 w 875"/>
                              <a:gd name="T30" fmla="+- 0 659 139"/>
                              <a:gd name="T31" fmla="*/ 659 h 870"/>
                              <a:gd name="T32" fmla="+- 0 6152 5277"/>
                              <a:gd name="T33" fmla="*/ T32 w 875"/>
                              <a:gd name="T34" fmla="+- 0 574 139"/>
                              <a:gd name="T35" fmla="*/ 574 h 870"/>
                              <a:gd name="T36" fmla="+- 0 6143 5277"/>
                              <a:gd name="T37" fmla="*/ T36 w 875"/>
                              <a:gd name="T38" fmla="+- 0 489 139"/>
                              <a:gd name="T39" fmla="*/ 489 h 870"/>
                              <a:gd name="T40" fmla="+- 0 6118 5277"/>
                              <a:gd name="T41" fmla="*/ T40 w 875"/>
                              <a:gd name="T42" fmla="+- 0 408 139"/>
                              <a:gd name="T43" fmla="*/ 408 h 870"/>
                              <a:gd name="T44" fmla="+- 0 6078 5277"/>
                              <a:gd name="T45" fmla="*/ T44 w 875"/>
                              <a:gd name="T46" fmla="+- 0 333 139"/>
                              <a:gd name="T47" fmla="*/ 333 h 870"/>
                              <a:gd name="T48" fmla="+- 0 6024 5277"/>
                              <a:gd name="T49" fmla="*/ T48 w 875"/>
                              <a:gd name="T50" fmla="+- 0 267 139"/>
                              <a:gd name="T51" fmla="*/ 267 h 870"/>
                              <a:gd name="T52" fmla="+- 0 5957 5277"/>
                              <a:gd name="T53" fmla="*/ T52 w 875"/>
                              <a:gd name="T54" fmla="+- 0 212 139"/>
                              <a:gd name="T55" fmla="*/ 212 h 870"/>
                              <a:gd name="T56" fmla="+- 0 5882 5277"/>
                              <a:gd name="T57" fmla="*/ T56 w 875"/>
                              <a:gd name="T58" fmla="+- 0 172 139"/>
                              <a:gd name="T59" fmla="*/ 172 h 870"/>
                              <a:gd name="T60" fmla="+- 0 5800 5277"/>
                              <a:gd name="T61" fmla="*/ T60 w 875"/>
                              <a:gd name="T62" fmla="+- 0 148 139"/>
                              <a:gd name="T63" fmla="*/ 148 h 870"/>
                              <a:gd name="T64" fmla="+- 0 5714 5277"/>
                              <a:gd name="T65" fmla="*/ T64 w 875"/>
                              <a:gd name="T66" fmla="+- 0 139 139"/>
                              <a:gd name="T67" fmla="*/ 139 h 870"/>
                              <a:gd name="T68" fmla="+- 0 5629 5277"/>
                              <a:gd name="T69" fmla="*/ T68 w 875"/>
                              <a:gd name="T70" fmla="+- 0 148 139"/>
                              <a:gd name="T71" fmla="*/ 148 h 870"/>
                              <a:gd name="T72" fmla="+- 0 5547 5277"/>
                              <a:gd name="T73" fmla="*/ T72 w 875"/>
                              <a:gd name="T74" fmla="+- 0 172 139"/>
                              <a:gd name="T75" fmla="*/ 172 h 870"/>
                              <a:gd name="T76" fmla="+- 0 5472 5277"/>
                              <a:gd name="T77" fmla="*/ T76 w 875"/>
                              <a:gd name="T78" fmla="+- 0 212 139"/>
                              <a:gd name="T79" fmla="*/ 212 h 870"/>
                              <a:gd name="T80" fmla="+- 0 5405 5277"/>
                              <a:gd name="T81" fmla="*/ T80 w 875"/>
                              <a:gd name="T82" fmla="+- 0 267 139"/>
                              <a:gd name="T83" fmla="*/ 267 h 870"/>
                              <a:gd name="T84" fmla="+- 0 5351 5277"/>
                              <a:gd name="T85" fmla="*/ T84 w 875"/>
                              <a:gd name="T86" fmla="+- 0 333 139"/>
                              <a:gd name="T87" fmla="*/ 333 h 870"/>
                              <a:gd name="T88" fmla="+- 0 5310 5277"/>
                              <a:gd name="T89" fmla="*/ T88 w 875"/>
                              <a:gd name="T90" fmla="+- 0 408 139"/>
                              <a:gd name="T91" fmla="*/ 408 h 870"/>
                              <a:gd name="T92" fmla="+- 0 5286 5277"/>
                              <a:gd name="T93" fmla="*/ T92 w 875"/>
                              <a:gd name="T94" fmla="+- 0 489 139"/>
                              <a:gd name="T95" fmla="*/ 489 h 870"/>
                              <a:gd name="T96" fmla="+- 0 5277 5277"/>
                              <a:gd name="T97" fmla="*/ T96 w 875"/>
                              <a:gd name="T98" fmla="+- 0 574 139"/>
                              <a:gd name="T99" fmla="*/ 574 h 870"/>
                              <a:gd name="T100" fmla="+- 0 5286 5277"/>
                              <a:gd name="T101" fmla="*/ T100 w 875"/>
                              <a:gd name="T102" fmla="+- 0 659 139"/>
                              <a:gd name="T103" fmla="*/ 659 h 870"/>
                              <a:gd name="T104" fmla="+- 0 5310 5277"/>
                              <a:gd name="T105" fmla="*/ T104 w 875"/>
                              <a:gd name="T106" fmla="+- 0 740 139"/>
                              <a:gd name="T107" fmla="*/ 740 h 870"/>
                              <a:gd name="T108" fmla="+- 0 5351 5277"/>
                              <a:gd name="T109" fmla="*/ T108 w 875"/>
                              <a:gd name="T110" fmla="+- 0 815 139"/>
                              <a:gd name="T111" fmla="*/ 815 h 870"/>
                              <a:gd name="T112" fmla="+- 0 5405 5277"/>
                              <a:gd name="T113" fmla="*/ T112 w 875"/>
                              <a:gd name="T114" fmla="+- 0 881 139"/>
                              <a:gd name="T115" fmla="*/ 881 h 870"/>
                              <a:gd name="T116" fmla="+- 0 5472 5277"/>
                              <a:gd name="T117" fmla="*/ T116 w 875"/>
                              <a:gd name="T118" fmla="+- 0 935 139"/>
                              <a:gd name="T119" fmla="*/ 935 h 870"/>
                              <a:gd name="T120" fmla="+- 0 5547 5277"/>
                              <a:gd name="T121" fmla="*/ T120 w 875"/>
                              <a:gd name="T122" fmla="+- 0 975 139"/>
                              <a:gd name="T123" fmla="*/ 975 h 870"/>
                              <a:gd name="T124" fmla="+- 0 5629 5277"/>
                              <a:gd name="T125" fmla="*/ T124 w 875"/>
                              <a:gd name="T126" fmla="+- 0 1000 139"/>
                              <a:gd name="T127" fmla="*/ 1000 h 870"/>
                              <a:gd name="T128" fmla="+- 0 5714 5277"/>
                              <a:gd name="T129" fmla="*/ T128 w 875"/>
                              <a:gd name="T130" fmla="+- 0 1008 139"/>
                              <a:gd name="T131" fmla="*/ 100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3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3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7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Freeform 1486"/>
                        <wps:cNvSpPr>
                          <a:spLocks/>
                        </wps:cNvSpPr>
                        <wps:spPr bwMode="auto">
                          <a:xfrm>
                            <a:off x="5156" y="1015"/>
                            <a:ext cx="1750" cy="1164"/>
                          </a:xfrm>
                          <a:custGeom>
                            <a:avLst/>
                            <a:gdLst>
                              <a:gd name="T0" fmla="+- 0 6854 5156"/>
                              <a:gd name="T1" fmla="*/ T0 w 1750"/>
                              <a:gd name="T2" fmla="+- 0 2180 1016"/>
                              <a:gd name="T3" fmla="*/ 2180 h 1164"/>
                              <a:gd name="T4" fmla="+- 0 6876 5156"/>
                              <a:gd name="T5" fmla="*/ T4 w 1750"/>
                              <a:gd name="T6" fmla="+- 0 2110 1016"/>
                              <a:gd name="T7" fmla="*/ 2110 h 1164"/>
                              <a:gd name="T8" fmla="+- 0 6892 5156"/>
                              <a:gd name="T9" fmla="*/ T8 w 1750"/>
                              <a:gd name="T10" fmla="+- 0 2037 1016"/>
                              <a:gd name="T11" fmla="*/ 2037 h 1164"/>
                              <a:gd name="T12" fmla="+- 0 6902 5156"/>
                              <a:gd name="T13" fmla="*/ T12 w 1750"/>
                              <a:gd name="T14" fmla="+- 0 1961 1016"/>
                              <a:gd name="T15" fmla="*/ 1961 h 1164"/>
                              <a:gd name="T16" fmla="+- 0 6906 5156"/>
                              <a:gd name="T17" fmla="*/ T16 w 1750"/>
                              <a:gd name="T18" fmla="+- 0 1885 1016"/>
                              <a:gd name="T19" fmla="*/ 1885 h 1164"/>
                              <a:gd name="T20" fmla="+- 0 6902 5156"/>
                              <a:gd name="T21" fmla="*/ T20 w 1750"/>
                              <a:gd name="T22" fmla="+- 0 1809 1016"/>
                              <a:gd name="T23" fmla="*/ 1809 h 1164"/>
                              <a:gd name="T24" fmla="+- 0 6892 5156"/>
                              <a:gd name="T25" fmla="*/ T24 w 1750"/>
                              <a:gd name="T26" fmla="+- 0 1733 1016"/>
                              <a:gd name="T27" fmla="*/ 1733 h 1164"/>
                              <a:gd name="T28" fmla="+- 0 6876 5156"/>
                              <a:gd name="T29" fmla="*/ T28 w 1750"/>
                              <a:gd name="T30" fmla="+- 0 1659 1016"/>
                              <a:gd name="T31" fmla="*/ 1659 h 1164"/>
                              <a:gd name="T32" fmla="+- 0 6853 5156"/>
                              <a:gd name="T33" fmla="*/ T32 w 1750"/>
                              <a:gd name="T34" fmla="+- 0 1587 1016"/>
                              <a:gd name="T35" fmla="*/ 1587 h 1164"/>
                              <a:gd name="T36" fmla="+- 0 6824 5156"/>
                              <a:gd name="T37" fmla="*/ T36 w 1750"/>
                              <a:gd name="T38" fmla="+- 0 1518 1016"/>
                              <a:gd name="T39" fmla="*/ 1518 h 1164"/>
                              <a:gd name="T40" fmla="+- 0 6789 5156"/>
                              <a:gd name="T41" fmla="*/ T40 w 1750"/>
                              <a:gd name="T42" fmla="+- 0 1451 1016"/>
                              <a:gd name="T43" fmla="*/ 1451 h 1164"/>
                              <a:gd name="T44" fmla="+- 0 6748 5156"/>
                              <a:gd name="T45" fmla="*/ T44 w 1750"/>
                              <a:gd name="T46" fmla="+- 0 1387 1016"/>
                              <a:gd name="T47" fmla="*/ 1387 h 1164"/>
                              <a:gd name="T48" fmla="+- 0 6701 5156"/>
                              <a:gd name="T49" fmla="*/ T48 w 1750"/>
                              <a:gd name="T50" fmla="+- 0 1327 1016"/>
                              <a:gd name="T51" fmla="*/ 1327 h 1164"/>
                              <a:gd name="T52" fmla="+- 0 6649 5156"/>
                              <a:gd name="T53" fmla="*/ T52 w 1750"/>
                              <a:gd name="T54" fmla="+- 0 1270 1016"/>
                              <a:gd name="T55" fmla="*/ 1270 h 1164"/>
                              <a:gd name="T56" fmla="+- 0 6593 5156"/>
                              <a:gd name="T57" fmla="*/ T56 w 1750"/>
                              <a:gd name="T58" fmla="+- 0 1219 1016"/>
                              <a:gd name="T59" fmla="*/ 1219 h 1164"/>
                              <a:gd name="T60" fmla="+- 0 6532 5156"/>
                              <a:gd name="T61" fmla="*/ T60 w 1750"/>
                              <a:gd name="T62" fmla="+- 0 1173 1016"/>
                              <a:gd name="T63" fmla="*/ 1173 h 1164"/>
                              <a:gd name="T64" fmla="+- 0 6468 5156"/>
                              <a:gd name="T65" fmla="*/ T64 w 1750"/>
                              <a:gd name="T66" fmla="+- 0 1132 1016"/>
                              <a:gd name="T67" fmla="*/ 1132 h 1164"/>
                              <a:gd name="T68" fmla="+- 0 6400 5156"/>
                              <a:gd name="T69" fmla="*/ T68 w 1750"/>
                              <a:gd name="T70" fmla="+- 0 1097 1016"/>
                              <a:gd name="T71" fmla="*/ 1097 h 1164"/>
                              <a:gd name="T72" fmla="+- 0 6330 5156"/>
                              <a:gd name="T73" fmla="*/ T72 w 1750"/>
                              <a:gd name="T74" fmla="+- 0 1068 1016"/>
                              <a:gd name="T75" fmla="*/ 1068 h 1164"/>
                              <a:gd name="T76" fmla="+- 0 6258 5156"/>
                              <a:gd name="T77" fmla="*/ T76 w 1750"/>
                              <a:gd name="T78" fmla="+- 0 1046 1016"/>
                              <a:gd name="T79" fmla="*/ 1046 h 1164"/>
                              <a:gd name="T80" fmla="+- 0 6184 5156"/>
                              <a:gd name="T81" fmla="*/ T80 w 1750"/>
                              <a:gd name="T82" fmla="+- 0 1029 1016"/>
                              <a:gd name="T83" fmla="*/ 1029 h 1164"/>
                              <a:gd name="T84" fmla="+- 0 6108 5156"/>
                              <a:gd name="T85" fmla="*/ T84 w 1750"/>
                              <a:gd name="T86" fmla="+- 0 1019 1016"/>
                              <a:gd name="T87" fmla="*/ 1019 h 1164"/>
                              <a:gd name="T88" fmla="+- 0 6031 5156"/>
                              <a:gd name="T89" fmla="*/ T88 w 1750"/>
                              <a:gd name="T90" fmla="+- 0 1016 1016"/>
                              <a:gd name="T91" fmla="*/ 1016 h 1164"/>
                              <a:gd name="T92" fmla="+- 0 5954 5156"/>
                              <a:gd name="T93" fmla="*/ T92 w 1750"/>
                              <a:gd name="T94" fmla="+- 0 1019 1016"/>
                              <a:gd name="T95" fmla="*/ 1019 h 1164"/>
                              <a:gd name="T96" fmla="+- 0 5878 5156"/>
                              <a:gd name="T97" fmla="*/ T96 w 1750"/>
                              <a:gd name="T98" fmla="+- 0 1029 1016"/>
                              <a:gd name="T99" fmla="*/ 1029 h 1164"/>
                              <a:gd name="T100" fmla="+- 0 5804 5156"/>
                              <a:gd name="T101" fmla="*/ T100 w 1750"/>
                              <a:gd name="T102" fmla="+- 0 1046 1016"/>
                              <a:gd name="T103" fmla="*/ 1046 h 1164"/>
                              <a:gd name="T104" fmla="+- 0 5732 5156"/>
                              <a:gd name="T105" fmla="*/ T104 w 1750"/>
                              <a:gd name="T106" fmla="+- 0 1068 1016"/>
                              <a:gd name="T107" fmla="*/ 1068 h 1164"/>
                              <a:gd name="T108" fmla="+- 0 5661 5156"/>
                              <a:gd name="T109" fmla="*/ T108 w 1750"/>
                              <a:gd name="T110" fmla="+- 0 1097 1016"/>
                              <a:gd name="T111" fmla="*/ 1097 h 1164"/>
                              <a:gd name="T112" fmla="+- 0 5594 5156"/>
                              <a:gd name="T113" fmla="*/ T112 w 1750"/>
                              <a:gd name="T114" fmla="+- 0 1132 1016"/>
                              <a:gd name="T115" fmla="*/ 1132 h 1164"/>
                              <a:gd name="T116" fmla="+- 0 5530 5156"/>
                              <a:gd name="T117" fmla="*/ T116 w 1750"/>
                              <a:gd name="T118" fmla="+- 0 1173 1016"/>
                              <a:gd name="T119" fmla="*/ 1173 h 1164"/>
                              <a:gd name="T120" fmla="+- 0 5469 5156"/>
                              <a:gd name="T121" fmla="*/ T120 w 1750"/>
                              <a:gd name="T122" fmla="+- 0 1219 1016"/>
                              <a:gd name="T123" fmla="*/ 1219 h 1164"/>
                              <a:gd name="T124" fmla="+- 0 5412 5156"/>
                              <a:gd name="T125" fmla="*/ T124 w 1750"/>
                              <a:gd name="T126" fmla="+- 0 1270 1016"/>
                              <a:gd name="T127" fmla="*/ 1270 h 1164"/>
                              <a:gd name="T128" fmla="+- 0 5360 5156"/>
                              <a:gd name="T129" fmla="*/ T128 w 1750"/>
                              <a:gd name="T130" fmla="+- 0 1327 1016"/>
                              <a:gd name="T131" fmla="*/ 1327 h 1164"/>
                              <a:gd name="T132" fmla="+- 0 5314 5156"/>
                              <a:gd name="T133" fmla="*/ T132 w 1750"/>
                              <a:gd name="T134" fmla="+- 0 1387 1016"/>
                              <a:gd name="T135" fmla="*/ 1387 h 1164"/>
                              <a:gd name="T136" fmla="+- 0 5273 5156"/>
                              <a:gd name="T137" fmla="*/ T136 w 1750"/>
                              <a:gd name="T138" fmla="+- 0 1451 1016"/>
                              <a:gd name="T139" fmla="*/ 1451 h 1164"/>
                              <a:gd name="T140" fmla="+- 0 5238 5156"/>
                              <a:gd name="T141" fmla="*/ T140 w 1750"/>
                              <a:gd name="T142" fmla="+- 0 1518 1016"/>
                              <a:gd name="T143" fmla="*/ 1518 h 1164"/>
                              <a:gd name="T144" fmla="+- 0 5209 5156"/>
                              <a:gd name="T145" fmla="*/ T144 w 1750"/>
                              <a:gd name="T146" fmla="+- 0 1587 1016"/>
                              <a:gd name="T147" fmla="*/ 1587 h 1164"/>
                              <a:gd name="T148" fmla="+- 0 5186 5156"/>
                              <a:gd name="T149" fmla="*/ T148 w 1750"/>
                              <a:gd name="T150" fmla="+- 0 1659 1016"/>
                              <a:gd name="T151" fmla="*/ 1659 h 1164"/>
                              <a:gd name="T152" fmla="+- 0 5170 5156"/>
                              <a:gd name="T153" fmla="*/ T152 w 1750"/>
                              <a:gd name="T154" fmla="+- 0 1733 1016"/>
                              <a:gd name="T155" fmla="*/ 1733 h 1164"/>
                              <a:gd name="T156" fmla="+- 0 5160 5156"/>
                              <a:gd name="T157" fmla="*/ T156 w 1750"/>
                              <a:gd name="T158" fmla="+- 0 1809 1016"/>
                              <a:gd name="T159" fmla="*/ 1809 h 1164"/>
                              <a:gd name="T160" fmla="+- 0 5156 5156"/>
                              <a:gd name="T161" fmla="*/ T160 w 1750"/>
                              <a:gd name="T162" fmla="+- 0 1885 1016"/>
                              <a:gd name="T163" fmla="*/ 1885 h 1164"/>
                              <a:gd name="T164" fmla="+- 0 5160 5156"/>
                              <a:gd name="T165" fmla="*/ T164 w 1750"/>
                              <a:gd name="T166" fmla="+- 0 1961 1016"/>
                              <a:gd name="T167" fmla="*/ 1961 h 1164"/>
                              <a:gd name="T168" fmla="+- 0 5170 5156"/>
                              <a:gd name="T169" fmla="*/ T168 w 1750"/>
                              <a:gd name="T170" fmla="+- 0 2037 1016"/>
                              <a:gd name="T171" fmla="*/ 2037 h 1164"/>
                              <a:gd name="T172" fmla="+- 0 5186 5156"/>
                              <a:gd name="T173" fmla="*/ T172 w 1750"/>
                              <a:gd name="T174" fmla="+- 0 2110 1016"/>
                              <a:gd name="T175" fmla="*/ 2110 h 1164"/>
                              <a:gd name="T176" fmla="+- 0 5208 5156"/>
                              <a:gd name="T177" fmla="*/ T176 w 1750"/>
                              <a:gd name="T178" fmla="+- 0 2180 1016"/>
                              <a:gd name="T179" fmla="*/ 2180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50" h="1164">
                                <a:moveTo>
                                  <a:pt x="1698" y="1164"/>
                                </a:moveTo>
                                <a:lnTo>
                                  <a:pt x="1720" y="1094"/>
                                </a:lnTo>
                                <a:lnTo>
                                  <a:pt x="1736" y="1021"/>
                                </a:lnTo>
                                <a:lnTo>
                                  <a:pt x="1746" y="945"/>
                                </a:lnTo>
                                <a:lnTo>
                                  <a:pt x="1750" y="869"/>
                                </a:lnTo>
                                <a:lnTo>
                                  <a:pt x="1746" y="793"/>
                                </a:lnTo>
                                <a:lnTo>
                                  <a:pt x="1736" y="717"/>
                                </a:lnTo>
                                <a:lnTo>
                                  <a:pt x="1720" y="643"/>
                                </a:lnTo>
                                <a:lnTo>
                                  <a:pt x="1697" y="571"/>
                                </a:lnTo>
                                <a:lnTo>
                                  <a:pt x="1668" y="502"/>
                                </a:lnTo>
                                <a:lnTo>
                                  <a:pt x="1633" y="435"/>
                                </a:lnTo>
                                <a:lnTo>
                                  <a:pt x="1592" y="371"/>
                                </a:lnTo>
                                <a:lnTo>
                                  <a:pt x="1545" y="311"/>
                                </a:lnTo>
                                <a:lnTo>
                                  <a:pt x="1493" y="254"/>
                                </a:lnTo>
                                <a:lnTo>
                                  <a:pt x="1437" y="203"/>
                                </a:lnTo>
                                <a:lnTo>
                                  <a:pt x="1376" y="157"/>
                                </a:lnTo>
                                <a:lnTo>
                                  <a:pt x="1312" y="116"/>
                                </a:lnTo>
                                <a:lnTo>
                                  <a:pt x="1244" y="81"/>
                                </a:lnTo>
                                <a:lnTo>
                                  <a:pt x="1174" y="52"/>
                                </a:lnTo>
                                <a:lnTo>
                                  <a:pt x="1102" y="30"/>
                                </a:lnTo>
                                <a:lnTo>
                                  <a:pt x="1028" y="13"/>
                                </a:lnTo>
                                <a:lnTo>
                                  <a:pt x="952" y="3"/>
                                </a:lnTo>
                                <a:lnTo>
                                  <a:pt x="875" y="0"/>
                                </a:lnTo>
                                <a:lnTo>
                                  <a:pt x="798" y="3"/>
                                </a:lnTo>
                                <a:lnTo>
                                  <a:pt x="722" y="13"/>
                                </a:lnTo>
                                <a:lnTo>
                                  <a:pt x="648" y="30"/>
                                </a:lnTo>
                                <a:lnTo>
                                  <a:pt x="576" y="52"/>
                                </a:lnTo>
                                <a:lnTo>
                                  <a:pt x="505" y="81"/>
                                </a:lnTo>
                                <a:lnTo>
                                  <a:pt x="438" y="116"/>
                                </a:lnTo>
                                <a:lnTo>
                                  <a:pt x="374" y="157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8" y="371"/>
                                </a:lnTo>
                                <a:lnTo>
                                  <a:pt x="117" y="435"/>
                                </a:lnTo>
                                <a:lnTo>
                                  <a:pt x="82" y="502"/>
                                </a:lnTo>
                                <a:lnTo>
                                  <a:pt x="53" y="571"/>
                                </a:lnTo>
                                <a:lnTo>
                                  <a:pt x="30" y="643"/>
                                </a:lnTo>
                                <a:lnTo>
                                  <a:pt x="14" y="717"/>
                                </a:lnTo>
                                <a:lnTo>
                                  <a:pt x="4" y="793"/>
                                </a:lnTo>
                                <a:lnTo>
                                  <a:pt x="0" y="869"/>
                                </a:lnTo>
                                <a:lnTo>
                                  <a:pt x="4" y="945"/>
                                </a:lnTo>
                                <a:lnTo>
                                  <a:pt x="14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2" y="116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Freeform 1485"/>
                        <wps:cNvSpPr>
                          <a:spLocks/>
                        </wps:cNvSpPr>
                        <wps:spPr bwMode="auto">
                          <a:xfrm>
                            <a:off x="5593" y="1450"/>
                            <a:ext cx="875" cy="730"/>
                          </a:xfrm>
                          <a:custGeom>
                            <a:avLst/>
                            <a:gdLst>
                              <a:gd name="T0" fmla="+- 0 6031 5594"/>
                              <a:gd name="T1" fmla="*/ T0 w 875"/>
                              <a:gd name="T2" fmla="+- 0 1450 1450"/>
                              <a:gd name="T3" fmla="*/ 1450 h 730"/>
                              <a:gd name="T4" fmla="+- 0 5945 5594"/>
                              <a:gd name="T5" fmla="*/ T4 w 875"/>
                              <a:gd name="T6" fmla="+- 0 1459 1450"/>
                              <a:gd name="T7" fmla="*/ 1459 h 730"/>
                              <a:gd name="T8" fmla="+- 0 5864 5594"/>
                              <a:gd name="T9" fmla="*/ T8 w 875"/>
                              <a:gd name="T10" fmla="+- 0 1484 1450"/>
                              <a:gd name="T11" fmla="*/ 1484 h 730"/>
                              <a:gd name="T12" fmla="+- 0 5788 5594"/>
                              <a:gd name="T13" fmla="*/ T12 w 875"/>
                              <a:gd name="T14" fmla="+- 0 1523 1450"/>
                              <a:gd name="T15" fmla="*/ 1523 h 730"/>
                              <a:gd name="T16" fmla="+- 0 5722 5594"/>
                              <a:gd name="T17" fmla="*/ T16 w 875"/>
                              <a:gd name="T18" fmla="+- 0 1578 1450"/>
                              <a:gd name="T19" fmla="*/ 1578 h 730"/>
                              <a:gd name="T20" fmla="+- 0 5667 5594"/>
                              <a:gd name="T21" fmla="*/ T20 w 875"/>
                              <a:gd name="T22" fmla="+- 0 1644 1450"/>
                              <a:gd name="T23" fmla="*/ 1644 h 730"/>
                              <a:gd name="T24" fmla="+- 0 5627 5594"/>
                              <a:gd name="T25" fmla="*/ T24 w 875"/>
                              <a:gd name="T26" fmla="+- 0 1719 1450"/>
                              <a:gd name="T27" fmla="*/ 1719 h 730"/>
                              <a:gd name="T28" fmla="+- 0 5602 5594"/>
                              <a:gd name="T29" fmla="*/ T28 w 875"/>
                              <a:gd name="T30" fmla="+- 0 1800 1450"/>
                              <a:gd name="T31" fmla="*/ 1800 h 730"/>
                              <a:gd name="T32" fmla="+- 0 5594 5594"/>
                              <a:gd name="T33" fmla="*/ T32 w 875"/>
                              <a:gd name="T34" fmla="+- 0 1885 1450"/>
                              <a:gd name="T35" fmla="*/ 1885 h 730"/>
                              <a:gd name="T36" fmla="+- 0 5602 5594"/>
                              <a:gd name="T37" fmla="*/ T36 w 875"/>
                              <a:gd name="T38" fmla="+- 0 1970 1450"/>
                              <a:gd name="T39" fmla="*/ 1970 h 730"/>
                              <a:gd name="T40" fmla="+- 0 5627 5594"/>
                              <a:gd name="T41" fmla="*/ T40 w 875"/>
                              <a:gd name="T42" fmla="+- 0 2051 1450"/>
                              <a:gd name="T43" fmla="*/ 2051 h 730"/>
                              <a:gd name="T44" fmla="+- 0 5667 5594"/>
                              <a:gd name="T45" fmla="*/ T44 w 875"/>
                              <a:gd name="T46" fmla="+- 0 2126 1450"/>
                              <a:gd name="T47" fmla="*/ 2126 h 730"/>
                              <a:gd name="T48" fmla="+- 0 5711 5594"/>
                              <a:gd name="T49" fmla="*/ T48 w 875"/>
                              <a:gd name="T50" fmla="+- 0 2180 1450"/>
                              <a:gd name="T51" fmla="*/ 2180 h 730"/>
                              <a:gd name="T52" fmla="+- 0 6350 5594"/>
                              <a:gd name="T53" fmla="*/ T52 w 875"/>
                              <a:gd name="T54" fmla="+- 0 2180 1450"/>
                              <a:gd name="T55" fmla="*/ 2180 h 730"/>
                              <a:gd name="T56" fmla="+- 0 6395 5594"/>
                              <a:gd name="T57" fmla="*/ T56 w 875"/>
                              <a:gd name="T58" fmla="+- 0 2126 1450"/>
                              <a:gd name="T59" fmla="*/ 2126 h 730"/>
                              <a:gd name="T60" fmla="+- 0 6435 5594"/>
                              <a:gd name="T61" fmla="*/ T60 w 875"/>
                              <a:gd name="T62" fmla="+- 0 2051 1450"/>
                              <a:gd name="T63" fmla="*/ 2051 h 730"/>
                              <a:gd name="T64" fmla="+- 0 6460 5594"/>
                              <a:gd name="T65" fmla="*/ T64 w 875"/>
                              <a:gd name="T66" fmla="+- 0 1970 1450"/>
                              <a:gd name="T67" fmla="*/ 1970 h 730"/>
                              <a:gd name="T68" fmla="+- 0 6468 5594"/>
                              <a:gd name="T69" fmla="*/ T68 w 875"/>
                              <a:gd name="T70" fmla="+- 0 1885 1450"/>
                              <a:gd name="T71" fmla="*/ 1885 h 730"/>
                              <a:gd name="T72" fmla="+- 0 6460 5594"/>
                              <a:gd name="T73" fmla="*/ T72 w 875"/>
                              <a:gd name="T74" fmla="+- 0 1800 1450"/>
                              <a:gd name="T75" fmla="*/ 1800 h 730"/>
                              <a:gd name="T76" fmla="+- 0 6435 5594"/>
                              <a:gd name="T77" fmla="*/ T76 w 875"/>
                              <a:gd name="T78" fmla="+- 0 1719 1450"/>
                              <a:gd name="T79" fmla="*/ 1719 h 730"/>
                              <a:gd name="T80" fmla="+- 0 6395 5594"/>
                              <a:gd name="T81" fmla="*/ T80 w 875"/>
                              <a:gd name="T82" fmla="+- 0 1644 1450"/>
                              <a:gd name="T83" fmla="*/ 1644 h 730"/>
                              <a:gd name="T84" fmla="+- 0 6340 5594"/>
                              <a:gd name="T85" fmla="*/ T84 w 875"/>
                              <a:gd name="T86" fmla="+- 0 1578 1450"/>
                              <a:gd name="T87" fmla="*/ 1578 h 730"/>
                              <a:gd name="T88" fmla="+- 0 6274 5594"/>
                              <a:gd name="T89" fmla="*/ T88 w 875"/>
                              <a:gd name="T90" fmla="+- 0 1523 1450"/>
                              <a:gd name="T91" fmla="*/ 1523 h 730"/>
                              <a:gd name="T92" fmla="+- 0 6198 5594"/>
                              <a:gd name="T93" fmla="*/ T92 w 875"/>
                              <a:gd name="T94" fmla="+- 0 1484 1450"/>
                              <a:gd name="T95" fmla="*/ 1484 h 730"/>
                              <a:gd name="T96" fmla="+- 0 6117 5594"/>
                              <a:gd name="T97" fmla="*/ T96 w 875"/>
                              <a:gd name="T98" fmla="+- 0 1459 1450"/>
                              <a:gd name="T99" fmla="*/ 1459 h 730"/>
                              <a:gd name="T100" fmla="+- 0 6031 5594"/>
                              <a:gd name="T101" fmla="*/ T100 w 875"/>
                              <a:gd name="T102" fmla="+- 0 1450 1450"/>
                              <a:gd name="T103" fmla="*/ 1450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4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7" y="730"/>
                                </a:lnTo>
                                <a:lnTo>
                                  <a:pt x="756" y="730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Freeform 1484"/>
                        <wps:cNvSpPr>
                          <a:spLocks/>
                        </wps:cNvSpPr>
                        <wps:spPr bwMode="auto">
                          <a:xfrm>
                            <a:off x="5593" y="1450"/>
                            <a:ext cx="875" cy="730"/>
                          </a:xfrm>
                          <a:custGeom>
                            <a:avLst/>
                            <a:gdLst>
                              <a:gd name="T0" fmla="+- 0 6350 5594"/>
                              <a:gd name="T1" fmla="*/ T0 w 875"/>
                              <a:gd name="T2" fmla="+- 0 2180 1450"/>
                              <a:gd name="T3" fmla="*/ 2180 h 730"/>
                              <a:gd name="T4" fmla="+- 0 6395 5594"/>
                              <a:gd name="T5" fmla="*/ T4 w 875"/>
                              <a:gd name="T6" fmla="+- 0 2126 1450"/>
                              <a:gd name="T7" fmla="*/ 2126 h 730"/>
                              <a:gd name="T8" fmla="+- 0 6435 5594"/>
                              <a:gd name="T9" fmla="*/ T8 w 875"/>
                              <a:gd name="T10" fmla="+- 0 2051 1450"/>
                              <a:gd name="T11" fmla="*/ 2051 h 730"/>
                              <a:gd name="T12" fmla="+- 0 6460 5594"/>
                              <a:gd name="T13" fmla="*/ T12 w 875"/>
                              <a:gd name="T14" fmla="+- 0 1970 1450"/>
                              <a:gd name="T15" fmla="*/ 1970 h 730"/>
                              <a:gd name="T16" fmla="+- 0 6468 5594"/>
                              <a:gd name="T17" fmla="*/ T16 w 875"/>
                              <a:gd name="T18" fmla="+- 0 1885 1450"/>
                              <a:gd name="T19" fmla="*/ 1885 h 730"/>
                              <a:gd name="T20" fmla="+- 0 6460 5594"/>
                              <a:gd name="T21" fmla="*/ T20 w 875"/>
                              <a:gd name="T22" fmla="+- 0 1800 1450"/>
                              <a:gd name="T23" fmla="*/ 1800 h 730"/>
                              <a:gd name="T24" fmla="+- 0 6435 5594"/>
                              <a:gd name="T25" fmla="*/ T24 w 875"/>
                              <a:gd name="T26" fmla="+- 0 1719 1450"/>
                              <a:gd name="T27" fmla="*/ 1719 h 730"/>
                              <a:gd name="T28" fmla="+- 0 6395 5594"/>
                              <a:gd name="T29" fmla="*/ T28 w 875"/>
                              <a:gd name="T30" fmla="+- 0 1644 1450"/>
                              <a:gd name="T31" fmla="*/ 1644 h 730"/>
                              <a:gd name="T32" fmla="+- 0 6340 5594"/>
                              <a:gd name="T33" fmla="*/ T32 w 875"/>
                              <a:gd name="T34" fmla="+- 0 1578 1450"/>
                              <a:gd name="T35" fmla="*/ 1578 h 730"/>
                              <a:gd name="T36" fmla="+- 0 6274 5594"/>
                              <a:gd name="T37" fmla="*/ T36 w 875"/>
                              <a:gd name="T38" fmla="+- 0 1523 1450"/>
                              <a:gd name="T39" fmla="*/ 1523 h 730"/>
                              <a:gd name="T40" fmla="+- 0 6198 5594"/>
                              <a:gd name="T41" fmla="*/ T40 w 875"/>
                              <a:gd name="T42" fmla="+- 0 1484 1450"/>
                              <a:gd name="T43" fmla="*/ 1484 h 730"/>
                              <a:gd name="T44" fmla="+- 0 6117 5594"/>
                              <a:gd name="T45" fmla="*/ T44 w 875"/>
                              <a:gd name="T46" fmla="+- 0 1459 1450"/>
                              <a:gd name="T47" fmla="*/ 1459 h 730"/>
                              <a:gd name="T48" fmla="+- 0 6031 5594"/>
                              <a:gd name="T49" fmla="*/ T48 w 875"/>
                              <a:gd name="T50" fmla="+- 0 1450 1450"/>
                              <a:gd name="T51" fmla="*/ 1450 h 730"/>
                              <a:gd name="T52" fmla="+- 0 5945 5594"/>
                              <a:gd name="T53" fmla="*/ T52 w 875"/>
                              <a:gd name="T54" fmla="+- 0 1459 1450"/>
                              <a:gd name="T55" fmla="*/ 1459 h 730"/>
                              <a:gd name="T56" fmla="+- 0 5864 5594"/>
                              <a:gd name="T57" fmla="*/ T56 w 875"/>
                              <a:gd name="T58" fmla="+- 0 1484 1450"/>
                              <a:gd name="T59" fmla="*/ 1484 h 730"/>
                              <a:gd name="T60" fmla="+- 0 5788 5594"/>
                              <a:gd name="T61" fmla="*/ T60 w 875"/>
                              <a:gd name="T62" fmla="+- 0 1523 1450"/>
                              <a:gd name="T63" fmla="*/ 1523 h 730"/>
                              <a:gd name="T64" fmla="+- 0 5722 5594"/>
                              <a:gd name="T65" fmla="*/ T64 w 875"/>
                              <a:gd name="T66" fmla="+- 0 1578 1450"/>
                              <a:gd name="T67" fmla="*/ 1578 h 730"/>
                              <a:gd name="T68" fmla="+- 0 5667 5594"/>
                              <a:gd name="T69" fmla="*/ T68 w 875"/>
                              <a:gd name="T70" fmla="+- 0 1644 1450"/>
                              <a:gd name="T71" fmla="*/ 1644 h 730"/>
                              <a:gd name="T72" fmla="+- 0 5627 5594"/>
                              <a:gd name="T73" fmla="*/ T72 w 875"/>
                              <a:gd name="T74" fmla="+- 0 1719 1450"/>
                              <a:gd name="T75" fmla="*/ 1719 h 730"/>
                              <a:gd name="T76" fmla="+- 0 5602 5594"/>
                              <a:gd name="T77" fmla="*/ T76 w 875"/>
                              <a:gd name="T78" fmla="+- 0 1800 1450"/>
                              <a:gd name="T79" fmla="*/ 1800 h 730"/>
                              <a:gd name="T80" fmla="+- 0 5594 5594"/>
                              <a:gd name="T81" fmla="*/ T80 w 875"/>
                              <a:gd name="T82" fmla="+- 0 1885 1450"/>
                              <a:gd name="T83" fmla="*/ 1885 h 730"/>
                              <a:gd name="T84" fmla="+- 0 5602 5594"/>
                              <a:gd name="T85" fmla="*/ T84 w 875"/>
                              <a:gd name="T86" fmla="+- 0 1970 1450"/>
                              <a:gd name="T87" fmla="*/ 1970 h 730"/>
                              <a:gd name="T88" fmla="+- 0 5627 5594"/>
                              <a:gd name="T89" fmla="*/ T88 w 875"/>
                              <a:gd name="T90" fmla="+- 0 2051 1450"/>
                              <a:gd name="T91" fmla="*/ 2051 h 730"/>
                              <a:gd name="T92" fmla="+- 0 5667 5594"/>
                              <a:gd name="T93" fmla="*/ T92 w 875"/>
                              <a:gd name="T94" fmla="+- 0 2126 1450"/>
                              <a:gd name="T95" fmla="*/ 2126 h 730"/>
                              <a:gd name="T96" fmla="+- 0 5711 5594"/>
                              <a:gd name="T97" fmla="*/ T96 w 875"/>
                              <a:gd name="T98" fmla="+- 0 2180 1450"/>
                              <a:gd name="T99" fmla="*/ 2180 h 730"/>
                              <a:gd name="T100" fmla="+- 0 6350 5594"/>
                              <a:gd name="T101" fmla="*/ T100 w 875"/>
                              <a:gd name="T102" fmla="+- 0 2180 1450"/>
                              <a:gd name="T103" fmla="*/ 2180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756" y="730"/>
                                </a:move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4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7" y="730"/>
                                </a:lnTo>
                                <a:lnTo>
                                  <a:pt x="756" y="73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Line 1483"/>
                        <wps:cNvCnPr>
                          <a:cxnSpLocks noChangeShapeType="1"/>
                        </wps:cNvCnPr>
                        <wps:spPr bwMode="auto">
                          <a:xfrm>
                            <a:off x="5062" y="7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Line 1482"/>
                        <wps:cNvCnPr>
                          <a:cxnSpLocks noChangeShapeType="1"/>
                        </wps:cNvCnPr>
                        <wps:spPr bwMode="auto">
                          <a:xfrm>
                            <a:off x="5499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" name="Line 1481"/>
                        <wps:cNvCnPr>
                          <a:cxnSpLocks noChangeShapeType="1"/>
                        </wps:cNvCnPr>
                        <wps:spPr bwMode="auto">
                          <a:xfrm>
                            <a:off x="5937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" name="Line 1480"/>
                        <wps:cNvCnPr>
                          <a:cxnSpLocks noChangeShapeType="1"/>
                        </wps:cNvCnPr>
                        <wps:spPr bwMode="auto">
                          <a:xfrm>
                            <a:off x="6374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4" name="Line 1479"/>
                        <wps:cNvCnPr>
                          <a:cxnSpLocks noChangeShapeType="1"/>
                        </wps:cNvCnPr>
                        <wps:spPr bwMode="auto">
                          <a:xfrm>
                            <a:off x="6811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" name="Line 1478"/>
                        <wps:cNvCnPr>
                          <a:cxnSpLocks noChangeShapeType="1"/>
                        </wps:cNvCnPr>
                        <wps:spPr bwMode="auto">
                          <a:xfrm>
                            <a:off x="7249" y="7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6" name="Freeform 1477"/>
                        <wps:cNvSpPr>
                          <a:spLocks/>
                        </wps:cNvSpPr>
                        <wps:spPr bwMode="auto">
                          <a:xfrm>
                            <a:off x="5050" y="2179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" name="Line 1476"/>
                        <wps:cNvCnPr>
                          <a:cxnSpLocks noChangeShapeType="1"/>
                        </wps:cNvCnPr>
                        <wps:spPr bwMode="auto">
                          <a:xfrm>
                            <a:off x="5062" y="21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8" name="Freeform 1475"/>
                        <wps:cNvSpPr>
                          <a:spLocks/>
                        </wps:cNvSpPr>
                        <wps:spPr bwMode="auto">
                          <a:xfrm>
                            <a:off x="5050" y="1745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Line 1474"/>
                        <wps:cNvCnPr>
                          <a:cxnSpLocks noChangeShapeType="1"/>
                        </wps:cNvCnPr>
                        <wps:spPr bwMode="auto">
                          <a:xfrm>
                            <a:off x="5062" y="174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0" name="Freeform 1473"/>
                        <wps:cNvSpPr>
                          <a:spLocks/>
                        </wps:cNvSpPr>
                        <wps:spPr bwMode="auto">
                          <a:xfrm>
                            <a:off x="5050" y="1310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" name="Line 1472"/>
                        <wps:cNvCnPr>
                          <a:cxnSpLocks noChangeShapeType="1"/>
                        </wps:cNvCnPr>
                        <wps:spPr bwMode="auto">
                          <a:xfrm>
                            <a:off x="5062" y="13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2" name="Freeform 1471"/>
                        <wps:cNvSpPr>
                          <a:spLocks/>
                        </wps:cNvSpPr>
                        <wps:spPr bwMode="auto">
                          <a:xfrm>
                            <a:off x="5050" y="876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" name="Line 1470"/>
                        <wps:cNvCnPr>
                          <a:cxnSpLocks noChangeShapeType="1"/>
                        </wps:cNvCnPr>
                        <wps:spPr bwMode="auto">
                          <a:xfrm>
                            <a:off x="5062" y="87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4" name="Freeform 1469"/>
                        <wps:cNvSpPr>
                          <a:spLocks/>
                        </wps:cNvSpPr>
                        <wps:spPr bwMode="auto">
                          <a:xfrm>
                            <a:off x="5050" y="441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Line 1468"/>
                        <wps:cNvCnPr>
                          <a:cxnSpLocks noChangeShapeType="1"/>
                        </wps:cNvCnPr>
                        <wps:spPr bwMode="auto">
                          <a:xfrm>
                            <a:off x="5062" y="4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6" name="Freeform 1467"/>
                        <wps:cNvSpPr>
                          <a:spLocks/>
                        </wps:cNvSpPr>
                        <wps:spPr bwMode="auto">
                          <a:xfrm>
                            <a:off x="5050" y="7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Line 1466"/>
                        <wps:cNvCnPr>
                          <a:cxnSpLocks noChangeShapeType="1"/>
                        </wps:cNvCnPr>
                        <wps:spPr bwMode="auto">
                          <a:xfrm>
                            <a:off x="5062" y="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8" name="AutoShape 1465"/>
                        <wps:cNvSpPr>
                          <a:spLocks/>
                        </wps:cNvSpPr>
                        <wps:spPr bwMode="auto">
                          <a:xfrm>
                            <a:off x="2160" y="-4348"/>
                            <a:ext cx="13392" cy="13306"/>
                          </a:xfrm>
                          <a:custGeom>
                            <a:avLst/>
                            <a:gdLst>
                              <a:gd name="T0" fmla="+- 0 5062 2160"/>
                              <a:gd name="T1" fmla="*/ T0 w 13392"/>
                              <a:gd name="T2" fmla="+- 0 2180 -4347"/>
                              <a:gd name="T3" fmla="*/ 2180 h 13306"/>
                              <a:gd name="T4" fmla="+- 0 7249 2160"/>
                              <a:gd name="T5" fmla="*/ T4 w 13392"/>
                              <a:gd name="T6" fmla="+- 0 2180 -4347"/>
                              <a:gd name="T7" fmla="*/ 2180 h 13306"/>
                              <a:gd name="T8" fmla="+- 0 5062 2160"/>
                              <a:gd name="T9" fmla="*/ T8 w 13392"/>
                              <a:gd name="T10" fmla="+- 0 7 -4347"/>
                              <a:gd name="T11" fmla="*/ 7 h 13306"/>
                              <a:gd name="T12" fmla="+- 0 7249 2160"/>
                              <a:gd name="T13" fmla="*/ T12 w 13392"/>
                              <a:gd name="T14" fmla="+- 0 7 -4347"/>
                              <a:gd name="T15" fmla="*/ 7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2902" y="6527"/>
                                </a:moveTo>
                                <a:lnTo>
                                  <a:pt x="5089" y="6527"/>
                                </a:lnTo>
                                <a:moveTo>
                                  <a:pt x="2902" y="4354"/>
                                </a:moveTo>
                                <a:lnTo>
                                  <a:pt x="5089" y="4354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831FBA" id="Group 1464" o:spid="_x0000_s1026" style="position:absolute;margin-left:252.5pt;margin-top:.3pt;width:110pt;height:109.3pt;z-index:-251655680;mso-position-horizontal-relative:page" coordorigin="5050,6" coordsize="2200,2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">
                <v:rect id="Rectangle 1513" o:spid="_x0000_s1027" style="position:absolute;left:6592;top:1310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" fillcolor="#7f7f7f" stroked="f">
                  <v:fill opacity="13107f"/>
                </v:rect>
                <v:rect id="Rectangle 1512" o:spid="_x0000_s1028" style="position:absolute;left:6592;top:1310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" filled="f" strokeweight=".05761mm"/>
                <v:rect id="Rectangle 1511" o:spid="_x0000_s1029" style="position:absolute;left:6373;top:1093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" fillcolor="#7f7f7f" stroked="f">
                  <v:fill opacity="13107f"/>
                </v:rect>
                <v:rect id="Rectangle 1510" o:spid="_x0000_s1030" style="position:absolute;left:6373;top:1093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" filled="f" strokeweight=".05761mm"/>
                <v:rect id="Rectangle 1509" o:spid="_x0000_s1031" style="position:absolute;left:6811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" fillcolor="#7f7f7f" stroked="f">
                  <v:fill opacity="13107f"/>
                </v:rect>
                <v:rect id="Rectangle 1508" o:spid="_x0000_s1032" style="position:absolute;left:6811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" filled="f" strokeweight=".05761mm"/>
                <v:rect id="Rectangle 1507" o:spid="_x0000_s1033" style="position:absolute;left:7029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" fillcolor="#7f7f7f" stroked="f">
                  <v:fill opacity="13107f"/>
                </v:rect>
                <v:rect id="Rectangle 1506" o:spid="_x0000_s1034" style="position:absolute;left:7029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" filled="f" strokeweight=".05761mm"/>
                <v:rect id="Rectangle 1505" o:spid="_x0000_s1035" style="position:absolute;left:6811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" fillcolor="#7f7f7f" stroked="f">
                  <v:fill opacity="13107f"/>
                </v:rect>
                <v:rect id="Rectangle 1504" o:spid="_x0000_s1036" style="position:absolute;left:6811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" filled="f" strokeweight=".05761mm"/>
                <v:rect id="Rectangle 1503" o:spid="_x0000_s1037" style="position:absolute;left:7029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" fillcolor="#7f7f7f" stroked="f">
                  <v:fill opacity="13107f"/>
                </v:rect>
                <v:rect id="Rectangle 1502" o:spid="_x0000_s1038" style="position:absolute;left:7029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" filled="f" strokeweight=".05761mm"/>
                <v:rect id="Rectangle 1501" o:spid="_x0000_s1039" style="position:absolute;left:6811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" fillcolor="#7f7f7f" stroked="f">
                  <v:fill opacity="13107f"/>
                </v:rect>
                <v:rect id="Rectangle 1500" o:spid="_x0000_s1040" style="position:absolute;left:6811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" filled="f" strokeweight=".05761mm"/>
                <v:rect id="Rectangle 1499" o:spid="_x0000_s1041" style="position:absolute;left:7029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" fillcolor="#7f7f7f" stroked="f">
                  <v:fill opacity="13107f"/>
                </v:rect>
                <v:rect id="Rectangle 1498" o:spid="_x0000_s1042" style="position:absolute;left:7029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" filled="f" strokeweight=".05761mm"/>
                <v:shape id="Freeform 1497" o:spid="_x0000_s1043" style="position:absolute;left:7122;top:1578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" path="m,9l76,6,126,e" filled="f" strokecolor="red" strokeweight=".05761mm">
                  <v:path arrowok="t" o:connecttype="custom" o:connectlocs="0,1588;76,1585;126,1579" o:connectangles="0,0,0"/>
                </v:shape>
                <v:shape id="Picture 1496" o:spid="_x0000_s1044" type="#_x0000_t75" style="position:absolute;left:6372;top:5;width:441;height: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">
                  <v:imagedata r:id="rId19" o:title=""/>
                </v:shape>
                <v:shape id="Freeform 1495" o:spid="_x0000_s1045" style="position:absolute;left:6247;top:7;width:875;height:1582;visibility:visible;mso-wrap-style:square;v-text-anchor:top" coordsize="875,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" path="m373,l313,46,256,98r-52,56l158,215r-41,63l82,345,53,415,30,487,13,561,3,636,,712r3,77l13,864r17,74l53,1010r29,69l117,1146r41,64l204,1270r52,57l313,1379r61,46l438,1465r67,35l575,1529r73,23l722,1568r76,10l875,1581e" filled="f" strokecolor="red" strokeweight=".05761mm">
                  <v:path arrowok="t" o:connecttype="custom" o:connectlocs="373,7;313,53;256,105;204,161;158,222;117,285;82,352;53,422;30,494;13,568;3,643;0,719;3,796;13,871;30,945;53,1017;82,1086;117,1153;158,1217;204,1277;256,1334;313,1386;374,1432;438,1472;505,1507;575,1536;648,1559;722,1575;798,1585;875,1588" o:connectangles="0,0,0,0,0,0,0,0,0,0,0,0,0,0,0,0,0,0,0,0,0,0,0,0,0,0,0,0,0,0"/>
                </v:shape>
                <v:shape id="Freeform 1494" o:spid="_x0000_s1046" style="position:absolute;left:6685;top:284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" path="m438,l352,8,270,33,195,73r-67,54l74,193,34,268,9,349,,434r9,86l34,601r40,74l128,742r67,54l270,836r82,24l438,869r85,-9l564,848r,-828l523,8,438,xe" fillcolor="red" stroked="f">
                  <v:fill opacity="13107f"/>
                  <v:path arrowok="t" o:connecttype="custom" o:connectlocs="438,285;352,293;270,318;195,358;128,412;74,478;34,553;9,634;0,719;9,805;34,886;74,960;128,1027;195,1081;270,1121;352,1145;438,1154;523,1145;564,1133;564,305;523,293;438,285" o:connectangles="0,0,0,0,0,0,0,0,0,0,0,0,0,0,0,0,0,0,0,0,0,0"/>
                </v:shape>
                <v:shape id="Freeform 1493" o:spid="_x0000_s1047" style="position:absolute;left:6685;top:284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" path="m438,869r85,-9l564,848r,-828l523,8,438,,352,8,270,33,195,73r-67,54l74,193,34,268,9,349,,434r9,86l34,601r40,74l128,742r67,54l270,836r82,24l438,869e" filled="f" strokecolor="red" strokeweight=".05761mm">
                  <v:path arrowok="t" o:connecttype="custom" o:connectlocs="438,1154;523,1145;564,1133;564,305;523,293;438,285;352,293;270,318;195,358;128,412;74,478;34,553;9,634;0,719;9,805;34,886;74,960;128,1027;195,1081;270,1121;352,1145;438,1154" o:connectangles="0,0,0,0,0,0,0,0,0,0,0,0,0,0,0,0,0,0,0,0,0,0"/>
                </v:shape>
                <v:shape id="Freeform 1492" o:spid="_x0000_s1048" style="position:absolute;left:5061;top:667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" path="m698,1513r83,-86l828,1367r41,-64l904,1236r29,-69l956,1095r16,-74l982,946r4,-77l982,793,972,717,956,644,933,572,904,502,869,435,828,371,781,311,730,255,673,203,612,157,548,116,480,81,410,53,338,30,264,13,188,3,111,,34,3,,8e" filled="f" strokecolor="red" strokeweight=".05761mm">
                  <v:path arrowok="t" o:connecttype="custom" o:connectlocs="698,2180;781,2094;828,2034;869,1970;904,1903;933,1834;956,1762;972,1688;982,1613;986,1536;982,1460;972,1384;956,1311;933,1239;904,1169;869,1102;828,1038;781,978;730,922;673,870;612,824;548,783;480,748;410,720;338,697;264,680;188,670;111,667;34,670;0,675" o:connectangles="0,0,0,0,0,0,0,0,0,0,0,0,0,0,0,0,0,0,0,0,0,0,0,0,0,0,0,0,0,0"/>
                </v:shape>
                <v:shape id="Freeform 1491" o:spid="_x0000_s1049" style="position:absolute;left:5061;top:1101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" path="m111,l25,8,,16,,853r25,7l111,869r86,-9l278,836r76,-40l420,741r55,-66l515,600r25,-81l548,434r-8,-85l515,268,475,193,420,127,354,73,278,33,197,8,111,xe" fillcolor="red" stroked="f">
                  <v:fill opacity="13107f"/>
                  <v:path arrowok="t" o:connecttype="custom" o:connectlocs="111,1102;25,1110;0,1118;0,1955;25,1962;111,1971;197,1962;278,1938;354,1898;420,1843;475,1777;515,1702;540,1621;548,1536;540,1451;515,1370;475,1295;420,1229;354,1175;278,1135;197,1110;111,1102" o:connectangles="0,0,0,0,0,0,0,0,0,0,0,0,0,0,0,0,0,0,0,0,0,0"/>
                </v:shape>
                <v:shape id="Freeform 1490" o:spid="_x0000_s1050" style="position:absolute;left:5061;top:1101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" path="m111,869r86,-9l278,836r76,-40l420,741r55,-66l515,600r25,-81l548,434r-8,-85l515,268,475,193,420,127,354,73,278,33,197,8,111,,25,8,,16,,853r25,7l111,869e" filled="f" strokecolor="red" strokeweight=".05761mm">
                  <v:path arrowok="t" o:connecttype="custom" o:connectlocs="111,1971;197,1962;278,1938;354,1898;420,1843;475,1777;515,1702;540,1621;548,1536;540,1451;515,1370;475,1295;420,1229;354,1175;278,1135;197,1110;111,1102;25,1110;0,1118;0,1955;25,1962;111,1971" o:connectangles="0,0,0,0,0,0,0,0,0,0,0,0,0,0,0,0,0,0,0,0,0,0"/>
                </v:shape>
                <v:shape id="AutoShape 1489" o:spid="_x0000_s1051" style="position:absolute;left:2160;top:-4348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" path="m3554,5790r77,-3l3707,5777r74,-17l3854,5737r70,-28l3991,5674r64,-41l4116,5587r57,-52l4225,5479r46,-60l4312,5355r35,-67l4376,5218r23,-72l4416,5073r10,-76l4429,4921r-3,-77l4416,4769r-17,-74l4376,4623r-29,-69l4312,4487r-41,-64l4225,4363r-8,-9m2902,5498r34,37l2993,5587r60,46l3118,5674r67,35l3255,5737r72,23l3402,5777r76,10l3554,5790e" filled="f" strokecolor="red" strokeweight=".05761mm">
                  <v:path arrowok="t" o:connecttype="custom" o:connectlocs="3554,1443;3631,1440;3707,1430;3781,1413;3854,1390;3924,1362;3991,1327;4055,1286;4116,1240;4173,1188;4225,1132;4271,1072;4312,1008;4347,941;4376,871;4399,799;4416,726;4426,650;4429,574;4426,497;4416,422;4399,348;4376,276;4347,207;4312,140;4271,76;4225,16;4217,7;2902,1151;2936,1188;2993,1240;3053,1286;3118,1327;3185,1362;3255,1390;3327,1413;3402,1430;3478,1440;3554,1443" o:connectangles="0,0,0,0,0,0,0,0,0,0,0,0,0,0,0,0,0,0,0,0,0,0,0,0,0,0,0,0,0,0,0,0,0,0,0,0,0,0,0"/>
                </v:shape>
                <v:shape id="Freeform 1488" o:spid="_x0000_s1052" style="position:absolute;left:5277;top:139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" path="m437,l352,9,270,33,195,73r-67,55l74,194,33,269,9,350,,435r9,85l33,601r41,75l128,742r67,54l270,836r82,25l437,869r86,-8l605,836r75,-40l747,742r54,-66l841,601r25,-81l875,435r-9,-85l841,269,801,194,747,128,680,73,605,33,523,9,437,xe" fillcolor="red" stroked="f">
                  <v:fill opacity="13107f"/>
                  <v:path arrowok="t" o:connecttype="custom" o:connectlocs="437,139;352,148;270,172;195,212;128,267;74,333;33,408;9,489;0,574;9,659;33,740;74,815;128,881;195,935;270,975;352,1000;437,1008;523,1000;605,975;680,935;747,881;801,815;841,740;866,659;875,574;866,489;841,408;801,333;747,267;680,212;605,172;523,148;437,139" o:connectangles="0,0,0,0,0,0,0,0,0,0,0,0,0,0,0,0,0,0,0,0,0,0,0,0,0,0,0,0,0,0,0,0,0"/>
                </v:shape>
                <v:shape id="Freeform 1487" o:spid="_x0000_s1053" style="position:absolute;left:5277;top:139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" path="m437,869r86,-8l605,836r75,-40l747,742r54,-66l841,601r25,-81l875,435r-9,-85l841,269,801,194,747,128,680,73,605,33,523,9,437,,352,9,270,33,195,73r-67,55l74,194,33,269,9,350,,435r9,85l33,601r41,75l128,742r67,54l270,836r82,25l437,869xe" filled="f" strokecolor="red" strokeweight=".05761mm">
                  <v:path arrowok="t" o:connecttype="custom" o:connectlocs="437,1008;523,1000;605,975;680,935;747,881;801,815;841,740;866,659;875,574;866,489;841,408;801,333;747,267;680,212;605,172;523,148;437,139;352,148;270,172;195,212;128,267;74,333;33,408;9,489;0,574;9,659;33,740;74,815;128,881;195,935;270,975;352,1000;437,1008" o:connectangles="0,0,0,0,0,0,0,0,0,0,0,0,0,0,0,0,0,0,0,0,0,0,0,0,0,0,0,0,0,0,0,0,0"/>
                </v:shape>
                <v:shape id="Freeform 1486" o:spid="_x0000_s1054" style="position:absolute;left:5156;top:1015;width:1750;height:1164;visibility:visible;mso-wrap-style:square;v-text-anchor:top" coordsize="1750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" path="m1698,1164r22,-70l1736,1021r10,-76l1750,869r-4,-76l1736,717r-16,-74l1697,571r-29,-69l1633,435r-41,-64l1545,311r-52,-57l1437,203r-61,-46l1312,116,1244,81,1174,52,1102,30,1028,13,952,3,875,,798,3,722,13,648,30,576,52,505,81r-67,35l374,157r-61,46l256,254r-52,57l158,371r-41,64l82,502,53,571,30,643,14,717,4,793,,869r4,76l14,1021r16,73l52,1164e" filled="f" strokecolor="red" strokeweight=".05761mm">
                  <v:path arrowok="t" o:connecttype="custom" o:connectlocs="1698,2180;1720,2110;1736,2037;1746,1961;1750,1885;1746,1809;1736,1733;1720,1659;1697,1587;1668,1518;1633,1451;1592,1387;1545,1327;1493,1270;1437,1219;1376,1173;1312,1132;1244,1097;1174,1068;1102,1046;1028,1029;952,1019;875,1016;798,1019;722,1029;648,1046;576,1068;505,1097;438,1132;374,1173;313,1219;256,1270;204,1327;158,1387;117,1451;82,1518;53,1587;30,1659;14,1733;4,1809;0,1885;4,1961;14,2037;30,2110;52,2180" o:connectangles="0,0,0,0,0,0,0,0,0,0,0,0,0,0,0,0,0,0,0,0,0,0,0,0,0,0,0,0,0,0,0,0,0,0,0,0,0,0,0,0,0,0,0,0,0"/>
                </v:shape>
                <v:shape id="Freeform 1485" o:spid="_x0000_s1055" style="position:absolute;left:5593;top:1450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" path="m437,l351,9,270,34,194,73r-66,55l73,194,33,269,8,350,,435r8,85l33,601r40,75l117,730r639,l801,676r40,-75l866,520r8,-85l866,350,841,269,801,194,746,128,680,73,604,34,523,9,437,xe" fillcolor="red" stroked="f">
                  <v:fill opacity="13107f"/>
                  <v:path arrowok="t" o:connecttype="custom" o:connectlocs="437,1450;351,1459;270,1484;194,1523;128,1578;73,1644;33,1719;8,1800;0,1885;8,1970;33,2051;73,2126;117,2180;756,2180;801,2126;841,2051;866,1970;874,1885;866,1800;841,1719;801,1644;746,1578;680,1523;604,1484;523,1459;437,1450" o:connectangles="0,0,0,0,0,0,0,0,0,0,0,0,0,0,0,0,0,0,0,0,0,0,0,0,0,0"/>
                </v:shape>
                <v:shape id="Freeform 1484" o:spid="_x0000_s1056" style="position:absolute;left:5593;top:1450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" path="m756,730r45,-54l841,601r25,-81l874,435r-8,-85l841,269,801,194,746,128,680,73,604,34,523,9,437,,351,9,270,34,194,73r-66,55l73,194,33,269,8,350,,435r8,85l33,601r40,75l117,730r639,e" filled="f" strokecolor="red" strokeweight=".05761mm">
                  <v:path arrowok="t" o:connecttype="custom" o:connectlocs="756,2180;801,2126;841,2051;866,1970;874,1885;866,1800;841,1719;801,1644;746,1578;680,1523;604,1484;523,1459;437,1450;351,1459;270,1484;194,1523;128,1578;73,1644;33,1719;8,1800;0,1885;8,1970;33,2051;73,2126;117,2180;756,2180" o:connectangles="0,0,0,0,0,0,0,0,0,0,0,0,0,0,0,0,0,0,0,0,0,0,0,0,0,0"/>
                </v:shape>
                <v:line id="Line 1483" o:spid="_x0000_s1057" style="position:absolute;visibility:visible;mso-wrap-style:square" from="5062,7" to="5062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" strokeweight=".04608mm"/>
                <v:line id="Line 1482" o:spid="_x0000_s1058" style="position:absolute;visibility:visible;mso-wrap-style:square" from="5499,2180" to="5499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" strokeweight=".04608mm"/>
                <v:line id="Line 1481" o:spid="_x0000_s1059" style="position:absolute;visibility:visible;mso-wrap-style:square" from="5937,2180" to="5937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" strokeweight=".04608mm"/>
                <v:line id="Line 1480" o:spid="_x0000_s1060" style="position:absolute;visibility:visible;mso-wrap-style:square" from="6374,2180" to="6374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" strokeweight=".04608mm"/>
                <v:line id="Line 1479" o:spid="_x0000_s1061" style="position:absolute;visibility:visible;mso-wrap-style:square" from="6811,2180" to="6811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" strokeweight=".04608mm"/>
                <v:line id="Line 1478" o:spid="_x0000_s1062" style="position:absolute;visibility:visible;mso-wrap-style:square" from="7249,7" to="7249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" strokeweight=".04608mm"/>
                <v:shape id="Freeform 1477" o:spid="_x0000_s1063" style="position:absolute;left:5050;top:217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476" o:spid="_x0000_s1064" style="position:absolute;visibility:visible;mso-wrap-style:square" from="5062,2180" to="5062,2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" strokeweight=".04608mm"/>
                <v:shape id="Freeform 1475" o:spid="_x0000_s1065" style="position:absolute;left:5050;top:174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" path="m12,l,e" fillcolor="black" stroked="f">
                  <v:path arrowok="t" o:connecttype="custom" o:connectlocs="12,0;0,0" o:connectangles="0,0"/>
                </v:shape>
                <v:line id="Line 1474" o:spid="_x0000_s1066" style="position:absolute;visibility:visible;mso-wrap-style:square" from="5062,1745" to="5062,1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" strokeweight=".04608mm"/>
                <v:shape id="Freeform 1473" o:spid="_x0000_s1067" style="position:absolute;left:5050;top:131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" path="m12,l,e" fillcolor="black" stroked="f">
                  <v:path arrowok="t" o:connecttype="custom" o:connectlocs="12,0;0,0" o:connectangles="0,0"/>
                </v:shape>
                <v:line id="Line 1472" o:spid="_x0000_s1068" style="position:absolute;visibility:visible;mso-wrap-style:square" from="5062,1311" to="5062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" strokeweight=".04608mm"/>
                <v:shape id="Freeform 1471" o:spid="_x0000_s1069" style="position:absolute;left:5050;top:87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470" o:spid="_x0000_s1070" style="position:absolute;visibility:visible;mso-wrap-style:square" from="5062,876" to="5062,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" strokeweight=".04608mm"/>
                <v:shape id="Freeform 1469" o:spid="_x0000_s1071" style="position:absolute;left:5050;top:441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468" o:spid="_x0000_s1072" style="position:absolute;visibility:visible;mso-wrap-style:square" from="5062,442" to="5062,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" strokeweight=".04608mm"/>
                <v:shape id="Freeform 1467" o:spid="_x0000_s1073" style="position:absolute;left:5050;top:7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466" o:spid="_x0000_s1074" style="position:absolute;visibility:visible;mso-wrap-style:square" from="5062,7" to="5062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" strokeweight=".04608mm"/>
                <v:shape id="AutoShape 1465" o:spid="_x0000_s1075" style="position:absolute;left:2160;top:-4348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" path="m2902,6527r2187,m2902,4354r2187,e" filled="f" strokeweight=".04608mm">
                  <v:path arrowok="t" o:connecttype="custom" o:connectlocs="2902,2180;5089,2180;2902,7;5089,7" o:connectangles="0,0,0,0"/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2BC31E8F" wp14:editId="4B304449">
                <wp:simplePos x="0" y="0"/>
                <wp:positionH relativeFrom="page">
                  <wp:posOffset>5048250</wp:posOffset>
                </wp:positionH>
                <wp:positionV relativeFrom="paragraph">
                  <wp:posOffset>3810</wp:posOffset>
                </wp:positionV>
                <wp:extent cx="1397000" cy="1388110"/>
                <wp:effectExtent l="9525" t="13970" r="12700" b="7620"/>
                <wp:wrapNone/>
                <wp:docPr id="1416" name="Group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7950" y="6"/>
                          <a:chExt cx="2200" cy="2186"/>
                        </a:xfrm>
                      </wpg:grpSpPr>
                      <wps:wsp>
                        <wps:cNvPr id="1417" name="Rectangle 1463"/>
                        <wps:cNvSpPr>
                          <a:spLocks noChangeArrowheads="1"/>
                        </wps:cNvSpPr>
                        <wps:spPr bwMode="auto">
                          <a:xfrm>
                            <a:off x="9492" y="1310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Rectangle 1462"/>
                        <wps:cNvSpPr>
                          <a:spLocks noChangeArrowheads="1"/>
                        </wps:cNvSpPr>
                        <wps:spPr bwMode="auto">
                          <a:xfrm>
                            <a:off x="9492" y="1310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" name="Rectangle 1461"/>
                        <wps:cNvSpPr>
                          <a:spLocks noChangeArrowheads="1"/>
                        </wps:cNvSpPr>
                        <wps:spPr bwMode="auto">
                          <a:xfrm>
                            <a:off x="9273" y="1093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" name="Rectangle 1460"/>
                        <wps:cNvSpPr>
                          <a:spLocks noChangeArrowheads="1"/>
                        </wps:cNvSpPr>
                        <wps:spPr bwMode="auto">
                          <a:xfrm>
                            <a:off x="9273" y="1093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Rectangle 1459"/>
                        <wps:cNvSpPr>
                          <a:spLocks noChangeArrowheads="1"/>
                        </wps:cNvSpPr>
                        <wps:spPr bwMode="auto">
                          <a:xfrm>
                            <a:off x="9710" y="1962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" name="Rectangle 1458"/>
                        <wps:cNvSpPr>
                          <a:spLocks noChangeArrowheads="1"/>
                        </wps:cNvSpPr>
                        <wps:spPr bwMode="auto">
                          <a:xfrm>
                            <a:off x="9710" y="1962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Rectangle 1457"/>
                        <wps:cNvSpPr>
                          <a:spLocks noChangeArrowheads="1"/>
                        </wps:cNvSpPr>
                        <wps:spPr bwMode="auto">
                          <a:xfrm>
                            <a:off x="9929" y="1962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" name="Rectangle 1456"/>
                        <wps:cNvSpPr>
                          <a:spLocks noChangeArrowheads="1"/>
                        </wps:cNvSpPr>
                        <wps:spPr bwMode="auto">
                          <a:xfrm>
                            <a:off x="9929" y="1962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" name="Rectangle 1455"/>
                        <wps:cNvSpPr>
                          <a:spLocks noChangeArrowheads="1"/>
                        </wps:cNvSpPr>
                        <wps:spPr bwMode="auto">
                          <a:xfrm>
                            <a:off x="9710" y="1745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" name="Rectangle 1454"/>
                        <wps:cNvSpPr>
                          <a:spLocks noChangeArrowheads="1"/>
                        </wps:cNvSpPr>
                        <wps:spPr bwMode="auto">
                          <a:xfrm>
                            <a:off x="9710" y="1745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" name="Rectangle 1453"/>
                        <wps:cNvSpPr>
                          <a:spLocks noChangeArrowheads="1"/>
                        </wps:cNvSpPr>
                        <wps:spPr bwMode="auto">
                          <a:xfrm>
                            <a:off x="9929" y="1745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" name="Rectangle 1452"/>
                        <wps:cNvSpPr>
                          <a:spLocks noChangeArrowheads="1"/>
                        </wps:cNvSpPr>
                        <wps:spPr bwMode="auto">
                          <a:xfrm>
                            <a:off x="9929" y="1745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" name="Rectangle 1451"/>
                        <wps:cNvSpPr>
                          <a:spLocks noChangeArrowheads="1"/>
                        </wps:cNvSpPr>
                        <wps:spPr bwMode="auto">
                          <a:xfrm>
                            <a:off x="9710" y="1527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" name="Rectangle 1450"/>
                        <wps:cNvSpPr>
                          <a:spLocks noChangeArrowheads="1"/>
                        </wps:cNvSpPr>
                        <wps:spPr bwMode="auto">
                          <a:xfrm>
                            <a:off x="9710" y="1527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Rectangle 1449"/>
                        <wps:cNvSpPr>
                          <a:spLocks noChangeArrowheads="1"/>
                        </wps:cNvSpPr>
                        <wps:spPr bwMode="auto">
                          <a:xfrm>
                            <a:off x="9929" y="1527"/>
                            <a:ext cx="219" cy="218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" name="Rectangle 1448"/>
                        <wps:cNvSpPr>
                          <a:spLocks noChangeArrowheads="1"/>
                        </wps:cNvSpPr>
                        <wps:spPr bwMode="auto">
                          <a:xfrm>
                            <a:off x="9929" y="1527"/>
                            <a:ext cx="219" cy="218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" name="Freeform 1447"/>
                        <wps:cNvSpPr>
                          <a:spLocks/>
                        </wps:cNvSpPr>
                        <wps:spPr bwMode="auto">
                          <a:xfrm>
                            <a:off x="10022" y="1578"/>
                            <a:ext cx="126" cy="10"/>
                          </a:xfrm>
                          <a:custGeom>
                            <a:avLst/>
                            <a:gdLst>
                              <a:gd name="T0" fmla="+- 0 10022 10022"/>
                              <a:gd name="T1" fmla="*/ T0 w 126"/>
                              <a:gd name="T2" fmla="+- 0 1588 1579"/>
                              <a:gd name="T3" fmla="*/ 1588 h 10"/>
                              <a:gd name="T4" fmla="+- 0 10099 10022"/>
                              <a:gd name="T5" fmla="*/ T4 w 126"/>
                              <a:gd name="T6" fmla="+- 0 1585 1579"/>
                              <a:gd name="T7" fmla="*/ 1585 h 10"/>
                              <a:gd name="T8" fmla="+- 0 10148 10022"/>
                              <a:gd name="T9" fmla="*/ T8 w 126"/>
                              <a:gd name="T10" fmla="+- 0 1579 1579"/>
                              <a:gd name="T11" fmla="*/ 157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0" y="9"/>
                                </a:moveTo>
                                <a:lnTo>
                                  <a:pt x="77" y="6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1" y="5"/>
                            <a:ext cx="441" cy="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5" name="Freeform 1445"/>
                        <wps:cNvSpPr>
                          <a:spLocks/>
                        </wps:cNvSpPr>
                        <wps:spPr bwMode="auto">
                          <a:xfrm>
                            <a:off x="9147" y="7"/>
                            <a:ext cx="875" cy="1582"/>
                          </a:xfrm>
                          <a:custGeom>
                            <a:avLst/>
                            <a:gdLst>
                              <a:gd name="T0" fmla="+- 0 9521 9148"/>
                              <a:gd name="T1" fmla="*/ T0 w 875"/>
                              <a:gd name="T2" fmla="+- 0 7 7"/>
                              <a:gd name="T3" fmla="*/ 7 h 1582"/>
                              <a:gd name="T4" fmla="+- 0 9461 9148"/>
                              <a:gd name="T5" fmla="*/ T4 w 875"/>
                              <a:gd name="T6" fmla="+- 0 53 7"/>
                              <a:gd name="T7" fmla="*/ 53 h 1582"/>
                              <a:gd name="T8" fmla="+- 0 9404 9148"/>
                              <a:gd name="T9" fmla="*/ T8 w 875"/>
                              <a:gd name="T10" fmla="+- 0 105 7"/>
                              <a:gd name="T11" fmla="*/ 105 h 1582"/>
                              <a:gd name="T12" fmla="+- 0 9352 9148"/>
                              <a:gd name="T13" fmla="*/ T12 w 875"/>
                              <a:gd name="T14" fmla="+- 0 161 7"/>
                              <a:gd name="T15" fmla="*/ 161 h 1582"/>
                              <a:gd name="T16" fmla="+- 0 9305 9148"/>
                              <a:gd name="T17" fmla="*/ T16 w 875"/>
                              <a:gd name="T18" fmla="+- 0 222 7"/>
                              <a:gd name="T19" fmla="*/ 222 h 1582"/>
                              <a:gd name="T20" fmla="+- 0 9264 9148"/>
                              <a:gd name="T21" fmla="*/ T20 w 875"/>
                              <a:gd name="T22" fmla="+- 0 285 7"/>
                              <a:gd name="T23" fmla="*/ 285 h 1582"/>
                              <a:gd name="T24" fmla="+- 0 9229 9148"/>
                              <a:gd name="T25" fmla="*/ T24 w 875"/>
                              <a:gd name="T26" fmla="+- 0 352 7"/>
                              <a:gd name="T27" fmla="*/ 352 h 1582"/>
                              <a:gd name="T28" fmla="+- 0 9200 9148"/>
                              <a:gd name="T29" fmla="*/ T28 w 875"/>
                              <a:gd name="T30" fmla="+- 0 422 7"/>
                              <a:gd name="T31" fmla="*/ 422 h 1582"/>
                              <a:gd name="T32" fmla="+- 0 9178 9148"/>
                              <a:gd name="T33" fmla="*/ T32 w 875"/>
                              <a:gd name="T34" fmla="+- 0 494 7"/>
                              <a:gd name="T35" fmla="*/ 494 h 1582"/>
                              <a:gd name="T36" fmla="+- 0 9161 9148"/>
                              <a:gd name="T37" fmla="*/ T36 w 875"/>
                              <a:gd name="T38" fmla="+- 0 568 7"/>
                              <a:gd name="T39" fmla="*/ 568 h 1582"/>
                              <a:gd name="T40" fmla="+- 0 9151 9148"/>
                              <a:gd name="T41" fmla="*/ T40 w 875"/>
                              <a:gd name="T42" fmla="+- 0 643 7"/>
                              <a:gd name="T43" fmla="*/ 643 h 1582"/>
                              <a:gd name="T44" fmla="+- 0 9148 9148"/>
                              <a:gd name="T45" fmla="*/ T44 w 875"/>
                              <a:gd name="T46" fmla="+- 0 719 7"/>
                              <a:gd name="T47" fmla="*/ 719 h 1582"/>
                              <a:gd name="T48" fmla="+- 0 9151 9148"/>
                              <a:gd name="T49" fmla="*/ T48 w 875"/>
                              <a:gd name="T50" fmla="+- 0 796 7"/>
                              <a:gd name="T51" fmla="*/ 796 h 1582"/>
                              <a:gd name="T52" fmla="+- 0 9161 9148"/>
                              <a:gd name="T53" fmla="*/ T52 w 875"/>
                              <a:gd name="T54" fmla="+- 0 871 7"/>
                              <a:gd name="T55" fmla="*/ 871 h 1582"/>
                              <a:gd name="T56" fmla="+- 0 9178 9148"/>
                              <a:gd name="T57" fmla="*/ T56 w 875"/>
                              <a:gd name="T58" fmla="+- 0 945 7"/>
                              <a:gd name="T59" fmla="*/ 945 h 1582"/>
                              <a:gd name="T60" fmla="+- 0 9200 9148"/>
                              <a:gd name="T61" fmla="*/ T60 w 875"/>
                              <a:gd name="T62" fmla="+- 0 1017 7"/>
                              <a:gd name="T63" fmla="*/ 1017 h 1582"/>
                              <a:gd name="T64" fmla="+- 0 9229 9148"/>
                              <a:gd name="T65" fmla="*/ T64 w 875"/>
                              <a:gd name="T66" fmla="+- 0 1086 7"/>
                              <a:gd name="T67" fmla="*/ 1086 h 1582"/>
                              <a:gd name="T68" fmla="+- 0 9264 9148"/>
                              <a:gd name="T69" fmla="*/ T68 w 875"/>
                              <a:gd name="T70" fmla="+- 0 1153 7"/>
                              <a:gd name="T71" fmla="*/ 1153 h 1582"/>
                              <a:gd name="T72" fmla="+- 0 9305 9148"/>
                              <a:gd name="T73" fmla="*/ T72 w 875"/>
                              <a:gd name="T74" fmla="+- 0 1217 7"/>
                              <a:gd name="T75" fmla="*/ 1217 h 1582"/>
                              <a:gd name="T76" fmla="+- 0 9352 9148"/>
                              <a:gd name="T77" fmla="*/ T76 w 875"/>
                              <a:gd name="T78" fmla="+- 0 1277 7"/>
                              <a:gd name="T79" fmla="*/ 1277 h 1582"/>
                              <a:gd name="T80" fmla="+- 0 9404 9148"/>
                              <a:gd name="T81" fmla="*/ T80 w 875"/>
                              <a:gd name="T82" fmla="+- 0 1334 7"/>
                              <a:gd name="T83" fmla="*/ 1334 h 1582"/>
                              <a:gd name="T84" fmla="+- 0 9461 9148"/>
                              <a:gd name="T85" fmla="*/ T84 w 875"/>
                              <a:gd name="T86" fmla="+- 0 1386 7"/>
                              <a:gd name="T87" fmla="*/ 1386 h 1582"/>
                              <a:gd name="T88" fmla="+- 0 9521 9148"/>
                              <a:gd name="T89" fmla="*/ T88 w 875"/>
                              <a:gd name="T90" fmla="+- 0 1432 7"/>
                              <a:gd name="T91" fmla="*/ 1432 h 1582"/>
                              <a:gd name="T92" fmla="+- 0 9585 9148"/>
                              <a:gd name="T93" fmla="*/ T92 w 875"/>
                              <a:gd name="T94" fmla="+- 0 1472 7"/>
                              <a:gd name="T95" fmla="*/ 1472 h 1582"/>
                              <a:gd name="T96" fmla="+- 0 9653 9148"/>
                              <a:gd name="T97" fmla="*/ T96 w 875"/>
                              <a:gd name="T98" fmla="+- 0 1507 7"/>
                              <a:gd name="T99" fmla="*/ 1507 h 1582"/>
                              <a:gd name="T100" fmla="+- 0 9723 9148"/>
                              <a:gd name="T101" fmla="*/ T100 w 875"/>
                              <a:gd name="T102" fmla="+- 0 1536 7"/>
                              <a:gd name="T103" fmla="*/ 1536 h 1582"/>
                              <a:gd name="T104" fmla="+- 0 9795 9148"/>
                              <a:gd name="T105" fmla="*/ T104 w 875"/>
                              <a:gd name="T106" fmla="+- 0 1559 7"/>
                              <a:gd name="T107" fmla="*/ 1559 h 1582"/>
                              <a:gd name="T108" fmla="+- 0 9870 9148"/>
                              <a:gd name="T109" fmla="*/ T108 w 875"/>
                              <a:gd name="T110" fmla="+- 0 1575 7"/>
                              <a:gd name="T111" fmla="*/ 1575 h 1582"/>
                              <a:gd name="T112" fmla="+- 0 9945 9148"/>
                              <a:gd name="T113" fmla="*/ T112 w 875"/>
                              <a:gd name="T114" fmla="+- 0 1585 7"/>
                              <a:gd name="T115" fmla="*/ 1585 h 1582"/>
                              <a:gd name="T116" fmla="+- 0 10022 9148"/>
                              <a:gd name="T117" fmla="*/ T116 w 875"/>
                              <a:gd name="T118" fmla="+- 0 1588 7"/>
                              <a:gd name="T119" fmla="*/ 1588 h 1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875" h="1582">
                                <a:moveTo>
                                  <a:pt x="373" y="0"/>
                                </a:moveTo>
                                <a:lnTo>
                                  <a:pt x="313" y="46"/>
                                </a:lnTo>
                                <a:lnTo>
                                  <a:pt x="256" y="98"/>
                                </a:lnTo>
                                <a:lnTo>
                                  <a:pt x="204" y="154"/>
                                </a:lnTo>
                                <a:lnTo>
                                  <a:pt x="157" y="215"/>
                                </a:lnTo>
                                <a:lnTo>
                                  <a:pt x="116" y="278"/>
                                </a:lnTo>
                                <a:lnTo>
                                  <a:pt x="81" y="345"/>
                                </a:lnTo>
                                <a:lnTo>
                                  <a:pt x="52" y="415"/>
                                </a:lnTo>
                                <a:lnTo>
                                  <a:pt x="30" y="487"/>
                                </a:lnTo>
                                <a:lnTo>
                                  <a:pt x="13" y="561"/>
                                </a:lnTo>
                                <a:lnTo>
                                  <a:pt x="3" y="636"/>
                                </a:lnTo>
                                <a:lnTo>
                                  <a:pt x="0" y="712"/>
                                </a:lnTo>
                                <a:lnTo>
                                  <a:pt x="3" y="789"/>
                                </a:lnTo>
                                <a:lnTo>
                                  <a:pt x="13" y="864"/>
                                </a:lnTo>
                                <a:lnTo>
                                  <a:pt x="30" y="938"/>
                                </a:lnTo>
                                <a:lnTo>
                                  <a:pt x="52" y="1010"/>
                                </a:lnTo>
                                <a:lnTo>
                                  <a:pt x="81" y="1079"/>
                                </a:lnTo>
                                <a:lnTo>
                                  <a:pt x="116" y="1146"/>
                                </a:lnTo>
                                <a:lnTo>
                                  <a:pt x="157" y="1210"/>
                                </a:lnTo>
                                <a:lnTo>
                                  <a:pt x="204" y="1270"/>
                                </a:lnTo>
                                <a:lnTo>
                                  <a:pt x="256" y="1327"/>
                                </a:lnTo>
                                <a:lnTo>
                                  <a:pt x="313" y="1379"/>
                                </a:lnTo>
                                <a:lnTo>
                                  <a:pt x="373" y="1425"/>
                                </a:lnTo>
                                <a:lnTo>
                                  <a:pt x="437" y="1465"/>
                                </a:lnTo>
                                <a:lnTo>
                                  <a:pt x="505" y="1500"/>
                                </a:lnTo>
                                <a:lnTo>
                                  <a:pt x="575" y="1529"/>
                                </a:lnTo>
                                <a:lnTo>
                                  <a:pt x="647" y="1552"/>
                                </a:lnTo>
                                <a:lnTo>
                                  <a:pt x="722" y="1568"/>
                                </a:lnTo>
                                <a:lnTo>
                                  <a:pt x="797" y="1578"/>
                                </a:lnTo>
                                <a:lnTo>
                                  <a:pt x="874" y="1581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" name="Freeform 1444"/>
                        <wps:cNvSpPr>
                          <a:spLocks/>
                        </wps:cNvSpPr>
                        <wps:spPr bwMode="auto">
                          <a:xfrm>
                            <a:off x="9584" y="284"/>
                            <a:ext cx="564" cy="870"/>
                          </a:xfrm>
                          <a:custGeom>
                            <a:avLst/>
                            <a:gdLst>
                              <a:gd name="T0" fmla="+- 0 10022 9585"/>
                              <a:gd name="T1" fmla="*/ T0 w 564"/>
                              <a:gd name="T2" fmla="+- 0 285 285"/>
                              <a:gd name="T3" fmla="*/ 285 h 870"/>
                              <a:gd name="T4" fmla="+- 0 9937 9585"/>
                              <a:gd name="T5" fmla="*/ T4 w 564"/>
                              <a:gd name="T6" fmla="+- 0 293 285"/>
                              <a:gd name="T7" fmla="*/ 293 h 870"/>
                              <a:gd name="T8" fmla="+- 0 9855 9585"/>
                              <a:gd name="T9" fmla="*/ T8 w 564"/>
                              <a:gd name="T10" fmla="+- 0 318 285"/>
                              <a:gd name="T11" fmla="*/ 318 h 870"/>
                              <a:gd name="T12" fmla="+- 0 9780 9585"/>
                              <a:gd name="T13" fmla="*/ T12 w 564"/>
                              <a:gd name="T14" fmla="+- 0 358 285"/>
                              <a:gd name="T15" fmla="*/ 358 h 870"/>
                              <a:gd name="T16" fmla="+- 0 9713 9585"/>
                              <a:gd name="T17" fmla="*/ T16 w 564"/>
                              <a:gd name="T18" fmla="+- 0 412 285"/>
                              <a:gd name="T19" fmla="*/ 412 h 870"/>
                              <a:gd name="T20" fmla="+- 0 9658 9585"/>
                              <a:gd name="T21" fmla="*/ T20 w 564"/>
                              <a:gd name="T22" fmla="+- 0 478 285"/>
                              <a:gd name="T23" fmla="*/ 478 h 870"/>
                              <a:gd name="T24" fmla="+- 0 9618 9585"/>
                              <a:gd name="T25" fmla="*/ T24 w 564"/>
                              <a:gd name="T26" fmla="+- 0 553 285"/>
                              <a:gd name="T27" fmla="*/ 553 h 870"/>
                              <a:gd name="T28" fmla="+- 0 9593 9585"/>
                              <a:gd name="T29" fmla="*/ T28 w 564"/>
                              <a:gd name="T30" fmla="+- 0 634 285"/>
                              <a:gd name="T31" fmla="*/ 634 h 870"/>
                              <a:gd name="T32" fmla="+- 0 9585 9585"/>
                              <a:gd name="T33" fmla="*/ T32 w 564"/>
                              <a:gd name="T34" fmla="+- 0 719 285"/>
                              <a:gd name="T35" fmla="*/ 719 h 870"/>
                              <a:gd name="T36" fmla="+- 0 9593 9585"/>
                              <a:gd name="T37" fmla="*/ T36 w 564"/>
                              <a:gd name="T38" fmla="+- 0 805 285"/>
                              <a:gd name="T39" fmla="*/ 805 h 870"/>
                              <a:gd name="T40" fmla="+- 0 9618 9585"/>
                              <a:gd name="T41" fmla="*/ T40 w 564"/>
                              <a:gd name="T42" fmla="+- 0 886 285"/>
                              <a:gd name="T43" fmla="*/ 886 h 870"/>
                              <a:gd name="T44" fmla="+- 0 9658 9585"/>
                              <a:gd name="T45" fmla="*/ T44 w 564"/>
                              <a:gd name="T46" fmla="+- 0 960 285"/>
                              <a:gd name="T47" fmla="*/ 960 h 870"/>
                              <a:gd name="T48" fmla="+- 0 9713 9585"/>
                              <a:gd name="T49" fmla="*/ T48 w 564"/>
                              <a:gd name="T50" fmla="+- 0 1027 285"/>
                              <a:gd name="T51" fmla="*/ 1027 h 870"/>
                              <a:gd name="T52" fmla="+- 0 9780 9585"/>
                              <a:gd name="T53" fmla="*/ T52 w 564"/>
                              <a:gd name="T54" fmla="+- 0 1081 285"/>
                              <a:gd name="T55" fmla="*/ 1081 h 870"/>
                              <a:gd name="T56" fmla="+- 0 9855 9585"/>
                              <a:gd name="T57" fmla="*/ T56 w 564"/>
                              <a:gd name="T58" fmla="+- 0 1121 285"/>
                              <a:gd name="T59" fmla="*/ 1121 h 870"/>
                              <a:gd name="T60" fmla="+- 0 9937 9585"/>
                              <a:gd name="T61" fmla="*/ T60 w 564"/>
                              <a:gd name="T62" fmla="+- 0 1145 285"/>
                              <a:gd name="T63" fmla="*/ 1145 h 870"/>
                              <a:gd name="T64" fmla="+- 0 10022 9585"/>
                              <a:gd name="T65" fmla="*/ T64 w 564"/>
                              <a:gd name="T66" fmla="+- 0 1154 285"/>
                              <a:gd name="T67" fmla="*/ 1154 h 870"/>
                              <a:gd name="T68" fmla="+- 0 10108 9585"/>
                              <a:gd name="T69" fmla="*/ T68 w 564"/>
                              <a:gd name="T70" fmla="+- 0 1145 285"/>
                              <a:gd name="T71" fmla="*/ 1145 h 870"/>
                              <a:gd name="T72" fmla="+- 0 10148 9585"/>
                              <a:gd name="T73" fmla="*/ T72 w 564"/>
                              <a:gd name="T74" fmla="+- 0 1133 285"/>
                              <a:gd name="T75" fmla="*/ 1133 h 870"/>
                              <a:gd name="T76" fmla="+- 0 10148 9585"/>
                              <a:gd name="T77" fmla="*/ T76 w 564"/>
                              <a:gd name="T78" fmla="+- 0 305 285"/>
                              <a:gd name="T79" fmla="*/ 305 h 870"/>
                              <a:gd name="T80" fmla="+- 0 10108 9585"/>
                              <a:gd name="T81" fmla="*/ T80 w 564"/>
                              <a:gd name="T82" fmla="+- 0 293 285"/>
                              <a:gd name="T83" fmla="*/ 293 h 870"/>
                              <a:gd name="T84" fmla="+- 0 10022 9585"/>
                              <a:gd name="T85" fmla="*/ T84 w 564"/>
                              <a:gd name="T86" fmla="+- 0 285 285"/>
                              <a:gd name="T87" fmla="*/ 285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0"/>
                                </a:move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" name="Freeform 1443"/>
                        <wps:cNvSpPr>
                          <a:spLocks/>
                        </wps:cNvSpPr>
                        <wps:spPr bwMode="auto">
                          <a:xfrm>
                            <a:off x="9584" y="284"/>
                            <a:ext cx="564" cy="870"/>
                          </a:xfrm>
                          <a:custGeom>
                            <a:avLst/>
                            <a:gdLst>
                              <a:gd name="T0" fmla="+- 0 10022 9585"/>
                              <a:gd name="T1" fmla="*/ T0 w 564"/>
                              <a:gd name="T2" fmla="+- 0 1154 285"/>
                              <a:gd name="T3" fmla="*/ 1154 h 870"/>
                              <a:gd name="T4" fmla="+- 0 10108 9585"/>
                              <a:gd name="T5" fmla="*/ T4 w 564"/>
                              <a:gd name="T6" fmla="+- 0 1145 285"/>
                              <a:gd name="T7" fmla="*/ 1145 h 870"/>
                              <a:gd name="T8" fmla="+- 0 10148 9585"/>
                              <a:gd name="T9" fmla="*/ T8 w 564"/>
                              <a:gd name="T10" fmla="+- 0 1133 285"/>
                              <a:gd name="T11" fmla="*/ 1133 h 870"/>
                              <a:gd name="T12" fmla="+- 0 10148 9585"/>
                              <a:gd name="T13" fmla="*/ T12 w 564"/>
                              <a:gd name="T14" fmla="+- 0 305 285"/>
                              <a:gd name="T15" fmla="*/ 305 h 870"/>
                              <a:gd name="T16" fmla="+- 0 10108 9585"/>
                              <a:gd name="T17" fmla="*/ T16 w 564"/>
                              <a:gd name="T18" fmla="+- 0 293 285"/>
                              <a:gd name="T19" fmla="*/ 293 h 870"/>
                              <a:gd name="T20" fmla="+- 0 10022 9585"/>
                              <a:gd name="T21" fmla="*/ T20 w 564"/>
                              <a:gd name="T22" fmla="+- 0 285 285"/>
                              <a:gd name="T23" fmla="*/ 285 h 870"/>
                              <a:gd name="T24" fmla="+- 0 9937 9585"/>
                              <a:gd name="T25" fmla="*/ T24 w 564"/>
                              <a:gd name="T26" fmla="+- 0 293 285"/>
                              <a:gd name="T27" fmla="*/ 293 h 870"/>
                              <a:gd name="T28" fmla="+- 0 9855 9585"/>
                              <a:gd name="T29" fmla="*/ T28 w 564"/>
                              <a:gd name="T30" fmla="+- 0 318 285"/>
                              <a:gd name="T31" fmla="*/ 318 h 870"/>
                              <a:gd name="T32" fmla="+- 0 9780 9585"/>
                              <a:gd name="T33" fmla="*/ T32 w 564"/>
                              <a:gd name="T34" fmla="+- 0 358 285"/>
                              <a:gd name="T35" fmla="*/ 358 h 870"/>
                              <a:gd name="T36" fmla="+- 0 9713 9585"/>
                              <a:gd name="T37" fmla="*/ T36 w 564"/>
                              <a:gd name="T38" fmla="+- 0 412 285"/>
                              <a:gd name="T39" fmla="*/ 412 h 870"/>
                              <a:gd name="T40" fmla="+- 0 9658 9585"/>
                              <a:gd name="T41" fmla="*/ T40 w 564"/>
                              <a:gd name="T42" fmla="+- 0 478 285"/>
                              <a:gd name="T43" fmla="*/ 478 h 870"/>
                              <a:gd name="T44" fmla="+- 0 9618 9585"/>
                              <a:gd name="T45" fmla="*/ T44 w 564"/>
                              <a:gd name="T46" fmla="+- 0 553 285"/>
                              <a:gd name="T47" fmla="*/ 553 h 870"/>
                              <a:gd name="T48" fmla="+- 0 9593 9585"/>
                              <a:gd name="T49" fmla="*/ T48 w 564"/>
                              <a:gd name="T50" fmla="+- 0 634 285"/>
                              <a:gd name="T51" fmla="*/ 634 h 870"/>
                              <a:gd name="T52" fmla="+- 0 9585 9585"/>
                              <a:gd name="T53" fmla="*/ T52 w 564"/>
                              <a:gd name="T54" fmla="+- 0 719 285"/>
                              <a:gd name="T55" fmla="*/ 719 h 870"/>
                              <a:gd name="T56" fmla="+- 0 9593 9585"/>
                              <a:gd name="T57" fmla="*/ T56 w 564"/>
                              <a:gd name="T58" fmla="+- 0 805 285"/>
                              <a:gd name="T59" fmla="*/ 805 h 870"/>
                              <a:gd name="T60" fmla="+- 0 9618 9585"/>
                              <a:gd name="T61" fmla="*/ T60 w 564"/>
                              <a:gd name="T62" fmla="+- 0 886 285"/>
                              <a:gd name="T63" fmla="*/ 886 h 870"/>
                              <a:gd name="T64" fmla="+- 0 9658 9585"/>
                              <a:gd name="T65" fmla="*/ T64 w 564"/>
                              <a:gd name="T66" fmla="+- 0 960 285"/>
                              <a:gd name="T67" fmla="*/ 960 h 870"/>
                              <a:gd name="T68" fmla="+- 0 9713 9585"/>
                              <a:gd name="T69" fmla="*/ T68 w 564"/>
                              <a:gd name="T70" fmla="+- 0 1027 285"/>
                              <a:gd name="T71" fmla="*/ 1027 h 870"/>
                              <a:gd name="T72" fmla="+- 0 9780 9585"/>
                              <a:gd name="T73" fmla="*/ T72 w 564"/>
                              <a:gd name="T74" fmla="+- 0 1081 285"/>
                              <a:gd name="T75" fmla="*/ 1081 h 870"/>
                              <a:gd name="T76" fmla="+- 0 9855 9585"/>
                              <a:gd name="T77" fmla="*/ T76 w 564"/>
                              <a:gd name="T78" fmla="+- 0 1121 285"/>
                              <a:gd name="T79" fmla="*/ 1121 h 870"/>
                              <a:gd name="T80" fmla="+- 0 9937 9585"/>
                              <a:gd name="T81" fmla="*/ T80 w 564"/>
                              <a:gd name="T82" fmla="+- 0 1145 285"/>
                              <a:gd name="T83" fmla="*/ 1145 h 870"/>
                              <a:gd name="T84" fmla="+- 0 10022 9585"/>
                              <a:gd name="T85" fmla="*/ T84 w 564"/>
                              <a:gd name="T86" fmla="+- 0 1154 285"/>
                              <a:gd name="T87" fmla="*/ 115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7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Freeform 1442"/>
                        <wps:cNvSpPr>
                          <a:spLocks/>
                        </wps:cNvSpPr>
                        <wps:spPr bwMode="auto">
                          <a:xfrm>
                            <a:off x="7961" y="667"/>
                            <a:ext cx="986" cy="1513"/>
                          </a:xfrm>
                          <a:custGeom>
                            <a:avLst/>
                            <a:gdLst>
                              <a:gd name="T0" fmla="+- 0 8659 7962"/>
                              <a:gd name="T1" fmla="*/ T0 w 986"/>
                              <a:gd name="T2" fmla="+- 0 2180 667"/>
                              <a:gd name="T3" fmla="*/ 2180 h 1513"/>
                              <a:gd name="T4" fmla="+- 0 8743 7962"/>
                              <a:gd name="T5" fmla="*/ T4 w 986"/>
                              <a:gd name="T6" fmla="+- 0 2094 667"/>
                              <a:gd name="T7" fmla="*/ 2094 h 1513"/>
                              <a:gd name="T8" fmla="+- 0 8790 7962"/>
                              <a:gd name="T9" fmla="*/ T8 w 986"/>
                              <a:gd name="T10" fmla="+- 0 2034 667"/>
                              <a:gd name="T11" fmla="*/ 2034 h 1513"/>
                              <a:gd name="T12" fmla="+- 0 8830 7962"/>
                              <a:gd name="T13" fmla="*/ T12 w 986"/>
                              <a:gd name="T14" fmla="+- 0 1970 667"/>
                              <a:gd name="T15" fmla="*/ 1970 h 1513"/>
                              <a:gd name="T16" fmla="+- 0 8866 7962"/>
                              <a:gd name="T17" fmla="*/ T16 w 986"/>
                              <a:gd name="T18" fmla="+- 0 1903 667"/>
                              <a:gd name="T19" fmla="*/ 1903 h 1513"/>
                              <a:gd name="T20" fmla="+- 0 8895 7962"/>
                              <a:gd name="T21" fmla="*/ T20 w 986"/>
                              <a:gd name="T22" fmla="+- 0 1834 667"/>
                              <a:gd name="T23" fmla="*/ 1834 h 1513"/>
                              <a:gd name="T24" fmla="+- 0 8917 7962"/>
                              <a:gd name="T25" fmla="*/ T24 w 986"/>
                              <a:gd name="T26" fmla="+- 0 1762 667"/>
                              <a:gd name="T27" fmla="*/ 1762 h 1513"/>
                              <a:gd name="T28" fmla="+- 0 8934 7962"/>
                              <a:gd name="T29" fmla="*/ T28 w 986"/>
                              <a:gd name="T30" fmla="+- 0 1688 667"/>
                              <a:gd name="T31" fmla="*/ 1688 h 1513"/>
                              <a:gd name="T32" fmla="+- 0 8944 7962"/>
                              <a:gd name="T33" fmla="*/ T32 w 986"/>
                              <a:gd name="T34" fmla="+- 0 1613 667"/>
                              <a:gd name="T35" fmla="*/ 1613 h 1513"/>
                              <a:gd name="T36" fmla="+- 0 8947 7962"/>
                              <a:gd name="T37" fmla="*/ T36 w 986"/>
                              <a:gd name="T38" fmla="+- 0 1536 667"/>
                              <a:gd name="T39" fmla="*/ 1536 h 1513"/>
                              <a:gd name="T40" fmla="+- 0 8944 7962"/>
                              <a:gd name="T41" fmla="*/ T40 w 986"/>
                              <a:gd name="T42" fmla="+- 0 1460 667"/>
                              <a:gd name="T43" fmla="*/ 1460 h 1513"/>
                              <a:gd name="T44" fmla="+- 0 8934 7962"/>
                              <a:gd name="T45" fmla="*/ T44 w 986"/>
                              <a:gd name="T46" fmla="+- 0 1384 667"/>
                              <a:gd name="T47" fmla="*/ 1384 h 1513"/>
                              <a:gd name="T48" fmla="+- 0 8917 7962"/>
                              <a:gd name="T49" fmla="*/ T48 w 986"/>
                              <a:gd name="T50" fmla="+- 0 1311 667"/>
                              <a:gd name="T51" fmla="*/ 1311 h 1513"/>
                              <a:gd name="T52" fmla="+- 0 8895 7962"/>
                              <a:gd name="T53" fmla="*/ T52 w 986"/>
                              <a:gd name="T54" fmla="+- 0 1239 667"/>
                              <a:gd name="T55" fmla="*/ 1239 h 1513"/>
                              <a:gd name="T56" fmla="+- 0 8866 7962"/>
                              <a:gd name="T57" fmla="*/ T56 w 986"/>
                              <a:gd name="T58" fmla="+- 0 1169 667"/>
                              <a:gd name="T59" fmla="*/ 1169 h 1513"/>
                              <a:gd name="T60" fmla="+- 0 8830 7962"/>
                              <a:gd name="T61" fmla="*/ T60 w 986"/>
                              <a:gd name="T62" fmla="+- 0 1102 667"/>
                              <a:gd name="T63" fmla="*/ 1102 h 1513"/>
                              <a:gd name="T64" fmla="+- 0 8790 7962"/>
                              <a:gd name="T65" fmla="*/ T64 w 986"/>
                              <a:gd name="T66" fmla="+- 0 1038 667"/>
                              <a:gd name="T67" fmla="*/ 1038 h 1513"/>
                              <a:gd name="T68" fmla="+- 0 8743 7962"/>
                              <a:gd name="T69" fmla="*/ T68 w 986"/>
                              <a:gd name="T70" fmla="+- 0 978 667"/>
                              <a:gd name="T71" fmla="*/ 978 h 1513"/>
                              <a:gd name="T72" fmla="+- 0 8691 7962"/>
                              <a:gd name="T73" fmla="*/ T72 w 986"/>
                              <a:gd name="T74" fmla="+- 0 922 667"/>
                              <a:gd name="T75" fmla="*/ 922 h 1513"/>
                              <a:gd name="T76" fmla="+- 0 8634 7962"/>
                              <a:gd name="T77" fmla="*/ T76 w 986"/>
                              <a:gd name="T78" fmla="+- 0 870 667"/>
                              <a:gd name="T79" fmla="*/ 870 h 1513"/>
                              <a:gd name="T80" fmla="+- 0 8574 7962"/>
                              <a:gd name="T81" fmla="*/ T80 w 986"/>
                              <a:gd name="T82" fmla="+- 0 824 667"/>
                              <a:gd name="T83" fmla="*/ 824 h 1513"/>
                              <a:gd name="T84" fmla="+- 0 8509 7962"/>
                              <a:gd name="T85" fmla="*/ T84 w 986"/>
                              <a:gd name="T86" fmla="+- 0 783 667"/>
                              <a:gd name="T87" fmla="*/ 783 h 1513"/>
                              <a:gd name="T88" fmla="+- 0 8442 7962"/>
                              <a:gd name="T89" fmla="*/ T88 w 986"/>
                              <a:gd name="T90" fmla="+- 0 748 667"/>
                              <a:gd name="T91" fmla="*/ 748 h 1513"/>
                              <a:gd name="T92" fmla="+- 0 8372 7962"/>
                              <a:gd name="T93" fmla="*/ T92 w 986"/>
                              <a:gd name="T94" fmla="+- 0 720 667"/>
                              <a:gd name="T95" fmla="*/ 720 h 1513"/>
                              <a:gd name="T96" fmla="+- 0 8300 7962"/>
                              <a:gd name="T97" fmla="*/ T96 w 986"/>
                              <a:gd name="T98" fmla="+- 0 697 667"/>
                              <a:gd name="T99" fmla="*/ 697 h 1513"/>
                              <a:gd name="T100" fmla="+- 0 8225 7962"/>
                              <a:gd name="T101" fmla="*/ T100 w 986"/>
                              <a:gd name="T102" fmla="+- 0 680 667"/>
                              <a:gd name="T103" fmla="*/ 680 h 1513"/>
                              <a:gd name="T104" fmla="+- 0 8150 7962"/>
                              <a:gd name="T105" fmla="*/ T104 w 986"/>
                              <a:gd name="T106" fmla="+- 0 670 667"/>
                              <a:gd name="T107" fmla="*/ 670 h 1513"/>
                              <a:gd name="T108" fmla="+- 0 8073 7962"/>
                              <a:gd name="T109" fmla="*/ T108 w 986"/>
                              <a:gd name="T110" fmla="+- 0 667 667"/>
                              <a:gd name="T111" fmla="*/ 667 h 1513"/>
                              <a:gd name="T112" fmla="+- 0 7996 7962"/>
                              <a:gd name="T113" fmla="*/ T112 w 986"/>
                              <a:gd name="T114" fmla="+- 0 670 667"/>
                              <a:gd name="T115" fmla="*/ 670 h 1513"/>
                              <a:gd name="T116" fmla="+- 0 7962 7962"/>
                              <a:gd name="T117" fmla="*/ T116 w 986"/>
                              <a:gd name="T118" fmla="+- 0 675 667"/>
                              <a:gd name="T119" fmla="*/ 675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7" y="1513"/>
                                </a:moveTo>
                                <a:lnTo>
                                  <a:pt x="781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8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5" y="1095"/>
                                </a:lnTo>
                                <a:lnTo>
                                  <a:pt x="972" y="1021"/>
                                </a:lnTo>
                                <a:lnTo>
                                  <a:pt x="982" y="946"/>
                                </a:lnTo>
                                <a:lnTo>
                                  <a:pt x="985" y="869"/>
                                </a:lnTo>
                                <a:lnTo>
                                  <a:pt x="982" y="793"/>
                                </a:lnTo>
                                <a:lnTo>
                                  <a:pt x="972" y="717"/>
                                </a:lnTo>
                                <a:lnTo>
                                  <a:pt x="955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8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1" y="311"/>
                                </a:lnTo>
                                <a:lnTo>
                                  <a:pt x="729" y="255"/>
                                </a:lnTo>
                                <a:lnTo>
                                  <a:pt x="672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7" y="116"/>
                                </a:lnTo>
                                <a:lnTo>
                                  <a:pt x="480" y="81"/>
                                </a:lnTo>
                                <a:lnTo>
                                  <a:pt x="410" y="53"/>
                                </a:lnTo>
                                <a:lnTo>
                                  <a:pt x="338" y="30"/>
                                </a:lnTo>
                                <a:lnTo>
                                  <a:pt x="263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" name="Freeform 1441"/>
                        <wps:cNvSpPr>
                          <a:spLocks/>
                        </wps:cNvSpPr>
                        <wps:spPr bwMode="auto">
                          <a:xfrm>
                            <a:off x="7961" y="1101"/>
                            <a:ext cx="549" cy="870"/>
                          </a:xfrm>
                          <a:custGeom>
                            <a:avLst/>
                            <a:gdLst>
                              <a:gd name="T0" fmla="+- 0 8073 7962"/>
                              <a:gd name="T1" fmla="*/ T0 w 549"/>
                              <a:gd name="T2" fmla="+- 0 1102 1102"/>
                              <a:gd name="T3" fmla="*/ 1102 h 870"/>
                              <a:gd name="T4" fmla="+- 0 7987 7962"/>
                              <a:gd name="T5" fmla="*/ T4 w 549"/>
                              <a:gd name="T6" fmla="+- 0 1110 1102"/>
                              <a:gd name="T7" fmla="*/ 1110 h 870"/>
                              <a:gd name="T8" fmla="+- 0 7962 7962"/>
                              <a:gd name="T9" fmla="*/ T8 w 549"/>
                              <a:gd name="T10" fmla="+- 0 1118 1102"/>
                              <a:gd name="T11" fmla="*/ 1118 h 870"/>
                              <a:gd name="T12" fmla="+- 0 7962 7962"/>
                              <a:gd name="T13" fmla="*/ T12 w 549"/>
                              <a:gd name="T14" fmla="+- 0 1955 1102"/>
                              <a:gd name="T15" fmla="*/ 1955 h 870"/>
                              <a:gd name="T16" fmla="+- 0 7987 7962"/>
                              <a:gd name="T17" fmla="*/ T16 w 549"/>
                              <a:gd name="T18" fmla="+- 0 1962 1102"/>
                              <a:gd name="T19" fmla="*/ 1962 h 870"/>
                              <a:gd name="T20" fmla="+- 0 8073 7962"/>
                              <a:gd name="T21" fmla="*/ T20 w 549"/>
                              <a:gd name="T22" fmla="+- 0 1971 1102"/>
                              <a:gd name="T23" fmla="*/ 1971 h 870"/>
                              <a:gd name="T24" fmla="+- 0 8158 7962"/>
                              <a:gd name="T25" fmla="*/ T24 w 549"/>
                              <a:gd name="T26" fmla="+- 0 1962 1102"/>
                              <a:gd name="T27" fmla="*/ 1962 h 870"/>
                              <a:gd name="T28" fmla="+- 0 8240 7962"/>
                              <a:gd name="T29" fmla="*/ T28 w 549"/>
                              <a:gd name="T30" fmla="+- 0 1938 1102"/>
                              <a:gd name="T31" fmla="*/ 1938 h 870"/>
                              <a:gd name="T32" fmla="+- 0 8315 7962"/>
                              <a:gd name="T33" fmla="*/ T32 w 549"/>
                              <a:gd name="T34" fmla="+- 0 1898 1102"/>
                              <a:gd name="T35" fmla="*/ 1898 h 870"/>
                              <a:gd name="T36" fmla="+- 0 8382 7962"/>
                              <a:gd name="T37" fmla="*/ T36 w 549"/>
                              <a:gd name="T38" fmla="+- 0 1843 1102"/>
                              <a:gd name="T39" fmla="*/ 1843 h 870"/>
                              <a:gd name="T40" fmla="+- 0 8437 7962"/>
                              <a:gd name="T41" fmla="*/ T40 w 549"/>
                              <a:gd name="T42" fmla="+- 0 1777 1102"/>
                              <a:gd name="T43" fmla="*/ 1777 h 870"/>
                              <a:gd name="T44" fmla="+- 0 8477 7962"/>
                              <a:gd name="T45" fmla="*/ T44 w 549"/>
                              <a:gd name="T46" fmla="+- 0 1702 1102"/>
                              <a:gd name="T47" fmla="*/ 1702 h 870"/>
                              <a:gd name="T48" fmla="+- 0 8502 7962"/>
                              <a:gd name="T49" fmla="*/ T48 w 549"/>
                              <a:gd name="T50" fmla="+- 0 1621 1102"/>
                              <a:gd name="T51" fmla="*/ 1621 h 870"/>
                              <a:gd name="T52" fmla="+- 0 8510 7962"/>
                              <a:gd name="T53" fmla="*/ T52 w 549"/>
                              <a:gd name="T54" fmla="+- 0 1536 1102"/>
                              <a:gd name="T55" fmla="*/ 1536 h 870"/>
                              <a:gd name="T56" fmla="+- 0 8502 7962"/>
                              <a:gd name="T57" fmla="*/ T56 w 549"/>
                              <a:gd name="T58" fmla="+- 0 1451 1102"/>
                              <a:gd name="T59" fmla="*/ 1451 h 870"/>
                              <a:gd name="T60" fmla="+- 0 8477 7962"/>
                              <a:gd name="T61" fmla="*/ T60 w 549"/>
                              <a:gd name="T62" fmla="+- 0 1370 1102"/>
                              <a:gd name="T63" fmla="*/ 1370 h 870"/>
                              <a:gd name="T64" fmla="+- 0 8437 7962"/>
                              <a:gd name="T65" fmla="*/ T64 w 549"/>
                              <a:gd name="T66" fmla="+- 0 1295 1102"/>
                              <a:gd name="T67" fmla="*/ 1295 h 870"/>
                              <a:gd name="T68" fmla="+- 0 8382 7962"/>
                              <a:gd name="T69" fmla="*/ T68 w 549"/>
                              <a:gd name="T70" fmla="+- 0 1229 1102"/>
                              <a:gd name="T71" fmla="*/ 1229 h 870"/>
                              <a:gd name="T72" fmla="+- 0 8315 7962"/>
                              <a:gd name="T73" fmla="*/ T72 w 549"/>
                              <a:gd name="T74" fmla="+- 0 1175 1102"/>
                              <a:gd name="T75" fmla="*/ 1175 h 870"/>
                              <a:gd name="T76" fmla="+- 0 8240 7962"/>
                              <a:gd name="T77" fmla="*/ T76 w 549"/>
                              <a:gd name="T78" fmla="+- 0 1135 1102"/>
                              <a:gd name="T79" fmla="*/ 1135 h 870"/>
                              <a:gd name="T80" fmla="+- 0 8158 7962"/>
                              <a:gd name="T81" fmla="*/ T80 w 549"/>
                              <a:gd name="T82" fmla="+- 0 1110 1102"/>
                              <a:gd name="T83" fmla="*/ 1110 h 870"/>
                              <a:gd name="T84" fmla="+- 0 8073 7962"/>
                              <a:gd name="T85" fmla="*/ T84 w 549"/>
                              <a:gd name="T86" fmla="+- 0 1102 1102"/>
                              <a:gd name="T87" fmla="*/ 1102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6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3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3" y="73"/>
                                </a:lnTo>
                                <a:lnTo>
                                  <a:pt x="278" y="33"/>
                                </a:lnTo>
                                <a:lnTo>
                                  <a:pt x="196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" name="Freeform 1440"/>
                        <wps:cNvSpPr>
                          <a:spLocks/>
                        </wps:cNvSpPr>
                        <wps:spPr bwMode="auto">
                          <a:xfrm>
                            <a:off x="7961" y="1101"/>
                            <a:ext cx="549" cy="870"/>
                          </a:xfrm>
                          <a:custGeom>
                            <a:avLst/>
                            <a:gdLst>
                              <a:gd name="T0" fmla="+- 0 8073 7962"/>
                              <a:gd name="T1" fmla="*/ T0 w 549"/>
                              <a:gd name="T2" fmla="+- 0 1971 1102"/>
                              <a:gd name="T3" fmla="*/ 1971 h 870"/>
                              <a:gd name="T4" fmla="+- 0 8158 7962"/>
                              <a:gd name="T5" fmla="*/ T4 w 549"/>
                              <a:gd name="T6" fmla="+- 0 1962 1102"/>
                              <a:gd name="T7" fmla="*/ 1962 h 870"/>
                              <a:gd name="T8" fmla="+- 0 8240 7962"/>
                              <a:gd name="T9" fmla="*/ T8 w 549"/>
                              <a:gd name="T10" fmla="+- 0 1938 1102"/>
                              <a:gd name="T11" fmla="*/ 1938 h 870"/>
                              <a:gd name="T12" fmla="+- 0 8315 7962"/>
                              <a:gd name="T13" fmla="*/ T12 w 549"/>
                              <a:gd name="T14" fmla="+- 0 1898 1102"/>
                              <a:gd name="T15" fmla="*/ 1898 h 870"/>
                              <a:gd name="T16" fmla="+- 0 8382 7962"/>
                              <a:gd name="T17" fmla="*/ T16 w 549"/>
                              <a:gd name="T18" fmla="+- 0 1843 1102"/>
                              <a:gd name="T19" fmla="*/ 1843 h 870"/>
                              <a:gd name="T20" fmla="+- 0 8437 7962"/>
                              <a:gd name="T21" fmla="*/ T20 w 549"/>
                              <a:gd name="T22" fmla="+- 0 1777 1102"/>
                              <a:gd name="T23" fmla="*/ 1777 h 870"/>
                              <a:gd name="T24" fmla="+- 0 8477 7962"/>
                              <a:gd name="T25" fmla="*/ T24 w 549"/>
                              <a:gd name="T26" fmla="+- 0 1702 1102"/>
                              <a:gd name="T27" fmla="*/ 1702 h 870"/>
                              <a:gd name="T28" fmla="+- 0 8502 7962"/>
                              <a:gd name="T29" fmla="*/ T28 w 549"/>
                              <a:gd name="T30" fmla="+- 0 1621 1102"/>
                              <a:gd name="T31" fmla="*/ 1621 h 870"/>
                              <a:gd name="T32" fmla="+- 0 8510 7962"/>
                              <a:gd name="T33" fmla="*/ T32 w 549"/>
                              <a:gd name="T34" fmla="+- 0 1536 1102"/>
                              <a:gd name="T35" fmla="*/ 1536 h 870"/>
                              <a:gd name="T36" fmla="+- 0 8502 7962"/>
                              <a:gd name="T37" fmla="*/ T36 w 549"/>
                              <a:gd name="T38" fmla="+- 0 1451 1102"/>
                              <a:gd name="T39" fmla="*/ 1451 h 870"/>
                              <a:gd name="T40" fmla="+- 0 8477 7962"/>
                              <a:gd name="T41" fmla="*/ T40 w 549"/>
                              <a:gd name="T42" fmla="+- 0 1370 1102"/>
                              <a:gd name="T43" fmla="*/ 1370 h 870"/>
                              <a:gd name="T44" fmla="+- 0 8437 7962"/>
                              <a:gd name="T45" fmla="*/ T44 w 549"/>
                              <a:gd name="T46" fmla="+- 0 1295 1102"/>
                              <a:gd name="T47" fmla="*/ 1295 h 870"/>
                              <a:gd name="T48" fmla="+- 0 8382 7962"/>
                              <a:gd name="T49" fmla="*/ T48 w 549"/>
                              <a:gd name="T50" fmla="+- 0 1229 1102"/>
                              <a:gd name="T51" fmla="*/ 1229 h 870"/>
                              <a:gd name="T52" fmla="+- 0 8315 7962"/>
                              <a:gd name="T53" fmla="*/ T52 w 549"/>
                              <a:gd name="T54" fmla="+- 0 1175 1102"/>
                              <a:gd name="T55" fmla="*/ 1175 h 870"/>
                              <a:gd name="T56" fmla="+- 0 8240 7962"/>
                              <a:gd name="T57" fmla="*/ T56 w 549"/>
                              <a:gd name="T58" fmla="+- 0 1135 1102"/>
                              <a:gd name="T59" fmla="*/ 1135 h 870"/>
                              <a:gd name="T60" fmla="+- 0 8158 7962"/>
                              <a:gd name="T61" fmla="*/ T60 w 549"/>
                              <a:gd name="T62" fmla="+- 0 1110 1102"/>
                              <a:gd name="T63" fmla="*/ 1110 h 870"/>
                              <a:gd name="T64" fmla="+- 0 8073 7962"/>
                              <a:gd name="T65" fmla="*/ T64 w 549"/>
                              <a:gd name="T66" fmla="+- 0 1102 1102"/>
                              <a:gd name="T67" fmla="*/ 1102 h 870"/>
                              <a:gd name="T68" fmla="+- 0 7987 7962"/>
                              <a:gd name="T69" fmla="*/ T68 w 549"/>
                              <a:gd name="T70" fmla="+- 0 1110 1102"/>
                              <a:gd name="T71" fmla="*/ 1110 h 870"/>
                              <a:gd name="T72" fmla="+- 0 7962 7962"/>
                              <a:gd name="T73" fmla="*/ T72 w 549"/>
                              <a:gd name="T74" fmla="+- 0 1118 1102"/>
                              <a:gd name="T75" fmla="*/ 1118 h 870"/>
                              <a:gd name="T76" fmla="+- 0 7962 7962"/>
                              <a:gd name="T77" fmla="*/ T76 w 549"/>
                              <a:gd name="T78" fmla="+- 0 1955 1102"/>
                              <a:gd name="T79" fmla="*/ 1955 h 870"/>
                              <a:gd name="T80" fmla="+- 0 7987 7962"/>
                              <a:gd name="T81" fmla="*/ T80 w 549"/>
                              <a:gd name="T82" fmla="+- 0 1962 1102"/>
                              <a:gd name="T83" fmla="*/ 1962 h 870"/>
                              <a:gd name="T84" fmla="+- 0 8073 7962"/>
                              <a:gd name="T85" fmla="*/ T84 w 549"/>
                              <a:gd name="T86" fmla="+- 0 1971 1102"/>
                              <a:gd name="T87" fmla="*/ 197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6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3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3" y="73"/>
                                </a:lnTo>
                                <a:lnTo>
                                  <a:pt x="278" y="33"/>
                                </a:lnTo>
                                <a:lnTo>
                                  <a:pt x="196" y="8"/>
                                </a:lnTo>
                                <a:lnTo>
                                  <a:pt x="111" y="0"/>
                                </a:ln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" name="AutoShape 1439"/>
                        <wps:cNvSpPr>
                          <a:spLocks/>
                        </wps:cNvSpPr>
                        <wps:spPr bwMode="auto">
                          <a:xfrm>
                            <a:off x="2160" y="-4348"/>
                            <a:ext cx="9354" cy="8794"/>
                          </a:xfrm>
                          <a:custGeom>
                            <a:avLst/>
                            <a:gdLst>
                              <a:gd name="T0" fmla="+- 0 8614 2160"/>
                              <a:gd name="T1" fmla="*/ T0 w 9354"/>
                              <a:gd name="T2" fmla="+- 0 1443 -4347"/>
                              <a:gd name="T3" fmla="*/ 1443 h 8794"/>
                              <a:gd name="T4" fmla="+- 0 8691 2160"/>
                              <a:gd name="T5" fmla="*/ T4 w 9354"/>
                              <a:gd name="T6" fmla="+- 0 1440 -4347"/>
                              <a:gd name="T7" fmla="*/ 1440 h 8794"/>
                              <a:gd name="T8" fmla="+- 0 8767 2160"/>
                              <a:gd name="T9" fmla="*/ T8 w 9354"/>
                              <a:gd name="T10" fmla="+- 0 1430 -4347"/>
                              <a:gd name="T11" fmla="*/ 1430 h 8794"/>
                              <a:gd name="T12" fmla="+- 0 8841 2160"/>
                              <a:gd name="T13" fmla="*/ T12 w 9354"/>
                              <a:gd name="T14" fmla="+- 0 1413 -4347"/>
                              <a:gd name="T15" fmla="*/ 1413 h 8794"/>
                              <a:gd name="T16" fmla="+- 0 8913 2160"/>
                              <a:gd name="T17" fmla="*/ T16 w 9354"/>
                              <a:gd name="T18" fmla="+- 0 1390 -4347"/>
                              <a:gd name="T19" fmla="*/ 1390 h 8794"/>
                              <a:gd name="T20" fmla="+- 0 8984 2160"/>
                              <a:gd name="T21" fmla="*/ T20 w 9354"/>
                              <a:gd name="T22" fmla="+- 0 1362 -4347"/>
                              <a:gd name="T23" fmla="*/ 1362 h 8794"/>
                              <a:gd name="T24" fmla="+- 0 9051 2160"/>
                              <a:gd name="T25" fmla="*/ T24 w 9354"/>
                              <a:gd name="T26" fmla="+- 0 1327 -4347"/>
                              <a:gd name="T27" fmla="*/ 1327 h 8794"/>
                              <a:gd name="T28" fmla="+- 0 9115 2160"/>
                              <a:gd name="T29" fmla="*/ T28 w 9354"/>
                              <a:gd name="T30" fmla="+- 0 1286 -4347"/>
                              <a:gd name="T31" fmla="*/ 1286 h 8794"/>
                              <a:gd name="T32" fmla="+- 0 9176 2160"/>
                              <a:gd name="T33" fmla="*/ T32 w 9354"/>
                              <a:gd name="T34" fmla="+- 0 1240 -4347"/>
                              <a:gd name="T35" fmla="*/ 1240 h 8794"/>
                              <a:gd name="T36" fmla="+- 0 9233 2160"/>
                              <a:gd name="T37" fmla="*/ T36 w 9354"/>
                              <a:gd name="T38" fmla="+- 0 1188 -4347"/>
                              <a:gd name="T39" fmla="*/ 1188 h 8794"/>
                              <a:gd name="T40" fmla="+- 0 9285 2160"/>
                              <a:gd name="T41" fmla="*/ T40 w 9354"/>
                              <a:gd name="T42" fmla="+- 0 1132 -4347"/>
                              <a:gd name="T43" fmla="*/ 1132 h 8794"/>
                              <a:gd name="T44" fmla="+- 0 9331 2160"/>
                              <a:gd name="T45" fmla="*/ T44 w 9354"/>
                              <a:gd name="T46" fmla="+- 0 1072 -4347"/>
                              <a:gd name="T47" fmla="*/ 1072 h 8794"/>
                              <a:gd name="T48" fmla="+- 0 9372 2160"/>
                              <a:gd name="T49" fmla="*/ T48 w 9354"/>
                              <a:gd name="T50" fmla="+- 0 1008 -4347"/>
                              <a:gd name="T51" fmla="*/ 1008 h 8794"/>
                              <a:gd name="T52" fmla="+- 0 9407 2160"/>
                              <a:gd name="T53" fmla="*/ T52 w 9354"/>
                              <a:gd name="T54" fmla="+- 0 941 -4347"/>
                              <a:gd name="T55" fmla="*/ 941 h 8794"/>
                              <a:gd name="T56" fmla="+- 0 9436 2160"/>
                              <a:gd name="T57" fmla="*/ T56 w 9354"/>
                              <a:gd name="T58" fmla="+- 0 871 -4347"/>
                              <a:gd name="T59" fmla="*/ 871 h 8794"/>
                              <a:gd name="T60" fmla="+- 0 9459 2160"/>
                              <a:gd name="T61" fmla="*/ T60 w 9354"/>
                              <a:gd name="T62" fmla="+- 0 799 -4347"/>
                              <a:gd name="T63" fmla="*/ 799 h 8794"/>
                              <a:gd name="T64" fmla="+- 0 9475 2160"/>
                              <a:gd name="T65" fmla="*/ T64 w 9354"/>
                              <a:gd name="T66" fmla="+- 0 726 -4347"/>
                              <a:gd name="T67" fmla="*/ 726 h 8794"/>
                              <a:gd name="T68" fmla="+- 0 9485 2160"/>
                              <a:gd name="T69" fmla="*/ T68 w 9354"/>
                              <a:gd name="T70" fmla="+- 0 650 -4347"/>
                              <a:gd name="T71" fmla="*/ 650 h 8794"/>
                              <a:gd name="T72" fmla="+- 0 9489 2160"/>
                              <a:gd name="T73" fmla="*/ T72 w 9354"/>
                              <a:gd name="T74" fmla="+- 0 574 -4347"/>
                              <a:gd name="T75" fmla="*/ 574 h 8794"/>
                              <a:gd name="T76" fmla="+- 0 9485 2160"/>
                              <a:gd name="T77" fmla="*/ T76 w 9354"/>
                              <a:gd name="T78" fmla="+- 0 497 -4347"/>
                              <a:gd name="T79" fmla="*/ 497 h 8794"/>
                              <a:gd name="T80" fmla="+- 0 9475 2160"/>
                              <a:gd name="T81" fmla="*/ T80 w 9354"/>
                              <a:gd name="T82" fmla="+- 0 422 -4347"/>
                              <a:gd name="T83" fmla="*/ 422 h 8794"/>
                              <a:gd name="T84" fmla="+- 0 9459 2160"/>
                              <a:gd name="T85" fmla="*/ T84 w 9354"/>
                              <a:gd name="T86" fmla="+- 0 348 -4347"/>
                              <a:gd name="T87" fmla="*/ 348 h 8794"/>
                              <a:gd name="T88" fmla="+- 0 9436 2160"/>
                              <a:gd name="T89" fmla="*/ T88 w 9354"/>
                              <a:gd name="T90" fmla="+- 0 276 -4347"/>
                              <a:gd name="T91" fmla="*/ 276 h 8794"/>
                              <a:gd name="T92" fmla="+- 0 9407 2160"/>
                              <a:gd name="T93" fmla="*/ T92 w 9354"/>
                              <a:gd name="T94" fmla="+- 0 207 -4347"/>
                              <a:gd name="T95" fmla="*/ 207 h 8794"/>
                              <a:gd name="T96" fmla="+- 0 9372 2160"/>
                              <a:gd name="T97" fmla="*/ T96 w 9354"/>
                              <a:gd name="T98" fmla="+- 0 140 -4347"/>
                              <a:gd name="T99" fmla="*/ 140 h 8794"/>
                              <a:gd name="T100" fmla="+- 0 9331 2160"/>
                              <a:gd name="T101" fmla="*/ T100 w 9354"/>
                              <a:gd name="T102" fmla="+- 0 76 -4347"/>
                              <a:gd name="T103" fmla="*/ 76 h 8794"/>
                              <a:gd name="T104" fmla="+- 0 9285 2160"/>
                              <a:gd name="T105" fmla="*/ T104 w 9354"/>
                              <a:gd name="T106" fmla="+- 0 16 -4347"/>
                              <a:gd name="T107" fmla="*/ 16 h 8794"/>
                              <a:gd name="T108" fmla="+- 0 9277 2160"/>
                              <a:gd name="T109" fmla="*/ T108 w 9354"/>
                              <a:gd name="T110" fmla="+- 0 7 -4347"/>
                              <a:gd name="T111" fmla="*/ 7 h 8794"/>
                              <a:gd name="T112" fmla="+- 0 7962 2160"/>
                              <a:gd name="T113" fmla="*/ T112 w 9354"/>
                              <a:gd name="T114" fmla="+- 0 1151 -4347"/>
                              <a:gd name="T115" fmla="*/ 1151 h 8794"/>
                              <a:gd name="T116" fmla="+- 0 7996 2160"/>
                              <a:gd name="T117" fmla="*/ T116 w 9354"/>
                              <a:gd name="T118" fmla="+- 0 1188 -4347"/>
                              <a:gd name="T119" fmla="*/ 1188 h 8794"/>
                              <a:gd name="T120" fmla="+- 0 8052 2160"/>
                              <a:gd name="T121" fmla="*/ T120 w 9354"/>
                              <a:gd name="T122" fmla="+- 0 1240 -4347"/>
                              <a:gd name="T123" fmla="*/ 1240 h 8794"/>
                              <a:gd name="T124" fmla="+- 0 8113 2160"/>
                              <a:gd name="T125" fmla="*/ T124 w 9354"/>
                              <a:gd name="T126" fmla="+- 0 1286 -4347"/>
                              <a:gd name="T127" fmla="*/ 1286 h 8794"/>
                              <a:gd name="T128" fmla="+- 0 8177 2160"/>
                              <a:gd name="T129" fmla="*/ T128 w 9354"/>
                              <a:gd name="T130" fmla="+- 0 1327 -4347"/>
                              <a:gd name="T131" fmla="*/ 1327 h 8794"/>
                              <a:gd name="T132" fmla="+- 0 8245 2160"/>
                              <a:gd name="T133" fmla="*/ T132 w 9354"/>
                              <a:gd name="T134" fmla="+- 0 1362 -4347"/>
                              <a:gd name="T135" fmla="*/ 1362 h 8794"/>
                              <a:gd name="T136" fmla="+- 0 8315 2160"/>
                              <a:gd name="T137" fmla="*/ T136 w 9354"/>
                              <a:gd name="T138" fmla="+- 0 1390 -4347"/>
                              <a:gd name="T139" fmla="*/ 1390 h 8794"/>
                              <a:gd name="T140" fmla="+- 0 8387 2160"/>
                              <a:gd name="T141" fmla="*/ T140 w 9354"/>
                              <a:gd name="T142" fmla="+- 0 1413 -4347"/>
                              <a:gd name="T143" fmla="*/ 1413 h 8794"/>
                              <a:gd name="T144" fmla="+- 0 8461 2160"/>
                              <a:gd name="T145" fmla="*/ T144 w 9354"/>
                              <a:gd name="T146" fmla="+- 0 1430 -4347"/>
                              <a:gd name="T147" fmla="*/ 1430 h 8794"/>
                              <a:gd name="T148" fmla="+- 0 8537 2160"/>
                              <a:gd name="T149" fmla="*/ T148 w 9354"/>
                              <a:gd name="T150" fmla="+- 0 1440 -4347"/>
                              <a:gd name="T151" fmla="*/ 1440 h 8794"/>
                              <a:gd name="T152" fmla="+- 0 8614 2160"/>
                              <a:gd name="T153" fmla="*/ T152 w 9354"/>
                              <a:gd name="T154" fmla="+- 0 1443 -4347"/>
                              <a:gd name="T155" fmla="*/ 1443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6454" y="5790"/>
                                </a:moveTo>
                                <a:lnTo>
                                  <a:pt x="6531" y="5787"/>
                                </a:lnTo>
                                <a:lnTo>
                                  <a:pt x="6607" y="5777"/>
                                </a:lnTo>
                                <a:lnTo>
                                  <a:pt x="6681" y="5760"/>
                                </a:lnTo>
                                <a:lnTo>
                                  <a:pt x="6753" y="5737"/>
                                </a:lnTo>
                                <a:lnTo>
                                  <a:pt x="6824" y="5709"/>
                                </a:lnTo>
                                <a:lnTo>
                                  <a:pt x="6891" y="5674"/>
                                </a:lnTo>
                                <a:lnTo>
                                  <a:pt x="6955" y="5633"/>
                                </a:lnTo>
                                <a:lnTo>
                                  <a:pt x="7016" y="5587"/>
                                </a:lnTo>
                                <a:lnTo>
                                  <a:pt x="7073" y="5535"/>
                                </a:lnTo>
                                <a:lnTo>
                                  <a:pt x="7125" y="5479"/>
                                </a:lnTo>
                                <a:lnTo>
                                  <a:pt x="7171" y="5419"/>
                                </a:lnTo>
                                <a:lnTo>
                                  <a:pt x="7212" y="5355"/>
                                </a:lnTo>
                                <a:lnTo>
                                  <a:pt x="7247" y="5288"/>
                                </a:lnTo>
                                <a:lnTo>
                                  <a:pt x="7276" y="5218"/>
                                </a:lnTo>
                                <a:lnTo>
                                  <a:pt x="7299" y="5146"/>
                                </a:lnTo>
                                <a:lnTo>
                                  <a:pt x="7315" y="5073"/>
                                </a:lnTo>
                                <a:lnTo>
                                  <a:pt x="7325" y="4997"/>
                                </a:lnTo>
                                <a:lnTo>
                                  <a:pt x="7329" y="4921"/>
                                </a:lnTo>
                                <a:lnTo>
                                  <a:pt x="7325" y="4844"/>
                                </a:lnTo>
                                <a:lnTo>
                                  <a:pt x="7315" y="4769"/>
                                </a:lnTo>
                                <a:lnTo>
                                  <a:pt x="7299" y="4695"/>
                                </a:lnTo>
                                <a:lnTo>
                                  <a:pt x="7276" y="4623"/>
                                </a:lnTo>
                                <a:lnTo>
                                  <a:pt x="7247" y="4554"/>
                                </a:lnTo>
                                <a:lnTo>
                                  <a:pt x="7212" y="4487"/>
                                </a:lnTo>
                                <a:lnTo>
                                  <a:pt x="7171" y="4423"/>
                                </a:lnTo>
                                <a:lnTo>
                                  <a:pt x="7125" y="4363"/>
                                </a:lnTo>
                                <a:lnTo>
                                  <a:pt x="7117" y="4354"/>
                                </a:lnTo>
                                <a:moveTo>
                                  <a:pt x="5802" y="5498"/>
                                </a:moveTo>
                                <a:lnTo>
                                  <a:pt x="5836" y="5535"/>
                                </a:lnTo>
                                <a:lnTo>
                                  <a:pt x="5892" y="5587"/>
                                </a:lnTo>
                                <a:lnTo>
                                  <a:pt x="5953" y="5633"/>
                                </a:lnTo>
                                <a:lnTo>
                                  <a:pt x="6017" y="5674"/>
                                </a:lnTo>
                                <a:lnTo>
                                  <a:pt x="6085" y="5709"/>
                                </a:lnTo>
                                <a:lnTo>
                                  <a:pt x="6155" y="5737"/>
                                </a:lnTo>
                                <a:lnTo>
                                  <a:pt x="6227" y="5760"/>
                                </a:lnTo>
                                <a:lnTo>
                                  <a:pt x="6301" y="5777"/>
                                </a:lnTo>
                                <a:lnTo>
                                  <a:pt x="6377" y="5787"/>
                                </a:lnTo>
                                <a:lnTo>
                                  <a:pt x="6454" y="579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" name="Freeform 1438"/>
                        <wps:cNvSpPr>
                          <a:spLocks/>
                        </wps:cNvSpPr>
                        <wps:spPr bwMode="auto">
                          <a:xfrm>
                            <a:off x="8176" y="139"/>
                            <a:ext cx="875" cy="870"/>
                          </a:xfrm>
                          <a:custGeom>
                            <a:avLst/>
                            <a:gdLst>
                              <a:gd name="T0" fmla="+- 0 8614 8177"/>
                              <a:gd name="T1" fmla="*/ T0 w 875"/>
                              <a:gd name="T2" fmla="+- 0 139 139"/>
                              <a:gd name="T3" fmla="*/ 139 h 870"/>
                              <a:gd name="T4" fmla="+- 0 8528 8177"/>
                              <a:gd name="T5" fmla="*/ T4 w 875"/>
                              <a:gd name="T6" fmla="+- 0 148 139"/>
                              <a:gd name="T7" fmla="*/ 148 h 870"/>
                              <a:gd name="T8" fmla="+- 0 8447 8177"/>
                              <a:gd name="T9" fmla="*/ T8 w 875"/>
                              <a:gd name="T10" fmla="+- 0 172 139"/>
                              <a:gd name="T11" fmla="*/ 172 h 870"/>
                              <a:gd name="T12" fmla="+- 0 8371 8177"/>
                              <a:gd name="T13" fmla="*/ T12 w 875"/>
                              <a:gd name="T14" fmla="+- 0 212 139"/>
                              <a:gd name="T15" fmla="*/ 212 h 870"/>
                              <a:gd name="T16" fmla="+- 0 8305 8177"/>
                              <a:gd name="T17" fmla="*/ T16 w 875"/>
                              <a:gd name="T18" fmla="+- 0 267 139"/>
                              <a:gd name="T19" fmla="*/ 267 h 870"/>
                              <a:gd name="T20" fmla="+- 0 8250 8177"/>
                              <a:gd name="T21" fmla="*/ T20 w 875"/>
                              <a:gd name="T22" fmla="+- 0 333 139"/>
                              <a:gd name="T23" fmla="*/ 333 h 870"/>
                              <a:gd name="T24" fmla="+- 0 8210 8177"/>
                              <a:gd name="T25" fmla="*/ T24 w 875"/>
                              <a:gd name="T26" fmla="+- 0 408 139"/>
                              <a:gd name="T27" fmla="*/ 408 h 870"/>
                              <a:gd name="T28" fmla="+- 0 8185 8177"/>
                              <a:gd name="T29" fmla="*/ T28 w 875"/>
                              <a:gd name="T30" fmla="+- 0 489 139"/>
                              <a:gd name="T31" fmla="*/ 489 h 870"/>
                              <a:gd name="T32" fmla="+- 0 8177 8177"/>
                              <a:gd name="T33" fmla="*/ T32 w 875"/>
                              <a:gd name="T34" fmla="+- 0 574 139"/>
                              <a:gd name="T35" fmla="*/ 574 h 870"/>
                              <a:gd name="T36" fmla="+- 0 8185 8177"/>
                              <a:gd name="T37" fmla="*/ T36 w 875"/>
                              <a:gd name="T38" fmla="+- 0 659 139"/>
                              <a:gd name="T39" fmla="*/ 659 h 870"/>
                              <a:gd name="T40" fmla="+- 0 8210 8177"/>
                              <a:gd name="T41" fmla="*/ T40 w 875"/>
                              <a:gd name="T42" fmla="+- 0 740 139"/>
                              <a:gd name="T43" fmla="*/ 740 h 870"/>
                              <a:gd name="T44" fmla="+- 0 8250 8177"/>
                              <a:gd name="T45" fmla="*/ T44 w 875"/>
                              <a:gd name="T46" fmla="+- 0 815 139"/>
                              <a:gd name="T47" fmla="*/ 815 h 870"/>
                              <a:gd name="T48" fmla="+- 0 8305 8177"/>
                              <a:gd name="T49" fmla="*/ T48 w 875"/>
                              <a:gd name="T50" fmla="+- 0 881 139"/>
                              <a:gd name="T51" fmla="*/ 881 h 870"/>
                              <a:gd name="T52" fmla="+- 0 8371 8177"/>
                              <a:gd name="T53" fmla="*/ T52 w 875"/>
                              <a:gd name="T54" fmla="+- 0 935 139"/>
                              <a:gd name="T55" fmla="*/ 935 h 870"/>
                              <a:gd name="T56" fmla="+- 0 8447 8177"/>
                              <a:gd name="T57" fmla="*/ T56 w 875"/>
                              <a:gd name="T58" fmla="+- 0 975 139"/>
                              <a:gd name="T59" fmla="*/ 975 h 870"/>
                              <a:gd name="T60" fmla="+- 0 8528 8177"/>
                              <a:gd name="T61" fmla="*/ T60 w 875"/>
                              <a:gd name="T62" fmla="+- 0 1000 139"/>
                              <a:gd name="T63" fmla="*/ 1000 h 870"/>
                              <a:gd name="T64" fmla="+- 0 8614 8177"/>
                              <a:gd name="T65" fmla="*/ T64 w 875"/>
                              <a:gd name="T66" fmla="+- 0 1008 139"/>
                              <a:gd name="T67" fmla="*/ 1008 h 870"/>
                              <a:gd name="T68" fmla="+- 0 8700 8177"/>
                              <a:gd name="T69" fmla="*/ T68 w 875"/>
                              <a:gd name="T70" fmla="+- 0 1000 139"/>
                              <a:gd name="T71" fmla="*/ 1000 h 870"/>
                              <a:gd name="T72" fmla="+- 0 8781 8177"/>
                              <a:gd name="T73" fmla="*/ T72 w 875"/>
                              <a:gd name="T74" fmla="+- 0 975 139"/>
                              <a:gd name="T75" fmla="*/ 975 h 870"/>
                              <a:gd name="T76" fmla="+- 0 8857 8177"/>
                              <a:gd name="T77" fmla="*/ T76 w 875"/>
                              <a:gd name="T78" fmla="+- 0 935 139"/>
                              <a:gd name="T79" fmla="*/ 935 h 870"/>
                              <a:gd name="T80" fmla="+- 0 8923 8177"/>
                              <a:gd name="T81" fmla="*/ T80 w 875"/>
                              <a:gd name="T82" fmla="+- 0 881 139"/>
                              <a:gd name="T83" fmla="*/ 881 h 870"/>
                              <a:gd name="T84" fmla="+- 0 8978 8177"/>
                              <a:gd name="T85" fmla="*/ T84 w 875"/>
                              <a:gd name="T86" fmla="+- 0 815 139"/>
                              <a:gd name="T87" fmla="*/ 815 h 870"/>
                              <a:gd name="T88" fmla="+- 0 9018 8177"/>
                              <a:gd name="T89" fmla="*/ T88 w 875"/>
                              <a:gd name="T90" fmla="+- 0 740 139"/>
                              <a:gd name="T91" fmla="*/ 740 h 870"/>
                              <a:gd name="T92" fmla="+- 0 9043 8177"/>
                              <a:gd name="T93" fmla="*/ T92 w 875"/>
                              <a:gd name="T94" fmla="+- 0 659 139"/>
                              <a:gd name="T95" fmla="*/ 659 h 870"/>
                              <a:gd name="T96" fmla="+- 0 9051 8177"/>
                              <a:gd name="T97" fmla="*/ T96 w 875"/>
                              <a:gd name="T98" fmla="+- 0 574 139"/>
                              <a:gd name="T99" fmla="*/ 574 h 870"/>
                              <a:gd name="T100" fmla="+- 0 9043 8177"/>
                              <a:gd name="T101" fmla="*/ T100 w 875"/>
                              <a:gd name="T102" fmla="+- 0 489 139"/>
                              <a:gd name="T103" fmla="*/ 489 h 870"/>
                              <a:gd name="T104" fmla="+- 0 9018 8177"/>
                              <a:gd name="T105" fmla="*/ T104 w 875"/>
                              <a:gd name="T106" fmla="+- 0 408 139"/>
                              <a:gd name="T107" fmla="*/ 408 h 870"/>
                              <a:gd name="T108" fmla="+- 0 8978 8177"/>
                              <a:gd name="T109" fmla="*/ T108 w 875"/>
                              <a:gd name="T110" fmla="+- 0 333 139"/>
                              <a:gd name="T111" fmla="*/ 333 h 870"/>
                              <a:gd name="T112" fmla="+- 0 8923 8177"/>
                              <a:gd name="T113" fmla="*/ T112 w 875"/>
                              <a:gd name="T114" fmla="+- 0 267 139"/>
                              <a:gd name="T115" fmla="*/ 267 h 870"/>
                              <a:gd name="T116" fmla="+- 0 8857 8177"/>
                              <a:gd name="T117" fmla="*/ T116 w 875"/>
                              <a:gd name="T118" fmla="+- 0 212 139"/>
                              <a:gd name="T119" fmla="*/ 212 h 870"/>
                              <a:gd name="T120" fmla="+- 0 8781 8177"/>
                              <a:gd name="T121" fmla="*/ T120 w 875"/>
                              <a:gd name="T122" fmla="+- 0 172 139"/>
                              <a:gd name="T123" fmla="*/ 172 h 870"/>
                              <a:gd name="T124" fmla="+- 0 8700 8177"/>
                              <a:gd name="T125" fmla="*/ T124 w 875"/>
                              <a:gd name="T126" fmla="+- 0 148 139"/>
                              <a:gd name="T127" fmla="*/ 148 h 870"/>
                              <a:gd name="T128" fmla="+- 0 8614 8177"/>
                              <a:gd name="T129" fmla="*/ T128 w 875"/>
                              <a:gd name="T130" fmla="+- 0 139 139"/>
                              <a:gd name="T131" fmla="*/ 13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1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4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6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" name="Freeform 1437"/>
                        <wps:cNvSpPr>
                          <a:spLocks/>
                        </wps:cNvSpPr>
                        <wps:spPr bwMode="auto">
                          <a:xfrm>
                            <a:off x="8176" y="139"/>
                            <a:ext cx="875" cy="870"/>
                          </a:xfrm>
                          <a:custGeom>
                            <a:avLst/>
                            <a:gdLst>
                              <a:gd name="T0" fmla="+- 0 8614 8177"/>
                              <a:gd name="T1" fmla="*/ T0 w 875"/>
                              <a:gd name="T2" fmla="+- 0 1008 139"/>
                              <a:gd name="T3" fmla="*/ 1008 h 870"/>
                              <a:gd name="T4" fmla="+- 0 8700 8177"/>
                              <a:gd name="T5" fmla="*/ T4 w 875"/>
                              <a:gd name="T6" fmla="+- 0 1000 139"/>
                              <a:gd name="T7" fmla="*/ 1000 h 870"/>
                              <a:gd name="T8" fmla="+- 0 8781 8177"/>
                              <a:gd name="T9" fmla="*/ T8 w 875"/>
                              <a:gd name="T10" fmla="+- 0 975 139"/>
                              <a:gd name="T11" fmla="*/ 975 h 870"/>
                              <a:gd name="T12" fmla="+- 0 8857 8177"/>
                              <a:gd name="T13" fmla="*/ T12 w 875"/>
                              <a:gd name="T14" fmla="+- 0 935 139"/>
                              <a:gd name="T15" fmla="*/ 935 h 870"/>
                              <a:gd name="T16" fmla="+- 0 8923 8177"/>
                              <a:gd name="T17" fmla="*/ T16 w 875"/>
                              <a:gd name="T18" fmla="+- 0 881 139"/>
                              <a:gd name="T19" fmla="*/ 881 h 870"/>
                              <a:gd name="T20" fmla="+- 0 8978 8177"/>
                              <a:gd name="T21" fmla="*/ T20 w 875"/>
                              <a:gd name="T22" fmla="+- 0 815 139"/>
                              <a:gd name="T23" fmla="*/ 815 h 870"/>
                              <a:gd name="T24" fmla="+- 0 9018 8177"/>
                              <a:gd name="T25" fmla="*/ T24 w 875"/>
                              <a:gd name="T26" fmla="+- 0 740 139"/>
                              <a:gd name="T27" fmla="*/ 740 h 870"/>
                              <a:gd name="T28" fmla="+- 0 9043 8177"/>
                              <a:gd name="T29" fmla="*/ T28 w 875"/>
                              <a:gd name="T30" fmla="+- 0 659 139"/>
                              <a:gd name="T31" fmla="*/ 659 h 870"/>
                              <a:gd name="T32" fmla="+- 0 9051 8177"/>
                              <a:gd name="T33" fmla="*/ T32 w 875"/>
                              <a:gd name="T34" fmla="+- 0 574 139"/>
                              <a:gd name="T35" fmla="*/ 574 h 870"/>
                              <a:gd name="T36" fmla="+- 0 9043 8177"/>
                              <a:gd name="T37" fmla="*/ T36 w 875"/>
                              <a:gd name="T38" fmla="+- 0 489 139"/>
                              <a:gd name="T39" fmla="*/ 489 h 870"/>
                              <a:gd name="T40" fmla="+- 0 9018 8177"/>
                              <a:gd name="T41" fmla="*/ T40 w 875"/>
                              <a:gd name="T42" fmla="+- 0 408 139"/>
                              <a:gd name="T43" fmla="*/ 408 h 870"/>
                              <a:gd name="T44" fmla="+- 0 8978 8177"/>
                              <a:gd name="T45" fmla="*/ T44 w 875"/>
                              <a:gd name="T46" fmla="+- 0 333 139"/>
                              <a:gd name="T47" fmla="*/ 333 h 870"/>
                              <a:gd name="T48" fmla="+- 0 8923 8177"/>
                              <a:gd name="T49" fmla="*/ T48 w 875"/>
                              <a:gd name="T50" fmla="+- 0 267 139"/>
                              <a:gd name="T51" fmla="*/ 267 h 870"/>
                              <a:gd name="T52" fmla="+- 0 8857 8177"/>
                              <a:gd name="T53" fmla="*/ T52 w 875"/>
                              <a:gd name="T54" fmla="+- 0 212 139"/>
                              <a:gd name="T55" fmla="*/ 212 h 870"/>
                              <a:gd name="T56" fmla="+- 0 8781 8177"/>
                              <a:gd name="T57" fmla="*/ T56 w 875"/>
                              <a:gd name="T58" fmla="+- 0 172 139"/>
                              <a:gd name="T59" fmla="*/ 172 h 870"/>
                              <a:gd name="T60" fmla="+- 0 8700 8177"/>
                              <a:gd name="T61" fmla="*/ T60 w 875"/>
                              <a:gd name="T62" fmla="+- 0 148 139"/>
                              <a:gd name="T63" fmla="*/ 148 h 870"/>
                              <a:gd name="T64" fmla="+- 0 8614 8177"/>
                              <a:gd name="T65" fmla="*/ T64 w 875"/>
                              <a:gd name="T66" fmla="+- 0 139 139"/>
                              <a:gd name="T67" fmla="*/ 139 h 870"/>
                              <a:gd name="T68" fmla="+- 0 8528 8177"/>
                              <a:gd name="T69" fmla="*/ T68 w 875"/>
                              <a:gd name="T70" fmla="+- 0 148 139"/>
                              <a:gd name="T71" fmla="*/ 148 h 870"/>
                              <a:gd name="T72" fmla="+- 0 8447 8177"/>
                              <a:gd name="T73" fmla="*/ T72 w 875"/>
                              <a:gd name="T74" fmla="+- 0 172 139"/>
                              <a:gd name="T75" fmla="*/ 172 h 870"/>
                              <a:gd name="T76" fmla="+- 0 8371 8177"/>
                              <a:gd name="T77" fmla="*/ T76 w 875"/>
                              <a:gd name="T78" fmla="+- 0 212 139"/>
                              <a:gd name="T79" fmla="*/ 212 h 870"/>
                              <a:gd name="T80" fmla="+- 0 8305 8177"/>
                              <a:gd name="T81" fmla="*/ T80 w 875"/>
                              <a:gd name="T82" fmla="+- 0 267 139"/>
                              <a:gd name="T83" fmla="*/ 267 h 870"/>
                              <a:gd name="T84" fmla="+- 0 8250 8177"/>
                              <a:gd name="T85" fmla="*/ T84 w 875"/>
                              <a:gd name="T86" fmla="+- 0 333 139"/>
                              <a:gd name="T87" fmla="*/ 333 h 870"/>
                              <a:gd name="T88" fmla="+- 0 8210 8177"/>
                              <a:gd name="T89" fmla="*/ T88 w 875"/>
                              <a:gd name="T90" fmla="+- 0 408 139"/>
                              <a:gd name="T91" fmla="*/ 408 h 870"/>
                              <a:gd name="T92" fmla="+- 0 8185 8177"/>
                              <a:gd name="T93" fmla="*/ T92 w 875"/>
                              <a:gd name="T94" fmla="+- 0 489 139"/>
                              <a:gd name="T95" fmla="*/ 489 h 870"/>
                              <a:gd name="T96" fmla="+- 0 8177 8177"/>
                              <a:gd name="T97" fmla="*/ T96 w 875"/>
                              <a:gd name="T98" fmla="+- 0 574 139"/>
                              <a:gd name="T99" fmla="*/ 574 h 870"/>
                              <a:gd name="T100" fmla="+- 0 8185 8177"/>
                              <a:gd name="T101" fmla="*/ T100 w 875"/>
                              <a:gd name="T102" fmla="+- 0 659 139"/>
                              <a:gd name="T103" fmla="*/ 659 h 870"/>
                              <a:gd name="T104" fmla="+- 0 8210 8177"/>
                              <a:gd name="T105" fmla="*/ T104 w 875"/>
                              <a:gd name="T106" fmla="+- 0 740 139"/>
                              <a:gd name="T107" fmla="*/ 740 h 870"/>
                              <a:gd name="T108" fmla="+- 0 8250 8177"/>
                              <a:gd name="T109" fmla="*/ T108 w 875"/>
                              <a:gd name="T110" fmla="+- 0 815 139"/>
                              <a:gd name="T111" fmla="*/ 815 h 870"/>
                              <a:gd name="T112" fmla="+- 0 8305 8177"/>
                              <a:gd name="T113" fmla="*/ T112 w 875"/>
                              <a:gd name="T114" fmla="+- 0 881 139"/>
                              <a:gd name="T115" fmla="*/ 881 h 870"/>
                              <a:gd name="T116" fmla="+- 0 8371 8177"/>
                              <a:gd name="T117" fmla="*/ T116 w 875"/>
                              <a:gd name="T118" fmla="+- 0 935 139"/>
                              <a:gd name="T119" fmla="*/ 935 h 870"/>
                              <a:gd name="T120" fmla="+- 0 8447 8177"/>
                              <a:gd name="T121" fmla="*/ T120 w 875"/>
                              <a:gd name="T122" fmla="+- 0 975 139"/>
                              <a:gd name="T123" fmla="*/ 975 h 870"/>
                              <a:gd name="T124" fmla="+- 0 8528 8177"/>
                              <a:gd name="T125" fmla="*/ T124 w 875"/>
                              <a:gd name="T126" fmla="+- 0 1000 139"/>
                              <a:gd name="T127" fmla="*/ 1000 h 870"/>
                              <a:gd name="T128" fmla="+- 0 8614 8177"/>
                              <a:gd name="T129" fmla="*/ T128 w 875"/>
                              <a:gd name="T130" fmla="+- 0 1008 139"/>
                              <a:gd name="T131" fmla="*/ 100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4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6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1"/>
                                </a:lnTo>
                                <a:lnTo>
                                  <a:pt x="437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" name="Freeform 1436"/>
                        <wps:cNvSpPr>
                          <a:spLocks/>
                        </wps:cNvSpPr>
                        <wps:spPr bwMode="auto">
                          <a:xfrm>
                            <a:off x="8055" y="1015"/>
                            <a:ext cx="1750" cy="1164"/>
                          </a:xfrm>
                          <a:custGeom>
                            <a:avLst/>
                            <a:gdLst>
                              <a:gd name="T0" fmla="+- 0 9753 8056"/>
                              <a:gd name="T1" fmla="*/ T0 w 1750"/>
                              <a:gd name="T2" fmla="+- 0 2180 1016"/>
                              <a:gd name="T3" fmla="*/ 2180 h 1164"/>
                              <a:gd name="T4" fmla="+- 0 9775 8056"/>
                              <a:gd name="T5" fmla="*/ T4 w 1750"/>
                              <a:gd name="T6" fmla="+- 0 2110 1016"/>
                              <a:gd name="T7" fmla="*/ 2110 h 1164"/>
                              <a:gd name="T8" fmla="+- 0 9792 8056"/>
                              <a:gd name="T9" fmla="*/ T8 w 1750"/>
                              <a:gd name="T10" fmla="+- 0 2037 1016"/>
                              <a:gd name="T11" fmla="*/ 2037 h 1164"/>
                              <a:gd name="T12" fmla="+- 0 9802 8056"/>
                              <a:gd name="T13" fmla="*/ T12 w 1750"/>
                              <a:gd name="T14" fmla="+- 0 1961 1016"/>
                              <a:gd name="T15" fmla="*/ 1961 h 1164"/>
                              <a:gd name="T16" fmla="+- 0 9805 8056"/>
                              <a:gd name="T17" fmla="*/ T16 w 1750"/>
                              <a:gd name="T18" fmla="+- 0 1885 1016"/>
                              <a:gd name="T19" fmla="*/ 1885 h 1164"/>
                              <a:gd name="T20" fmla="+- 0 9802 8056"/>
                              <a:gd name="T21" fmla="*/ T20 w 1750"/>
                              <a:gd name="T22" fmla="+- 0 1809 1016"/>
                              <a:gd name="T23" fmla="*/ 1809 h 1164"/>
                              <a:gd name="T24" fmla="+- 0 9792 8056"/>
                              <a:gd name="T25" fmla="*/ T24 w 1750"/>
                              <a:gd name="T26" fmla="+- 0 1733 1016"/>
                              <a:gd name="T27" fmla="*/ 1733 h 1164"/>
                              <a:gd name="T28" fmla="+- 0 9775 8056"/>
                              <a:gd name="T29" fmla="*/ T28 w 1750"/>
                              <a:gd name="T30" fmla="+- 0 1659 1016"/>
                              <a:gd name="T31" fmla="*/ 1659 h 1164"/>
                              <a:gd name="T32" fmla="+- 0 9752 8056"/>
                              <a:gd name="T33" fmla="*/ T32 w 1750"/>
                              <a:gd name="T34" fmla="+- 0 1587 1016"/>
                              <a:gd name="T35" fmla="*/ 1587 h 1164"/>
                              <a:gd name="T36" fmla="+- 0 9723 8056"/>
                              <a:gd name="T37" fmla="*/ T36 w 1750"/>
                              <a:gd name="T38" fmla="+- 0 1518 1016"/>
                              <a:gd name="T39" fmla="*/ 1518 h 1164"/>
                              <a:gd name="T40" fmla="+- 0 9688 8056"/>
                              <a:gd name="T41" fmla="*/ T40 w 1750"/>
                              <a:gd name="T42" fmla="+- 0 1451 1016"/>
                              <a:gd name="T43" fmla="*/ 1451 h 1164"/>
                              <a:gd name="T44" fmla="+- 0 9648 8056"/>
                              <a:gd name="T45" fmla="*/ T44 w 1750"/>
                              <a:gd name="T46" fmla="+- 0 1387 1016"/>
                              <a:gd name="T47" fmla="*/ 1387 h 1164"/>
                              <a:gd name="T48" fmla="+- 0 9601 8056"/>
                              <a:gd name="T49" fmla="*/ T48 w 1750"/>
                              <a:gd name="T50" fmla="+- 0 1327 1016"/>
                              <a:gd name="T51" fmla="*/ 1327 h 1164"/>
                              <a:gd name="T52" fmla="+- 0 9549 8056"/>
                              <a:gd name="T53" fmla="*/ T52 w 1750"/>
                              <a:gd name="T54" fmla="+- 0 1270 1016"/>
                              <a:gd name="T55" fmla="*/ 1270 h 1164"/>
                              <a:gd name="T56" fmla="+- 0 9492 8056"/>
                              <a:gd name="T57" fmla="*/ T56 w 1750"/>
                              <a:gd name="T58" fmla="+- 0 1219 1016"/>
                              <a:gd name="T59" fmla="*/ 1219 h 1164"/>
                              <a:gd name="T60" fmla="+- 0 9432 8056"/>
                              <a:gd name="T61" fmla="*/ T60 w 1750"/>
                              <a:gd name="T62" fmla="+- 0 1173 1016"/>
                              <a:gd name="T63" fmla="*/ 1173 h 1164"/>
                              <a:gd name="T64" fmla="+- 0 9367 8056"/>
                              <a:gd name="T65" fmla="*/ T64 w 1750"/>
                              <a:gd name="T66" fmla="+- 0 1132 1016"/>
                              <a:gd name="T67" fmla="*/ 1132 h 1164"/>
                              <a:gd name="T68" fmla="+- 0 9300 8056"/>
                              <a:gd name="T69" fmla="*/ T68 w 1750"/>
                              <a:gd name="T70" fmla="+- 0 1097 1016"/>
                              <a:gd name="T71" fmla="*/ 1097 h 1164"/>
                              <a:gd name="T72" fmla="+- 0 9230 8056"/>
                              <a:gd name="T73" fmla="*/ T72 w 1750"/>
                              <a:gd name="T74" fmla="+- 0 1068 1016"/>
                              <a:gd name="T75" fmla="*/ 1068 h 1164"/>
                              <a:gd name="T76" fmla="+- 0 9158 8056"/>
                              <a:gd name="T77" fmla="*/ T76 w 1750"/>
                              <a:gd name="T78" fmla="+- 0 1046 1016"/>
                              <a:gd name="T79" fmla="*/ 1046 h 1164"/>
                              <a:gd name="T80" fmla="+- 0 9083 8056"/>
                              <a:gd name="T81" fmla="*/ T80 w 1750"/>
                              <a:gd name="T82" fmla="+- 0 1029 1016"/>
                              <a:gd name="T83" fmla="*/ 1029 h 1164"/>
                              <a:gd name="T84" fmla="+- 0 9007 8056"/>
                              <a:gd name="T85" fmla="*/ T84 w 1750"/>
                              <a:gd name="T86" fmla="+- 0 1019 1016"/>
                              <a:gd name="T87" fmla="*/ 1019 h 1164"/>
                              <a:gd name="T88" fmla="+- 0 8931 8056"/>
                              <a:gd name="T89" fmla="*/ T88 w 1750"/>
                              <a:gd name="T90" fmla="+- 0 1016 1016"/>
                              <a:gd name="T91" fmla="*/ 1016 h 1164"/>
                              <a:gd name="T92" fmla="+- 0 8854 8056"/>
                              <a:gd name="T93" fmla="*/ T92 w 1750"/>
                              <a:gd name="T94" fmla="+- 0 1019 1016"/>
                              <a:gd name="T95" fmla="*/ 1019 h 1164"/>
                              <a:gd name="T96" fmla="+- 0 8778 8056"/>
                              <a:gd name="T97" fmla="*/ T96 w 1750"/>
                              <a:gd name="T98" fmla="+- 0 1029 1016"/>
                              <a:gd name="T99" fmla="*/ 1029 h 1164"/>
                              <a:gd name="T100" fmla="+- 0 8704 8056"/>
                              <a:gd name="T101" fmla="*/ T100 w 1750"/>
                              <a:gd name="T102" fmla="+- 0 1046 1016"/>
                              <a:gd name="T103" fmla="*/ 1046 h 1164"/>
                              <a:gd name="T104" fmla="+- 0 8631 8056"/>
                              <a:gd name="T105" fmla="*/ T104 w 1750"/>
                              <a:gd name="T106" fmla="+- 0 1068 1016"/>
                              <a:gd name="T107" fmla="*/ 1068 h 1164"/>
                              <a:gd name="T108" fmla="+- 0 8561 8056"/>
                              <a:gd name="T109" fmla="*/ T108 w 1750"/>
                              <a:gd name="T110" fmla="+- 0 1097 1016"/>
                              <a:gd name="T111" fmla="*/ 1097 h 1164"/>
                              <a:gd name="T112" fmla="+- 0 8494 8056"/>
                              <a:gd name="T113" fmla="*/ T112 w 1750"/>
                              <a:gd name="T114" fmla="+- 0 1132 1016"/>
                              <a:gd name="T115" fmla="*/ 1132 h 1164"/>
                              <a:gd name="T116" fmla="+- 0 8430 8056"/>
                              <a:gd name="T117" fmla="*/ T116 w 1750"/>
                              <a:gd name="T118" fmla="+- 0 1173 1016"/>
                              <a:gd name="T119" fmla="*/ 1173 h 1164"/>
                              <a:gd name="T120" fmla="+- 0 8369 8056"/>
                              <a:gd name="T121" fmla="*/ T120 w 1750"/>
                              <a:gd name="T122" fmla="+- 0 1219 1016"/>
                              <a:gd name="T123" fmla="*/ 1219 h 1164"/>
                              <a:gd name="T124" fmla="+- 0 8312 8056"/>
                              <a:gd name="T125" fmla="*/ T124 w 1750"/>
                              <a:gd name="T126" fmla="+- 0 1270 1016"/>
                              <a:gd name="T127" fmla="*/ 1270 h 1164"/>
                              <a:gd name="T128" fmla="+- 0 8260 8056"/>
                              <a:gd name="T129" fmla="*/ T128 w 1750"/>
                              <a:gd name="T130" fmla="+- 0 1327 1016"/>
                              <a:gd name="T131" fmla="*/ 1327 h 1164"/>
                              <a:gd name="T132" fmla="+- 0 8214 8056"/>
                              <a:gd name="T133" fmla="*/ T132 w 1750"/>
                              <a:gd name="T134" fmla="+- 0 1387 1016"/>
                              <a:gd name="T135" fmla="*/ 1387 h 1164"/>
                              <a:gd name="T136" fmla="+- 0 8173 8056"/>
                              <a:gd name="T137" fmla="*/ T136 w 1750"/>
                              <a:gd name="T138" fmla="+- 0 1451 1016"/>
                              <a:gd name="T139" fmla="*/ 1451 h 1164"/>
                              <a:gd name="T140" fmla="+- 0 8138 8056"/>
                              <a:gd name="T141" fmla="*/ T140 w 1750"/>
                              <a:gd name="T142" fmla="+- 0 1518 1016"/>
                              <a:gd name="T143" fmla="*/ 1518 h 1164"/>
                              <a:gd name="T144" fmla="+- 0 8109 8056"/>
                              <a:gd name="T145" fmla="*/ T144 w 1750"/>
                              <a:gd name="T146" fmla="+- 0 1587 1016"/>
                              <a:gd name="T147" fmla="*/ 1587 h 1164"/>
                              <a:gd name="T148" fmla="+- 0 8086 8056"/>
                              <a:gd name="T149" fmla="*/ T148 w 1750"/>
                              <a:gd name="T150" fmla="+- 0 1659 1016"/>
                              <a:gd name="T151" fmla="*/ 1659 h 1164"/>
                              <a:gd name="T152" fmla="+- 0 8069 8056"/>
                              <a:gd name="T153" fmla="*/ T152 w 1750"/>
                              <a:gd name="T154" fmla="+- 0 1733 1016"/>
                              <a:gd name="T155" fmla="*/ 1733 h 1164"/>
                              <a:gd name="T156" fmla="+- 0 8059 8056"/>
                              <a:gd name="T157" fmla="*/ T156 w 1750"/>
                              <a:gd name="T158" fmla="+- 0 1809 1016"/>
                              <a:gd name="T159" fmla="*/ 1809 h 1164"/>
                              <a:gd name="T160" fmla="+- 0 8056 8056"/>
                              <a:gd name="T161" fmla="*/ T160 w 1750"/>
                              <a:gd name="T162" fmla="+- 0 1885 1016"/>
                              <a:gd name="T163" fmla="*/ 1885 h 1164"/>
                              <a:gd name="T164" fmla="+- 0 8059 8056"/>
                              <a:gd name="T165" fmla="*/ T164 w 1750"/>
                              <a:gd name="T166" fmla="+- 0 1961 1016"/>
                              <a:gd name="T167" fmla="*/ 1961 h 1164"/>
                              <a:gd name="T168" fmla="+- 0 8069 8056"/>
                              <a:gd name="T169" fmla="*/ T168 w 1750"/>
                              <a:gd name="T170" fmla="+- 0 2037 1016"/>
                              <a:gd name="T171" fmla="*/ 2037 h 1164"/>
                              <a:gd name="T172" fmla="+- 0 8086 8056"/>
                              <a:gd name="T173" fmla="*/ T172 w 1750"/>
                              <a:gd name="T174" fmla="+- 0 2110 1016"/>
                              <a:gd name="T175" fmla="*/ 2110 h 1164"/>
                              <a:gd name="T176" fmla="+- 0 8108 8056"/>
                              <a:gd name="T177" fmla="*/ T176 w 1750"/>
                              <a:gd name="T178" fmla="+- 0 2180 1016"/>
                              <a:gd name="T179" fmla="*/ 2180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50" h="1164">
                                <a:moveTo>
                                  <a:pt x="1697" y="1164"/>
                                </a:moveTo>
                                <a:lnTo>
                                  <a:pt x="1719" y="1094"/>
                                </a:lnTo>
                                <a:lnTo>
                                  <a:pt x="1736" y="1021"/>
                                </a:lnTo>
                                <a:lnTo>
                                  <a:pt x="1746" y="945"/>
                                </a:lnTo>
                                <a:lnTo>
                                  <a:pt x="1749" y="869"/>
                                </a:lnTo>
                                <a:lnTo>
                                  <a:pt x="1746" y="793"/>
                                </a:lnTo>
                                <a:lnTo>
                                  <a:pt x="1736" y="717"/>
                                </a:lnTo>
                                <a:lnTo>
                                  <a:pt x="1719" y="643"/>
                                </a:lnTo>
                                <a:lnTo>
                                  <a:pt x="1696" y="571"/>
                                </a:lnTo>
                                <a:lnTo>
                                  <a:pt x="1667" y="502"/>
                                </a:lnTo>
                                <a:lnTo>
                                  <a:pt x="1632" y="435"/>
                                </a:lnTo>
                                <a:lnTo>
                                  <a:pt x="1592" y="371"/>
                                </a:lnTo>
                                <a:lnTo>
                                  <a:pt x="1545" y="311"/>
                                </a:lnTo>
                                <a:lnTo>
                                  <a:pt x="1493" y="254"/>
                                </a:lnTo>
                                <a:lnTo>
                                  <a:pt x="1436" y="203"/>
                                </a:lnTo>
                                <a:lnTo>
                                  <a:pt x="1376" y="157"/>
                                </a:lnTo>
                                <a:lnTo>
                                  <a:pt x="1311" y="116"/>
                                </a:lnTo>
                                <a:lnTo>
                                  <a:pt x="1244" y="81"/>
                                </a:lnTo>
                                <a:lnTo>
                                  <a:pt x="1174" y="52"/>
                                </a:lnTo>
                                <a:lnTo>
                                  <a:pt x="1102" y="30"/>
                                </a:lnTo>
                                <a:lnTo>
                                  <a:pt x="1027" y="13"/>
                                </a:lnTo>
                                <a:lnTo>
                                  <a:pt x="951" y="3"/>
                                </a:lnTo>
                                <a:lnTo>
                                  <a:pt x="875" y="0"/>
                                </a:lnTo>
                                <a:lnTo>
                                  <a:pt x="798" y="3"/>
                                </a:lnTo>
                                <a:lnTo>
                                  <a:pt x="722" y="13"/>
                                </a:lnTo>
                                <a:lnTo>
                                  <a:pt x="648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8" y="116"/>
                                </a:lnTo>
                                <a:lnTo>
                                  <a:pt x="374" y="157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8" y="371"/>
                                </a:lnTo>
                                <a:lnTo>
                                  <a:pt x="117" y="435"/>
                                </a:lnTo>
                                <a:lnTo>
                                  <a:pt x="82" y="502"/>
                                </a:lnTo>
                                <a:lnTo>
                                  <a:pt x="53" y="571"/>
                                </a:lnTo>
                                <a:lnTo>
                                  <a:pt x="30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3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2" y="116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" name="Freeform 1435"/>
                        <wps:cNvSpPr>
                          <a:spLocks/>
                        </wps:cNvSpPr>
                        <wps:spPr bwMode="auto">
                          <a:xfrm>
                            <a:off x="8493" y="1450"/>
                            <a:ext cx="875" cy="730"/>
                          </a:xfrm>
                          <a:custGeom>
                            <a:avLst/>
                            <a:gdLst>
                              <a:gd name="T0" fmla="+- 0 8931 8493"/>
                              <a:gd name="T1" fmla="*/ T0 w 875"/>
                              <a:gd name="T2" fmla="+- 0 1450 1450"/>
                              <a:gd name="T3" fmla="*/ 1450 h 730"/>
                              <a:gd name="T4" fmla="+- 0 8845 8493"/>
                              <a:gd name="T5" fmla="*/ T4 w 875"/>
                              <a:gd name="T6" fmla="+- 0 1459 1450"/>
                              <a:gd name="T7" fmla="*/ 1459 h 730"/>
                              <a:gd name="T8" fmla="+- 0 8763 8493"/>
                              <a:gd name="T9" fmla="*/ T8 w 875"/>
                              <a:gd name="T10" fmla="+- 0 1484 1450"/>
                              <a:gd name="T11" fmla="*/ 1484 h 730"/>
                              <a:gd name="T12" fmla="+- 0 8688 8493"/>
                              <a:gd name="T13" fmla="*/ T12 w 875"/>
                              <a:gd name="T14" fmla="+- 0 1523 1450"/>
                              <a:gd name="T15" fmla="*/ 1523 h 730"/>
                              <a:gd name="T16" fmla="+- 0 8621 8493"/>
                              <a:gd name="T17" fmla="*/ T16 w 875"/>
                              <a:gd name="T18" fmla="+- 0 1578 1450"/>
                              <a:gd name="T19" fmla="*/ 1578 h 730"/>
                              <a:gd name="T20" fmla="+- 0 8567 8493"/>
                              <a:gd name="T21" fmla="*/ T20 w 875"/>
                              <a:gd name="T22" fmla="+- 0 1644 1450"/>
                              <a:gd name="T23" fmla="*/ 1644 h 730"/>
                              <a:gd name="T24" fmla="+- 0 8527 8493"/>
                              <a:gd name="T25" fmla="*/ T24 w 875"/>
                              <a:gd name="T26" fmla="+- 0 1719 1450"/>
                              <a:gd name="T27" fmla="*/ 1719 h 730"/>
                              <a:gd name="T28" fmla="+- 0 8502 8493"/>
                              <a:gd name="T29" fmla="*/ T28 w 875"/>
                              <a:gd name="T30" fmla="+- 0 1800 1450"/>
                              <a:gd name="T31" fmla="*/ 1800 h 730"/>
                              <a:gd name="T32" fmla="+- 0 8493 8493"/>
                              <a:gd name="T33" fmla="*/ T32 w 875"/>
                              <a:gd name="T34" fmla="+- 0 1885 1450"/>
                              <a:gd name="T35" fmla="*/ 1885 h 730"/>
                              <a:gd name="T36" fmla="+- 0 8502 8493"/>
                              <a:gd name="T37" fmla="*/ T36 w 875"/>
                              <a:gd name="T38" fmla="+- 0 1970 1450"/>
                              <a:gd name="T39" fmla="*/ 1970 h 730"/>
                              <a:gd name="T40" fmla="+- 0 8527 8493"/>
                              <a:gd name="T41" fmla="*/ T40 w 875"/>
                              <a:gd name="T42" fmla="+- 0 2051 1450"/>
                              <a:gd name="T43" fmla="*/ 2051 h 730"/>
                              <a:gd name="T44" fmla="+- 0 8567 8493"/>
                              <a:gd name="T45" fmla="*/ T44 w 875"/>
                              <a:gd name="T46" fmla="+- 0 2126 1450"/>
                              <a:gd name="T47" fmla="*/ 2126 h 730"/>
                              <a:gd name="T48" fmla="+- 0 8611 8493"/>
                              <a:gd name="T49" fmla="*/ T48 w 875"/>
                              <a:gd name="T50" fmla="+- 0 2180 1450"/>
                              <a:gd name="T51" fmla="*/ 2180 h 730"/>
                              <a:gd name="T52" fmla="+- 0 9250 8493"/>
                              <a:gd name="T53" fmla="*/ T52 w 875"/>
                              <a:gd name="T54" fmla="+- 0 2180 1450"/>
                              <a:gd name="T55" fmla="*/ 2180 h 730"/>
                              <a:gd name="T56" fmla="+- 0 9294 8493"/>
                              <a:gd name="T57" fmla="*/ T56 w 875"/>
                              <a:gd name="T58" fmla="+- 0 2126 1450"/>
                              <a:gd name="T59" fmla="*/ 2126 h 730"/>
                              <a:gd name="T60" fmla="+- 0 9335 8493"/>
                              <a:gd name="T61" fmla="*/ T60 w 875"/>
                              <a:gd name="T62" fmla="+- 0 2051 1450"/>
                              <a:gd name="T63" fmla="*/ 2051 h 730"/>
                              <a:gd name="T64" fmla="+- 0 9359 8493"/>
                              <a:gd name="T65" fmla="*/ T64 w 875"/>
                              <a:gd name="T66" fmla="+- 0 1970 1450"/>
                              <a:gd name="T67" fmla="*/ 1970 h 730"/>
                              <a:gd name="T68" fmla="+- 0 9368 8493"/>
                              <a:gd name="T69" fmla="*/ T68 w 875"/>
                              <a:gd name="T70" fmla="+- 0 1885 1450"/>
                              <a:gd name="T71" fmla="*/ 1885 h 730"/>
                              <a:gd name="T72" fmla="+- 0 9359 8493"/>
                              <a:gd name="T73" fmla="*/ T72 w 875"/>
                              <a:gd name="T74" fmla="+- 0 1800 1450"/>
                              <a:gd name="T75" fmla="*/ 1800 h 730"/>
                              <a:gd name="T76" fmla="+- 0 9335 8493"/>
                              <a:gd name="T77" fmla="*/ T76 w 875"/>
                              <a:gd name="T78" fmla="+- 0 1719 1450"/>
                              <a:gd name="T79" fmla="*/ 1719 h 730"/>
                              <a:gd name="T80" fmla="+- 0 9294 8493"/>
                              <a:gd name="T81" fmla="*/ T80 w 875"/>
                              <a:gd name="T82" fmla="+- 0 1644 1450"/>
                              <a:gd name="T83" fmla="*/ 1644 h 730"/>
                              <a:gd name="T84" fmla="+- 0 9240 8493"/>
                              <a:gd name="T85" fmla="*/ T84 w 875"/>
                              <a:gd name="T86" fmla="+- 0 1578 1450"/>
                              <a:gd name="T87" fmla="*/ 1578 h 730"/>
                              <a:gd name="T88" fmla="+- 0 9173 8493"/>
                              <a:gd name="T89" fmla="*/ T88 w 875"/>
                              <a:gd name="T90" fmla="+- 0 1523 1450"/>
                              <a:gd name="T91" fmla="*/ 1523 h 730"/>
                              <a:gd name="T92" fmla="+- 0 9098 8493"/>
                              <a:gd name="T93" fmla="*/ T92 w 875"/>
                              <a:gd name="T94" fmla="+- 0 1484 1450"/>
                              <a:gd name="T95" fmla="*/ 1484 h 730"/>
                              <a:gd name="T96" fmla="+- 0 9016 8493"/>
                              <a:gd name="T97" fmla="*/ T96 w 875"/>
                              <a:gd name="T98" fmla="+- 0 1459 1450"/>
                              <a:gd name="T99" fmla="*/ 1459 h 730"/>
                              <a:gd name="T100" fmla="+- 0 8931 8493"/>
                              <a:gd name="T101" fmla="*/ T100 w 875"/>
                              <a:gd name="T102" fmla="+- 0 1450 1450"/>
                              <a:gd name="T103" fmla="*/ 1450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438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  <a:lnTo>
                                  <a:pt x="801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" name="Freeform 1434"/>
                        <wps:cNvSpPr>
                          <a:spLocks/>
                        </wps:cNvSpPr>
                        <wps:spPr bwMode="auto">
                          <a:xfrm>
                            <a:off x="8493" y="1450"/>
                            <a:ext cx="875" cy="730"/>
                          </a:xfrm>
                          <a:custGeom>
                            <a:avLst/>
                            <a:gdLst>
                              <a:gd name="T0" fmla="+- 0 9250 8493"/>
                              <a:gd name="T1" fmla="*/ T0 w 875"/>
                              <a:gd name="T2" fmla="+- 0 2180 1450"/>
                              <a:gd name="T3" fmla="*/ 2180 h 730"/>
                              <a:gd name="T4" fmla="+- 0 9294 8493"/>
                              <a:gd name="T5" fmla="*/ T4 w 875"/>
                              <a:gd name="T6" fmla="+- 0 2126 1450"/>
                              <a:gd name="T7" fmla="*/ 2126 h 730"/>
                              <a:gd name="T8" fmla="+- 0 9335 8493"/>
                              <a:gd name="T9" fmla="*/ T8 w 875"/>
                              <a:gd name="T10" fmla="+- 0 2051 1450"/>
                              <a:gd name="T11" fmla="*/ 2051 h 730"/>
                              <a:gd name="T12" fmla="+- 0 9359 8493"/>
                              <a:gd name="T13" fmla="*/ T12 w 875"/>
                              <a:gd name="T14" fmla="+- 0 1970 1450"/>
                              <a:gd name="T15" fmla="*/ 1970 h 730"/>
                              <a:gd name="T16" fmla="+- 0 9368 8493"/>
                              <a:gd name="T17" fmla="*/ T16 w 875"/>
                              <a:gd name="T18" fmla="+- 0 1885 1450"/>
                              <a:gd name="T19" fmla="*/ 1885 h 730"/>
                              <a:gd name="T20" fmla="+- 0 9359 8493"/>
                              <a:gd name="T21" fmla="*/ T20 w 875"/>
                              <a:gd name="T22" fmla="+- 0 1800 1450"/>
                              <a:gd name="T23" fmla="*/ 1800 h 730"/>
                              <a:gd name="T24" fmla="+- 0 9335 8493"/>
                              <a:gd name="T25" fmla="*/ T24 w 875"/>
                              <a:gd name="T26" fmla="+- 0 1719 1450"/>
                              <a:gd name="T27" fmla="*/ 1719 h 730"/>
                              <a:gd name="T28" fmla="+- 0 9294 8493"/>
                              <a:gd name="T29" fmla="*/ T28 w 875"/>
                              <a:gd name="T30" fmla="+- 0 1644 1450"/>
                              <a:gd name="T31" fmla="*/ 1644 h 730"/>
                              <a:gd name="T32" fmla="+- 0 9240 8493"/>
                              <a:gd name="T33" fmla="*/ T32 w 875"/>
                              <a:gd name="T34" fmla="+- 0 1578 1450"/>
                              <a:gd name="T35" fmla="*/ 1578 h 730"/>
                              <a:gd name="T36" fmla="+- 0 9173 8493"/>
                              <a:gd name="T37" fmla="*/ T36 w 875"/>
                              <a:gd name="T38" fmla="+- 0 1523 1450"/>
                              <a:gd name="T39" fmla="*/ 1523 h 730"/>
                              <a:gd name="T40" fmla="+- 0 9098 8493"/>
                              <a:gd name="T41" fmla="*/ T40 w 875"/>
                              <a:gd name="T42" fmla="+- 0 1484 1450"/>
                              <a:gd name="T43" fmla="*/ 1484 h 730"/>
                              <a:gd name="T44" fmla="+- 0 9016 8493"/>
                              <a:gd name="T45" fmla="*/ T44 w 875"/>
                              <a:gd name="T46" fmla="+- 0 1459 1450"/>
                              <a:gd name="T47" fmla="*/ 1459 h 730"/>
                              <a:gd name="T48" fmla="+- 0 8931 8493"/>
                              <a:gd name="T49" fmla="*/ T48 w 875"/>
                              <a:gd name="T50" fmla="+- 0 1450 1450"/>
                              <a:gd name="T51" fmla="*/ 1450 h 730"/>
                              <a:gd name="T52" fmla="+- 0 8845 8493"/>
                              <a:gd name="T53" fmla="*/ T52 w 875"/>
                              <a:gd name="T54" fmla="+- 0 1459 1450"/>
                              <a:gd name="T55" fmla="*/ 1459 h 730"/>
                              <a:gd name="T56" fmla="+- 0 8763 8493"/>
                              <a:gd name="T57" fmla="*/ T56 w 875"/>
                              <a:gd name="T58" fmla="+- 0 1484 1450"/>
                              <a:gd name="T59" fmla="*/ 1484 h 730"/>
                              <a:gd name="T60" fmla="+- 0 8688 8493"/>
                              <a:gd name="T61" fmla="*/ T60 w 875"/>
                              <a:gd name="T62" fmla="+- 0 1523 1450"/>
                              <a:gd name="T63" fmla="*/ 1523 h 730"/>
                              <a:gd name="T64" fmla="+- 0 8621 8493"/>
                              <a:gd name="T65" fmla="*/ T64 w 875"/>
                              <a:gd name="T66" fmla="+- 0 1578 1450"/>
                              <a:gd name="T67" fmla="*/ 1578 h 730"/>
                              <a:gd name="T68" fmla="+- 0 8567 8493"/>
                              <a:gd name="T69" fmla="*/ T68 w 875"/>
                              <a:gd name="T70" fmla="+- 0 1644 1450"/>
                              <a:gd name="T71" fmla="*/ 1644 h 730"/>
                              <a:gd name="T72" fmla="+- 0 8527 8493"/>
                              <a:gd name="T73" fmla="*/ T72 w 875"/>
                              <a:gd name="T74" fmla="+- 0 1719 1450"/>
                              <a:gd name="T75" fmla="*/ 1719 h 730"/>
                              <a:gd name="T76" fmla="+- 0 8502 8493"/>
                              <a:gd name="T77" fmla="*/ T76 w 875"/>
                              <a:gd name="T78" fmla="+- 0 1800 1450"/>
                              <a:gd name="T79" fmla="*/ 1800 h 730"/>
                              <a:gd name="T80" fmla="+- 0 8493 8493"/>
                              <a:gd name="T81" fmla="*/ T80 w 875"/>
                              <a:gd name="T82" fmla="+- 0 1885 1450"/>
                              <a:gd name="T83" fmla="*/ 1885 h 730"/>
                              <a:gd name="T84" fmla="+- 0 8502 8493"/>
                              <a:gd name="T85" fmla="*/ T84 w 875"/>
                              <a:gd name="T86" fmla="+- 0 1970 1450"/>
                              <a:gd name="T87" fmla="*/ 1970 h 730"/>
                              <a:gd name="T88" fmla="+- 0 8527 8493"/>
                              <a:gd name="T89" fmla="*/ T88 w 875"/>
                              <a:gd name="T90" fmla="+- 0 2051 1450"/>
                              <a:gd name="T91" fmla="*/ 2051 h 730"/>
                              <a:gd name="T92" fmla="+- 0 8567 8493"/>
                              <a:gd name="T93" fmla="*/ T92 w 875"/>
                              <a:gd name="T94" fmla="+- 0 2126 1450"/>
                              <a:gd name="T95" fmla="*/ 2126 h 730"/>
                              <a:gd name="T96" fmla="+- 0 8611 8493"/>
                              <a:gd name="T97" fmla="*/ T96 w 875"/>
                              <a:gd name="T98" fmla="+- 0 2180 1450"/>
                              <a:gd name="T99" fmla="*/ 2180 h 730"/>
                              <a:gd name="T100" fmla="+- 0 9250 8493"/>
                              <a:gd name="T101" fmla="*/ T100 w 875"/>
                              <a:gd name="T102" fmla="+- 0 2180 1450"/>
                              <a:gd name="T103" fmla="*/ 2180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757" y="730"/>
                                </a:moveTo>
                                <a:lnTo>
                                  <a:pt x="801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" name="Freeform 1433"/>
                        <wps:cNvSpPr>
                          <a:spLocks/>
                        </wps:cNvSpPr>
                        <wps:spPr bwMode="auto">
                          <a:xfrm>
                            <a:off x="9146" y="935"/>
                            <a:ext cx="1002" cy="1244"/>
                          </a:xfrm>
                          <a:custGeom>
                            <a:avLst/>
                            <a:gdLst>
                              <a:gd name="T0" fmla="+- 0 10148 9147"/>
                              <a:gd name="T1" fmla="*/ T0 w 1002"/>
                              <a:gd name="T2" fmla="+- 0 946 936"/>
                              <a:gd name="T3" fmla="*/ 946 h 1244"/>
                              <a:gd name="T4" fmla="+- 0 10098 9147"/>
                              <a:gd name="T5" fmla="*/ T4 w 1002"/>
                              <a:gd name="T6" fmla="+- 0 939 936"/>
                              <a:gd name="T7" fmla="*/ 939 h 1244"/>
                              <a:gd name="T8" fmla="+- 0 10021 9147"/>
                              <a:gd name="T9" fmla="*/ T8 w 1002"/>
                              <a:gd name="T10" fmla="+- 0 936 936"/>
                              <a:gd name="T11" fmla="*/ 936 h 1244"/>
                              <a:gd name="T12" fmla="+- 0 9944 9147"/>
                              <a:gd name="T13" fmla="*/ T12 w 1002"/>
                              <a:gd name="T14" fmla="+- 0 939 936"/>
                              <a:gd name="T15" fmla="*/ 939 h 1244"/>
                              <a:gd name="T16" fmla="+- 0 9868 9147"/>
                              <a:gd name="T17" fmla="*/ T16 w 1002"/>
                              <a:gd name="T18" fmla="+- 0 949 936"/>
                              <a:gd name="T19" fmla="*/ 949 h 1244"/>
                              <a:gd name="T20" fmla="+- 0 9794 9147"/>
                              <a:gd name="T21" fmla="*/ T20 w 1002"/>
                              <a:gd name="T22" fmla="+- 0 966 936"/>
                              <a:gd name="T23" fmla="*/ 966 h 1244"/>
                              <a:gd name="T24" fmla="+- 0 9722 9147"/>
                              <a:gd name="T25" fmla="*/ T24 w 1002"/>
                              <a:gd name="T26" fmla="+- 0 988 936"/>
                              <a:gd name="T27" fmla="*/ 988 h 1244"/>
                              <a:gd name="T28" fmla="+- 0 9652 9147"/>
                              <a:gd name="T29" fmla="*/ T28 w 1002"/>
                              <a:gd name="T30" fmla="+- 0 1017 936"/>
                              <a:gd name="T31" fmla="*/ 1017 h 1244"/>
                              <a:gd name="T32" fmla="+- 0 9584 9147"/>
                              <a:gd name="T33" fmla="*/ T32 w 1002"/>
                              <a:gd name="T34" fmla="+- 0 1052 936"/>
                              <a:gd name="T35" fmla="*/ 1052 h 1244"/>
                              <a:gd name="T36" fmla="+- 0 9520 9147"/>
                              <a:gd name="T37" fmla="*/ T36 w 1002"/>
                              <a:gd name="T38" fmla="+- 0 1092 936"/>
                              <a:gd name="T39" fmla="*/ 1092 h 1244"/>
                              <a:gd name="T40" fmla="+- 0 9459 9147"/>
                              <a:gd name="T41" fmla="*/ T40 w 1002"/>
                              <a:gd name="T42" fmla="+- 0 1139 936"/>
                              <a:gd name="T43" fmla="*/ 1139 h 1244"/>
                              <a:gd name="T44" fmla="+- 0 9403 9147"/>
                              <a:gd name="T45" fmla="*/ T44 w 1002"/>
                              <a:gd name="T46" fmla="+- 0 1190 936"/>
                              <a:gd name="T47" fmla="*/ 1190 h 1244"/>
                              <a:gd name="T48" fmla="+- 0 9351 9147"/>
                              <a:gd name="T49" fmla="*/ T48 w 1002"/>
                              <a:gd name="T50" fmla="+- 0 1247 936"/>
                              <a:gd name="T51" fmla="*/ 1247 h 1244"/>
                              <a:gd name="T52" fmla="+- 0 9304 9147"/>
                              <a:gd name="T53" fmla="*/ T52 w 1002"/>
                              <a:gd name="T54" fmla="+- 0 1307 936"/>
                              <a:gd name="T55" fmla="*/ 1307 h 1244"/>
                              <a:gd name="T56" fmla="+- 0 9263 9147"/>
                              <a:gd name="T57" fmla="*/ T56 w 1002"/>
                              <a:gd name="T58" fmla="+- 0 1371 936"/>
                              <a:gd name="T59" fmla="*/ 1371 h 1244"/>
                              <a:gd name="T60" fmla="+- 0 9228 9147"/>
                              <a:gd name="T61" fmla="*/ T60 w 1002"/>
                              <a:gd name="T62" fmla="+- 0 1438 936"/>
                              <a:gd name="T63" fmla="*/ 1438 h 1244"/>
                              <a:gd name="T64" fmla="+- 0 9199 9147"/>
                              <a:gd name="T65" fmla="*/ T64 w 1002"/>
                              <a:gd name="T66" fmla="+- 0 1507 936"/>
                              <a:gd name="T67" fmla="*/ 1507 h 1244"/>
                              <a:gd name="T68" fmla="+- 0 9176 9147"/>
                              <a:gd name="T69" fmla="*/ T68 w 1002"/>
                              <a:gd name="T70" fmla="+- 0 1579 936"/>
                              <a:gd name="T71" fmla="*/ 1579 h 1244"/>
                              <a:gd name="T72" fmla="+- 0 9160 9147"/>
                              <a:gd name="T73" fmla="*/ T72 w 1002"/>
                              <a:gd name="T74" fmla="+- 0 1653 936"/>
                              <a:gd name="T75" fmla="*/ 1653 h 1244"/>
                              <a:gd name="T76" fmla="+- 0 9150 9147"/>
                              <a:gd name="T77" fmla="*/ T76 w 1002"/>
                              <a:gd name="T78" fmla="+- 0 1728 936"/>
                              <a:gd name="T79" fmla="*/ 1728 h 1244"/>
                              <a:gd name="T80" fmla="+- 0 9147 9147"/>
                              <a:gd name="T81" fmla="*/ T80 w 1002"/>
                              <a:gd name="T82" fmla="+- 0 1805 936"/>
                              <a:gd name="T83" fmla="*/ 1805 h 1244"/>
                              <a:gd name="T84" fmla="+- 0 9150 9147"/>
                              <a:gd name="T85" fmla="*/ T84 w 1002"/>
                              <a:gd name="T86" fmla="+- 0 1881 936"/>
                              <a:gd name="T87" fmla="*/ 1881 h 1244"/>
                              <a:gd name="T88" fmla="+- 0 9160 9147"/>
                              <a:gd name="T89" fmla="*/ T88 w 1002"/>
                              <a:gd name="T90" fmla="+- 0 1957 936"/>
                              <a:gd name="T91" fmla="*/ 1957 h 1244"/>
                              <a:gd name="T92" fmla="+- 0 9176 9147"/>
                              <a:gd name="T93" fmla="*/ T92 w 1002"/>
                              <a:gd name="T94" fmla="+- 0 2030 936"/>
                              <a:gd name="T95" fmla="*/ 2030 h 1244"/>
                              <a:gd name="T96" fmla="+- 0 9199 9147"/>
                              <a:gd name="T97" fmla="*/ T96 w 1002"/>
                              <a:gd name="T98" fmla="+- 0 2102 936"/>
                              <a:gd name="T99" fmla="*/ 2102 h 1244"/>
                              <a:gd name="T100" fmla="+- 0 9228 9147"/>
                              <a:gd name="T101" fmla="*/ T100 w 1002"/>
                              <a:gd name="T102" fmla="+- 0 2172 936"/>
                              <a:gd name="T103" fmla="*/ 2172 h 1244"/>
                              <a:gd name="T104" fmla="+- 0 9232 9147"/>
                              <a:gd name="T105" fmla="*/ T104 w 1002"/>
                              <a:gd name="T106" fmla="+- 0 2180 936"/>
                              <a:gd name="T107" fmla="*/ 2180 h 1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002" h="1244">
                                <a:moveTo>
                                  <a:pt x="1001" y="10"/>
                                </a:moveTo>
                                <a:lnTo>
                                  <a:pt x="951" y="3"/>
                                </a:lnTo>
                                <a:lnTo>
                                  <a:pt x="874" y="0"/>
                                </a:lnTo>
                                <a:lnTo>
                                  <a:pt x="797" y="3"/>
                                </a:lnTo>
                                <a:lnTo>
                                  <a:pt x="721" y="13"/>
                                </a:lnTo>
                                <a:lnTo>
                                  <a:pt x="647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7" y="116"/>
                                </a:lnTo>
                                <a:lnTo>
                                  <a:pt x="373" y="156"/>
                                </a:lnTo>
                                <a:lnTo>
                                  <a:pt x="312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7" y="371"/>
                                </a:lnTo>
                                <a:lnTo>
                                  <a:pt x="116" y="435"/>
                                </a:lnTo>
                                <a:lnTo>
                                  <a:pt x="81" y="502"/>
                                </a:lnTo>
                                <a:lnTo>
                                  <a:pt x="52" y="571"/>
                                </a:lnTo>
                                <a:lnTo>
                                  <a:pt x="29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2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29" y="1094"/>
                                </a:lnTo>
                                <a:lnTo>
                                  <a:pt x="52" y="1166"/>
                                </a:lnTo>
                                <a:lnTo>
                                  <a:pt x="81" y="1236"/>
                                </a:lnTo>
                                <a:lnTo>
                                  <a:pt x="85" y="124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" name="Freeform 1432"/>
                        <wps:cNvSpPr>
                          <a:spLocks/>
                        </wps:cNvSpPr>
                        <wps:spPr bwMode="auto">
                          <a:xfrm>
                            <a:off x="9583" y="1370"/>
                            <a:ext cx="565" cy="810"/>
                          </a:xfrm>
                          <a:custGeom>
                            <a:avLst/>
                            <a:gdLst>
                              <a:gd name="T0" fmla="+- 0 10021 9584"/>
                              <a:gd name="T1" fmla="*/ T0 w 565"/>
                              <a:gd name="T2" fmla="+- 0 1370 1370"/>
                              <a:gd name="T3" fmla="*/ 1370 h 810"/>
                              <a:gd name="T4" fmla="+- 0 9935 9584"/>
                              <a:gd name="T5" fmla="*/ T4 w 565"/>
                              <a:gd name="T6" fmla="+- 0 1379 1370"/>
                              <a:gd name="T7" fmla="*/ 1379 h 810"/>
                              <a:gd name="T8" fmla="+- 0 9854 9584"/>
                              <a:gd name="T9" fmla="*/ T8 w 565"/>
                              <a:gd name="T10" fmla="+- 0 1403 1370"/>
                              <a:gd name="T11" fmla="*/ 1403 h 810"/>
                              <a:gd name="T12" fmla="+- 0 9779 9584"/>
                              <a:gd name="T13" fmla="*/ T12 w 565"/>
                              <a:gd name="T14" fmla="+- 0 1443 1370"/>
                              <a:gd name="T15" fmla="*/ 1443 h 810"/>
                              <a:gd name="T16" fmla="+- 0 9712 9584"/>
                              <a:gd name="T17" fmla="*/ T16 w 565"/>
                              <a:gd name="T18" fmla="+- 0 1498 1370"/>
                              <a:gd name="T19" fmla="*/ 1498 h 810"/>
                              <a:gd name="T20" fmla="+- 0 9657 9584"/>
                              <a:gd name="T21" fmla="*/ T20 w 565"/>
                              <a:gd name="T22" fmla="+- 0 1564 1370"/>
                              <a:gd name="T23" fmla="*/ 1564 h 810"/>
                              <a:gd name="T24" fmla="+- 0 9617 9584"/>
                              <a:gd name="T25" fmla="*/ T24 w 565"/>
                              <a:gd name="T26" fmla="+- 0 1639 1370"/>
                              <a:gd name="T27" fmla="*/ 1639 h 810"/>
                              <a:gd name="T28" fmla="+- 0 9592 9584"/>
                              <a:gd name="T29" fmla="*/ T28 w 565"/>
                              <a:gd name="T30" fmla="+- 0 1720 1370"/>
                              <a:gd name="T31" fmla="*/ 1720 h 810"/>
                              <a:gd name="T32" fmla="+- 0 9584 9584"/>
                              <a:gd name="T33" fmla="*/ T32 w 565"/>
                              <a:gd name="T34" fmla="+- 0 1805 1370"/>
                              <a:gd name="T35" fmla="*/ 1805 h 810"/>
                              <a:gd name="T36" fmla="+- 0 9592 9584"/>
                              <a:gd name="T37" fmla="*/ T36 w 565"/>
                              <a:gd name="T38" fmla="+- 0 1890 1370"/>
                              <a:gd name="T39" fmla="*/ 1890 h 810"/>
                              <a:gd name="T40" fmla="+- 0 9617 9584"/>
                              <a:gd name="T41" fmla="*/ T40 w 565"/>
                              <a:gd name="T42" fmla="+- 0 1971 1370"/>
                              <a:gd name="T43" fmla="*/ 1971 h 810"/>
                              <a:gd name="T44" fmla="+- 0 9657 9584"/>
                              <a:gd name="T45" fmla="*/ T44 w 565"/>
                              <a:gd name="T46" fmla="+- 0 2046 1370"/>
                              <a:gd name="T47" fmla="*/ 2046 h 810"/>
                              <a:gd name="T48" fmla="+- 0 9712 9584"/>
                              <a:gd name="T49" fmla="*/ T48 w 565"/>
                              <a:gd name="T50" fmla="+- 0 2112 1370"/>
                              <a:gd name="T51" fmla="*/ 2112 h 810"/>
                              <a:gd name="T52" fmla="+- 0 9779 9584"/>
                              <a:gd name="T53" fmla="*/ T52 w 565"/>
                              <a:gd name="T54" fmla="+- 0 2166 1370"/>
                              <a:gd name="T55" fmla="*/ 2166 h 810"/>
                              <a:gd name="T56" fmla="+- 0 9804 9584"/>
                              <a:gd name="T57" fmla="*/ T56 w 565"/>
                              <a:gd name="T58" fmla="+- 0 2180 1370"/>
                              <a:gd name="T59" fmla="*/ 2180 h 810"/>
                              <a:gd name="T60" fmla="+- 0 10148 9584"/>
                              <a:gd name="T61" fmla="*/ T60 w 565"/>
                              <a:gd name="T62" fmla="+- 0 2180 1370"/>
                              <a:gd name="T63" fmla="*/ 2180 h 810"/>
                              <a:gd name="T64" fmla="+- 0 10148 9584"/>
                              <a:gd name="T65" fmla="*/ T64 w 565"/>
                              <a:gd name="T66" fmla="+- 0 1391 1370"/>
                              <a:gd name="T67" fmla="*/ 1391 h 810"/>
                              <a:gd name="T68" fmla="+- 0 10107 9584"/>
                              <a:gd name="T69" fmla="*/ T68 w 565"/>
                              <a:gd name="T70" fmla="+- 0 1379 1370"/>
                              <a:gd name="T71" fmla="*/ 1379 h 810"/>
                              <a:gd name="T72" fmla="+- 0 10021 9584"/>
                              <a:gd name="T73" fmla="*/ T72 w 565"/>
                              <a:gd name="T74" fmla="+- 0 1370 1370"/>
                              <a:gd name="T75" fmla="*/ 1370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20" y="810"/>
                                </a:lnTo>
                                <a:lnTo>
                                  <a:pt x="564" y="810"/>
                                </a:lnTo>
                                <a:lnTo>
                                  <a:pt x="564" y="21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" name="Freeform 1431"/>
                        <wps:cNvSpPr>
                          <a:spLocks/>
                        </wps:cNvSpPr>
                        <wps:spPr bwMode="auto">
                          <a:xfrm>
                            <a:off x="9583" y="1370"/>
                            <a:ext cx="565" cy="810"/>
                          </a:xfrm>
                          <a:custGeom>
                            <a:avLst/>
                            <a:gdLst>
                              <a:gd name="T0" fmla="+- 0 10148 9584"/>
                              <a:gd name="T1" fmla="*/ T0 w 565"/>
                              <a:gd name="T2" fmla="+- 0 1391 1370"/>
                              <a:gd name="T3" fmla="*/ 1391 h 810"/>
                              <a:gd name="T4" fmla="+- 0 10107 9584"/>
                              <a:gd name="T5" fmla="*/ T4 w 565"/>
                              <a:gd name="T6" fmla="+- 0 1379 1370"/>
                              <a:gd name="T7" fmla="*/ 1379 h 810"/>
                              <a:gd name="T8" fmla="+- 0 10021 9584"/>
                              <a:gd name="T9" fmla="*/ T8 w 565"/>
                              <a:gd name="T10" fmla="+- 0 1370 1370"/>
                              <a:gd name="T11" fmla="*/ 1370 h 810"/>
                              <a:gd name="T12" fmla="+- 0 9935 9584"/>
                              <a:gd name="T13" fmla="*/ T12 w 565"/>
                              <a:gd name="T14" fmla="+- 0 1379 1370"/>
                              <a:gd name="T15" fmla="*/ 1379 h 810"/>
                              <a:gd name="T16" fmla="+- 0 9854 9584"/>
                              <a:gd name="T17" fmla="*/ T16 w 565"/>
                              <a:gd name="T18" fmla="+- 0 1403 1370"/>
                              <a:gd name="T19" fmla="*/ 1403 h 810"/>
                              <a:gd name="T20" fmla="+- 0 9779 9584"/>
                              <a:gd name="T21" fmla="*/ T20 w 565"/>
                              <a:gd name="T22" fmla="+- 0 1443 1370"/>
                              <a:gd name="T23" fmla="*/ 1443 h 810"/>
                              <a:gd name="T24" fmla="+- 0 9712 9584"/>
                              <a:gd name="T25" fmla="*/ T24 w 565"/>
                              <a:gd name="T26" fmla="+- 0 1498 1370"/>
                              <a:gd name="T27" fmla="*/ 1498 h 810"/>
                              <a:gd name="T28" fmla="+- 0 9657 9584"/>
                              <a:gd name="T29" fmla="*/ T28 w 565"/>
                              <a:gd name="T30" fmla="+- 0 1564 1370"/>
                              <a:gd name="T31" fmla="*/ 1564 h 810"/>
                              <a:gd name="T32" fmla="+- 0 9617 9584"/>
                              <a:gd name="T33" fmla="*/ T32 w 565"/>
                              <a:gd name="T34" fmla="+- 0 1639 1370"/>
                              <a:gd name="T35" fmla="*/ 1639 h 810"/>
                              <a:gd name="T36" fmla="+- 0 9592 9584"/>
                              <a:gd name="T37" fmla="*/ T36 w 565"/>
                              <a:gd name="T38" fmla="+- 0 1720 1370"/>
                              <a:gd name="T39" fmla="*/ 1720 h 810"/>
                              <a:gd name="T40" fmla="+- 0 9584 9584"/>
                              <a:gd name="T41" fmla="*/ T40 w 565"/>
                              <a:gd name="T42" fmla="+- 0 1805 1370"/>
                              <a:gd name="T43" fmla="*/ 1805 h 810"/>
                              <a:gd name="T44" fmla="+- 0 9592 9584"/>
                              <a:gd name="T45" fmla="*/ T44 w 565"/>
                              <a:gd name="T46" fmla="+- 0 1890 1370"/>
                              <a:gd name="T47" fmla="*/ 1890 h 810"/>
                              <a:gd name="T48" fmla="+- 0 9617 9584"/>
                              <a:gd name="T49" fmla="*/ T48 w 565"/>
                              <a:gd name="T50" fmla="+- 0 1971 1370"/>
                              <a:gd name="T51" fmla="*/ 1971 h 810"/>
                              <a:gd name="T52" fmla="+- 0 9657 9584"/>
                              <a:gd name="T53" fmla="*/ T52 w 565"/>
                              <a:gd name="T54" fmla="+- 0 2046 1370"/>
                              <a:gd name="T55" fmla="*/ 2046 h 810"/>
                              <a:gd name="T56" fmla="+- 0 9712 9584"/>
                              <a:gd name="T57" fmla="*/ T56 w 565"/>
                              <a:gd name="T58" fmla="+- 0 2112 1370"/>
                              <a:gd name="T59" fmla="*/ 2112 h 810"/>
                              <a:gd name="T60" fmla="+- 0 9779 9584"/>
                              <a:gd name="T61" fmla="*/ T60 w 565"/>
                              <a:gd name="T62" fmla="+- 0 2166 1370"/>
                              <a:gd name="T63" fmla="*/ 2166 h 810"/>
                              <a:gd name="T64" fmla="+- 0 9804 9584"/>
                              <a:gd name="T65" fmla="*/ T64 w 565"/>
                              <a:gd name="T66" fmla="+- 0 2180 1370"/>
                              <a:gd name="T67" fmla="*/ 2180 h 810"/>
                              <a:gd name="T68" fmla="+- 0 10148 9584"/>
                              <a:gd name="T69" fmla="*/ T68 w 565"/>
                              <a:gd name="T70" fmla="+- 0 2180 1370"/>
                              <a:gd name="T71" fmla="*/ 2180 h 810"/>
                              <a:gd name="T72" fmla="+- 0 10148 9584"/>
                              <a:gd name="T73" fmla="*/ T72 w 565"/>
                              <a:gd name="T74" fmla="+- 0 1391 1370"/>
                              <a:gd name="T75" fmla="*/ 1391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564" y="21"/>
                                </a:move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20" y="810"/>
                                </a:lnTo>
                                <a:lnTo>
                                  <a:pt x="564" y="810"/>
                                </a:lnTo>
                                <a:lnTo>
                                  <a:pt x="564" y="21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" name="Line 1430"/>
                        <wps:cNvCnPr>
                          <a:cxnSpLocks noChangeShapeType="1"/>
                        </wps:cNvCnPr>
                        <wps:spPr bwMode="auto">
                          <a:xfrm>
                            <a:off x="7962" y="7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1" name="Line 1429"/>
                        <wps:cNvCnPr>
                          <a:cxnSpLocks noChangeShapeType="1"/>
                        </wps:cNvCnPr>
                        <wps:spPr bwMode="auto">
                          <a:xfrm>
                            <a:off x="8399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2" name="Line 1428"/>
                        <wps:cNvCnPr>
                          <a:cxnSpLocks noChangeShapeType="1"/>
                        </wps:cNvCnPr>
                        <wps:spPr bwMode="auto">
                          <a:xfrm>
                            <a:off x="8836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" name="Line 1427"/>
                        <wps:cNvCnPr>
                          <a:cxnSpLocks noChangeShapeType="1"/>
                        </wps:cNvCnPr>
                        <wps:spPr bwMode="auto">
                          <a:xfrm>
                            <a:off x="9274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4" name="Line 1426"/>
                        <wps:cNvCnPr>
                          <a:cxnSpLocks noChangeShapeType="1"/>
                        </wps:cNvCnPr>
                        <wps:spPr bwMode="auto">
                          <a:xfrm>
                            <a:off x="9711" y="2180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5" name="Line 1425"/>
                        <wps:cNvCnPr>
                          <a:cxnSpLocks noChangeShapeType="1"/>
                        </wps:cNvCnPr>
                        <wps:spPr bwMode="auto">
                          <a:xfrm>
                            <a:off x="10148" y="7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6" name="Freeform 1424"/>
                        <wps:cNvSpPr>
                          <a:spLocks/>
                        </wps:cNvSpPr>
                        <wps:spPr bwMode="auto">
                          <a:xfrm>
                            <a:off x="7950" y="2179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" name="Line 1423"/>
                        <wps:cNvCnPr>
                          <a:cxnSpLocks noChangeShapeType="1"/>
                        </wps:cNvCnPr>
                        <wps:spPr bwMode="auto">
                          <a:xfrm>
                            <a:off x="7962" y="21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8" name="Freeform 1422"/>
                        <wps:cNvSpPr>
                          <a:spLocks/>
                        </wps:cNvSpPr>
                        <wps:spPr bwMode="auto">
                          <a:xfrm>
                            <a:off x="7950" y="1745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" name="Line 1421"/>
                        <wps:cNvCnPr>
                          <a:cxnSpLocks noChangeShapeType="1"/>
                        </wps:cNvCnPr>
                        <wps:spPr bwMode="auto">
                          <a:xfrm>
                            <a:off x="7962" y="174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0" name="Freeform 1420"/>
                        <wps:cNvSpPr>
                          <a:spLocks/>
                        </wps:cNvSpPr>
                        <wps:spPr bwMode="auto">
                          <a:xfrm>
                            <a:off x="7950" y="1310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" name="Line 1419"/>
                        <wps:cNvCnPr>
                          <a:cxnSpLocks noChangeShapeType="1"/>
                        </wps:cNvCnPr>
                        <wps:spPr bwMode="auto">
                          <a:xfrm>
                            <a:off x="7962" y="13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2" name="Freeform 1418"/>
                        <wps:cNvSpPr>
                          <a:spLocks/>
                        </wps:cNvSpPr>
                        <wps:spPr bwMode="auto">
                          <a:xfrm>
                            <a:off x="7950" y="876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" name="Line 1417"/>
                        <wps:cNvCnPr>
                          <a:cxnSpLocks noChangeShapeType="1"/>
                        </wps:cNvCnPr>
                        <wps:spPr bwMode="auto">
                          <a:xfrm>
                            <a:off x="7962" y="87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4" name="Freeform 1416"/>
                        <wps:cNvSpPr>
                          <a:spLocks/>
                        </wps:cNvSpPr>
                        <wps:spPr bwMode="auto">
                          <a:xfrm>
                            <a:off x="7950" y="441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" name="Line 1415"/>
                        <wps:cNvCnPr>
                          <a:cxnSpLocks noChangeShapeType="1"/>
                        </wps:cNvCnPr>
                        <wps:spPr bwMode="auto">
                          <a:xfrm>
                            <a:off x="7962" y="4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" name="Freeform 1414"/>
                        <wps:cNvSpPr>
                          <a:spLocks/>
                        </wps:cNvSpPr>
                        <wps:spPr bwMode="auto">
                          <a:xfrm>
                            <a:off x="7950" y="7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" name="Line 1413"/>
                        <wps:cNvCnPr>
                          <a:cxnSpLocks noChangeShapeType="1"/>
                        </wps:cNvCnPr>
                        <wps:spPr bwMode="auto">
                          <a:xfrm>
                            <a:off x="7962" y="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8" name="AutoShape 1412"/>
                        <wps:cNvSpPr>
                          <a:spLocks/>
                        </wps:cNvSpPr>
                        <wps:spPr bwMode="auto">
                          <a:xfrm>
                            <a:off x="2160" y="-4348"/>
                            <a:ext cx="13392" cy="13306"/>
                          </a:xfrm>
                          <a:custGeom>
                            <a:avLst/>
                            <a:gdLst>
                              <a:gd name="T0" fmla="+- 0 7962 2160"/>
                              <a:gd name="T1" fmla="*/ T0 w 13392"/>
                              <a:gd name="T2" fmla="+- 0 2180 -4347"/>
                              <a:gd name="T3" fmla="*/ 2180 h 13306"/>
                              <a:gd name="T4" fmla="+- 0 10148 2160"/>
                              <a:gd name="T5" fmla="*/ T4 w 13392"/>
                              <a:gd name="T6" fmla="+- 0 2180 -4347"/>
                              <a:gd name="T7" fmla="*/ 2180 h 13306"/>
                              <a:gd name="T8" fmla="+- 0 7962 2160"/>
                              <a:gd name="T9" fmla="*/ T8 w 13392"/>
                              <a:gd name="T10" fmla="+- 0 7 -4347"/>
                              <a:gd name="T11" fmla="*/ 7 h 13306"/>
                              <a:gd name="T12" fmla="+- 0 10148 2160"/>
                              <a:gd name="T13" fmla="*/ T12 w 13392"/>
                              <a:gd name="T14" fmla="+- 0 7 -4347"/>
                              <a:gd name="T15" fmla="*/ 7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5802" y="6527"/>
                                </a:moveTo>
                                <a:lnTo>
                                  <a:pt x="7988" y="6527"/>
                                </a:lnTo>
                                <a:moveTo>
                                  <a:pt x="5802" y="4354"/>
                                </a:moveTo>
                                <a:lnTo>
                                  <a:pt x="7988" y="4354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CA0AA5" id="Group 1411" o:spid="_x0000_s1026" style="position:absolute;margin-left:397.5pt;margin-top:.3pt;width:110pt;height:109.3pt;z-index:251628032;mso-position-horizontal-relative:page" coordorigin="7950,6" coordsize="2200,2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">
                <v:rect id="Rectangle 1463" o:spid="_x0000_s1027" style="position:absolute;left:9492;top:1310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" fillcolor="#7f7f7f" stroked="f">
                  <v:fill opacity="13107f"/>
                </v:rect>
                <v:rect id="Rectangle 1462" o:spid="_x0000_s1028" style="position:absolute;left:9492;top:1310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" filled="f" strokeweight=".05761mm"/>
                <v:rect id="Rectangle 1461" o:spid="_x0000_s1029" style="position:absolute;left:9273;top:1093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" fillcolor="#7f7f7f" stroked="f">
                  <v:fill opacity="13107f"/>
                </v:rect>
                <v:rect id="Rectangle 1460" o:spid="_x0000_s1030" style="position:absolute;left:9273;top:1093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" filled="f" strokeweight=".05761mm"/>
                <v:rect id="Rectangle 1459" o:spid="_x0000_s1031" style="position:absolute;left:9710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" fillcolor="#7f7f7f" stroked="f">
                  <v:fill opacity="13107f"/>
                </v:rect>
                <v:rect id="Rectangle 1458" o:spid="_x0000_s1032" style="position:absolute;left:9710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" filled="f" strokeweight=".05761mm"/>
                <v:rect id="Rectangle 1457" o:spid="_x0000_s1033" style="position:absolute;left:9929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" fillcolor="#7f7f7f" stroked="f">
                  <v:fill opacity="13107f"/>
                </v:rect>
                <v:rect id="Rectangle 1456" o:spid="_x0000_s1034" style="position:absolute;left:9929;top:1962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" filled="f" strokeweight=".05761mm"/>
                <v:rect id="Rectangle 1455" o:spid="_x0000_s1035" style="position:absolute;left:9710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" fillcolor="#7f7f7f" stroked="f">
                  <v:fill opacity="13107f"/>
                </v:rect>
                <v:rect id="Rectangle 1454" o:spid="_x0000_s1036" style="position:absolute;left:9710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" filled="f" strokeweight=".05761mm"/>
                <v:rect id="Rectangle 1453" o:spid="_x0000_s1037" style="position:absolute;left:9929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" fillcolor="#7f7f7f" stroked="f">
                  <v:fill opacity="13107f"/>
                </v:rect>
                <v:rect id="Rectangle 1452" o:spid="_x0000_s1038" style="position:absolute;left:9929;top:1745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" filled="f" strokeweight=".05761mm"/>
                <v:rect id="Rectangle 1451" o:spid="_x0000_s1039" style="position:absolute;left:9710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" fillcolor="#7f7f7f" stroked="f">
                  <v:fill opacity="13107f"/>
                </v:rect>
                <v:rect id="Rectangle 1450" o:spid="_x0000_s1040" style="position:absolute;left:9710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" filled="f" strokeweight=".05761mm"/>
                <v:rect id="Rectangle 1449" o:spid="_x0000_s1041" style="position:absolute;left:9929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" fillcolor="#7f7f7f" stroked="f">
                  <v:fill opacity="13107f"/>
                </v:rect>
                <v:rect id="Rectangle 1448" o:spid="_x0000_s1042" style="position:absolute;left:9929;top:1527;width:21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" filled="f" strokeweight=".05761mm"/>
                <v:shape id="Freeform 1447" o:spid="_x0000_s1043" style="position:absolute;left:10022;top:1578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" path="m,9l77,6,126,e" filled="f" strokecolor="red" strokeweight=".05761mm">
                  <v:path arrowok="t" o:connecttype="custom" o:connectlocs="0,1588;77,1585;126,1579" o:connectangles="0,0,0"/>
                </v:shape>
                <v:shape id="Picture 1446" o:spid="_x0000_s1044" type="#_x0000_t75" style="position:absolute;left:9271;top:5;width:441;height: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">
                  <v:imagedata r:id="rId21" o:title=""/>
                </v:shape>
                <v:shape id="Freeform 1445" o:spid="_x0000_s1045" style="position:absolute;left:9147;top:7;width:875;height:1582;visibility:visible;mso-wrap-style:square;v-text-anchor:top" coordsize="875,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" path="m373,l313,46,256,98r-52,56l157,215r-41,63l81,345,52,415,30,487,13,561,3,636,,712r3,77l13,864r17,74l52,1010r29,69l116,1146r41,64l204,1270r52,57l313,1379r60,46l437,1465r68,35l575,1529r72,23l722,1568r75,10l874,1581e" filled="f" strokecolor="red" strokeweight=".05761mm">
                  <v:path arrowok="t" o:connecttype="custom" o:connectlocs="373,7;313,53;256,105;204,161;157,222;116,285;81,352;52,422;30,494;13,568;3,643;0,719;3,796;13,871;30,945;52,1017;81,1086;116,1153;157,1217;204,1277;256,1334;313,1386;373,1432;437,1472;505,1507;575,1536;647,1559;722,1575;797,1585;874,1588" o:connectangles="0,0,0,0,0,0,0,0,0,0,0,0,0,0,0,0,0,0,0,0,0,0,0,0,0,0,0,0,0,0"/>
                </v:shape>
                <v:shape id="Freeform 1444" o:spid="_x0000_s1046" style="position:absolute;left:9584;top:284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" path="m437,l352,8,270,33,195,73r-67,54l73,193,33,268,8,349,,434r8,86l33,601r40,74l128,742r67,54l270,836r82,24l437,869r86,-9l563,848r,-828l523,8,437,xe" fillcolor="red" stroked="f">
                  <v:fill opacity="13107f"/>
                  <v:path arrowok="t" o:connecttype="custom" o:connectlocs="437,285;352,293;270,318;195,358;128,412;73,478;33,553;8,634;0,719;8,805;33,886;73,960;128,1027;195,1081;270,1121;352,1145;437,1154;523,1145;563,1133;563,305;523,293;437,285" o:connectangles="0,0,0,0,0,0,0,0,0,0,0,0,0,0,0,0,0,0,0,0,0,0"/>
                </v:shape>
                <v:shape id="Freeform 1443" o:spid="_x0000_s1047" style="position:absolute;left:9584;top:284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" path="m437,869r86,-9l563,848r,-828l523,8,437,,352,8,270,33,195,73r-67,54l73,193,33,268,8,349,,434r8,86l33,601r40,74l128,742r67,54l270,836r82,24l437,869e" filled="f" strokecolor="red" strokeweight=".05761mm">
                  <v:path arrowok="t" o:connecttype="custom" o:connectlocs="437,1154;523,1145;563,1133;563,305;523,293;437,285;352,293;270,318;195,358;128,412;73,478;33,553;8,634;0,719;8,805;33,886;73,960;128,1027;195,1081;270,1121;352,1145;437,1154" o:connectangles="0,0,0,0,0,0,0,0,0,0,0,0,0,0,0,0,0,0,0,0,0,0"/>
                </v:shape>
                <v:shape id="Freeform 1442" o:spid="_x0000_s1048" style="position:absolute;left:7961;top:667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" path="m697,1513r84,-86l828,1367r40,-64l904,1236r29,-69l955,1095r17,-74l982,946r3,-77l982,793,972,717,955,644,933,572,904,502,868,435,828,371,781,311,729,255,672,203,612,157,547,116,480,81,410,53,338,30,263,13,188,3,111,,34,3,,8e" filled="f" strokecolor="red" strokeweight=".05761mm">
                  <v:path arrowok="t" o:connecttype="custom" o:connectlocs="697,2180;781,2094;828,2034;868,1970;904,1903;933,1834;955,1762;972,1688;982,1613;985,1536;982,1460;972,1384;955,1311;933,1239;904,1169;868,1102;828,1038;781,978;729,922;672,870;612,824;547,783;480,748;410,720;338,697;263,680;188,670;111,667;34,670;0,675" o:connectangles="0,0,0,0,0,0,0,0,0,0,0,0,0,0,0,0,0,0,0,0,0,0,0,0,0,0,0,0,0,0"/>
                </v:shape>
                <v:shape id="Freeform 1441" o:spid="_x0000_s1049" style="position:absolute;left:7961;top:1101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" path="m111,l25,8,,16,,853r25,7l111,869r85,-9l278,836r75,-40l420,741r55,-66l515,600r25,-81l548,434r-8,-85l515,268,475,193,420,127,353,73,278,33,196,8,111,xe" fillcolor="red" stroked="f">
                  <v:fill opacity="13107f"/>
                  <v:path arrowok="t" o:connecttype="custom" o:connectlocs="111,1102;25,1110;0,1118;0,1955;25,1962;111,1971;196,1962;278,1938;353,1898;420,1843;475,1777;515,1702;540,1621;548,1536;540,1451;515,1370;475,1295;420,1229;353,1175;278,1135;196,1110;111,1102" o:connectangles="0,0,0,0,0,0,0,0,0,0,0,0,0,0,0,0,0,0,0,0,0,0"/>
                </v:shape>
                <v:shape id="Freeform 1440" o:spid="_x0000_s1050" style="position:absolute;left:7961;top:1101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" path="m111,869r85,-9l278,836r75,-40l420,741r55,-66l515,600r25,-81l548,434r-8,-85l515,268,475,193,420,127,353,73,278,33,196,8,111,,25,8,,16,,853r25,7l111,869e" filled="f" strokecolor="red" strokeweight=".05761mm">
                  <v:path arrowok="t" o:connecttype="custom" o:connectlocs="111,1971;196,1962;278,1938;353,1898;420,1843;475,1777;515,1702;540,1621;548,1536;540,1451;515,1370;475,1295;420,1229;353,1175;278,1135;196,1110;111,1102;25,1110;0,1118;0,1955;25,1962;111,1971" o:connectangles="0,0,0,0,0,0,0,0,0,0,0,0,0,0,0,0,0,0,0,0,0,0"/>
                </v:shape>
                <v:shape id="AutoShape 1439" o:spid="_x0000_s1051" style="position:absolute;left:2160;top:-4348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" path="m6454,5790r77,-3l6607,5777r74,-17l6753,5737r71,-28l6891,5674r64,-41l7016,5587r57,-52l7125,5479r46,-60l7212,5355r35,-67l7276,5218r23,-72l7315,5073r10,-76l7329,4921r-4,-77l7315,4769r-16,-74l7276,4623r-29,-69l7212,4487r-41,-64l7125,4363r-8,-9m5802,5498r34,37l5892,5587r61,46l6017,5674r68,35l6155,5737r72,23l6301,5777r76,10l6454,5790e" filled="f" strokecolor="red" strokeweight=".05761mm">
                  <v:path arrowok="t" o:connecttype="custom" o:connectlocs="6454,1443;6531,1440;6607,1430;6681,1413;6753,1390;6824,1362;6891,1327;6955,1286;7016,1240;7073,1188;7125,1132;7171,1072;7212,1008;7247,941;7276,871;7299,799;7315,726;7325,650;7329,574;7325,497;7315,422;7299,348;7276,276;7247,207;7212,140;7171,76;7125,16;7117,7;5802,1151;5836,1188;5892,1240;5953,1286;6017,1327;6085,1362;6155,1390;6227,1413;6301,1430;6377,1440;6454,1443" o:connectangles="0,0,0,0,0,0,0,0,0,0,0,0,0,0,0,0,0,0,0,0,0,0,0,0,0,0,0,0,0,0,0,0,0,0,0,0,0,0,0"/>
                </v:shape>
                <v:shape id="Freeform 1438" o:spid="_x0000_s1052" style="position:absolute;left:8176;top:139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" path="m437,l351,9,270,33,194,73r-66,55l73,194,33,269,8,350,,435r8,85l33,601r40,75l128,742r66,54l270,836r81,25l437,869r86,-8l604,836r76,-40l746,742r55,-66l841,601r25,-81l874,435r-8,-85l841,269,801,194,746,128,680,73,604,33,523,9,437,xe" fillcolor="red" stroked="f">
                  <v:fill opacity="13107f"/>
                  <v:path arrowok="t" o:connecttype="custom" o:connectlocs="437,139;351,148;270,172;194,212;128,267;73,333;33,408;8,489;0,574;8,659;33,740;73,815;128,881;194,935;270,975;351,1000;437,1008;523,1000;604,975;680,935;746,881;801,815;841,740;866,659;874,574;866,489;841,408;801,333;746,267;680,212;604,172;523,148;437,139" o:connectangles="0,0,0,0,0,0,0,0,0,0,0,0,0,0,0,0,0,0,0,0,0,0,0,0,0,0,0,0,0,0,0,0,0"/>
                </v:shape>
                <v:shape id="Freeform 1437" o:spid="_x0000_s1053" style="position:absolute;left:8176;top:139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" path="m437,869r86,-8l604,836r76,-40l746,742r55,-66l841,601r25,-81l874,435r-8,-85l841,269,801,194,746,128,680,73,604,33,523,9,437,,351,9,270,33,194,73r-66,55l73,194,33,269,8,350,,435r8,85l33,601r40,75l128,742r66,54l270,836r81,25l437,869xe" filled="f" strokecolor="red" strokeweight=".05761mm">
                  <v:path arrowok="t" o:connecttype="custom" o:connectlocs="437,1008;523,1000;604,975;680,935;746,881;801,815;841,740;866,659;874,574;866,489;841,408;801,333;746,267;680,212;604,172;523,148;437,139;351,148;270,172;194,212;128,267;73,333;33,408;8,489;0,574;8,659;33,740;73,815;128,881;194,935;270,975;351,1000;437,1008" o:connectangles="0,0,0,0,0,0,0,0,0,0,0,0,0,0,0,0,0,0,0,0,0,0,0,0,0,0,0,0,0,0,0,0,0"/>
                </v:shape>
                <v:shape id="Freeform 1436" o:spid="_x0000_s1054" style="position:absolute;left:8055;top:1015;width:1750;height:1164;visibility:visible;mso-wrap-style:square;v-text-anchor:top" coordsize="1750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" path="m1697,1164r22,-70l1736,1021r10,-76l1749,869r-3,-76l1736,717r-17,-74l1696,571r-29,-69l1632,435r-40,-64l1545,311r-52,-57l1436,203r-60,-46l1311,116,1244,81,1174,52,1102,30,1027,13,951,3,875,,798,3,722,13,648,30,575,52,505,81r-67,35l374,157r-61,46l256,254r-52,57l158,371r-41,64l82,502,53,571,30,643,13,717,3,793,,869r3,76l13,1021r17,73l52,1164e" filled="f" strokecolor="red" strokeweight=".05761mm">
                  <v:path arrowok="t" o:connecttype="custom" o:connectlocs="1697,2180;1719,2110;1736,2037;1746,1961;1749,1885;1746,1809;1736,1733;1719,1659;1696,1587;1667,1518;1632,1451;1592,1387;1545,1327;1493,1270;1436,1219;1376,1173;1311,1132;1244,1097;1174,1068;1102,1046;1027,1029;951,1019;875,1016;798,1019;722,1029;648,1046;575,1068;505,1097;438,1132;374,1173;313,1219;256,1270;204,1327;158,1387;117,1451;82,1518;53,1587;30,1659;13,1733;3,1809;0,1885;3,1961;13,2037;30,2110;52,2180" o:connectangles="0,0,0,0,0,0,0,0,0,0,0,0,0,0,0,0,0,0,0,0,0,0,0,0,0,0,0,0,0,0,0,0,0,0,0,0,0,0,0,0,0,0,0,0,0"/>
                </v:shape>
                <v:shape id="Freeform 1435" o:spid="_x0000_s1055" style="position:absolute;left:8493;top:1450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" path="m438,l352,9,270,34,195,73r-67,55l74,194,34,269,9,350,,435r9,85l34,601r40,75l118,730r639,l801,676r41,-75l866,520r9,-85l866,350,842,269,801,194,747,128,680,73,605,34,523,9,438,xe" fillcolor="red" stroked="f">
                  <v:fill opacity="13107f"/>
                  <v:path arrowok="t" o:connecttype="custom" o:connectlocs="438,1450;352,1459;270,1484;195,1523;128,1578;74,1644;34,1719;9,1800;0,1885;9,1970;34,2051;74,2126;118,2180;757,2180;801,2126;842,2051;866,1970;875,1885;866,1800;842,1719;801,1644;747,1578;680,1523;605,1484;523,1459;438,1450" o:connectangles="0,0,0,0,0,0,0,0,0,0,0,0,0,0,0,0,0,0,0,0,0,0,0,0,0,0"/>
                </v:shape>
                <v:shape id="Freeform 1434" o:spid="_x0000_s1056" style="position:absolute;left:8493;top:1450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" path="m757,730r44,-54l842,601r24,-81l875,435r-9,-85l842,269,801,194,747,128,680,73,605,34,523,9,438,,352,9,270,34,195,73r-67,55l74,194,34,269,9,350,,435r9,85l34,601r40,75l118,730r639,e" filled="f" strokecolor="red" strokeweight=".05761mm">
                  <v:path arrowok="t" o:connecttype="custom" o:connectlocs="757,2180;801,2126;842,2051;866,1970;875,1885;866,1800;842,1719;801,1644;747,1578;680,1523;605,1484;523,1459;438,1450;352,1459;270,1484;195,1523;128,1578;74,1644;34,1719;9,1800;0,1885;9,1970;34,2051;74,2126;118,2180;757,2180" o:connectangles="0,0,0,0,0,0,0,0,0,0,0,0,0,0,0,0,0,0,0,0,0,0,0,0,0,0"/>
                </v:shape>
                <v:shape id="Freeform 1433" o:spid="_x0000_s1057" style="position:absolute;left:9146;top:935;width:1002;height:1244;visibility:visible;mso-wrap-style:square;v-text-anchor:top" coordsize="1002,1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" path="m1001,10l951,3,874,,797,3,721,13,647,30,575,52,505,81r-68,35l373,156r-61,47l256,254r-52,57l157,371r-41,64l81,502,52,571,29,643,13,717,3,792,,869r3,76l13,1021r16,73l52,1166r29,70l85,1244e" filled="f" strokecolor="red" strokeweight=".05761mm">
                  <v:path arrowok="t" o:connecttype="custom" o:connectlocs="1001,946;951,939;874,936;797,939;721,949;647,966;575,988;505,1017;437,1052;373,1092;312,1139;256,1190;204,1247;157,1307;116,1371;81,1438;52,1507;29,1579;13,1653;3,1728;0,1805;3,1881;13,1957;29,2030;52,2102;81,2172;85,2180" o:connectangles="0,0,0,0,0,0,0,0,0,0,0,0,0,0,0,0,0,0,0,0,0,0,0,0,0,0,0"/>
                </v:shape>
                <v:shape id="Freeform 1432" o:spid="_x0000_s1058" style="position:absolute;left:9583;top:1370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" path="m437,l351,9,270,33,195,73r-67,55l73,194,33,269,8,350,,435r8,85l33,601r40,75l128,742r67,54l220,810r344,l564,21,523,9,437,xe" fillcolor="red" stroked="f">
                  <v:fill opacity="13107f"/>
                  <v:path arrowok="t" o:connecttype="custom" o:connectlocs="437,1370;351,1379;270,1403;195,1443;128,1498;73,1564;33,1639;8,1720;0,1805;8,1890;33,1971;73,2046;128,2112;195,2166;220,2180;564,2180;564,1391;523,1379;437,1370" o:connectangles="0,0,0,0,0,0,0,0,0,0,0,0,0,0,0,0,0,0,0"/>
                </v:shape>
                <v:shape id="Freeform 1431" o:spid="_x0000_s1059" style="position:absolute;left:9583;top:1370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" path="m564,21l523,9,437,,351,9,270,33,195,73r-67,55l73,194,33,269,8,350,,435r8,85l33,601r40,75l128,742r67,54l220,810r344,l564,21e" filled="f" strokecolor="red" strokeweight=".05761mm">
                  <v:path arrowok="t" o:connecttype="custom" o:connectlocs="564,1391;523,1379;437,1370;351,1379;270,1403;195,1443;128,1498;73,1564;33,1639;8,1720;0,1805;8,1890;33,1971;73,2046;128,2112;195,2166;220,2180;564,2180;564,1391" o:connectangles="0,0,0,0,0,0,0,0,0,0,0,0,0,0,0,0,0,0,0"/>
                </v:shape>
                <v:line id="Line 1430" o:spid="_x0000_s1060" style="position:absolute;visibility:visible;mso-wrap-style:square" from="7962,7" to="7962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" strokeweight=".04608mm"/>
                <v:line id="Line 1429" o:spid="_x0000_s1061" style="position:absolute;visibility:visible;mso-wrap-style:square" from="8399,2180" to="8399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" strokeweight=".04608mm"/>
                <v:line id="Line 1428" o:spid="_x0000_s1062" style="position:absolute;visibility:visible;mso-wrap-style:square" from="8836,2180" to="8836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" strokeweight=".04608mm"/>
                <v:line id="Line 1427" o:spid="_x0000_s1063" style="position:absolute;visibility:visible;mso-wrap-style:square" from="9274,2180" to="9274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" strokeweight=".04608mm"/>
                <v:line id="Line 1426" o:spid="_x0000_s1064" style="position:absolute;visibility:visible;mso-wrap-style:square" from="9711,2180" to="9711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" strokeweight=".04608mm"/>
                <v:line id="Line 1425" o:spid="_x0000_s1065" style="position:absolute;visibility:visible;mso-wrap-style:square" from="10148,7" to="10148,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" strokeweight=".04608mm"/>
                <v:shape id="Freeform 1424" o:spid="_x0000_s1066" style="position:absolute;left:7950;top:217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423" o:spid="_x0000_s1067" style="position:absolute;visibility:visible;mso-wrap-style:square" from="7962,2180" to="7962,2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" strokeweight=".04608mm"/>
                <v:shape id="Freeform 1422" o:spid="_x0000_s1068" style="position:absolute;left:7950;top:174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" path="m12,l,e" fillcolor="black" stroked="f">
                  <v:path arrowok="t" o:connecttype="custom" o:connectlocs="12,0;0,0" o:connectangles="0,0"/>
                </v:shape>
                <v:line id="Line 1421" o:spid="_x0000_s1069" style="position:absolute;visibility:visible;mso-wrap-style:square" from="7962,1745" to="7962,1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" strokeweight=".04608mm"/>
                <v:shape id="Freeform 1420" o:spid="_x0000_s1070" style="position:absolute;left:7950;top:131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" path="m12,l,e" fillcolor="black" stroked="f">
                  <v:path arrowok="t" o:connecttype="custom" o:connectlocs="12,0;0,0" o:connectangles="0,0"/>
                </v:shape>
                <v:line id="Line 1419" o:spid="_x0000_s1071" style="position:absolute;visibility:visible;mso-wrap-style:square" from="7962,1311" to="7962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" strokeweight=".04608mm"/>
                <v:shape id="Freeform 1418" o:spid="_x0000_s1072" style="position:absolute;left:7950;top:87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417" o:spid="_x0000_s1073" style="position:absolute;visibility:visible;mso-wrap-style:square" from="7962,876" to="7962,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" strokeweight=".04608mm"/>
                <v:shape id="Freeform 1416" o:spid="_x0000_s1074" style="position:absolute;left:7950;top:441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415" o:spid="_x0000_s1075" style="position:absolute;visibility:visible;mso-wrap-style:square" from="7962,442" to="7962,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" strokeweight=".04608mm"/>
                <v:shape id="Freeform 1414" o:spid="_x0000_s1076" style="position:absolute;left:7950;top:7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413" o:spid="_x0000_s1077" style="position:absolute;visibility:visible;mso-wrap-style:square" from="7962,7" to="7962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" strokeweight=".04608mm"/>
                <v:shape id="AutoShape 1412" o:spid="_x0000_s1078" style="position:absolute;left:2160;top:-4348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" path="m5802,6527r2186,m5802,4354r2186,e" filled="f" strokeweight=".04608mm">
                  <v:path arrowok="t" o:connecttype="custom" o:connectlocs="5802,2180;7988,2180;5802,7;7988,7" o:connectangles="0,0,0,0"/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65"/>
          <w:sz w:val="2"/>
          <w:lang w:val="en-GB"/>
        </w:rPr>
        <w:t>10</w:t>
      </w:r>
      <w:r w:rsidR="005677B4" w:rsidRPr="005677B4">
        <w:rPr>
          <w:rFonts w:ascii="DejaVu Sans"/>
          <w:w w:val="165"/>
          <w:sz w:val="2"/>
          <w:lang w:val="en-GB"/>
        </w:rPr>
        <w:tab/>
        <w:t>10</w:t>
      </w:r>
      <w:r w:rsidR="005677B4" w:rsidRPr="005677B4">
        <w:rPr>
          <w:rFonts w:ascii="DejaVu Sans"/>
          <w:w w:val="165"/>
          <w:sz w:val="2"/>
          <w:lang w:val="en-GB"/>
        </w:rPr>
        <w:tab/>
        <w:t>10</w:t>
      </w:r>
    </w:p>
    <w:p w14:paraId="44F9D97D" w14:textId="77777777" w:rsidR="000A52FD" w:rsidRPr="005677B4" w:rsidRDefault="000A52FD">
      <w:pPr>
        <w:pStyle w:val="Tekstpodstawowy"/>
        <w:spacing w:before="2"/>
        <w:rPr>
          <w:rFonts w:ascii="DejaVu Sans"/>
          <w:sz w:val="26"/>
          <w:lang w:val="en-GB"/>
        </w:rPr>
      </w:pPr>
    </w:p>
    <w:p w14:paraId="40195ED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2858FE95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92B59BD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F1EB00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2753ECDD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8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  <w:t>8</w:t>
      </w:r>
    </w:p>
    <w:p w14:paraId="59B29879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33905105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280F85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8C42567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7DBCDAA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66DC627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6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6</w:t>
      </w:r>
    </w:p>
    <w:p w14:paraId="4C57A660" w14:textId="77777777" w:rsidR="000A52FD" w:rsidRPr="005677B4" w:rsidRDefault="000A52FD">
      <w:pPr>
        <w:pStyle w:val="Tekstpodstawowy"/>
        <w:spacing w:before="2"/>
        <w:rPr>
          <w:rFonts w:ascii="DejaVu Sans"/>
          <w:sz w:val="26"/>
          <w:lang w:val="en-GB"/>
        </w:rPr>
      </w:pPr>
    </w:p>
    <w:p w14:paraId="5996936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0A1D12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AE18CDF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9E640B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14CD15E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4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4</w:t>
      </w:r>
    </w:p>
    <w:p w14:paraId="6B08E1C8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4ECA9F4E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E4E51A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2DA0014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E5D2FA5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7F9B1A6" w14:textId="77777777" w:rsidR="000A52FD" w:rsidRPr="005677B4" w:rsidRDefault="005677B4">
      <w:pPr>
        <w:tabs>
          <w:tab w:val="left" w:pos="3718"/>
          <w:tab w:val="left" w:pos="6617"/>
        </w:tabs>
        <w:spacing w:before="12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2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2</w:t>
      </w:r>
    </w:p>
    <w:p w14:paraId="1120E594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3614220D" w14:textId="77777777" w:rsidR="000A52FD" w:rsidRPr="005677B4" w:rsidRDefault="000A52FD">
      <w:pPr>
        <w:rPr>
          <w:rFonts w:ascii="DejaVu Sans"/>
          <w:sz w:val="26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3D6B2AE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359EC7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BD2219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75FA82D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BC385A9" w14:textId="77777777" w:rsidR="000A52FD" w:rsidRPr="005677B4" w:rsidRDefault="005677B4">
      <w:pPr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16EB90E5" w14:textId="77777777" w:rsidR="000A52FD" w:rsidRPr="005677B4" w:rsidRDefault="005677B4">
      <w:pPr>
        <w:tabs>
          <w:tab w:val="left" w:pos="1289"/>
          <w:tab w:val="left" w:pos="1726"/>
          <w:tab w:val="left" w:pos="2163"/>
          <w:tab w:val="left" w:pos="2601"/>
          <w:tab w:val="left" w:pos="3027"/>
        </w:tabs>
        <w:spacing w:before="12"/>
        <w:ind w:left="85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</w:r>
      <w:r w:rsidRPr="005677B4">
        <w:rPr>
          <w:rFonts w:ascii="DejaVu Sans"/>
          <w:spacing w:val="-10"/>
          <w:w w:val="165"/>
          <w:sz w:val="2"/>
          <w:lang w:val="en-GB"/>
        </w:rPr>
        <w:t>10</w:t>
      </w:r>
    </w:p>
    <w:p w14:paraId="66225544" w14:textId="77777777" w:rsidR="000A52FD" w:rsidRPr="005677B4" w:rsidRDefault="005677B4">
      <w:pPr>
        <w:pStyle w:val="Tekstpodstawowy"/>
        <w:rPr>
          <w:rFonts w:ascii="DejaVu Sans"/>
          <w:sz w:val="2"/>
          <w:lang w:val="en-GB"/>
        </w:rPr>
      </w:pPr>
      <w:r w:rsidRPr="005677B4">
        <w:rPr>
          <w:lang w:val="en-GB"/>
        </w:rPr>
        <w:br w:type="column"/>
      </w:r>
    </w:p>
    <w:p w14:paraId="4E2DF4C2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413954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E51FC91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A52F641" w14:textId="77777777" w:rsidR="000A52FD" w:rsidRPr="005677B4" w:rsidRDefault="005677B4">
      <w:pPr>
        <w:spacing w:before="13"/>
        <w:ind w:left="60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5BBE0290" w14:textId="77777777" w:rsidR="000A52FD" w:rsidRPr="005677B4" w:rsidRDefault="005677B4">
      <w:pPr>
        <w:tabs>
          <w:tab w:val="left" w:pos="1079"/>
          <w:tab w:val="left" w:pos="1516"/>
          <w:tab w:val="left" w:pos="1953"/>
          <w:tab w:val="left" w:pos="2391"/>
          <w:tab w:val="left" w:pos="2818"/>
        </w:tabs>
        <w:spacing w:before="12"/>
        <w:ind w:left="64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</w:r>
      <w:r w:rsidRPr="005677B4">
        <w:rPr>
          <w:rFonts w:ascii="DejaVu Sans"/>
          <w:spacing w:val="-10"/>
          <w:w w:val="165"/>
          <w:sz w:val="2"/>
          <w:lang w:val="en-GB"/>
        </w:rPr>
        <w:t>10</w:t>
      </w:r>
    </w:p>
    <w:p w14:paraId="23753E55" w14:textId="77777777" w:rsidR="000A52FD" w:rsidRPr="005677B4" w:rsidRDefault="005677B4">
      <w:pPr>
        <w:pStyle w:val="Tekstpodstawowy"/>
        <w:rPr>
          <w:rFonts w:ascii="DejaVu Sans"/>
          <w:sz w:val="2"/>
          <w:lang w:val="en-GB"/>
        </w:rPr>
      </w:pPr>
      <w:r w:rsidRPr="005677B4">
        <w:rPr>
          <w:lang w:val="en-GB"/>
        </w:rPr>
        <w:br w:type="column"/>
      </w:r>
    </w:p>
    <w:p w14:paraId="63E50B8F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4F94E21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B373861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207ACCC3" w14:textId="77777777" w:rsidR="000A52FD" w:rsidRPr="005677B4" w:rsidRDefault="005677B4">
      <w:pPr>
        <w:spacing w:before="13"/>
        <w:ind w:left="60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220E216B" w14:textId="77777777" w:rsidR="000A52FD" w:rsidRPr="005677B4" w:rsidRDefault="005677B4">
      <w:pPr>
        <w:tabs>
          <w:tab w:val="left" w:pos="1079"/>
          <w:tab w:val="left" w:pos="1516"/>
          <w:tab w:val="left" w:pos="1953"/>
          <w:tab w:val="left" w:pos="2391"/>
          <w:tab w:val="left" w:pos="2818"/>
        </w:tabs>
        <w:spacing w:before="12"/>
        <w:ind w:left="64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  <w:t>10</w:t>
      </w:r>
    </w:p>
    <w:p w14:paraId="1324D1C7" w14:textId="77777777" w:rsidR="000A52FD" w:rsidRPr="005677B4" w:rsidRDefault="000A52FD">
      <w:pPr>
        <w:rPr>
          <w:rFonts w:ascii="DejaVu Sans"/>
          <w:sz w:val="2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3070" w:space="40"/>
            <w:col w:w="2860" w:space="39"/>
            <w:col w:w="4931"/>
          </w:cols>
        </w:sectPr>
      </w:pPr>
    </w:p>
    <w:p w14:paraId="069072D9" w14:textId="77777777" w:rsidR="000A52FD" w:rsidRPr="005677B4" w:rsidRDefault="000A52FD">
      <w:pPr>
        <w:pStyle w:val="Tekstpodstawowy"/>
        <w:spacing w:before="5"/>
        <w:rPr>
          <w:rFonts w:ascii="DejaVu Sans"/>
          <w:sz w:val="22"/>
          <w:lang w:val="en-GB"/>
        </w:rPr>
      </w:pPr>
    </w:p>
    <w:p w14:paraId="6E92A11B" w14:textId="77777777" w:rsidR="000A52FD" w:rsidRPr="005677B4" w:rsidRDefault="000A52FD">
      <w:pPr>
        <w:rPr>
          <w:rFonts w:ascii="DejaVu Sans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0A3B8472" w14:textId="77777777" w:rsidR="000A52FD" w:rsidRPr="005677B4" w:rsidRDefault="005677B4">
      <w:pPr>
        <w:spacing w:before="97"/>
        <w:ind w:right="38"/>
        <w:jc w:val="right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(d)</w:t>
      </w:r>
    </w:p>
    <w:p w14:paraId="2854B1CD" w14:textId="77777777" w:rsidR="000A52FD" w:rsidRPr="005677B4" w:rsidRDefault="005677B4">
      <w:pPr>
        <w:spacing w:before="97"/>
        <w:ind w:right="38"/>
        <w:jc w:val="right"/>
        <w:rPr>
          <w:rFonts w:ascii="Calibri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Calibri"/>
          <w:w w:val="105"/>
          <w:lang w:val="en-GB"/>
        </w:rPr>
        <w:t>(e)</w:t>
      </w:r>
    </w:p>
    <w:p w14:paraId="5435DBA4" w14:textId="77777777" w:rsidR="000A52FD" w:rsidRPr="005677B4" w:rsidRDefault="005677B4">
      <w:pPr>
        <w:spacing w:before="97"/>
        <w:ind w:left="1767" w:right="3084"/>
        <w:jc w:val="center"/>
        <w:rPr>
          <w:rFonts w:ascii="Calibri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Calibri"/>
          <w:w w:val="115"/>
          <w:lang w:val="en-GB"/>
        </w:rPr>
        <w:t>(f)</w:t>
      </w:r>
    </w:p>
    <w:p w14:paraId="3137F813" w14:textId="77777777" w:rsidR="000A52FD" w:rsidRPr="005677B4" w:rsidRDefault="000A52FD">
      <w:pPr>
        <w:jc w:val="center"/>
        <w:rPr>
          <w:rFonts w:ascii="Calibri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2105" w:space="806"/>
            <w:col w:w="2081" w:space="826"/>
            <w:col w:w="5122"/>
          </w:cols>
        </w:sectPr>
      </w:pPr>
    </w:p>
    <w:p w14:paraId="4B34AE0B" w14:textId="77777777" w:rsidR="000A52FD" w:rsidRPr="005677B4" w:rsidRDefault="000A52FD">
      <w:pPr>
        <w:pStyle w:val="Tekstpodstawowy"/>
        <w:rPr>
          <w:rFonts w:ascii="Calibri"/>
          <w:sz w:val="22"/>
          <w:lang w:val="en-GB"/>
        </w:rPr>
      </w:pPr>
    </w:p>
    <w:p w14:paraId="3F05BE3A" w14:textId="77777777" w:rsidR="000A52FD" w:rsidRPr="005677B4" w:rsidRDefault="000A52FD">
      <w:pPr>
        <w:pStyle w:val="Tekstpodstawowy"/>
        <w:rPr>
          <w:rFonts w:ascii="Calibri"/>
          <w:sz w:val="2"/>
          <w:lang w:val="en-GB"/>
        </w:rPr>
      </w:pPr>
    </w:p>
    <w:p w14:paraId="5A5F95EE" w14:textId="77777777" w:rsidR="000A52FD" w:rsidRPr="005677B4" w:rsidRDefault="000A52FD">
      <w:pPr>
        <w:pStyle w:val="Tekstpodstawowy"/>
        <w:rPr>
          <w:rFonts w:ascii="Calibri"/>
          <w:sz w:val="2"/>
          <w:lang w:val="en-GB"/>
        </w:rPr>
      </w:pPr>
    </w:p>
    <w:p w14:paraId="2007A3A7" w14:textId="77777777" w:rsidR="000A52FD" w:rsidRPr="005677B4" w:rsidRDefault="000A52FD">
      <w:pPr>
        <w:pStyle w:val="Tekstpodstawowy"/>
        <w:rPr>
          <w:rFonts w:ascii="Calibri"/>
          <w:sz w:val="2"/>
          <w:lang w:val="en-GB"/>
        </w:rPr>
      </w:pPr>
    </w:p>
    <w:p w14:paraId="601E0F7D" w14:textId="77777777" w:rsidR="000A52FD" w:rsidRPr="005677B4" w:rsidRDefault="000A52FD">
      <w:pPr>
        <w:pStyle w:val="Tekstpodstawowy"/>
        <w:spacing w:before="8"/>
        <w:rPr>
          <w:rFonts w:ascii="Calibri"/>
          <w:sz w:val="2"/>
          <w:lang w:val="en-GB"/>
        </w:rPr>
      </w:pPr>
    </w:p>
    <w:p w14:paraId="7C4515BC" w14:textId="486A1D47" w:rsidR="000A52FD" w:rsidRPr="005677B4" w:rsidRDefault="00DC0027">
      <w:pPr>
        <w:tabs>
          <w:tab w:val="left" w:pos="3697"/>
          <w:tab w:val="left" w:pos="6597"/>
        </w:tabs>
        <w:ind w:left="797"/>
        <w:rPr>
          <w:rFonts w:ascii="DejaVu Sans"/>
          <w:sz w:val="2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1824" behindDoc="1" locked="0" layoutInCell="1" allowOverlap="1" wp14:anchorId="77782F82" wp14:editId="6AC5FC3A">
                <wp:simplePos x="0" y="0"/>
                <wp:positionH relativeFrom="page">
                  <wp:posOffset>1365885</wp:posOffset>
                </wp:positionH>
                <wp:positionV relativeFrom="paragraph">
                  <wp:posOffset>3175</wp:posOffset>
                </wp:positionV>
                <wp:extent cx="1397000" cy="1388110"/>
                <wp:effectExtent l="13335" t="9525" r="8890" b="12065"/>
                <wp:wrapNone/>
                <wp:docPr id="1378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2151" y="5"/>
                          <a:chExt cx="2200" cy="2186"/>
                        </a:xfrm>
                      </wpg:grpSpPr>
                      <wps:wsp>
                        <wps:cNvPr id="1379" name="Rectangle 1410"/>
                        <wps:cNvSpPr>
                          <a:spLocks noChangeArrowheads="1"/>
                        </wps:cNvSpPr>
                        <wps:spPr bwMode="auto">
                          <a:xfrm>
                            <a:off x="3474" y="1092"/>
                            <a:ext cx="110" cy="109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" name="Rectangle 1409"/>
                        <wps:cNvSpPr>
                          <a:spLocks noChangeArrowheads="1"/>
                        </wps:cNvSpPr>
                        <wps:spPr bwMode="auto">
                          <a:xfrm>
                            <a:off x="3474" y="1092"/>
                            <a:ext cx="110" cy="109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1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4"/>
                            <a:ext cx="3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" name="AutoShape 1407"/>
                        <wps:cNvSpPr>
                          <a:spLocks/>
                        </wps:cNvSpPr>
                        <wps:spPr bwMode="auto">
                          <a:xfrm>
                            <a:off x="9423" y="-7581"/>
                            <a:ext cx="6129" cy="9685"/>
                          </a:xfrm>
                          <a:custGeom>
                            <a:avLst/>
                            <a:gdLst>
                              <a:gd name="T0" fmla="+- 0 4223 9424"/>
                              <a:gd name="T1" fmla="*/ T0 w 6129"/>
                              <a:gd name="T2" fmla="+- 0 1587 -7580"/>
                              <a:gd name="T3" fmla="*/ 1587 h 9685"/>
                              <a:gd name="T4" fmla="+- 0 4300 9424"/>
                              <a:gd name="T5" fmla="*/ T4 w 6129"/>
                              <a:gd name="T6" fmla="+- 0 1584 -7580"/>
                              <a:gd name="T7" fmla="*/ 1584 h 9685"/>
                              <a:gd name="T8" fmla="+- 0 4349 9424"/>
                              <a:gd name="T9" fmla="*/ T8 w 6129"/>
                              <a:gd name="T10" fmla="+- 0 1578 -7580"/>
                              <a:gd name="T11" fmla="*/ 1578 h 9685"/>
                              <a:gd name="T12" fmla="+- 0 3722 9424"/>
                              <a:gd name="T13" fmla="*/ T12 w 6129"/>
                              <a:gd name="T14" fmla="+- 0 6 -7580"/>
                              <a:gd name="T15" fmla="*/ 6 h 9685"/>
                              <a:gd name="T16" fmla="+- 0 3661 9424"/>
                              <a:gd name="T17" fmla="*/ T16 w 6129"/>
                              <a:gd name="T18" fmla="+- 0 52 -7580"/>
                              <a:gd name="T19" fmla="*/ 52 h 9685"/>
                              <a:gd name="T20" fmla="+- 0 3604 9424"/>
                              <a:gd name="T21" fmla="*/ T20 w 6129"/>
                              <a:gd name="T22" fmla="+- 0 104 -7580"/>
                              <a:gd name="T23" fmla="*/ 104 h 9685"/>
                              <a:gd name="T24" fmla="+- 0 3552 9424"/>
                              <a:gd name="T25" fmla="*/ T24 w 6129"/>
                              <a:gd name="T26" fmla="+- 0 160 -7580"/>
                              <a:gd name="T27" fmla="*/ 160 h 9685"/>
                              <a:gd name="T28" fmla="+- 0 3506 9424"/>
                              <a:gd name="T29" fmla="*/ T28 w 6129"/>
                              <a:gd name="T30" fmla="+- 0 221 -7580"/>
                              <a:gd name="T31" fmla="*/ 221 h 9685"/>
                              <a:gd name="T32" fmla="+- 0 3465 9424"/>
                              <a:gd name="T33" fmla="*/ T32 w 6129"/>
                              <a:gd name="T34" fmla="+- 0 284 -7580"/>
                              <a:gd name="T35" fmla="*/ 284 h 9685"/>
                              <a:gd name="T36" fmla="+- 0 3430 9424"/>
                              <a:gd name="T37" fmla="*/ T36 w 6129"/>
                              <a:gd name="T38" fmla="+- 0 351 -7580"/>
                              <a:gd name="T39" fmla="*/ 351 h 9685"/>
                              <a:gd name="T40" fmla="+- 0 3401 9424"/>
                              <a:gd name="T41" fmla="*/ T40 w 6129"/>
                              <a:gd name="T42" fmla="+- 0 421 -7580"/>
                              <a:gd name="T43" fmla="*/ 421 h 9685"/>
                              <a:gd name="T44" fmla="+- 0 3378 9424"/>
                              <a:gd name="T45" fmla="*/ T44 w 6129"/>
                              <a:gd name="T46" fmla="+- 0 493 -7580"/>
                              <a:gd name="T47" fmla="*/ 493 h 9685"/>
                              <a:gd name="T48" fmla="+- 0 3362 9424"/>
                              <a:gd name="T49" fmla="*/ T48 w 6129"/>
                              <a:gd name="T50" fmla="+- 0 567 -7580"/>
                              <a:gd name="T51" fmla="*/ 567 h 9685"/>
                              <a:gd name="T52" fmla="+- 0 3352 9424"/>
                              <a:gd name="T53" fmla="*/ T52 w 6129"/>
                              <a:gd name="T54" fmla="+- 0 642 -7580"/>
                              <a:gd name="T55" fmla="*/ 642 h 9685"/>
                              <a:gd name="T56" fmla="+- 0 3348 9424"/>
                              <a:gd name="T57" fmla="*/ T56 w 6129"/>
                              <a:gd name="T58" fmla="+- 0 718 -7580"/>
                              <a:gd name="T59" fmla="*/ 718 h 9685"/>
                              <a:gd name="T60" fmla="+- 0 3352 9424"/>
                              <a:gd name="T61" fmla="*/ T60 w 6129"/>
                              <a:gd name="T62" fmla="+- 0 795 -7580"/>
                              <a:gd name="T63" fmla="*/ 795 h 9685"/>
                              <a:gd name="T64" fmla="+- 0 3362 9424"/>
                              <a:gd name="T65" fmla="*/ T64 w 6129"/>
                              <a:gd name="T66" fmla="+- 0 870 -7580"/>
                              <a:gd name="T67" fmla="*/ 870 h 9685"/>
                              <a:gd name="T68" fmla="+- 0 3378 9424"/>
                              <a:gd name="T69" fmla="*/ T68 w 6129"/>
                              <a:gd name="T70" fmla="+- 0 944 -7580"/>
                              <a:gd name="T71" fmla="*/ 944 h 9685"/>
                              <a:gd name="T72" fmla="+- 0 3401 9424"/>
                              <a:gd name="T73" fmla="*/ T72 w 6129"/>
                              <a:gd name="T74" fmla="+- 0 1016 -7580"/>
                              <a:gd name="T75" fmla="*/ 1016 h 9685"/>
                              <a:gd name="T76" fmla="+- 0 3430 9424"/>
                              <a:gd name="T77" fmla="*/ T76 w 6129"/>
                              <a:gd name="T78" fmla="+- 0 1085 -7580"/>
                              <a:gd name="T79" fmla="*/ 1085 h 9685"/>
                              <a:gd name="T80" fmla="+- 0 3465 9424"/>
                              <a:gd name="T81" fmla="*/ T80 w 6129"/>
                              <a:gd name="T82" fmla="+- 0 1152 -7580"/>
                              <a:gd name="T83" fmla="*/ 1152 h 9685"/>
                              <a:gd name="T84" fmla="+- 0 3506 9424"/>
                              <a:gd name="T85" fmla="*/ T84 w 6129"/>
                              <a:gd name="T86" fmla="+- 0 1216 -7580"/>
                              <a:gd name="T87" fmla="*/ 1216 h 9685"/>
                              <a:gd name="T88" fmla="+- 0 3552 9424"/>
                              <a:gd name="T89" fmla="*/ T88 w 6129"/>
                              <a:gd name="T90" fmla="+- 0 1276 -7580"/>
                              <a:gd name="T91" fmla="*/ 1276 h 9685"/>
                              <a:gd name="T92" fmla="+- 0 3604 9424"/>
                              <a:gd name="T93" fmla="*/ T92 w 6129"/>
                              <a:gd name="T94" fmla="+- 0 1333 -7580"/>
                              <a:gd name="T95" fmla="*/ 1333 h 9685"/>
                              <a:gd name="T96" fmla="+- 0 3661 9424"/>
                              <a:gd name="T97" fmla="*/ T96 w 6129"/>
                              <a:gd name="T98" fmla="+- 0 1385 -7580"/>
                              <a:gd name="T99" fmla="*/ 1385 h 9685"/>
                              <a:gd name="T100" fmla="+- 0 3722 9424"/>
                              <a:gd name="T101" fmla="*/ T100 w 6129"/>
                              <a:gd name="T102" fmla="+- 0 1431 -7580"/>
                              <a:gd name="T103" fmla="*/ 1431 h 9685"/>
                              <a:gd name="T104" fmla="+- 0 3786 9424"/>
                              <a:gd name="T105" fmla="*/ T104 w 6129"/>
                              <a:gd name="T106" fmla="+- 0 1471 -7580"/>
                              <a:gd name="T107" fmla="*/ 1471 h 9685"/>
                              <a:gd name="T108" fmla="+- 0 3853 9424"/>
                              <a:gd name="T109" fmla="*/ T108 w 6129"/>
                              <a:gd name="T110" fmla="+- 0 1506 -7580"/>
                              <a:gd name="T111" fmla="*/ 1506 h 9685"/>
                              <a:gd name="T112" fmla="+- 0 3924 9424"/>
                              <a:gd name="T113" fmla="*/ T112 w 6129"/>
                              <a:gd name="T114" fmla="+- 0 1535 -7580"/>
                              <a:gd name="T115" fmla="*/ 1535 h 9685"/>
                              <a:gd name="T116" fmla="+- 0 3996 9424"/>
                              <a:gd name="T117" fmla="*/ T116 w 6129"/>
                              <a:gd name="T118" fmla="+- 0 1558 -7580"/>
                              <a:gd name="T119" fmla="*/ 1558 h 9685"/>
                              <a:gd name="T120" fmla="+- 0 4070 9424"/>
                              <a:gd name="T121" fmla="*/ T120 w 6129"/>
                              <a:gd name="T122" fmla="+- 0 1574 -7580"/>
                              <a:gd name="T123" fmla="*/ 1574 h 9685"/>
                              <a:gd name="T124" fmla="+- 0 4146 9424"/>
                              <a:gd name="T125" fmla="*/ T124 w 6129"/>
                              <a:gd name="T126" fmla="+- 0 1584 -7580"/>
                              <a:gd name="T127" fmla="*/ 1584 h 9685"/>
                              <a:gd name="T128" fmla="+- 0 4223 9424"/>
                              <a:gd name="T129" fmla="*/ T128 w 6129"/>
                              <a:gd name="T130" fmla="+- 0 1587 -7580"/>
                              <a:gd name="T131" fmla="*/ 1587 h 9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129" h="9685">
                                <a:moveTo>
                                  <a:pt x="-5201" y="9167"/>
                                </a:moveTo>
                                <a:lnTo>
                                  <a:pt x="-5124" y="9164"/>
                                </a:lnTo>
                                <a:lnTo>
                                  <a:pt x="-5075" y="9158"/>
                                </a:lnTo>
                                <a:moveTo>
                                  <a:pt x="-5702" y="7586"/>
                                </a:moveTo>
                                <a:lnTo>
                                  <a:pt x="-5763" y="7632"/>
                                </a:lnTo>
                                <a:lnTo>
                                  <a:pt x="-5820" y="7684"/>
                                </a:lnTo>
                                <a:lnTo>
                                  <a:pt x="-5872" y="7740"/>
                                </a:lnTo>
                                <a:lnTo>
                                  <a:pt x="-5918" y="7801"/>
                                </a:lnTo>
                                <a:lnTo>
                                  <a:pt x="-5959" y="7864"/>
                                </a:lnTo>
                                <a:lnTo>
                                  <a:pt x="-5994" y="7931"/>
                                </a:lnTo>
                                <a:lnTo>
                                  <a:pt x="-6023" y="8001"/>
                                </a:lnTo>
                                <a:lnTo>
                                  <a:pt x="-6046" y="8073"/>
                                </a:lnTo>
                                <a:lnTo>
                                  <a:pt x="-6062" y="8147"/>
                                </a:lnTo>
                                <a:lnTo>
                                  <a:pt x="-6072" y="8222"/>
                                </a:lnTo>
                                <a:lnTo>
                                  <a:pt x="-6076" y="8298"/>
                                </a:lnTo>
                                <a:lnTo>
                                  <a:pt x="-6072" y="8375"/>
                                </a:lnTo>
                                <a:lnTo>
                                  <a:pt x="-6062" y="8450"/>
                                </a:lnTo>
                                <a:lnTo>
                                  <a:pt x="-6046" y="8524"/>
                                </a:lnTo>
                                <a:lnTo>
                                  <a:pt x="-6023" y="8596"/>
                                </a:lnTo>
                                <a:lnTo>
                                  <a:pt x="-5994" y="8665"/>
                                </a:lnTo>
                                <a:lnTo>
                                  <a:pt x="-5959" y="8732"/>
                                </a:lnTo>
                                <a:lnTo>
                                  <a:pt x="-5918" y="8796"/>
                                </a:lnTo>
                                <a:lnTo>
                                  <a:pt x="-5872" y="8856"/>
                                </a:lnTo>
                                <a:lnTo>
                                  <a:pt x="-5820" y="8913"/>
                                </a:lnTo>
                                <a:lnTo>
                                  <a:pt x="-5763" y="8965"/>
                                </a:lnTo>
                                <a:lnTo>
                                  <a:pt x="-5702" y="9011"/>
                                </a:lnTo>
                                <a:lnTo>
                                  <a:pt x="-5638" y="9051"/>
                                </a:lnTo>
                                <a:lnTo>
                                  <a:pt x="-5571" y="9086"/>
                                </a:lnTo>
                                <a:lnTo>
                                  <a:pt x="-5500" y="9115"/>
                                </a:lnTo>
                                <a:lnTo>
                                  <a:pt x="-5428" y="9138"/>
                                </a:lnTo>
                                <a:lnTo>
                                  <a:pt x="-5354" y="9154"/>
                                </a:lnTo>
                                <a:lnTo>
                                  <a:pt x="-5278" y="9164"/>
                                </a:lnTo>
                                <a:lnTo>
                                  <a:pt x="-5201" y="9167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" name="Freeform 1406"/>
                        <wps:cNvSpPr>
                          <a:spLocks/>
                        </wps:cNvSpPr>
                        <wps:spPr bwMode="auto">
                          <a:xfrm>
                            <a:off x="3785" y="283"/>
                            <a:ext cx="564" cy="870"/>
                          </a:xfrm>
                          <a:custGeom>
                            <a:avLst/>
                            <a:gdLst>
                              <a:gd name="T0" fmla="+- 0 4223 3786"/>
                              <a:gd name="T1" fmla="*/ T0 w 564"/>
                              <a:gd name="T2" fmla="+- 0 284 284"/>
                              <a:gd name="T3" fmla="*/ 284 h 870"/>
                              <a:gd name="T4" fmla="+- 0 4137 3786"/>
                              <a:gd name="T5" fmla="*/ T4 w 564"/>
                              <a:gd name="T6" fmla="+- 0 292 284"/>
                              <a:gd name="T7" fmla="*/ 292 h 870"/>
                              <a:gd name="T8" fmla="+- 0 4056 3786"/>
                              <a:gd name="T9" fmla="*/ T8 w 564"/>
                              <a:gd name="T10" fmla="+- 0 317 284"/>
                              <a:gd name="T11" fmla="*/ 317 h 870"/>
                              <a:gd name="T12" fmla="+- 0 3980 3786"/>
                              <a:gd name="T13" fmla="*/ T12 w 564"/>
                              <a:gd name="T14" fmla="+- 0 357 284"/>
                              <a:gd name="T15" fmla="*/ 357 h 870"/>
                              <a:gd name="T16" fmla="+- 0 3914 3786"/>
                              <a:gd name="T17" fmla="*/ T16 w 564"/>
                              <a:gd name="T18" fmla="+- 0 411 284"/>
                              <a:gd name="T19" fmla="*/ 411 h 870"/>
                              <a:gd name="T20" fmla="+- 0 3859 3786"/>
                              <a:gd name="T21" fmla="*/ T20 w 564"/>
                              <a:gd name="T22" fmla="+- 0 477 284"/>
                              <a:gd name="T23" fmla="*/ 477 h 870"/>
                              <a:gd name="T24" fmla="+- 0 3819 3786"/>
                              <a:gd name="T25" fmla="*/ T24 w 564"/>
                              <a:gd name="T26" fmla="+- 0 552 284"/>
                              <a:gd name="T27" fmla="*/ 552 h 870"/>
                              <a:gd name="T28" fmla="+- 0 3794 3786"/>
                              <a:gd name="T29" fmla="*/ T28 w 564"/>
                              <a:gd name="T30" fmla="+- 0 633 284"/>
                              <a:gd name="T31" fmla="*/ 633 h 870"/>
                              <a:gd name="T32" fmla="+- 0 3786 3786"/>
                              <a:gd name="T33" fmla="*/ T32 w 564"/>
                              <a:gd name="T34" fmla="+- 0 718 284"/>
                              <a:gd name="T35" fmla="*/ 718 h 870"/>
                              <a:gd name="T36" fmla="+- 0 3794 3786"/>
                              <a:gd name="T37" fmla="*/ T36 w 564"/>
                              <a:gd name="T38" fmla="+- 0 804 284"/>
                              <a:gd name="T39" fmla="*/ 804 h 870"/>
                              <a:gd name="T40" fmla="+- 0 3819 3786"/>
                              <a:gd name="T41" fmla="*/ T40 w 564"/>
                              <a:gd name="T42" fmla="+- 0 885 284"/>
                              <a:gd name="T43" fmla="*/ 885 h 870"/>
                              <a:gd name="T44" fmla="+- 0 3859 3786"/>
                              <a:gd name="T45" fmla="*/ T44 w 564"/>
                              <a:gd name="T46" fmla="+- 0 959 284"/>
                              <a:gd name="T47" fmla="*/ 959 h 870"/>
                              <a:gd name="T48" fmla="+- 0 3914 3786"/>
                              <a:gd name="T49" fmla="*/ T48 w 564"/>
                              <a:gd name="T50" fmla="+- 0 1026 284"/>
                              <a:gd name="T51" fmla="*/ 1026 h 870"/>
                              <a:gd name="T52" fmla="+- 0 3980 3786"/>
                              <a:gd name="T53" fmla="*/ T52 w 564"/>
                              <a:gd name="T54" fmla="+- 0 1080 284"/>
                              <a:gd name="T55" fmla="*/ 1080 h 870"/>
                              <a:gd name="T56" fmla="+- 0 4056 3786"/>
                              <a:gd name="T57" fmla="*/ T56 w 564"/>
                              <a:gd name="T58" fmla="+- 0 1120 284"/>
                              <a:gd name="T59" fmla="*/ 1120 h 870"/>
                              <a:gd name="T60" fmla="+- 0 4137 3786"/>
                              <a:gd name="T61" fmla="*/ T60 w 564"/>
                              <a:gd name="T62" fmla="+- 0 1144 284"/>
                              <a:gd name="T63" fmla="*/ 1144 h 870"/>
                              <a:gd name="T64" fmla="+- 0 4223 3786"/>
                              <a:gd name="T65" fmla="*/ T64 w 564"/>
                              <a:gd name="T66" fmla="+- 0 1153 284"/>
                              <a:gd name="T67" fmla="*/ 1153 h 870"/>
                              <a:gd name="T68" fmla="+- 0 4309 3786"/>
                              <a:gd name="T69" fmla="*/ T68 w 564"/>
                              <a:gd name="T70" fmla="+- 0 1144 284"/>
                              <a:gd name="T71" fmla="*/ 1144 h 870"/>
                              <a:gd name="T72" fmla="+- 0 4349 3786"/>
                              <a:gd name="T73" fmla="*/ T72 w 564"/>
                              <a:gd name="T74" fmla="+- 0 1132 284"/>
                              <a:gd name="T75" fmla="*/ 1132 h 870"/>
                              <a:gd name="T76" fmla="+- 0 4349 3786"/>
                              <a:gd name="T77" fmla="*/ T76 w 564"/>
                              <a:gd name="T78" fmla="+- 0 304 284"/>
                              <a:gd name="T79" fmla="*/ 304 h 870"/>
                              <a:gd name="T80" fmla="+- 0 4309 3786"/>
                              <a:gd name="T81" fmla="*/ T80 w 564"/>
                              <a:gd name="T82" fmla="+- 0 292 284"/>
                              <a:gd name="T83" fmla="*/ 292 h 870"/>
                              <a:gd name="T84" fmla="+- 0 4223 3786"/>
                              <a:gd name="T85" fmla="*/ T84 w 564"/>
                              <a:gd name="T86" fmla="+- 0 284 284"/>
                              <a:gd name="T87" fmla="*/ 28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0"/>
                                </a:moveTo>
                                <a:lnTo>
                                  <a:pt x="351" y="8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0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" name="Freeform 1405"/>
                        <wps:cNvSpPr>
                          <a:spLocks/>
                        </wps:cNvSpPr>
                        <wps:spPr bwMode="auto">
                          <a:xfrm>
                            <a:off x="3785" y="283"/>
                            <a:ext cx="564" cy="870"/>
                          </a:xfrm>
                          <a:custGeom>
                            <a:avLst/>
                            <a:gdLst>
                              <a:gd name="T0" fmla="+- 0 4223 3786"/>
                              <a:gd name="T1" fmla="*/ T0 w 564"/>
                              <a:gd name="T2" fmla="+- 0 1153 284"/>
                              <a:gd name="T3" fmla="*/ 1153 h 870"/>
                              <a:gd name="T4" fmla="+- 0 4309 3786"/>
                              <a:gd name="T5" fmla="*/ T4 w 564"/>
                              <a:gd name="T6" fmla="+- 0 1144 284"/>
                              <a:gd name="T7" fmla="*/ 1144 h 870"/>
                              <a:gd name="T8" fmla="+- 0 4349 3786"/>
                              <a:gd name="T9" fmla="*/ T8 w 564"/>
                              <a:gd name="T10" fmla="+- 0 1132 284"/>
                              <a:gd name="T11" fmla="*/ 1132 h 870"/>
                              <a:gd name="T12" fmla="+- 0 4349 3786"/>
                              <a:gd name="T13" fmla="*/ T12 w 564"/>
                              <a:gd name="T14" fmla="+- 0 304 284"/>
                              <a:gd name="T15" fmla="*/ 304 h 870"/>
                              <a:gd name="T16" fmla="+- 0 4309 3786"/>
                              <a:gd name="T17" fmla="*/ T16 w 564"/>
                              <a:gd name="T18" fmla="+- 0 292 284"/>
                              <a:gd name="T19" fmla="*/ 292 h 870"/>
                              <a:gd name="T20" fmla="+- 0 4223 3786"/>
                              <a:gd name="T21" fmla="*/ T20 w 564"/>
                              <a:gd name="T22" fmla="+- 0 284 284"/>
                              <a:gd name="T23" fmla="*/ 284 h 870"/>
                              <a:gd name="T24" fmla="+- 0 4137 3786"/>
                              <a:gd name="T25" fmla="*/ T24 w 564"/>
                              <a:gd name="T26" fmla="+- 0 292 284"/>
                              <a:gd name="T27" fmla="*/ 292 h 870"/>
                              <a:gd name="T28" fmla="+- 0 4056 3786"/>
                              <a:gd name="T29" fmla="*/ T28 w 564"/>
                              <a:gd name="T30" fmla="+- 0 317 284"/>
                              <a:gd name="T31" fmla="*/ 317 h 870"/>
                              <a:gd name="T32" fmla="+- 0 3980 3786"/>
                              <a:gd name="T33" fmla="*/ T32 w 564"/>
                              <a:gd name="T34" fmla="+- 0 357 284"/>
                              <a:gd name="T35" fmla="*/ 357 h 870"/>
                              <a:gd name="T36" fmla="+- 0 3914 3786"/>
                              <a:gd name="T37" fmla="*/ T36 w 564"/>
                              <a:gd name="T38" fmla="+- 0 411 284"/>
                              <a:gd name="T39" fmla="*/ 411 h 870"/>
                              <a:gd name="T40" fmla="+- 0 3859 3786"/>
                              <a:gd name="T41" fmla="*/ T40 w 564"/>
                              <a:gd name="T42" fmla="+- 0 477 284"/>
                              <a:gd name="T43" fmla="*/ 477 h 870"/>
                              <a:gd name="T44" fmla="+- 0 3819 3786"/>
                              <a:gd name="T45" fmla="*/ T44 w 564"/>
                              <a:gd name="T46" fmla="+- 0 552 284"/>
                              <a:gd name="T47" fmla="*/ 552 h 870"/>
                              <a:gd name="T48" fmla="+- 0 3794 3786"/>
                              <a:gd name="T49" fmla="*/ T48 w 564"/>
                              <a:gd name="T50" fmla="+- 0 633 284"/>
                              <a:gd name="T51" fmla="*/ 633 h 870"/>
                              <a:gd name="T52" fmla="+- 0 3786 3786"/>
                              <a:gd name="T53" fmla="*/ T52 w 564"/>
                              <a:gd name="T54" fmla="+- 0 718 284"/>
                              <a:gd name="T55" fmla="*/ 718 h 870"/>
                              <a:gd name="T56" fmla="+- 0 3794 3786"/>
                              <a:gd name="T57" fmla="*/ T56 w 564"/>
                              <a:gd name="T58" fmla="+- 0 804 284"/>
                              <a:gd name="T59" fmla="*/ 804 h 870"/>
                              <a:gd name="T60" fmla="+- 0 3819 3786"/>
                              <a:gd name="T61" fmla="*/ T60 w 564"/>
                              <a:gd name="T62" fmla="+- 0 885 284"/>
                              <a:gd name="T63" fmla="*/ 885 h 870"/>
                              <a:gd name="T64" fmla="+- 0 3859 3786"/>
                              <a:gd name="T65" fmla="*/ T64 w 564"/>
                              <a:gd name="T66" fmla="+- 0 959 284"/>
                              <a:gd name="T67" fmla="*/ 959 h 870"/>
                              <a:gd name="T68" fmla="+- 0 3914 3786"/>
                              <a:gd name="T69" fmla="*/ T68 w 564"/>
                              <a:gd name="T70" fmla="+- 0 1026 284"/>
                              <a:gd name="T71" fmla="*/ 1026 h 870"/>
                              <a:gd name="T72" fmla="+- 0 3980 3786"/>
                              <a:gd name="T73" fmla="*/ T72 w 564"/>
                              <a:gd name="T74" fmla="+- 0 1080 284"/>
                              <a:gd name="T75" fmla="*/ 1080 h 870"/>
                              <a:gd name="T76" fmla="+- 0 4056 3786"/>
                              <a:gd name="T77" fmla="*/ T76 w 564"/>
                              <a:gd name="T78" fmla="+- 0 1120 284"/>
                              <a:gd name="T79" fmla="*/ 1120 h 870"/>
                              <a:gd name="T80" fmla="+- 0 4137 3786"/>
                              <a:gd name="T81" fmla="*/ T80 w 564"/>
                              <a:gd name="T82" fmla="+- 0 1144 284"/>
                              <a:gd name="T83" fmla="*/ 1144 h 870"/>
                              <a:gd name="T84" fmla="+- 0 4223 3786"/>
                              <a:gd name="T85" fmla="*/ T84 w 564"/>
                              <a:gd name="T86" fmla="+- 0 1153 284"/>
                              <a:gd name="T87" fmla="*/ 1153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lnTo>
                                  <a:pt x="351" y="8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0"/>
                                </a:lnTo>
                                <a:lnTo>
                                  <a:pt x="437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" name="Freeform 1404"/>
                        <wps:cNvSpPr>
                          <a:spLocks/>
                        </wps:cNvSpPr>
                        <wps:spPr bwMode="auto">
                          <a:xfrm>
                            <a:off x="2162" y="666"/>
                            <a:ext cx="986" cy="1513"/>
                          </a:xfrm>
                          <a:custGeom>
                            <a:avLst/>
                            <a:gdLst>
                              <a:gd name="T0" fmla="+- 0 2860 2162"/>
                              <a:gd name="T1" fmla="*/ T0 w 986"/>
                              <a:gd name="T2" fmla="+- 0 2179 666"/>
                              <a:gd name="T3" fmla="*/ 2179 h 1513"/>
                              <a:gd name="T4" fmla="+- 0 2944 2162"/>
                              <a:gd name="T5" fmla="*/ T4 w 986"/>
                              <a:gd name="T6" fmla="+- 0 2093 666"/>
                              <a:gd name="T7" fmla="*/ 2093 h 1513"/>
                              <a:gd name="T8" fmla="+- 0 2990 2162"/>
                              <a:gd name="T9" fmla="*/ T8 w 986"/>
                              <a:gd name="T10" fmla="+- 0 2033 666"/>
                              <a:gd name="T11" fmla="*/ 2033 h 1513"/>
                              <a:gd name="T12" fmla="+- 0 3031 2162"/>
                              <a:gd name="T13" fmla="*/ T12 w 986"/>
                              <a:gd name="T14" fmla="+- 0 1969 666"/>
                              <a:gd name="T15" fmla="*/ 1969 h 1513"/>
                              <a:gd name="T16" fmla="+- 0 3066 2162"/>
                              <a:gd name="T17" fmla="*/ T16 w 986"/>
                              <a:gd name="T18" fmla="+- 0 1902 666"/>
                              <a:gd name="T19" fmla="*/ 1902 h 1513"/>
                              <a:gd name="T20" fmla="+- 0 3095 2162"/>
                              <a:gd name="T21" fmla="*/ T20 w 986"/>
                              <a:gd name="T22" fmla="+- 0 1833 666"/>
                              <a:gd name="T23" fmla="*/ 1833 h 1513"/>
                              <a:gd name="T24" fmla="+- 0 3118 2162"/>
                              <a:gd name="T25" fmla="*/ T24 w 986"/>
                              <a:gd name="T26" fmla="+- 0 1761 666"/>
                              <a:gd name="T27" fmla="*/ 1761 h 1513"/>
                              <a:gd name="T28" fmla="+- 0 3135 2162"/>
                              <a:gd name="T29" fmla="*/ T28 w 986"/>
                              <a:gd name="T30" fmla="+- 0 1687 666"/>
                              <a:gd name="T31" fmla="*/ 1687 h 1513"/>
                              <a:gd name="T32" fmla="+- 0 3145 2162"/>
                              <a:gd name="T33" fmla="*/ T32 w 986"/>
                              <a:gd name="T34" fmla="+- 0 1612 666"/>
                              <a:gd name="T35" fmla="*/ 1612 h 1513"/>
                              <a:gd name="T36" fmla="+- 0 3148 2162"/>
                              <a:gd name="T37" fmla="*/ T36 w 986"/>
                              <a:gd name="T38" fmla="+- 0 1535 666"/>
                              <a:gd name="T39" fmla="*/ 1535 h 1513"/>
                              <a:gd name="T40" fmla="+- 0 3145 2162"/>
                              <a:gd name="T41" fmla="*/ T40 w 986"/>
                              <a:gd name="T42" fmla="+- 0 1459 666"/>
                              <a:gd name="T43" fmla="*/ 1459 h 1513"/>
                              <a:gd name="T44" fmla="+- 0 3135 2162"/>
                              <a:gd name="T45" fmla="*/ T44 w 986"/>
                              <a:gd name="T46" fmla="+- 0 1383 666"/>
                              <a:gd name="T47" fmla="*/ 1383 h 1513"/>
                              <a:gd name="T48" fmla="+- 0 3118 2162"/>
                              <a:gd name="T49" fmla="*/ T48 w 986"/>
                              <a:gd name="T50" fmla="+- 0 1310 666"/>
                              <a:gd name="T51" fmla="*/ 1310 h 1513"/>
                              <a:gd name="T52" fmla="+- 0 3095 2162"/>
                              <a:gd name="T53" fmla="*/ T52 w 986"/>
                              <a:gd name="T54" fmla="+- 0 1238 666"/>
                              <a:gd name="T55" fmla="*/ 1238 h 1513"/>
                              <a:gd name="T56" fmla="+- 0 3066 2162"/>
                              <a:gd name="T57" fmla="*/ T56 w 986"/>
                              <a:gd name="T58" fmla="+- 0 1168 666"/>
                              <a:gd name="T59" fmla="*/ 1168 h 1513"/>
                              <a:gd name="T60" fmla="+- 0 3031 2162"/>
                              <a:gd name="T61" fmla="*/ T60 w 986"/>
                              <a:gd name="T62" fmla="+- 0 1101 666"/>
                              <a:gd name="T63" fmla="*/ 1101 h 1513"/>
                              <a:gd name="T64" fmla="+- 0 2990 2162"/>
                              <a:gd name="T65" fmla="*/ T64 w 986"/>
                              <a:gd name="T66" fmla="+- 0 1037 666"/>
                              <a:gd name="T67" fmla="*/ 1037 h 1513"/>
                              <a:gd name="T68" fmla="+- 0 2944 2162"/>
                              <a:gd name="T69" fmla="*/ T68 w 986"/>
                              <a:gd name="T70" fmla="+- 0 977 666"/>
                              <a:gd name="T71" fmla="*/ 977 h 1513"/>
                              <a:gd name="T72" fmla="+- 0 2892 2162"/>
                              <a:gd name="T73" fmla="*/ T72 w 986"/>
                              <a:gd name="T74" fmla="+- 0 921 666"/>
                              <a:gd name="T75" fmla="*/ 921 h 1513"/>
                              <a:gd name="T76" fmla="+- 0 2835 2162"/>
                              <a:gd name="T77" fmla="*/ T76 w 986"/>
                              <a:gd name="T78" fmla="+- 0 869 666"/>
                              <a:gd name="T79" fmla="*/ 869 h 1513"/>
                              <a:gd name="T80" fmla="+- 0 2774 2162"/>
                              <a:gd name="T81" fmla="*/ T80 w 986"/>
                              <a:gd name="T82" fmla="+- 0 823 666"/>
                              <a:gd name="T83" fmla="*/ 823 h 1513"/>
                              <a:gd name="T84" fmla="+- 0 2710 2162"/>
                              <a:gd name="T85" fmla="*/ T84 w 986"/>
                              <a:gd name="T86" fmla="+- 0 782 666"/>
                              <a:gd name="T87" fmla="*/ 782 h 1513"/>
                              <a:gd name="T88" fmla="+- 0 2643 2162"/>
                              <a:gd name="T89" fmla="*/ T88 w 986"/>
                              <a:gd name="T90" fmla="+- 0 747 666"/>
                              <a:gd name="T91" fmla="*/ 747 h 1513"/>
                              <a:gd name="T92" fmla="+- 0 2573 2162"/>
                              <a:gd name="T93" fmla="*/ T92 w 986"/>
                              <a:gd name="T94" fmla="+- 0 719 666"/>
                              <a:gd name="T95" fmla="*/ 719 h 1513"/>
                              <a:gd name="T96" fmla="+- 0 2500 2162"/>
                              <a:gd name="T97" fmla="*/ T96 w 986"/>
                              <a:gd name="T98" fmla="+- 0 696 666"/>
                              <a:gd name="T99" fmla="*/ 696 h 1513"/>
                              <a:gd name="T100" fmla="+- 0 2426 2162"/>
                              <a:gd name="T101" fmla="*/ T100 w 986"/>
                              <a:gd name="T102" fmla="+- 0 679 666"/>
                              <a:gd name="T103" fmla="*/ 679 h 1513"/>
                              <a:gd name="T104" fmla="+- 0 2350 2162"/>
                              <a:gd name="T105" fmla="*/ T104 w 986"/>
                              <a:gd name="T106" fmla="+- 0 669 666"/>
                              <a:gd name="T107" fmla="*/ 669 h 1513"/>
                              <a:gd name="T108" fmla="+- 0 2273 2162"/>
                              <a:gd name="T109" fmla="*/ T108 w 986"/>
                              <a:gd name="T110" fmla="+- 0 666 666"/>
                              <a:gd name="T111" fmla="*/ 666 h 1513"/>
                              <a:gd name="T112" fmla="+- 0 2196 2162"/>
                              <a:gd name="T113" fmla="*/ T112 w 986"/>
                              <a:gd name="T114" fmla="+- 0 669 666"/>
                              <a:gd name="T115" fmla="*/ 669 h 1513"/>
                              <a:gd name="T116" fmla="+- 0 2162 2162"/>
                              <a:gd name="T117" fmla="*/ T116 w 986"/>
                              <a:gd name="T118" fmla="+- 0 674 666"/>
                              <a:gd name="T119" fmla="*/ 67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8" y="1513"/>
                                </a:moveTo>
                                <a:lnTo>
                                  <a:pt x="782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9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6" y="1095"/>
                                </a:lnTo>
                                <a:lnTo>
                                  <a:pt x="973" y="1021"/>
                                </a:lnTo>
                                <a:lnTo>
                                  <a:pt x="983" y="946"/>
                                </a:lnTo>
                                <a:lnTo>
                                  <a:pt x="986" y="869"/>
                                </a:lnTo>
                                <a:lnTo>
                                  <a:pt x="983" y="793"/>
                                </a:lnTo>
                                <a:lnTo>
                                  <a:pt x="973" y="717"/>
                                </a:lnTo>
                                <a:lnTo>
                                  <a:pt x="956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9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2" y="311"/>
                                </a:lnTo>
                                <a:lnTo>
                                  <a:pt x="730" y="255"/>
                                </a:lnTo>
                                <a:lnTo>
                                  <a:pt x="673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8" y="116"/>
                                </a:lnTo>
                                <a:lnTo>
                                  <a:pt x="481" y="81"/>
                                </a:lnTo>
                                <a:lnTo>
                                  <a:pt x="411" y="53"/>
                                </a:lnTo>
                                <a:lnTo>
                                  <a:pt x="338" y="30"/>
                                </a:lnTo>
                                <a:lnTo>
                                  <a:pt x="264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6" name="Freeform 1403"/>
                        <wps:cNvSpPr>
                          <a:spLocks/>
                        </wps:cNvSpPr>
                        <wps:spPr bwMode="auto">
                          <a:xfrm>
                            <a:off x="2162" y="1100"/>
                            <a:ext cx="549" cy="870"/>
                          </a:xfrm>
                          <a:custGeom>
                            <a:avLst/>
                            <a:gdLst>
                              <a:gd name="T0" fmla="+- 0 2273 2162"/>
                              <a:gd name="T1" fmla="*/ T0 w 549"/>
                              <a:gd name="T2" fmla="+- 0 1101 1101"/>
                              <a:gd name="T3" fmla="*/ 1101 h 870"/>
                              <a:gd name="T4" fmla="+- 0 2188 2162"/>
                              <a:gd name="T5" fmla="*/ T4 w 549"/>
                              <a:gd name="T6" fmla="+- 0 1109 1101"/>
                              <a:gd name="T7" fmla="*/ 1109 h 870"/>
                              <a:gd name="T8" fmla="+- 0 2162 2162"/>
                              <a:gd name="T9" fmla="*/ T8 w 549"/>
                              <a:gd name="T10" fmla="+- 0 1117 1101"/>
                              <a:gd name="T11" fmla="*/ 1117 h 870"/>
                              <a:gd name="T12" fmla="+- 0 2162 2162"/>
                              <a:gd name="T13" fmla="*/ T12 w 549"/>
                              <a:gd name="T14" fmla="+- 0 1954 1101"/>
                              <a:gd name="T15" fmla="*/ 1954 h 870"/>
                              <a:gd name="T16" fmla="+- 0 2188 2162"/>
                              <a:gd name="T17" fmla="*/ T16 w 549"/>
                              <a:gd name="T18" fmla="+- 0 1961 1101"/>
                              <a:gd name="T19" fmla="*/ 1961 h 870"/>
                              <a:gd name="T20" fmla="+- 0 2273 2162"/>
                              <a:gd name="T21" fmla="*/ T20 w 549"/>
                              <a:gd name="T22" fmla="+- 0 1970 1101"/>
                              <a:gd name="T23" fmla="*/ 1970 h 870"/>
                              <a:gd name="T24" fmla="+- 0 2359 2162"/>
                              <a:gd name="T25" fmla="*/ T24 w 549"/>
                              <a:gd name="T26" fmla="+- 0 1961 1101"/>
                              <a:gd name="T27" fmla="*/ 1961 h 870"/>
                              <a:gd name="T28" fmla="+- 0 2441 2162"/>
                              <a:gd name="T29" fmla="*/ T28 w 549"/>
                              <a:gd name="T30" fmla="+- 0 1937 1101"/>
                              <a:gd name="T31" fmla="*/ 1937 h 870"/>
                              <a:gd name="T32" fmla="+- 0 2516 2162"/>
                              <a:gd name="T33" fmla="*/ T32 w 549"/>
                              <a:gd name="T34" fmla="+- 0 1897 1101"/>
                              <a:gd name="T35" fmla="*/ 1897 h 870"/>
                              <a:gd name="T36" fmla="+- 0 2583 2162"/>
                              <a:gd name="T37" fmla="*/ T36 w 549"/>
                              <a:gd name="T38" fmla="+- 0 1842 1101"/>
                              <a:gd name="T39" fmla="*/ 1842 h 870"/>
                              <a:gd name="T40" fmla="+- 0 2637 2162"/>
                              <a:gd name="T41" fmla="*/ T40 w 549"/>
                              <a:gd name="T42" fmla="+- 0 1776 1101"/>
                              <a:gd name="T43" fmla="*/ 1776 h 870"/>
                              <a:gd name="T44" fmla="+- 0 2677 2162"/>
                              <a:gd name="T45" fmla="*/ T44 w 549"/>
                              <a:gd name="T46" fmla="+- 0 1701 1101"/>
                              <a:gd name="T47" fmla="*/ 1701 h 870"/>
                              <a:gd name="T48" fmla="+- 0 2702 2162"/>
                              <a:gd name="T49" fmla="*/ T48 w 549"/>
                              <a:gd name="T50" fmla="+- 0 1620 1101"/>
                              <a:gd name="T51" fmla="*/ 1620 h 870"/>
                              <a:gd name="T52" fmla="+- 0 2711 2162"/>
                              <a:gd name="T53" fmla="*/ T52 w 549"/>
                              <a:gd name="T54" fmla="+- 0 1535 1101"/>
                              <a:gd name="T55" fmla="*/ 1535 h 870"/>
                              <a:gd name="T56" fmla="+- 0 2702 2162"/>
                              <a:gd name="T57" fmla="*/ T56 w 549"/>
                              <a:gd name="T58" fmla="+- 0 1450 1101"/>
                              <a:gd name="T59" fmla="*/ 1450 h 870"/>
                              <a:gd name="T60" fmla="+- 0 2677 2162"/>
                              <a:gd name="T61" fmla="*/ T60 w 549"/>
                              <a:gd name="T62" fmla="+- 0 1369 1101"/>
                              <a:gd name="T63" fmla="*/ 1369 h 870"/>
                              <a:gd name="T64" fmla="+- 0 2637 2162"/>
                              <a:gd name="T65" fmla="*/ T64 w 549"/>
                              <a:gd name="T66" fmla="+- 0 1294 1101"/>
                              <a:gd name="T67" fmla="*/ 1294 h 870"/>
                              <a:gd name="T68" fmla="+- 0 2583 2162"/>
                              <a:gd name="T69" fmla="*/ T68 w 549"/>
                              <a:gd name="T70" fmla="+- 0 1228 1101"/>
                              <a:gd name="T71" fmla="*/ 1228 h 870"/>
                              <a:gd name="T72" fmla="+- 0 2516 2162"/>
                              <a:gd name="T73" fmla="*/ T72 w 549"/>
                              <a:gd name="T74" fmla="+- 0 1174 1101"/>
                              <a:gd name="T75" fmla="*/ 1174 h 870"/>
                              <a:gd name="T76" fmla="+- 0 2441 2162"/>
                              <a:gd name="T77" fmla="*/ T76 w 549"/>
                              <a:gd name="T78" fmla="+- 0 1134 1101"/>
                              <a:gd name="T79" fmla="*/ 1134 h 870"/>
                              <a:gd name="T80" fmla="+- 0 2359 2162"/>
                              <a:gd name="T81" fmla="*/ T80 w 549"/>
                              <a:gd name="T82" fmla="+- 0 1109 1101"/>
                              <a:gd name="T83" fmla="*/ 1109 h 870"/>
                              <a:gd name="T84" fmla="+- 0 2273 2162"/>
                              <a:gd name="T85" fmla="*/ T84 w 549"/>
                              <a:gd name="T86" fmla="+- 0 1101 1101"/>
                              <a:gd name="T87" fmla="*/ 110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6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6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7" y="860"/>
                                </a:lnTo>
                                <a:lnTo>
                                  <a:pt x="279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1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9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1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9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" name="Freeform 1402"/>
                        <wps:cNvSpPr>
                          <a:spLocks/>
                        </wps:cNvSpPr>
                        <wps:spPr bwMode="auto">
                          <a:xfrm>
                            <a:off x="2162" y="1100"/>
                            <a:ext cx="549" cy="870"/>
                          </a:xfrm>
                          <a:custGeom>
                            <a:avLst/>
                            <a:gdLst>
                              <a:gd name="T0" fmla="+- 0 2273 2162"/>
                              <a:gd name="T1" fmla="*/ T0 w 549"/>
                              <a:gd name="T2" fmla="+- 0 1970 1101"/>
                              <a:gd name="T3" fmla="*/ 1970 h 870"/>
                              <a:gd name="T4" fmla="+- 0 2359 2162"/>
                              <a:gd name="T5" fmla="*/ T4 w 549"/>
                              <a:gd name="T6" fmla="+- 0 1961 1101"/>
                              <a:gd name="T7" fmla="*/ 1961 h 870"/>
                              <a:gd name="T8" fmla="+- 0 2441 2162"/>
                              <a:gd name="T9" fmla="*/ T8 w 549"/>
                              <a:gd name="T10" fmla="+- 0 1937 1101"/>
                              <a:gd name="T11" fmla="*/ 1937 h 870"/>
                              <a:gd name="T12" fmla="+- 0 2516 2162"/>
                              <a:gd name="T13" fmla="*/ T12 w 549"/>
                              <a:gd name="T14" fmla="+- 0 1897 1101"/>
                              <a:gd name="T15" fmla="*/ 1897 h 870"/>
                              <a:gd name="T16" fmla="+- 0 2583 2162"/>
                              <a:gd name="T17" fmla="*/ T16 w 549"/>
                              <a:gd name="T18" fmla="+- 0 1842 1101"/>
                              <a:gd name="T19" fmla="*/ 1842 h 870"/>
                              <a:gd name="T20" fmla="+- 0 2637 2162"/>
                              <a:gd name="T21" fmla="*/ T20 w 549"/>
                              <a:gd name="T22" fmla="+- 0 1776 1101"/>
                              <a:gd name="T23" fmla="*/ 1776 h 870"/>
                              <a:gd name="T24" fmla="+- 0 2677 2162"/>
                              <a:gd name="T25" fmla="*/ T24 w 549"/>
                              <a:gd name="T26" fmla="+- 0 1701 1101"/>
                              <a:gd name="T27" fmla="*/ 1701 h 870"/>
                              <a:gd name="T28" fmla="+- 0 2702 2162"/>
                              <a:gd name="T29" fmla="*/ T28 w 549"/>
                              <a:gd name="T30" fmla="+- 0 1620 1101"/>
                              <a:gd name="T31" fmla="*/ 1620 h 870"/>
                              <a:gd name="T32" fmla="+- 0 2711 2162"/>
                              <a:gd name="T33" fmla="*/ T32 w 549"/>
                              <a:gd name="T34" fmla="+- 0 1535 1101"/>
                              <a:gd name="T35" fmla="*/ 1535 h 870"/>
                              <a:gd name="T36" fmla="+- 0 2702 2162"/>
                              <a:gd name="T37" fmla="*/ T36 w 549"/>
                              <a:gd name="T38" fmla="+- 0 1450 1101"/>
                              <a:gd name="T39" fmla="*/ 1450 h 870"/>
                              <a:gd name="T40" fmla="+- 0 2677 2162"/>
                              <a:gd name="T41" fmla="*/ T40 w 549"/>
                              <a:gd name="T42" fmla="+- 0 1369 1101"/>
                              <a:gd name="T43" fmla="*/ 1369 h 870"/>
                              <a:gd name="T44" fmla="+- 0 2637 2162"/>
                              <a:gd name="T45" fmla="*/ T44 w 549"/>
                              <a:gd name="T46" fmla="+- 0 1294 1101"/>
                              <a:gd name="T47" fmla="*/ 1294 h 870"/>
                              <a:gd name="T48" fmla="+- 0 2583 2162"/>
                              <a:gd name="T49" fmla="*/ T48 w 549"/>
                              <a:gd name="T50" fmla="+- 0 1228 1101"/>
                              <a:gd name="T51" fmla="*/ 1228 h 870"/>
                              <a:gd name="T52" fmla="+- 0 2516 2162"/>
                              <a:gd name="T53" fmla="*/ T52 w 549"/>
                              <a:gd name="T54" fmla="+- 0 1174 1101"/>
                              <a:gd name="T55" fmla="*/ 1174 h 870"/>
                              <a:gd name="T56" fmla="+- 0 2441 2162"/>
                              <a:gd name="T57" fmla="*/ T56 w 549"/>
                              <a:gd name="T58" fmla="+- 0 1134 1101"/>
                              <a:gd name="T59" fmla="*/ 1134 h 870"/>
                              <a:gd name="T60" fmla="+- 0 2359 2162"/>
                              <a:gd name="T61" fmla="*/ T60 w 549"/>
                              <a:gd name="T62" fmla="+- 0 1109 1101"/>
                              <a:gd name="T63" fmla="*/ 1109 h 870"/>
                              <a:gd name="T64" fmla="+- 0 2273 2162"/>
                              <a:gd name="T65" fmla="*/ T64 w 549"/>
                              <a:gd name="T66" fmla="+- 0 1101 1101"/>
                              <a:gd name="T67" fmla="*/ 1101 h 870"/>
                              <a:gd name="T68" fmla="+- 0 2188 2162"/>
                              <a:gd name="T69" fmla="*/ T68 w 549"/>
                              <a:gd name="T70" fmla="+- 0 1109 1101"/>
                              <a:gd name="T71" fmla="*/ 1109 h 870"/>
                              <a:gd name="T72" fmla="+- 0 2162 2162"/>
                              <a:gd name="T73" fmla="*/ T72 w 549"/>
                              <a:gd name="T74" fmla="+- 0 1117 1101"/>
                              <a:gd name="T75" fmla="*/ 1117 h 870"/>
                              <a:gd name="T76" fmla="+- 0 2162 2162"/>
                              <a:gd name="T77" fmla="*/ T76 w 549"/>
                              <a:gd name="T78" fmla="+- 0 1954 1101"/>
                              <a:gd name="T79" fmla="*/ 1954 h 870"/>
                              <a:gd name="T80" fmla="+- 0 2188 2162"/>
                              <a:gd name="T81" fmla="*/ T80 w 549"/>
                              <a:gd name="T82" fmla="+- 0 1961 1101"/>
                              <a:gd name="T83" fmla="*/ 1961 h 870"/>
                              <a:gd name="T84" fmla="+- 0 2273 2162"/>
                              <a:gd name="T85" fmla="*/ T84 w 549"/>
                              <a:gd name="T86" fmla="+- 0 1970 1101"/>
                              <a:gd name="T87" fmla="*/ 1970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7" y="860"/>
                                </a:lnTo>
                                <a:lnTo>
                                  <a:pt x="279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1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9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1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9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lnTo>
                                  <a:pt x="26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6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" name="AutoShape 1401"/>
                        <wps:cNvSpPr>
                          <a:spLocks/>
                        </wps:cNvSpPr>
                        <wps:spPr bwMode="auto">
                          <a:xfrm>
                            <a:off x="2160" y="-7581"/>
                            <a:ext cx="9354" cy="8794"/>
                          </a:xfrm>
                          <a:custGeom>
                            <a:avLst/>
                            <a:gdLst>
                              <a:gd name="T0" fmla="+- 0 2815 2160"/>
                              <a:gd name="T1" fmla="*/ T0 w 9354"/>
                              <a:gd name="T2" fmla="+- 0 1442 -7580"/>
                              <a:gd name="T3" fmla="*/ 1442 h 8794"/>
                              <a:gd name="T4" fmla="+- 0 2892 2160"/>
                              <a:gd name="T5" fmla="*/ T4 w 9354"/>
                              <a:gd name="T6" fmla="+- 0 1439 -7580"/>
                              <a:gd name="T7" fmla="*/ 1439 h 8794"/>
                              <a:gd name="T8" fmla="+- 0 2967 2160"/>
                              <a:gd name="T9" fmla="*/ T8 w 9354"/>
                              <a:gd name="T10" fmla="+- 0 1429 -7580"/>
                              <a:gd name="T11" fmla="*/ 1429 h 8794"/>
                              <a:gd name="T12" fmla="+- 0 3042 2160"/>
                              <a:gd name="T13" fmla="*/ T12 w 9354"/>
                              <a:gd name="T14" fmla="+- 0 1412 -7580"/>
                              <a:gd name="T15" fmla="*/ 1412 h 8794"/>
                              <a:gd name="T16" fmla="+- 0 3114 2160"/>
                              <a:gd name="T17" fmla="*/ T16 w 9354"/>
                              <a:gd name="T18" fmla="+- 0 1389 -7580"/>
                              <a:gd name="T19" fmla="*/ 1389 h 8794"/>
                              <a:gd name="T20" fmla="+- 0 3184 2160"/>
                              <a:gd name="T21" fmla="*/ T20 w 9354"/>
                              <a:gd name="T22" fmla="+- 0 1361 -7580"/>
                              <a:gd name="T23" fmla="*/ 1361 h 8794"/>
                              <a:gd name="T24" fmla="+- 0 3252 2160"/>
                              <a:gd name="T25" fmla="*/ T24 w 9354"/>
                              <a:gd name="T26" fmla="+- 0 1326 -7580"/>
                              <a:gd name="T27" fmla="*/ 1326 h 8794"/>
                              <a:gd name="T28" fmla="+- 0 3316 2160"/>
                              <a:gd name="T29" fmla="*/ T28 w 9354"/>
                              <a:gd name="T30" fmla="+- 0 1285 -7580"/>
                              <a:gd name="T31" fmla="*/ 1285 h 8794"/>
                              <a:gd name="T32" fmla="+- 0 3376 2160"/>
                              <a:gd name="T33" fmla="*/ T32 w 9354"/>
                              <a:gd name="T34" fmla="+- 0 1239 -7580"/>
                              <a:gd name="T35" fmla="*/ 1239 h 8794"/>
                              <a:gd name="T36" fmla="+- 0 3433 2160"/>
                              <a:gd name="T37" fmla="*/ T36 w 9354"/>
                              <a:gd name="T38" fmla="+- 0 1187 -7580"/>
                              <a:gd name="T39" fmla="*/ 1187 h 8794"/>
                              <a:gd name="T40" fmla="+- 0 3485 2160"/>
                              <a:gd name="T41" fmla="*/ T40 w 9354"/>
                              <a:gd name="T42" fmla="+- 0 1131 -7580"/>
                              <a:gd name="T43" fmla="*/ 1131 h 8794"/>
                              <a:gd name="T44" fmla="+- 0 3532 2160"/>
                              <a:gd name="T45" fmla="*/ T44 w 9354"/>
                              <a:gd name="T46" fmla="+- 0 1071 -7580"/>
                              <a:gd name="T47" fmla="*/ 1071 h 8794"/>
                              <a:gd name="T48" fmla="+- 0 3573 2160"/>
                              <a:gd name="T49" fmla="*/ T48 w 9354"/>
                              <a:gd name="T50" fmla="+- 0 1007 -7580"/>
                              <a:gd name="T51" fmla="*/ 1007 h 8794"/>
                              <a:gd name="T52" fmla="+- 0 3608 2160"/>
                              <a:gd name="T53" fmla="*/ T52 w 9354"/>
                              <a:gd name="T54" fmla="+- 0 940 -7580"/>
                              <a:gd name="T55" fmla="*/ 940 h 8794"/>
                              <a:gd name="T56" fmla="+- 0 3637 2160"/>
                              <a:gd name="T57" fmla="*/ T56 w 9354"/>
                              <a:gd name="T58" fmla="+- 0 870 -7580"/>
                              <a:gd name="T59" fmla="*/ 870 h 8794"/>
                              <a:gd name="T60" fmla="+- 0 3659 2160"/>
                              <a:gd name="T61" fmla="*/ T60 w 9354"/>
                              <a:gd name="T62" fmla="+- 0 798 -7580"/>
                              <a:gd name="T63" fmla="*/ 798 h 8794"/>
                              <a:gd name="T64" fmla="+- 0 3676 2160"/>
                              <a:gd name="T65" fmla="*/ T64 w 9354"/>
                              <a:gd name="T66" fmla="+- 0 725 -7580"/>
                              <a:gd name="T67" fmla="*/ 725 h 8794"/>
                              <a:gd name="T68" fmla="+- 0 3686 2160"/>
                              <a:gd name="T69" fmla="*/ T68 w 9354"/>
                              <a:gd name="T70" fmla="+- 0 649 -7580"/>
                              <a:gd name="T71" fmla="*/ 649 h 8794"/>
                              <a:gd name="T72" fmla="+- 0 3689 2160"/>
                              <a:gd name="T73" fmla="*/ T72 w 9354"/>
                              <a:gd name="T74" fmla="+- 0 573 -7580"/>
                              <a:gd name="T75" fmla="*/ 573 h 8794"/>
                              <a:gd name="T76" fmla="+- 0 3686 2160"/>
                              <a:gd name="T77" fmla="*/ T76 w 9354"/>
                              <a:gd name="T78" fmla="+- 0 496 -7580"/>
                              <a:gd name="T79" fmla="*/ 496 h 8794"/>
                              <a:gd name="T80" fmla="+- 0 3676 2160"/>
                              <a:gd name="T81" fmla="*/ T80 w 9354"/>
                              <a:gd name="T82" fmla="+- 0 421 -7580"/>
                              <a:gd name="T83" fmla="*/ 421 h 8794"/>
                              <a:gd name="T84" fmla="+- 0 3659 2160"/>
                              <a:gd name="T85" fmla="*/ T84 w 9354"/>
                              <a:gd name="T86" fmla="+- 0 347 -7580"/>
                              <a:gd name="T87" fmla="*/ 347 h 8794"/>
                              <a:gd name="T88" fmla="+- 0 3637 2160"/>
                              <a:gd name="T89" fmla="*/ T88 w 9354"/>
                              <a:gd name="T90" fmla="+- 0 275 -7580"/>
                              <a:gd name="T91" fmla="*/ 275 h 8794"/>
                              <a:gd name="T92" fmla="+- 0 3608 2160"/>
                              <a:gd name="T93" fmla="*/ T92 w 9354"/>
                              <a:gd name="T94" fmla="+- 0 206 -7580"/>
                              <a:gd name="T95" fmla="*/ 206 h 8794"/>
                              <a:gd name="T96" fmla="+- 0 3573 2160"/>
                              <a:gd name="T97" fmla="*/ T96 w 9354"/>
                              <a:gd name="T98" fmla="+- 0 139 -7580"/>
                              <a:gd name="T99" fmla="*/ 139 h 8794"/>
                              <a:gd name="T100" fmla="+- 0 3532 2160"/>
                              <a:gd name="T101" fmla="*/ T100 w 9354"/>
                              <a:gd name="T102" fmla="+- 0 75 -7580"/>
                              <a:gd name="T103" fmla="*/ 75 h 8794"/>
                              <a:gd name="T104" fmla="+- 0 3485 2160"/>
                              <a:gd name="T105" fmla="*/ T104 w 9354"/>
                              <a:gd name="T106" fmla="+- 0 15 -7580"/>
                              <a:gd name="T107" fmla="*/ 15 h 8794"/>
                              <a:gd name="T108" fmla="+- 0 3477 2160"/>
                              <a:gd name="T109" fmla="*/ T108 w 9354"/>
                              <a:gd name="T110" fmla="+- 0 6 -7580"/>
                              <a:gd name="T111" fmla="*/ 6 h 8794"/>
                              <a:gd name="T112" fmla="+- 0 2162 2160"/>
                              <a:gd name="T113" fmla="*/ T112 w 9354"/>
                              <a:gd name="T114" fmla="+- 0 1150 -7580"/>
                              <a:gd name="T115" fmla="*/ 1150 h 8794"/>
                              <a:gd name="T116" fmla="+- 0 2196 2160"/>
                              <a:gd name="T117" fmla="*/ T116 w 9354"/>
                              <a:gd name="T118" fmla="+- 0 1187 -7580"/>
                              <a:gd name="T119" fmla="*/ 1187 h 8794"/>
                              <a:gd name="T120" fmla="+- 0 2253 2160"/>
                              <a:gd name="T121" fmla="*/ T120 w 9354"/>
                              <a:gd name="T122" fmla="+- 0 1239 -7580"/>
                              <a:gd name="T123" fmla="*/ 1239 h 8794"/>
                              <a:gd name="T124" fmla="+- 0 2314 2160"/>
                              <a:gd name="T125" fmla="*/ T124 w 9354"/>
                              <a:gd name="T126" fmla="+- 0 1285 -7580"/>
                              <a:gd name="T127" fmla="*/ 1285 h 8794"/>
                              <a:gd name="T128" fmla="+- 0 2378 2160"/>
                              <a:gd name="T129" fmla="*/ T128 w 9354"/>
                              <a:gd name="T130" fmla="+- 0 1326 -7580"/>
                              <a:gd name="T131" fmla="*/ 1326 h 8794"/>
                              <a:gd name="T132" fmla="+- 0 2445 2160"/>
                              <a:gd name="T133" fmla="*/ T132 w 9354"/>
                              <a:gd name="T134" fmla="+- 0 1361 -7580"/>
                              <a:gd name="T135" fmla="*/ 1361 h 8794"/>
                              <a:gd name="T136" fmla="+- 0 2515 2160"/>
                              <a:gd name="T137" fmla="*/ T136 w 9354"/>
                              <a:gd name="T138" fmla="+- 0 1389 -7580"/>
                              <a:gd name="T139" fmla="*/ 1389 h 8794"/>
                              <a:gd name="T140" fmla="+- 0 2588 2160"/>
                              <a:gd name="T141" fmla="*/ T140 w 9354"/>
                              <a:gd name="T142" fmla="+- 0 1412 -7580"/>
                              <a:gd name="T143" fmla="*/ 1412 h 8794"/>
                              <a:gd name="T144" fmla="+- 0 2662 2160"/>
                              <a:gd name="T145" fmla="*/ T144 w 9354"/>
                              <a:gd name="T146" fmla="+- 0 1429 -7580"/>
                              <a:gd name="T147" fmla="*/ 1429 h 8794"/>
                              <a:gd name="T148" fmla="+- 0 2738 2160"/>
                              <a:gd name="T149" fmla="*/ T148 w 9354"/>
                              <a:gd name="T150" fmla="+- 0 1439 -7580"/>
                              <a:gd name="T151" fmla="*/ 1439 h 8794"/>
                              <a:gd name="T152" fmla="+- 0 2815 2160"/>
                              <a:gd name="T153" fmla="*/ T152 w 9354"/>
                              <a:gd name="T154" fmla="+- 0 1442 -7580"/>
                              <a:gd name="T155" fmla="*/ 1442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655" y="9022"/>
                                </a:moveTo>
                                <a:lnTo>
                                  <a:pt x="732" y="9019"/>
                                </a:lnTo>
                                <a:lnTo>
                                  <a:pt x="807" y="9009"/>
                                </a:lnTo>
                                <a:lnTo>
                                  <a:pt x="882" y="8992"/>
                                </a:lnTo>
                                <a:lnTo>
                                  <a:pt x="954" y="8969"/>
                                </a:lnTo>
                                <a:lnTo>
                                  <a:pt x="1024" y="8941"/>
                                </a:lnTo>
                                <a:lnTo>
                                  <a:pt x="1092" y="8906"/>
                                </a:lnTo>
                                <a:lnTo>
                                  <a:pt x="1156" y="8865"/>
                                </a:lnTo>
                                <a:lnTo>
                                  <a:pt x="1216" y="8819"/>
                                </a:lnTo>
                                <a:lnTo>
                                  <a:pt x="1273" y="8767"/>
                                </a:lnTo>
                                <a:lnTo>
                                  <a:pt x="1325" y="8711"/>
                                </a:lnTo>
                                <a:lnTo>
                                  <a:pt x="1372" y="8651"/>
                                </a:lnTo>
                                <a:lnTo>
                                  <a:pt x="1413" y="8587"/>
                                </a:lnTo>
                                <a:lnTo>
                                  <a:pt x="1448" y="8520"/>
                                </a:lnTo>
                                <a:lnTo>
                                  <a:pt x="1477" y="8450"/>
                                </a:lnTo>
                                <a:lnTo>
                                  <a:pt x="1499" y="8378"/>
                                </a:lnTo>
                                <a:lnTo>
                                  <a:pt x="1516" y="8305"/>
                                </a:lnTo>
                                <a:lnTo>
                                  <a:pt x="1526" y="8229"/>
                                </a:lnTo>
                                <a:lnTo>
                                  <a:pt x="1529" y="8153"/>
                                </a:lnTo>
                                <a:lnTo>
                                  <a:pt x="1526" y="8076"/>
                                </a:lnTo>
                                <a:lnTo>
                                  <a:pt x="1516" y="8001"/>
                                </a:lnTo>
                                <a:lnTo>
                                  <a:pt x="1499" y="7927"/>
                                </a:lnTo>
                                <a:lnTo>
                                  <a:pt x="1477" y="7855"/>
                                </a:lnTo>
                                <a:lnTo>
                                  <a:pt x="1448" y="7786"/>
                                </a:lnTo>
                                <a:lnTo>
                                  <a:pt x="1413" y="7719"/>
                                </a:lnTo>
                                <a:lnTo>
                                  <a:pt x="1372" y="7655"/>
                                </a:lnTo>
                                <a:lnTo>
                                  <a:pt x="1325" y="7595"/>
                                </a:lnTo>
                                <a:lnTo>
                                  <a:pt x="1317" y="7586"/>
                                </a:lnTo>
                                <a:moveTo>
                                  <a:pt x="2" y="8730"/>
                                </a:moveTo>
                                <a:lnTo>
                                  <a:pt x="36" y="8767"/>
                                </a:lnTo>
                                <a:lnTo>
                                  <a:pt x="93" y="8819"/>
                                </a:lnTo>
                                <a:lnTo>
                                  <a:pt x="154" y="8865"/>
                                </a:lnTo>
                                <a:lnTo>
                                  <a:pt x="218" y="8906"/>
                                </a:lnTo>
                                <a:lnTo>
                                  <a:pt x="285" y="8941"/>
                                </a:lnTo>
                                <a:lnTo>
                                  <a:pt x="355" y="8969"/>
                                </a:lnTo>
                                <a:lnTo>
                                  <a:pt x="428" y="8992"/>
                                </a:lnTo>
                                <a:lnTo>
                                  <a:pt x="502" y="9009"/>
                                </a:lnTo>
                                <a:lnTo>
                                  <a:pt x="578" y="9019"/>
                                </a:lnTo>
                                <a:lnTo>
                                  <a:pt x="655" y="9022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" name="Freeform 1400"/>
                        <wps:cNvSpPr>
                          <a:spLocks/>
                        </wps:cNvSpPr>
                        <wps:spPr bwMode="auto">
                          <a:xfrm>
                            <a:off x="2377" y="138"/>
                            <a:ext cx="875" cy="870"/>
                          </a:xfrm>
                          <a:custGeom>
                            <a:avLst/>
                            <a:gdLst>
                              <a:gd name="T0" fmla="+- 0 2815 2377"/>
                              <a:gd name="T1" fmla="*/ T0 w 875"/>
                              <a:gd name="T2" fmla="+- 0 138 138"/>
                              <a:gd name="T3" fmla="*/ 138 h 870"/>
                              <a:gd name="T4" fmla="+- 0 2729 2377"/>
                              <a:gd name="T5" fmla="*/ T4 w 875"/>
                              <a:gd name="T6" fmla="+- 0 147 138"/>
                              <a:gd name="T7" fmla="*/ 147 h 870"/>
                              <a:gd name="T8" fmla="+- 0 2647 2377"/>
                              <a:gd name="T9" fmla="*/ T8 w 875"/>
                              <a:gd name="T10" fmla="+- 0 171 138"/>
                              <a:gd name="T11" fmla="*/ 171 h 870"/>
                              <a:gd name="T12" fmla="+- 0 2572 2377"/>
                              <a:gd name="T13" fmla="*/ T12 w 875"/>
                              <a:gd name="T14" fmla="+- 0 211 138"/>
                              <a:gd name="T15" fmla="*/ 211 h 870"/>
                              <a:gd name="T16" fmla="+- 0 2506 2377"/>
                              <a:gd name="T17" fmla="*/ T16 w 875"/>
                              <a:gd name="T18" fmla="+- 0 266 138"/>
                              <a:gd name="T19" fmla="*/ 266 h 870"/>
                              <a:gd name="T20" fmla="+- 0 2451 2377"/>
                              <a:gd name="T21" fmla="*/ T20 w 875"/>
                              <a:gd name="T22" fmla="+- 0 332 138"/>
                              <a:gd name="T23" fmla="*/ 332 h 870"/>
                              <a:gd name="T24" fmla="+- 0 2411 2377"/>
                              <a:gd name="T25" fmla="*/ T24 w 875"/>
                              <a:gd name="T26" fmla="+- 0 407 138"/>
                              <a:gd name="T27" fmla="*/ 407 h 870"/>
                              <a:gd name="T28" fmla="+- 0 2386 2377"/>
                              <a:gd name="T29" fmla="*/ T28 w 875"/>
                              <a:gd name="T30" fmla="+- 0 488 138"/>
                              <a:gd name="T31" fmla="*/ 488 h 870"/>
                              <a:gd name="T32" fmla="+- 0 2377 2377"/>
                              <a:gd name="T33" fmla="*/ T32 w 875"/>
                              <a:gd name="T34" fmla="+- 0 573 138"/>
                              <a:gd name="T35" fmla="*/ 573 h 870"/>
                              <a:gd name="T36" fmla="+- 0 2386 2377"/>
                              <a:gd name="T37" fmla="*/ T36 w 875"/>
                              <a:gd name="T38" fmla="+- 0 658 138"/>
                              <a:gd name="T39" fmla="*/ 658 h 870"/>
                              <a:gd name="T40" fmla="+- 0 2411 2377"/>
                              <a:gd name="T41" fmla="*/ T40 w 875"/>
                              <a:gd name="T42" fmla="+- 0 739 138"/>
                              <a:gd name="T43" fmla="*/ 739 h 870"/>
                              <a:gd name="T44" fmla="+- 0 2451 2377"/>
                              <a:gd name="T45" fmla="*/ T44 w 875"/>
                              <a:gd name="T46" fmla="+- 0 814 138"/>
                              <a:gd name="T47" fmla="*/ 814 h 870"/>
                              <a:gd name="T48" fmla="+- 0 2506 2377"/>
                              <a:gd name="T49" fmla="*/ T48 w 875"/>
                              <a:gd name="T50" fmla="+- 0 880 138"/>
                              <a:gd name="T51" fmla="*/ 880 h 870"/>
                              <a:gd name="T52" fmla="+- 0 2572 2377"/>
                              <a:gd name="T53" fmla="*/ T52 w 875"/>
                              <a:gd name="T54" fmla="+- 0 934 138"/>
                              <a:gd name="T55" fmla="*/ 934 h 870"/>
                              <a:gd name="T56" fmla="+- 0 2647 2377"/>
                              <a:gd name="T57" fmla="*/ T56 w 875"/>
                              <a:gd name="T58" fmla="+- 0 974 138"/>
                              <a:gd name="T59" fmla="*/ 974 h 870"/>
                              <a:gd name="T60" fmla="+- 0 2729 2377"/>
                              <a:gd name="T61" fmla="*/ T60 w 875"/>
                              <a:gd name="T62" fmla="+- 0 999 138"/>
                              <a:gd name="T63" fmla="*/ 999 h 870"/>
                              <a:gd name="T64" fmla="+- 0 2815 2377"/>
                              <a:gd name="T65" fmla="*/ T64 w 875"/>
                              <a:gd name="T66" fmla="+- 0 1007 138"/>
                              <a:gd name="T67" fmla="*/ 1007 h 870"/>
                              <a:gd name="T68" fmla="+- 0 2900 2377"/>
                              <a:gd name="T69" fmla="*/ T68 w 875"/>
                              <a:gd name="T70" fmla="+- 0 999 138"/>
                              <a:gd name="T71" fmla="*/ 999 h 870"/>
                              <a:gd name="T72" fmla="+- 0 2982 2377"/>
                              <a:gd name="T73" fmla="*/ T72 w 875"/>
                              <a:gd name="T74" fmla="+- 0 974 138"/>
                              <a:gd name="T75" fmla="*/ 974 h 870"/>
                              <a:gd name="T76" fmla="+- 0 3057 2377"/>
                              <a:gd name="T77" fmla="*/ T76 w 875"/>
                              <a:gd name="T78" fmla="+- 0 934 138"/>
                              <a:gd name="T79" fmla="*/ 934 h 870"/>
                              <a:gd name="T80" fmla="+- 0 3124 2377"/>
                              <a:gd name="T81" fmla="*/ T80 w 875"/>
                              <a:gd name="T82" fmla="+- 0 880 138"/>
                              <a:gd name="T83" fmla="*/ 880 h 870"/>
                              <a:gd name="T84" fmla="+- 0 3179 2377"/>
                              <a:gd name="T85" fmla="*/ T84 w 875"/>
                              <a:gd name="T86" fmla="+- 0 814 138"/>
                              <a:gd name="T87" fmla="*/ 814 h 870"/>
                              <a:gd name="T88" fmla="+- 0 3219 2377"/>
                              <a:gd name="T89" fmla="*/ T88 w 875"/>
                              <a:gd name="T90" fmla="+- 0 739 138"/>
                              <a:gd name="T91" fmla="*/ 739 h 870"/>
                              <a:gd name="T92" fmla="+- 0 3244 2377"/>
                              <a:gd name="T93" fmla="*/ T92 w 875"/>
                              <a:gd name="T94" fmla="+- 0 658 138"/>
                              <a:gd name="T95" fmla="*/ 658 h 870"/>
                              <a:gd name="T96" fmla="+- 0 3252 2377"/>
                              <a:gd name="T97" fmla="*/ T96 w 875"/>
                              <a:gd name="T98" fmla="+- 0 573 138"/>
                              <a:gd name="T99" fmla="*/ 573 h 870"/>
                              <a:gd name="T100" fmla="+- 0 3244 2377"/>
                              <a:gd name="T101" fmla="*/ T100 w 875"/>
                              <a:gd name="T102" fmla="+- 0 488 138"/>
                              <a:gd name="T103" fmla="*/ 488 h 870"/>
                              <a:gd name="T104" fmla="+- 0 3219 2377"/>
                              <a:gd name="T105" fmla="*/ T104 w 875"/>
                              <a:gd name="T106" fmla="+- 0 407 138"/>
                              <a:gd name="T107" fmla="*/ 407 h 870"/>
                              <a:gd name="T108" fmla="+- 0 3179 2377"/>
                              <a:gd name="T109" fmla="*/ T108 w 875"/>
                              <a:gd name="T110" fmla="+- 0 332 138"/>
                              <a:gd name="T111" fmla="*/ 332 h 870"/>
                              <a:gd name="T112" fmla="+- 0 3124 2377"/>
                              <a:gd name="T113" fmla="*/ T112 w 875"/>
                              <a:gd name="T114" fmla="+- 0 266 138"/>
                              <a:gd name="T115" fmla="*/ 266 h 870"/>
                              <a:gd name="T116" fmla="+- 0 3057 2377"/>
                              <a:gd name="T117" fmla="*/ T116 w 875"/>
                              <a:gd name="T118" fmla="+- 0 211 138"/>
                              <a:gd name="T119" fmla="*/ 211 h 870"/>
                              <a:gd name="T120" fmla="+- 0 2982 2377"/>
                              <a:gd name="T121" fmla="*/ T120 w 875"/>
                              <a:gd name="T122" fmla="+- 0 171 138"/>
                              <a:gd name="T123" fmla="*/ 171 h 870"/>
                              <a:gd name="T124" fmla="+- 0 2900 2377"/>
                              <a:gd name="T125" fmla="*/ T124 w 875"/>
                              <a:gd name="T126" fmla="+- 0 147 138"/>
                              <a:gd name="T127" fmla="*/ 147 h 870"/>
                              <a:gd name="T128" fmla="+- 0 2815 2377"/>
                              <a:gd name="T129" fmla="*/ T128 w 875"/>
                              <a:gd name="T130" fmla="+- 0 138 138"/>
                              <a:gd name="T131" fmla="*/ 13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8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9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9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8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2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7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7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2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" name="Freeform 1399"/>
                        <wps:cNvSpPr>
                          <a:spLocks/>
                        </wps:cNvSpPr>
                        <wps:spPr bwMode="auto">
                          <a:xfrm>
                            <a:off x="2377" y="138"/>
                            <a:ext cx="875" cy="870"/>
                          </a:xfrm>
                          <a:custGeom>
                            <a:avLst/>
                            <a:gdLst>
                              <a:gd name="T0" fmla="+- 0 2815 2377"/>
                              <a:gd name="T1" fmla="*/ T0 w 875"/>
                              <a:gd name="T2" fmla="+- 0 1007 138"/>
                              <a:gd name="T3" fmla="*/ 1007 h 870"/>
                              <a:gd name="T4" fmla="+- 0 2900 2377"/>
                              <a:gd name="T5" fmla="*/ T4 w 875"/>
                              <a:gd name="T6" fmla="+- 0 999 138"/>
                              <a:gd name="T7" fmla="*/ 999 h 870"/>
                              <a:gd name="T8" fmla="+- 0 2982 2377"/>
                              <a:gd name="T9" fmla="*/ T8 w 875"/>
                              <a:gd name="T10" fmla="+- 0 974 138"/>
                              <a:gd name="T11" fmla="*/ 974 h 870"/>
                              <a:gd name="T12" fmla="+- 0 3057 2377"/>
                              <a:gd name="T13" fmla="*/ T12 w 875"/>
                              <a:gd name="T14" fmla="+- 0 934 138"/>
                              <a:gd name="T15" fmla="*/ 934 h 870"/>
                              <a:gd name="T16" fmla="+- 0 3124 2377"/>
                              <a:gd name="T17" fmla="*/ T16 w 875"/>
                              <a:gd name="T18" fmla="+- 0 880 138"/>
                              <a:gd name="T19" fmla="*/ 880 h 870"/>
                              <a:gd name="T20" fmla="+- 0 3179 2377"/>
                              <a:gd name="T21" fmla="*/ T20 w 875"/>
                              <a:gd name="T22" fmla="+- 0 814 138"/>
                              <a:gd name="T23" fmla="*/ 814 h 870"/>
                              <a:gd name="T24" fmla="+- 0 3219 2377"/>
                              <a:gd name="T25" fmla="*/ T24 w 875"/>
                              <a:gd name="T26" fmla="+- 0 739 138"/>
                              <a:gd name="T27" fmla="*/ 739 h 870"/>
                              <a:gd name="T28" fmla="+- 0 3244 2377"/>
                              <a:gd name="T29" fmla="*/ T28 w 875"/>
                              <a:gd name="T30" fmla="+- 0 658 138"/>
                              <a:gd name="T31" fmla="*/ 658 h 870"/>
                              <a:gd name="T32" fmla="+- 0 3252 2377"/>
                              <a:gd name="T33" fmla="*/ T32 w 875"/>
                              <a:gd name="T34" fmla="+- 0 573 138"/>
                              <a:gd name="T35" fmla="*/ 573 h 870"/>
                              <a:gd name="T36" fmla="+- 0 3244 2377"/>
                              <a:gd name="T37" fmla="*/ T36 w 875"/>
                              <a:gd name="T38" fmla="+- 0 488 138"/>
                              <a:gd name="T39" fmla="*/ 488 h 870"/>
                              <a:gd name="T40" fmla="+- 0 3219 2377"/>
                              <a:gd name="T41" fmla="*/ T40 w 875"/>
                              <a:gd name="T42" fmla="+- 0 407 138"/>
                              <a:gd name="T43" fmla="*/ 407 h 870"/>
                              <a:gd name="T44" fmla="+- 0 3179 2377"/>
                              <a:gd name="T45" fmla="*/ T44 w 875"/>
                              <a:gd name="T46" fmla="+- 0 332 138"/>
                              <a:gd name="T47" fmla="*/ 332 h 870"/>
                              <a:gd name="T48" fmla="+- 0 3124 2377"/>
                              <a:gd name="T49" fmla="*/ T48 w 875"/>
                              <a:gd name="T50" fmla="+- 0 266 138"/>
                              <a:gd name="T51" fmla="*/ 266 h 870"/>
                              <a:gd name="T52" fmla="+- 0 3057 2377"/>
                              <a:gd name="T53" fmla="*/ T52 w 875"/>
                              <a:gd name="T54" fmla="+- 0 211 138"/>
                              <a:gd name="T55" fmla="*/ 211 h 870"/>
                              <a:gd name="T56" fmla="+- 0 2982 2377"/>
                              <a:gd name="T57" fmla="*/ T56 w 875"/>
                              <a:gd name="T58" fmla="+- 0 171 138"/>
                              <a:gd name="T59" fmla="*/ 171 h 870"/>
                              <a:gd name="T60" fmla="+- 0 2900 2377"/>
                              <a:gd name="T61" fmla="*/ T60 w 875"/>
                              <a:gd name="T62" fmla="+- 0 147 138"/>
                              <a:gd name="T63" fmla="*/ 147 h 870"/>
                              <a:gd name="T64" fmla="+- 0 2815 2377"/>
                              <a:gd name="T65" fmla="*/ T64 w 875"/>
                              <a:gd name="T66" fmla="+- 0 138 138"/>
                              <a:gd name="T67" fmla="*/ 138 h 870"/>
                              <a:gd name="T68" fmla="+- 0 2729 2377"/>
                              <a:gd name="T69" fmla="*/ T68 w 875"/>
                              <a:gd name="T70" fmla="+- 0 147 138"/>
                              <a:gd name="T71" fmla="*/ 147 h 870"/>
                              <a:gd name="T72" fmla="+- 0 2647 2377"/>
                              <a:gd name="T73" fmla="*/ T72 w 875"/>
                              <a:gd name="T74" fmla="+- 0 171 138"/>
                              <a:gd name="T75" fmla="*/ 171 h 870"/>
                              <a:gd name="T76" fmla="+- 0 2572 2377"/>
                              <a:gd name="T77" fmla="*/ T76 w 875"/>
                              <a:gd name="T78" fmla="+- 0 211 138"/>
                              <a:gd name="T79" fmla="*/ 211 h 870"/>
                              <a:gd name="T80" fmla="+- 0 2506 2377"/>
                              <a:gd name="T81" fmla="*/ T80 w 875"/>
                              <a:gd name="T82" fmla="+- 0 266 138"/>
                              <a:gd name="T83" fmla="*/ 266 h 870"/>
                              <a:gd name="T84" fmla="+- 0 2451 2377"/>
                              <a:gd name="T85" fmla="*/ T84 w 875"/>
                              <a:gd name="T86" fmla="+- 0 332 138"/>
                              <a:gd name="T87" fmla="*/ 332 h 870"/>
                              <a:gd name="T88" fmla="+- 0 2411 2377"/>
                              <a:gd name="T89" fmla="*/ T88 w 875"/>
                              <a:gd name="T90" fmla="+- 0 407 138"/>
                              <a:gd name="T91" fmla="*/ 407 h 870"/>
                              <a:gd name="T92" fmla="+- 0 2386 2377"/>
                              <a:gd name="T93" fmla="*/ T92 w 875"/>
                              <a:gd name="T94" fmla="+- 0 488 138"/>
                              <a:gd name="T95" fmla="*/ 488 h 870"/>
                              <a:gd name="T96" fmla="+- 0 2377 2377"/>
                              <a:gd name="T97" fmla="*/ T96 w 875"/>
                              <a:gd name="T98" fmla="+- 0 573 138"/>
                              <a:gd name="T99" fmla="*/ 573 h 870"/>
                              <a:gd name="T100" fmla="+- 0 2386 2377"/>
                              <a:gd name="T101" fmla="*/ T100 w 875"/>
                              <a:gd name="T102" fmla="+- 0 658 138"/>
                              <a:gd name="T103" fmla="*/ 658 h 870"/>
                              <a:gd name="T104" fmla="+- 0 2411 2377"/>
                              <a:gd name="T105" fmla="*/ T104 w 875"/>
                              <a:gd name="T106" fmla="+- 0 739 138"/>
                              <a:gd name="T107" fmla="*/ 739 h 870"/>
                              <a:gd name="T108" fmla="+- 0 2451 2377"/>
                              <a:gd name="T109" fmla="*/ T108 w 875"/>
                              <a:gd name="T110" fmla="+- 0 814 138"/>
                              <a:gd name="T111" fmla="*/ 814 h 870"/>
                              <a:gd name="T112" fmla="+- 0 2506 2377"/>
                              <a:gd name="T113" fmla="*/ T112 w 875"/>
                              <a:gd name="T114" fmla="+- 0 880 138"/>
                              <a:gd name="T115" fmla="*/ 880 h 870"/>
                              <a:gd name="T116" fmla="+- 0 2572 2377"/>
                              <a:gd name="T117" fmla="*/ T116 w 875"/>
                              <a:gd name="T118" fmla="+- 0 934 138"/>
                              <a:gd name="T119" fmla="*/ 934 h 870"/>
                              <a:gd name="T120" fmla="+- 0 2647 2377"/>
                              <a:gd name="T121" fmla="*/ T120 w 875"/>
                              <a:gd name="T122" fmla="+- 0 974 138"/>
                              <a:gd name="T123" fmla="*/ 974 h 870"/>
                              <a:gd name="T124" fmla="+- 0 2729 2377"/>
                              <a:gd name="T125" fmla="*/ T124 w 875"/>
                              <a:gd name="T126" fmla="+- 0 999 138"/>
                              <a:gd name="T127" fmla="*/ 999 h 870"/>
                              <a:gd name="T128" fmla="+- 0 2815 2377"/>
                              <a:gd name="T129" fmla="*/ T128 w 875"/>
                              <a:gd name="T130" fmla="+- 0 1007 138"/>
                              <a:gd name="T131" fmla="*/ 1007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8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2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7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7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2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9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9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8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Freeform 1398"/>
                        <wps:cNvSpPr>
                          <a:spLocks/>
                        </wps:cNvSpPr>
                        <wps:spPr bwMode="auto">
                          <a:xfrm>
                            <a:off x="2256" y="1014"/>
                            <a:ext cx="1750" cy="1164"/>
                          </a:xfrm>
                          <a:custGeom>
                            <a:avLst/>
                            <a:gdLst>
                              <a:gd name="T0" fmla="+- 0 3954 2257"/>
                              <a:gd name="T1" fmla="*/ T0 w 1750"/>
                              <a:gd name="T2" fmla="+- 0 2179 1015"/>
                              <a:gd name="T3" fmla="*/ 2179 h 1164"/>
                              <a:gd name="T4" fmla="+- 0 3976 2257"/>
                              <a:gd name="T5" fmla="*/ T4 w 1750"/>
                              <a:gd name="T6" fmla="+- 0 2109 1015"/>
                              <a:gd name="T7" fmla="*/ 2109 h 1164"/>
                              <a:gd name="T8" fmla="+- 0 3992 2257"/>
                              <a:gd name="T9" fmla="*/ T8 w 1750"/>
                              <a:gd name="T10" fmla="+- 0 2036 1015"/>
                              <a:gd name="T11" fmla="*/ 2036 h 1164"/>
                              <a:gd name="T12" fmla="+- 0 4003 2257"/>
                              <a:gd name="T13" fmla="*/ T12 w 1750"/>
                              <a:gd name="T14" fmla="+- 0 1960 1015"/>
                              <a:gd name="T15" fmla="*/ 1960 h 1164"/>
                              <a:gd name="T16" fmla="+- 0 4006 2257"/>
                              <a:gd name="T17" fmla="*/ T16 w 1750"/>
                              <a:gd name="T18" fmla="+- 0 1884 1015"/>
                              <a:gd name="T19" fmla="*/ 1884 h 1164"/>
                              <a:gd name="T20" fmla="+- 0 4003 2257"/>
                              <a:gd name="T21" fmla="*/ T20 w 1750"/>
                              <a:gd name="T22" fmla="+- 0 1808 1015"/>
                              <a:gd name="T23" fmla="*/ 1808 h 1164"/>
                              <a:gd name="T24" fmla="+- 0 3992 2257"/>
                              <a:gd name="T25" fmla="*/ T24 w 1750"/>
                              <a:gd name="T26" fmla="+- 0 1732 1015"/>
                              <a:gd name="T27" fmla="*/ 1732 h 1164"/>
                              <a:gd name="T28" fmla="+- 0 3976 2257"/>
                              <a:gd name="T29" fmla="*/ T28 w 1750"/>
                              <a:gd name="T30" fmla="+- 0 1658 1015"/>
                              <a:gd name="T31" fmla="*/ 1658 h 1164"/>
                              <a:gd name="T32" fmla="+- 0 3953 2257"/>
                              <a:gd name="T33" fmla="*/ T32 w 1750"/>
                              <a:gd name="T34" fmla="+- 0 1586 1015"/>
                              <a:gd name="T35" fmla="*/ 1586 h 1164"/>
                              <a:gd name="T36" fmla="+- 0 3924 2257"/>
                              <a:gd name="T37" fmla="*/ T36 w 1750"/>
                              <a:gd name="T38" fmla="+- 0 1517 1015"/>
                              <a:gd name="T39" fmla="*/ 1517 h 1164"/>
                              <a:gd name="T40" fmla="+- 0 3889 2257"/>
                              <a:gd name="T41" fmla="*/ T40 w 1750"/>
                              <a:gd name="T42" fmla="+- 0 1450 1015"/>
                              <a:gd name="T43" fmla="*/ 1450 h 1164"/>
                              <a:gd name="T44" fmla="+- 0 3848 2257"/>
                              <a:gd name="T45" fmla="*/ T44 w 1750"/>
                              <a:gd name="T46" fmla="+- 0 1386 1015"/>
                              <a:gd name="T47" fmla="*/ 1386 h 1164"/>
                              <a:gd name="T48" fmla="+- 0 3802 2257"/>
                              <a:gd name="T49" fmla="*/ T48 w 1750"/>
                              <a:gd name="T50" fmla="+- 0 1326 1015"/>
                              <a:gd name="T51" fmla="*/ 1326 h 1164"/>
                              <a:gd name="T52" fmla="+- 0 3750 2257"/>
                              <a:gd name="T53" fmla="*/ T52 w 1750"/>
                              <a:gd name="T54" fmla="+- 0 1269 1015"/>
                              <a:gd name="T55" fmla="*/ 1269 h 1164"/>
                              <a:gd name="T56" fmla="+- 0 3693 2257"/>
                              <a:gd name="T57" fmla="*/ T56 w 1750"/>
                              <a:gd name="T58" fmla="+- 0 1218 1015"/>
                              <a:gd name="T59" fmla="*/ 1218 h 1164"/>
                              <a:gd name="T60" fmla="+- 0 3632 2257"/>
                              <a:gd name="T61" fmla="*/ T60 w 1750"/>
                              <a:gd name="T62" fmla="+- 0 1172 1015"/>
                              <a:gd name="T63" fmla="*/ 1172 h 1164"/>
                              <a:gd name="T64" fmla="+- 0 3568 2257"/>
                              <a:gd name="T65" fmla="*/ T64 w 1750"/>
                              <a:gd name="T66" fmla="+- 0 1131 1015"/>
                              <a:gd name="T67" fmla="*/ 1131 h 1164"/>
                              <a:gd name="T68" fmla="+- 0 3501 2257"/>
                              <a:gd name="T69" fmla="*/ T68 w 1750"/>
                              <a:gd name="T70" fmla="+- 0 1096 1015"/>
                              <a:gd name="T71" fmla="*/ 1096 h 1164"/>
                              <a:gd name="T72" fmla="+- 0 3431 2257"/>
                              <a:gd name="T73" fmla="*/ T72 w 1750"/>
                              <a:gd name="T74" fmla="+- 0 1067 1015"/>
                              <a:gd name="T75" fmla="*/ 1067 h 1164"/>
                              <a:gd name="T76" fmla="+- 0 3358 2257"/>
                              <a:gd name="T77" fmla="*/ T76 w 1750"/>
                              <a:gd name="T78" fmla="+- 0 1045 1015"/>
                              <a:gd name="T79" fmla="*/ 1045 h 1164"/>
                              <a:gd name="T80" fmla="+- 0 3284 2257"/>
                              <a:gd name="T81" fmla="*/ T80 w 1750"/>
                              <a:gd name="T82" fmla="+- 0 1028 1015"/>
                              <a:gd name="T83" fmla="*/ 1028 h 1164"/>
                              <a:gd name="T84" fmla="+- 0 3208 2257"/>
                              <a:gd name="T85" fmla="*/ T84 w 1750"/>
                              <a:gd name="T86" fmla="+- 0 1018 1015"/>
                              <a:gd name="T87" fmla="*/ 1018 h 1164"/>
                              <a:gd name="T88" fmla="+- 0 3131 2257"/>
                              <a:gd name="T89" fmla="*/ T88 w 1750"/>
                              <a:gd name="T90" fmla="+- 0 1015 1015"/>
                              <a:gd name="T91" fmla="*/ 1015 h 1164"/>
                              <a:gd name="T92" fmla="+- 0 3054 2257"/>
                              <a:gd name="T93" fmla="*/ T92 w 1750"/>
                              <a:gd name="T94" fmla="+- 0 1018 1015"/>
                              <a:gd name="T95" fmla="*/ 1018 h 1164"/>
                              <a:gd name="T96" fmla="+- 0 2979 2257"/>
                              <a:gd name="T97" fmla="*/ T96 w 1750"/>
                              <a:gd name="T98" fmla="+- 0 1028 1015"/>
                              <a:gd name="T99" fmla="*/ 1028 h 1164"/>
                              <a:gd name="T100" fmla="+- 0 2904 2257"/>
                              <a:gd name="T101" fmla="*/ T100 w 1750"/>
                              <a:gd name="T102" fmla="+- 0 1045 1015"/>
                              <a:gd name="T103" fmla="*/ 1045 h 1164"/>
                              <a:gd name="T104" fmla="+- 0 2832 2257"/>
                              <a:gd name="T105" fmla="*/ T104 w 1750"/>
                              <a:gd name="T106" fmla="+- 0 1067 1015"/>
                              <a:gd name="T107" fmla="*/ 1067 h 1164"/>
                              <a:gd name="T108" fmla="+- 0 2762 2257"/>
                              <a:gd name="T109" fmla="*/ T108 w 1750"/>
                              <a:gd name="T110" fmla="+- 0 1096 1015"/>
                              <a:gd name="T111" fmla="*/ 1096 h 1164"/>
                              <a:gd name="T112" fmla="+- 0 2694 2257"/>
                              <a:gd name="T113" fmla="*/ T112 w 1750"/>
                              <a:gd name="T114" fmla="+- 0 1131 1015"/>
                              <a:gd name="T115" fmla="*/ 1131 h 1164"/>
                              <a:gd name="T116" fmla="+- 0 2630 2257"/>
                              <a:gd name="T117" fmla="*/ T116 w 1750"/>
                              <a:gd name="T118" fmla="+- 0 1172 1015"/>
                              <a:gd name="T119" fmla="*/ 1172 h 1164"/>
                              <a:gd name="T120" fmla="+- 0 2570 2257"/>
                              <a:gd name="T121" fmla="*/ T120 w 1750"/>
                              <a:gd name="T122" fmla="+- 0 1218 1015"/>
                              <a:gd name="T123" fmla="*/ 1218 h 1164"/>
                              <a:gd name="T124" fmla="+- 0 2513 2257"/>
                              <a:gd name="T125" fmla="*/ T124 w 1750"/>
                              <a:gd name="T126" fmla="+- 0 1269 1015"/>
                              <a:gd name="T127" fmla="*/ 1269 h 1164"/>
                              <a:gd name="T128" fmla="+- 0 2461 2257"/>
                              <a:gd name="T129" fmla="*/ T128 w 1750"/>
                              <a:gd name="T130" fmla="+- 0 1326 1015"/>
                              <a:gd name="T131" fmla="*/ 1326 h 1164"/>
                              <a:gd name="T132" fmla="+- 0 2414 2257"/>
                              <a:gd name="T133" fmla="*/ T132 w 1750"/>
                              <a:gd name="T134" fmla="+- 0 1386 1015"/>
                              <a:gd name="T135" fmla="*/ 1386 h 1164"/>
                              <a:gd name="T136" fmla="+- 0 2373 2257"/>
                              <a:gd name="T137" fmla="*/ T136 w 1750"/>
                              <a:gd name="T138" fmla="+- 0 1450 1015"/>
                              <a:gd name="T139" fmla="*/ 1450 h 1164"/>
                              <a:gd name="T140" fmla="+- 0 2338 2257"/>
                              <a:gd name="T141" fmla="*/ T140 w 1750"/>
                              <a:gd name="T142" fmla="+- 0 1517 1015"/>
                              <a:gd name="T143" fmla="*/ 1517 h 1164"/>
                              <a:gd name="T144" fmla="+- 0 2309 2257"/>
                              <a:gd name="T145" fmla="*/ T144 w 1750"/>
                              <a:gd name="T146" fmla="+- 0 1586 1015"/>
                              <a:gd name="T147" fmla="*/ 1586 h 1164"/>
                              <a:gd name="T148" fmla="+- 0 2287 2257"/>
                              <a:gd name="T149" fmla="*/ T148 w 1750"/>
                              <a:gd name="T150" fmla="+- 0 1658 1015"/>
                              <a:gd name="T151" fmla="*/ 1658 h 1164"/>
                              <a:gd name="T152" fmla="+- 0 2270 2257"/>
                              <a:gd name="T153" fmla="*/ T152 w 1750"/>
                              <a:gd name="T154" fmla="+- 0 1732 1015"/>
                              <a:gd name="T155" fmla="*/ 1732 h 1164"/>
                              <a:gd name="T156" fmla="+- 0 2260 2257"/>
                              <a:gd name="T157" fmla="*/ T156 w 1750"/>
                              <a:gd name="T158" fmla="+- 0 1808 1015"/>
                              <a:gd name="T159" fmla="*/ 1808 h 1164"/>
                              <a:gd name="T160" fmla="+- 0 2257 2257"/>
                              <a:gd name="T161" fmla="*/ T160 w 1750"/>
                              <a:gd name="T162" fmla="+- 0 1884 1015"/>
                              <a:gd name="T163" fmla="*/ 1884 h 1164"/>
                              <a:gd name="T164" fmla="+- 0 2260 2257"/>
                              <a:gd name="T165" fmla="*/ T164 w 1750"/>
                              <a:gd name="T166" fmla="+- 0 1960 1015"/>
                              <a:gd name="T167" fmla="*/ 1960 h 1164"/>
                              <a:gd name="T168" fmla="+- 0 2270 2257"/>
                              <a:gd name="T169" fmla="*/ T168 w 1750"/>
                              <a:gd name="T170" fmla="+- 0 2036 1015"/>
                              <a:gd name="T171" fmla="*/ 2036 h 1164"/>
                              <a:gd name="T172" fmla="+- 0 2287 2257"/>
                              <a:gd name="T173" fmla="*/ T172 w 1750"/>
                              <a:gd name="T174" fmla="+- 0 2109 1015"/>
                              <a:gd name="T175" fmla="*/ 2109 h 1164"/>
                              <a:gd name="T176" fmla="+- 0 2309 2257"/>
                              <a:gd name="T177" fmla="*/ T176 w 1750"/>
                              <a:gd name="T178" fmla="+- 0 2179 1015"/>
                              <a:gd name="T179" fmla="*/ 2179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50" h="1164">
                                <a:moveTo>
                                  <a:pt x="1697" y="1164"/>
                                </a:moveTo>
                                <a:lnTo>
                                  <a:pt x="1719" y="1094"/>
                                </a:lnTo>
                                <a:lnTo>
                                  <a:pt x="1735" y="1021"/>
                                </a:lnTo>
                                <a:lnTo>
                                  <a:pt x="1746" y="945"/>
                                </a:lnTo>
                                <a:lnTo>
                                  <a:pt x="1749" y="869"/>
                                </a:lnTo>
                                <a:lnTo>
                                  <a:pt x="1746" y="793"/>
                                </a:lnTo>
                                <a:lnTo>
                                  <a:pt x="1735" y="717"/>
                                </a:lnTo>
                                <a:lnTo>
                                  <a:pt x="1719" y="643"/>
                                </a:lnTo>
                                <a:lnTo>
                                  <a:pt x="1696" y="571"/>
                                </a:lnTo>
                                <a:lnTo>
                                  <a:pt x="1667" y="502"/>
                                </a:lnTo>
                                <a:lnTo>
                                  <a:pt x="1632" y="435"/>
                                </a:lnTo>
                                <a:lnTo>
                                  <a:pt x="1591" y="371"/>
                                </a:lnTo>
                                <a:lnTo>
                                  <a:pt x="1545" y="311"/>
                                </a:lnTo>
                                <a:lnTo>
                                  <a:pt x="1493" y="254"/>
                                </a:lnTo>
                                <a:lnTo>
                                  <a:pt x="1436" y="203"/>
                                </a:lnTo>
                                <a:lnTo>
                                  <a:pt x="1375" y="157"/>
                                </a:lnTo>
                                <a:lnTo>
                                  <a:pt x="1311" y="116"/>
                                </a:lnTo>
                                <a:lnTo>
                                  <a:pt x="1244" y="81"/>
                                </a:lnTo>
                                <a:lnTo>
                                  <a:pt x="1174" y="52"/>
                                </a:lnTo>
                                <a:lnTo>
                                  <a:pt x="1101" y="30"/>
                                </a:lnTo>
                                <a:lnTo>
                                  <a:pt x="1027" y="13"/>
                                </a:lnTo>
                                <a:lnTo>
                                  <a:pt x="951" y="3"/>
                                </a:lnTo>
                                <a:lnTo>
                                  <a:pt x="874" y="0"/>
                                </a:lnTo>
                                <a:lnTo>
                                  <a:pt x="797" y="3"/>
                                </a:lnTo>
                                <a:lnTo>
                                  <a:pt x="722" y="13"/>
                                </a:lnTo>
                                <a:lnTo>
                                  <a:pt x="647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7" y="116"/>
                                </a:lnTo>
                                <a:lnTo>
                                  <a:pt x="373" y="157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7" y="371"/>
                                </a:lnTo>
                                <a:lnTo>
                                  <a:pt x="116" y="435"/>
                                </a:lnTo>
                                <a:lnTo>
                                  <a:pt x="81" y="502"/>
                                </a:lnTo>
                                <a:lnTo>
                                  <a:pt x="52" y="571"/>
                                </a:lnTo>
                                <a:lnTo>
                                  <a:pt x="30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3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2" y="116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" name="Freeform 1397"/>
                        <wps:cNvSpPr>
                          <a:spLocks/>
                        </wps:cNvSpPr>
                        <wps:spPr bwMode="auto">
                          <a:xfrm>
                            <a:off x="2693" y="1449"/>
                            <a:ext cx="875" cy="730"/>
                          </a:xfrm>
                          <a:custGeom>
                            <a:avLst/>
                            <a:gdLst>
                              <a:gd name="T0" fmla="+- 0 3131 2694"/>
                              <a:gd name="T1" fmla="*/ T0 w 875"/>
                              <a:gd name="T2" fmla="+- 0 1449 1449"/>
                              <a:gd name="T3" fmla="*/ 1449 h 730"/>
                              <a:gd name="T4" fmla="+- 0 3046 2694"/>
                              <a:gd name="T5" fmla="*/ T4 w 875"/>
                              <a:gd name="T6" fmla="+- 0 1458 1449"/>
                              <a:gd name="T7" fmla="*/ 1458 h 730"/>
                              <a:gd name="T8" fmla="+- 0 2964 2694"/>
                              <a:gd name="T9" fmla="*/ T8 w 875"/>
                              <a:gd name="T10" fmla="+- 0 1483 1449"/>
                              <a:gd name="T11" fmla="*/ 1483 h 730"/>
                              <a:gd name="T12" fmla="+- 0 2889 2694"/>
                              <a:gd name="T13" fmla="*/ T12 w 875"/>
                              <a:gd name="T14" fmla="+- 0 1522 1449"/>
                              <a:gd name="T15" fmla="*/ 1522 h 730"/>
                              <a:gd name="T16" fmla="+- 0 2822 2694"/>
                              <a:gd name="T17" fmla="*/ T16 w 875"/>
                              <a:gd name="T18" fmla="+- 0 1577 1449"/>
                              <a:gd name="T19" fmla="*/ 1577 h 730"/>
                              <a:gd name="T20" fmla="+- 0 2767 2694"/>
                              <a:gd name="T21" fmla="*/ T20 w 875"/>
                              <a:gd name="T22" fmla="+- 0 1643 1449"/>
                              <a:gd name="T23" fmla="*/ 1643 h 730"/>
                              <a:gd name="T24" fmla="+- 0 2727 2694"/>
                              <a:gd name="T25" fmla="*/ T24 w 875"/>
                              <a:gd name="T26" fmla="+- 0 1718 1449"/>
                              <a:gd name="T27" fmla="*/ 1718 h 730"/>
                              <a:gd name="T28" fmla="+- 0 2702 2694"/>
                              <a:gd name="T29" fmla="*/ T28 w 875"/>
                              <a:gd name="T30" fmla="+- 0 1799 1449"/>
                              <a:gd name="T31" fmla="*/ 1799 h 730"/>
                              <a:gd name="T32" fmla="+- 0 2694 2694"/>
                              <a:gd name="T33" fmla="*/ T32 w 875"/>
                              <a:gd name="T34" fmla="+- 0 1884 1449"/>
                              <a:gd name="T35" fmla="*/ 1884 h 730"/>
                              <a:gd name="T36" fmla="+- 0 2702 2694"/>
                              <a:gd name="T37" fmla="*/ T36 w 875"/>
                              <a:gd name="T38" fmla="+- 0 1969 1449"/>
                              <a:gd name="T39" fmla="*/ 1969 h 730"/>
                              <a:gd name="T40" fmla="+- 0 2727 2694"/>
                              <a:gd name="T41" fmla="*/ T40 w 875"/>
                              <a:gd name="T42" fmla="+- 0 2050 1449"/>
                              <a:gd name="T43" fmla="*/ 2050 h 730"/>
                              <a:gd name="T44" fmla="+- 0 2767 2694"/>
                              <a:gd name="T45" fmla="*/ T44 w 875"/>
                              <a:gd name="T46" fmla="+- 0 2125 1449"/>
                              <a:gd name="T47" fmla="*/ 2125 h 730"/>
                              <a:gd name="T48" fmla="+- 0 2812 2694"/>
                              <a:gd name="T49" fmla="*/ T48 w 875"/>
                              <a:gd name="T50" fmla="+- 0 2179 1449"/>
                              <a:gd name="T51" fmla="*/ 2179 h 730"/>
                              <a:gd name="T52" fmla="+- 0 3451 2694"/>
                              <a:gd name="T53" fmla="*/ T52 w 875"/>
                              <a:gd name="T54" fmla="+- 0 2179 1449"/>
                              <a:gd name="T55" fmla="*/ 2179 h 730"/>
                              <a:gd name="T56" fmla="+- 0 3495 2694"/>
                              <a:gd name="T57" fmla="*/ T56 w 875"/>
                              <a:gd name="T58" fmla="+- 0 2125 1449"/>
                              <a:gd name="T59" fmla="*/ 2125 h 730"/>
                              <a:gd name="T60" fmla="+- 0 3535 2694"/>
                              <a:gd name="T61" fmla="*/ T60 w 875"/>
                              <a:gd name="T62" fmla="+- 0 2050 1449"/>
                              <a:gd name="T63" fmla="*/ 2050 h 730"/>
                              <a:gd name="T64" fmla="+- 0 3560 2694"/>
                              <a:gd name="T65" fmla="*/ T64 w 875"/>
                              <a:gd name="T66" fmla="+- 0 1969 1449"/>
                              <a:gd name="T67" fmla="*/ 1969 h 730"/>
                              <a:gd name="T68" fmla="+- 0 3569 2694"/>
                              <a:gd name="T69" fmla="*/ T68 w 875"/>
                              <a:gd name="T70" fmla="+- 0 1884 1449"/>
                              <a:gd name="T71" fmla="*/ 1884 h 730"/>
                              <a:gd name="T72" fmla="+- 0 3560 2694"/>
                              <a:gd name="T73" fmla="*/ T72 w 875"/>
                              <a:gd name="T74" fmla="+- 0 1799 1449"/>
                              <a:gd name="T75" fmla="*/ 1799 h 730"/>
                              <a:gd name="T76" fmla="+- 0 3535 2694"/>
                              <a:gd name="T77" fmla="*/ T76 w 875"/>
                              <a:gd name="T78" fmla="+- 0 1718 1449"/>
                              <a:gd name="T79" fmla="*/ 1718 h 730"/>
                              <a:gd name="T80" fmla="+- 0 3495 2694"/>
                              <a:gd name="T81" fmla="*/ T80 w 875"/>
                              <a:gd name="T82" fmla="+- 0 1643 1449"/>
                              <a:gd name="T83" fmla="*/ 1643 h 730"/>
                              <a:gd name="T84" fmla="+- 0 3440 2694"/>
                              <a:gd name="T85" fmla="*/ T84 w 875"/>
                              <a:gd name="T86" fmla="+- 0 1577 1449"/>
                              <a:gd name="T87" fmla="*/ 1577 h 730"/>
                              <a:gd name="T88" fmla="+- 0 3374 2694"/>
                              <a:gd name="T89" fmla="*/ T88 w 875"/>
                              <a:gd name="T90" fmla="+- 0 1522 1449"/>
                              <a:gd name="T91" fmla="*/ 1522 h 730"/>
                              <a:gd name="T92" fmla="+- 0 3299 2694"/>
                              <a:gd name="T93" fmla="*/ T92 w 875"/>
                              <a:gd name="T94" fmla="+- 0 1483 1449"/>
                              <a:gd name="T95" fmla="*/ 1483 h 730"/>
                              <a:gd name="T96" fmla="+- 0 3217 2694"/>
                              <a:gd name="T97" fmla="*/ T96 w 875"/>
                              <a:gd name="T98" fmla="+- 0 1458 1449"/>
                              <a:gd name="T99" fmla="*/ 1458 h 730"/>
                              <a:gd name="T100" fmla="+- 0 3131 2694"/>
                              <a:gd name="T101" fmla="*/ T100 w 875"/>
                              <a:gd name="T102" fmla="+- 0 1449 1449"/>
                              <a:gd name="T103" fmla="*/ 1449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437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" name="Freeform 1396"/>
                        <wps:cNvSpPr>
                          <a:spLocks/>
                        </wps:cNvSpPr>
                        <wps:spPr bwMode="auto">
                          <a:xfrm>
                            <a:off x="2693" y="1449"/>
                            <a:ext cx="875" cy="730"/>
                          </a:xfrm>
                          <a:custGeom>
                            <a:avLst/>
                            <a:gdLst>
                              <a:gd name="T0" fmla="+- 0 3451 2694"/>
                              <a:gd name="T1" fmla="*/ T0 w 875"/>
                              <a:gd name="T2" fmla="+- 0 2179 1449"/>
                              <a:gd name="T3" fmla="*/ 2179 h 730"/>
                              <a:gd name="T4" fmla="+- 0 3495 2694"/>
                              <a:gd name="T5" fmla="*/ T4 w 875"/>
                              <a:gd name="T6" fmla="+- 0 2125 1449"/>
                              <a:gd name="T7" fmla="*/ 2125 h 730"/>
                              <a:gd name="T8" fmla="+- 0 3535 2694"/>
                              <a:gd name="T9" fmla="*/ T8 w 875"/>
                              <a:gd name="T10" fmla="+- 0 2050 1449"/>
                              <a:gd name="T11" fmla="*/ 2050 h 730"/>
                              <a:gd name="T12" fmla="+- 0 3560 2694"/>
                              <a:gd name="T13" fmla="*/ T12 w 875"/>
                              <a:gd name="T14" fmla="+- 0 1969 1449"/>
                              <a:gd name="T15" fmla="*/ 1969 h 730"/>
                              <a:gd name="T16" fmla="+- 0 3569 2694"/>
                              <a:gd name="T17" fmla="*/ T16 w 875"/>
                              <a:gd name="T18" fmla="+- 0 1884 1449"/>
                              <a:gd name="T19" fmla="*/ 1884 h 730"/>
                              <a:gd name="T20" fmla="+- 0 3560 2694"/>
                              <a:gd name="T21" fmla="*/ T20 w 875"/>
                              <a:gd name="T22" fmla="+- 0 1799 1449"/>
                              <a:gd name="T23" fmla="*/ 1799 h 730"/>
                              <a:gd name="T24" fmla="+- 0 3535 2694"/>
                              <a:gd name="T25" fmla="*/ T24 w 875"/>
                              <a:gd name="T26" fmla="+- 0 1718 1449"/>
                              <a:gd name="T27" fmla="*/ 1718 h 730"/>
                              <a:gd name="T28" fmla="+- 0 3495 2694"/>
                              <a:gd name="T29" fmla="*/ T28 w 875"/>
                              <a:gd name="T30" fmla="+- 0 1643 1449"/>
                              <a:gd name="T31" fmla="*/ 1643 h 730"/>
                              <a:gd name="T32" fmla="+- 0 3440 2694"/>
                              <a:gd name="T33" fmla="*/ T32 w 875"/>
                              <a:gd name="T34" fmla="+- 0 1577 1449"/>
                              <a:gd name="T35" fmla="*/ 1577 h 730"/>
                              <a:gd name="T36" fmla="+- 0 3374 2694"/>
                              <a:gd name="T37" fmla="*/ T36 w 875"/>
                              <a:gd name="T38" fmla="+- 0 1522 1449"/>
                              <a:gd name="T39" fmla="*/ 1522 h 730"/>
                              <a:gd name="T40" fmla="+- 0 3299 2694"/>
                              <a:gd name="T41" fmla="*/ T40 w 875"/>
                              <a:gd name="T42" fmla="+- 0 1483 1449"/>
                              <a:gd name="T43" fmla="*/ 1483 h 730"/>
                              <a:gd name="T44" fmla="+- 0 3217 2694"/>
                              <a:gd name="T45" fmla="*/ T44 w 875"/>
                              <a:gd name="T46" fmla="+- 0 1458 1449"/>
                              <a:gd name="T47" fmla="*/ 1458 h 730"/>
                              <a:gd name="T48" fmla="+- 0 3131 2694"/>
                              <a:gd name="T49" fmla="*/ T48 w 875"/>
                              <a:gd name="T50" fmla="+- 0 1449 1449"/>
                              <a:gd name="T51" fmla="*/ 1449 h 730"/>
                              <a:gd name="T52" fmla="+- 0 3046 2694"/>
                              <a:gd name="T53" fmla="*/ T52 w 875"/>
                              <a:gd name="T54" fmla="+- 0 1458 1449"/>
                              <a:gd name="T55" fmla="*/ 1458 h 730"/>
                              <a:gd name="T56" fmla="+- 0 2964 2694"/>
                              <a:gd name="T57" fmla="*/ T56 w 875"/>
                              <a:gd name="T58" fmla="+- 0 1483 1449"/>
                              <a:gd name="T59" fmla="*/ 1483 h 730"/>
                              <a:gd name="T60" fmla="+- 0 2889 2694"/>
                              <a:gd name="T61" fmla="*/ T60 w 875"/>
                              <a:gd name="T62" fmla="+- 0 1522 1449"/>
                              <a:gd name="T63" fmla="*/ 1522 h 730"/>
                              <a:gd name="T64" fmla="+- 0 2822 2694"/>
                              <a:gd name="T65" fmla="*/ T64 w 875"/>
                              <a:gd name="T66" fmla="+- 0 1577 1449"/>
                              <a:gd name="T67" fmla="*/ 1577 h 730"/>
                              <a:gd name="T68" fmla="+- 0 2767 2694"/>
                              <a:gd name="T69" fmla="*/ T68 w 875"/>
                              <a:gd name="T70" fmla="+- 0 1643 1449"/>
                              <a:gd name="T71" fmla="*/ 1643 h 730"/>
                              <a:gd name="T72" fmla="+- 0 2727 2694"/>
                              <a:gd name="T73" fmla="*/ T72 w 875"/>
                              <a:gd name="T74" fmla="+- 0 1718 1449"/>
                              <a:gd name="T75" fmla="*/ 1718 h 730"/>
                              <a:gd name="T76" fmla="+- 0 2702 2694"/>
                              <a:gd name="T77" fmla="*/ T76 w 875"/>
                              <a:gd name="T78" fmla="+- 0 1799 1449"/>
                              <a:gd name="T79" fmla="*/ 1799 h 730"/>
                              <a:gd name="T80" fmla="+- 0 2694 2694"/>
                              <a:gd name="T81" fmla="*/ T80 w 875"/>
                              <a:gd name="T82" fmla="+- 0 1884 1449"/>
                              <a:gd name="T83" fmla="*/ 1884 h 730"/>
                              <a:gd name="T84" fmla="+- 0 2702 2694"/>
                              <a:gd name="T85" fmla="*/ T84 w 875"/>
                              <a:gd name="T86" fmla="+- 0 1969 1449"/>
                              <a:gd name="T87" fmla="*/ 1969 h 730"/>
                              <a:gd name="T88" fmla="+- 0 2727 2694"/>
                              <a:gd name="T89" fmla="*/ T88 w 875"/>
                              <a:gd name="T90" fmla="+- 0 2050 1449"/>
                              <a:gd name="T91" fmla="*/ 2050 h 730"/>
                              <a:gd name="T92" fmla="+- 0 2767 2694"/>
                              <a:gd name="T93" fmla="*/ T92 w 875"/>
                              <a:gd name="T94" fmla="+- 0 2125 1449"/>
                              <a:gd name="T95" fmla="*/ 2125 h 730"/>
                              <a:gd name="T96" fmla="+- 0 2812 2694"/>
                              <a:gd name="T97" fmla="*/ T96 w 875"/>
                              <a:gd name="T98" fmla="+- 0 2179 1449"/>
                              <a:gd name="T99" fmla="*/ 2179 h 730"/>
                              <a:gd name="T100" fmla="+- 0 3451 2694"/>
                              <a:gd name="T101" fmla="*/ T100 w 875"/>
                              <a:gd name="T102" fmla="+- 0 2179 1449"/>
                              <a:gd name="T103" fmla="*/ 2179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757" y="730"/>
                                </a:move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" name="Freeform 1395"/>
                        <wps:cNvSpPr>
                          <a:spLocks/>
                        </wps:cNvSpPr>
                        <wps:spPr bwMode="auto">
                          <a:xfrm>
                            <a:off x="3347" y="934"/>
                            <a:ext cx="1002" cy="1244"/>
                          </a:xfrm>
                          <a:custGeom>
                            <a:avLst/>
                            <a:gdLst>
                              <a:gd name="T0" fmla="+- 0 4349 3347"/>
                              <a:gd name="T1" fmla="*/ T0 w 1002"/>
                              <a:gd name="T2" fmla="+- 0 945 935"/>
                              <a:gd name="T3" fmla="*/ 945 h 1244"/>
                              <a:gd name="T4" fmla="+- 0 4299 3347"/>
                              <a:gd name="T5" fmla="*/ T4 w 1002"/>
                              <a:gd name="T6" fmla="+- 0 938 935"/>
                              <a:gd name="T7" fmla="*/ 938 h 1244"/>
                              <a:gd name="T8" fmla="+- 0 4222 3347"/>
                              <a:gd name="T9" fmla="*/ T8 w 1002"/>
                              <a:gd name="T10" fmla="+- 0 935 935"/>
                              <a:gd name="T11" fmla="*/ 935 h 1244"/>
                              <a:gd name="T12" fmla="+- 0 4145 3347"/>
                              <a:gd name="T13" fmla="*/ T12 w 1002"/>
                              <a:gd name="T14" fmla="+- 0 938 935"/>
                              <a:gd name="T15" fmla="*/ 938 h 1244"/>
                              <a:gd name="T16" fmla="+- 0 4069 3347"/>
                              <a:gd name="T17" fmla="*/ T16 w 1002"/>
                              <a:gd name="T18" fmla="+- 0 948 935"/>
                              <a:gd name="T19" fmla="*/ 948 h 1244"/>
                              <a:gd name="T20" fmla="+- 0 3995 3347"/>
                              <a:gd name="T21" fmla="*/ T20 w 1002"/>
                              <a:gd name="T22" fmla="+- 0 965 935"/>
                              <a:gd name="T23" fmla="*/ 965 h 1244"/>
                              <a:gd name="T24" fmla="+- 0 3922 3347"/>
                              <a:gd name="T25" fmla="*/ T24 w 1002"/>
                              <a:gd name="T26" fmla="+- 0 987 935"/>
                              <a:gd name="T27" fmla="*/ 987 h 1244"/>
                              <a:gd name="T28" fmla="+- 0 3852 3347"/>
                              <a:gd name="T29" fmla="*/ T28 w 1002"/>
                              <a:gd name="T30" fmla="+- 0 1016 935"/>
                              <a:gd name="T31" fmla="*/ 1016 h 1244"/>
                              <a:gd name="T32" fmla="+- 0 3785 3347"/>
                              <a:gd name="T33" fmla="*/ T32 w 1002"/>
                              <a:gd name="T34" fmla="+- 0 1051 935"/>
                              <a:gd name="T35" fmla="*/ 1051 h 1244"/>
                              <a:gd name="T36" fmla="+- 0 3721 3347"/>
                              <a:gd name="T37" fmla="*/ T36 w 1002"/>
                              <a:gd name="T38" fmla="+- 0 1091 935"/>
                              <a:gd name="T39" fmla="*/ 1091 h 1244"/>
                              <a:gd name="T40" fmla="+- 0 3660 3347"/>
                              <a:gd name="T41" fmla="*/ T40 w 1002"/>
                              <a:gd name="T42" fmla="+- 0 1138 935"/>
                              <a:gd name="T43" fmla="*/ 1138 h 1244"/>
                              <a:gd name="T44" fmla="+- 0 3603 3347"/>
                              <a:gd name="T45" fmla="*/ T44 w 1002"/>
                              <a:gd name="T46" fmla="+- 0 1189 935"/>
                              <a:gd name="T47" fmla="*/ 1189 h 1244"/>
                              <a:gd name="T48" fmla="+- 0 3551 3347"/>
                              <a:gd name="T49" fmla="*/ T48 w 1002"/>
                              <a:gd name="T50" fmla="+- 0 1246 935"/>
                              <a:gd name="T51" fmla="*/ 1246 h 1244"/>
                              <a:gd name="T52" fmla="+- 0 3505 3347"/>
                              <a:gd name="T53" fmla="*/ T52 w 1002"/>
                              <a:gd name="T54" fmla="+- 0 1306 935"/>
                              <a:gd name="T55" fmla="*/ 1306 h 1244"/>
                              <a:gd name="T56" fmla="+- 0 3464 3347"/>
                              <a:gd name="T57" fmla="*/ T56 w 1002"/>
                              <a:gd name="T58" fmla="+- 0 1370 935"/>
                              <a:gd name="T59" fmla="*/ 1370 h 1244"/>
                              <a:gd name="T60" fmla="+- 0 3429 3347"/>
                              <a:gd name="T61" fmla="*/ T60 w 1002"/>
                              <a:gd name="T62" fmla="+- 0 1437 935"/>
                              <a:gd name="T63" fmla="*/ 1437 h 1244"/>
                              <a:gd name="T64" fmla="+- 0 3400 3347"/>
                              <a:gd name="T65" fmla="*/ T64 w 1002"/>
                              <a:gd name="T66" fmla="+- 0 1506 935"/>
                              <a:gd name="T67" fmla="*/ 1506 h 1244"/>
                              <a:gd name="T68" fmla="+- 0 3377 3347"/>
                              <a:gd name="T69" fmla="*/ T68 w 1002"/>
                              <a:gd name="T70" fmla="+- 0 1578 935"/>
                              <a:gd name="T71" fmla="*/ 1578 h 1244"/>
                              <a:gd name="T72" fmla="+- 0 3361 3347"/>
                              <a:gd name="T73" fmla="*/ T72 w 1002"/>
                              <a:gd name="T74" fmla="+- 0 1652 935"/>
                              <a:gd name="T75" fmla="*/ 1652 h 1244"/>
                              <a:gd name="T76" fmla="+- 0 3351 3347"/>
                              <a:gd name="T77" fmla="*/ T76 w 1002"/>
                              <a:gd name="T78" fmla="+- 0 1727 935"/>
                              <a:gd name="T79" fmla="*/ 1727 h 1244"/>
                              <a:gd name="T80" fmla="+- 0 3347 3347"/>
                              <a:gd name="T81" fmla="*/ T80 w 1002"/>
                              <a:gd name="T82" fmla="+- 0 1804 935"/>
                              <a:gd name="T83" fmla="*/ 1804 h 1244"/>
                              <a:gd name="T84" fmla="+- 0 3351 3347"/>
                              <a:gd name="T85" fmla="*/ T84 w 1002"/>
                              <a:gd name="T86" fmla="+- 0 1880 935"/>
                              <a:gd name="T87" fmla="*/ 1880 h 1244"/>
                              <a:gd name="T88" fmla="+- 0 3361 3347"/>
                              <a:gd name="T89" fmla="*/ T88 w 1002"/>
                              <a:gd name="T90" fmla="+- 0 1956 935"/>
                              <a:gd name="T91" fmla="*/ 1956 h 1244"/>
                              <a:gd name="T92" fmla="+- 0 3377 3347"/>
                              <a:gd name="T93" fmla="*/ T92 w 1002"/>
                              <a:gd name="T94" fmla="+- 0 2029 935"/>
                              <a:gd name="T95" fmla="*/ 2029 h 1244"/>
                              <a:gd name="T96" fmla="+- 0 3400 3347"/>
                              <a:gd name="T97" fmla="*/ T96 w 1002"/>
                              <a:gd name="T98" fmla="+- 0 2101 935"/>
                              <a:gd name="T99" fmla="*/ 2101 h 1244"/>
                              <a:gd name="T100" fmla="+- 0 3429 3347"/>
                              <a:gd name="T101" fmla="*/ T100 w 1002"/>
                              <a:gd name="T102" fmla="+- 0 2171 935"/>
                              <a:gd name="T103" fmla="*/ 2171 h 1244"/>
                              <a:gd name="T104" fmla="+- 0 3433 3347"/>
                              <a:gd name="T105" fmla="*/ T104 w 1002"/>
                              <a:gd name="T106" fmla="+- 0 2179 935"/>
                              <a:gd name="T107" fmla="*/ 2179 h 1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002" h="1244">
                                <a:moveTo>
                                  <a:pt x="1002" y="10"/>
                                </a:moveTo>
                                <a:lnTo>
                                  <a:pt x="952" y="3"/>
                                </a:lnTo>
                                <a:lnTo>
                                  <a:pt x="875" y="0"/>
                                </a:lnTo>
                                <a:lnTo>
                                  <a:pt x="798" y="3"/>
                                </a:lnTo>
                                <a:lnTo>
                                  <a:pt x="722" y="13"/>
                                </a:lnTo>
                                <a:lnTo>
                                  <a:pt x="648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8" y="116"/>
                                </a:lnTo>
                                <a:lnTo>
                                  <a:pt x="374" y="156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8" y="371"/>
                                </a:lnTo>
                                <a:lnTo>
                                  <a:pt x="117" y="435"/>
                                </a:lnTo>
                                <a:lnTo>
                                  <a:pt x="82" y="502"/>
                                </a:lnTo>
                                <a:lnTo>
                                  <a:pt x="53" y="571"/>
                                </a:lnTo>
                                <a:lnTo>
                                  <a:pt x="30" y="643"/>
                                </a:lnTo>
                                <a:lnTo>
                                  <a:pt x="14" y="717"/>
                                </a:lnTo>
                                <a:lnTo>
                                  <a:pt x="4" y="792"/>
                                </a:lnTo>
                                <a:lnTo>
                                  <a:pt x="0" y="869"/>
                                </a:lnTo>
                                <a:lnTo>
                                  <a:pt x="4" y="945"/>
                                </a:lnTo>
                                <a:lnTo>
                                  <a:pt x="14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3" y="1166"/>
                                </a:lnTo>
                                <a:lnTo>
                                  <a:pt x="82" y="1236"/>
                                </a:lnTo>
                                <a:lnTo>
                                  <a:pt x="86" y="124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5" name="Freeform 1394"/>
                        <wps:cNvSpPr>
                          <a:spLocks/>
                        </wps:cNvSpPr>
                        <wps:spPr bwMode="auto">
                          <a:xfrm>
                            <a:off x="3784" y="1369"/>
                            <a:ext cx="565" cy="810"/>
                          </a:xfrm>
                          <a:custGeom>
                            <a:avLst/>
                            <a:gdLst>
                              <a:gd name="T0" fmla="+- 0 4222 3785"/>
                              <a:gd name="T1" fmla="*/ T0 w 565"/>
                              <a:gd name="T2" fmla="+- 0 1369 1369"/>
                              <a:gd name="T3" fmla="*/ 1369 h 810"/>
                              <a:gd name="T4" fmla="+- 0 4136 3785"/>
                              <a:gd name="T5" fmla="*/ T4 w 565"/>
                              <a:gd name="T6" fmla="+- 0 1378 1369"/>
                              <a:gd name="T7" fmla="*/ 1378 h 810"/>
                              <a:gd name="T8" fmla="+- 0 4054 3785"/>
                              <a:gd name="T9" fmla="*/ T8 w 565"/>
                              <a:gd name="T10" fmla="+- 0 1402 1369"/>
                              <a:gd name="T11" fmla="*/ 1402 h 810"/>
                              <a:gd name="T12" fmla="+- 0 3979 3785"/>
                              <a:gd name="T13" fmla="*/ T12 w 565"/>
                              <a:gd name="T14" fmla="+- 0 1442 1369"/>
                              <a:gd name="T15" fmla="*/ 1442 h 810"/>
                              <a:gd name="T16" fmla="+- 0 3913 3785"/>
                              <a:gd name="T17" fmla="*/ T16 w 565"/>
                              <a:gd name="T18" fmla="+- 0 1497 1369"/>
                              <a:gd name="T19" fmla="*/ 1497 h 810"/>
                              <a:gd name="T20" fmla="+- 0 3858 3785"/>
                              <a:gd name="T21" fmla="*/ T20 w 565"/>
                              <a:gd name="T22" fmla="+- 0 1563 1369"/>
                              <a:gd name="T23" fmla="*/ 1563 h 810"/>
                              <a:gd name="T24" fmla="+- 0 3818 3785"/>
                              <a:gd name="T25" fmla="*/ T24 w 565"/>
                              <a:gd name="T26" fmla="+- 0 1638 1369"/>
                              <a:gd name="T27" fmla="*/ 1638 h 810"/>
                              <a:gd name="T28" fmla="+- 0 3793 3785"/>
                              <a:gd name="T29" fmla="*/ T28 w 565"/>
                              <a:gd name="T30" fmla="+- 0 1719 1369"/>
                              <a:gd name="T31" fmla="*/ 1719 h 810"/>
                              <a:gd name="T32" fmla="+- 0 3785 3785"/>
                              <a:gd name="T33" fmla="*/ T32 w 565"/>
                              <a:gd name="T34" fmla="+- 0 1804 1369"/>
                              <a:gd name="T35" fmla="*/ 1804 h 810"/>
                              <a:gd name="T36" fmla="+- 0 3793 3785"/>
                              <a:gd name="T37" fmla="*/ T36 w 565"/>
                              <a:gd name="T38" fmla="+- 0 1889 1369"/>
                              <a:gd name="T39" fmla="*/ 1889 h 810"/>
                              <a:gd name="T40" fmla="+- 0 3818 3785"/>
                              <a:gd name="T41" fmla="*/ T40 w 565"/>
                              <a:gd name="T42" fmla="+- 0 1970 1369"/>
                              <a:gd name="T43" fmla="*/ 1970 h 810"/>
                              <a:gd name="T44" fmla="+- 0 3858 3785"/>
                              <a:gd name="T45" fmla="*/ T44 w 565"/>
                              <a:gd name="T46" fmla="+- 0 2045 1369"/>
                              <a:gd name="T47" fmla="*/ 2045 h 810"/>
                              <a:gd name="T48" fmla="+- 0 3913 3785"/>
                              <a:gd name="T49" fmla="*/ T48 w 565"/>
                              <a:gd name="T50" fmla="+- 0 2111 1369"/>
                              <a:gd name="T51" fmla="*/ 2111 h 810"/>
                              <a:gd name="T52" fmla="+- 0 3979 3785"/>
                              <a:gd name="T53" fmla="*/ T52 w 565"/>
                              <a:gd name="T54" fmla="+- 0 2165 1369"/>
                              <a:gd name="T55" fmla="*/ 2165 h 810"/>
                              <a:gd name="T56" fmla="+- 0 4004 3785"/>
                              <a:gd name="T57" fmla="*/ T56 w 565"/>
                              <a:gd name="T58" fmla="+- 0 2179 1369"/>
                              <a:gd name="T59" fmla="*/ 2179 h 810"/>
                              <a:gd name="T60" fmla="+- 0 4349 3785"/>
                              <a:gd name="T61" fmla="*/ T60 w 565"/>
                              <a:gd name="T62" fmla="+- 0 2179 1369"/>
                              <a:gd name="T63" fmla="*/ 2179 h 810"/>
                              <a:gd name="T64" fmla="+- 0 4349 3785"/>
                              <a:gd name="T65" fmla="*/ T64 w 565"/>
                              <a:gd name="T66" fmla="+- 0 1390 1369"/>
                              <a:gd name="T67" fmla="*/ 1390 h 810"/>
                              <a:gd name="T68" fmla="+- 0 4308 3785"/>
                              <a:gd name="T69" fmla="*/ T68 w 565"/>
                              <a:gd name="T70" fmla="+- 0 1378 1369"/>
                              <a:gd name="T71" fmla="*/ 1378 h 810"/>
                              <a:gd name="T72" fmla="+- 0 4222 3785"/>
                              <a:gd name="T73" fmla="*/ T72 w 565"/>
                              <a:gd name="T74" fmla="+- 0 1369 1369"/>
                              <a:gd name="T75" fmla="*/ 1369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69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19" y="810"/>
                                </a:lnTo>
                                <a:lnTo>
                                  <a:pt x="564" y="810"/>
                                </a:lnTo>
                                <a:lnTo>
                                  <a:pt x="564" y="21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" name="Freeform 1393"/>
                        <wps:cNvSpPr>
                          <a:spLocks/>
                        </wps:cNvSpPr>
                        <wps:spPr bwMode="auto">
                          <a:xfrm>
                            <a:off x="3784" y="1369"/>
                            <a:ext cx="565" cy="810"/>
                          </a:xfrm>
                          <a:custGeom>
                            <a:avLst/>
                            <a:gdLst>
                              <a:gd name="T0" fmla="+- 0 4349 3785"/>
                              <a:gd name="T1" fmla="*/ T0 w 565"/>
                              <a:gd name="T2" fmla="+- 0 1390 1369"/>
                              <a:gd name="T3" fmla="*/ 1390 h 810"/>
                              <a:gd name="T4" fmla="+- 0 4308 3785"/>
                              <a:gd name="T5" fmla="*/ T4 w 565"/>
                              <a:gd name="T6" fmla="+- 0 1378 1369"/>
                              <a:gd name="T7" fmla="*/ 1378 h 810"/>
                              <a:gd name="T8" fmla="+- 0 4222 3785"/>
                              <a:gd name="T9" fmla="*/ T8 w 565"/>
                              <a:gd name="T10" fmla="+- 0 1369 1369"/>
                              <a:gd name="T11" fmla="*/ 1369 h 810"/>
                              <a:gd name="T12" fmla="+- 0 4136 3785"/>
                              <a:gd name="T13" fmla="*/ T12 w 565"/>
                              <a:gd name="T14" fmla="+- 0 1378 1369"/>
                              <a:gd name="T15" fmla="*/ 1378 h 810"/>
                              <a:gd name="T16" fmla="+- 0 4054 3785"/>
                              <a:gd name="T17" fmla="*/ T16 w 565"/>
                              <a:gd name="T18" fmla="+- 0 1402 1369"/>
                              <a:gd name="T19" fmla="*/ 1402 h 810"/>
                              <a:gd name="T20" fmla="+- 0 3979 3785"/>
                              <a:gd name="T21" fmla="*/ T20 w 565"/>
                              <a:gd name="T22" fmla="+- 0 1442 1369"/>
                              <a:gd name="T23" fmla="*/ 1442 h 810"/>
                              <a:gd name="T24" fmla="+- 0 3913 3785"/>
                              <a:gd name="T25" fmla="*/ T24 w 565"/>
                              <a:gd name="T26" fmla="+- 0 1497 1369"/>
                              <a:gd name="T27" fmla="*/ 1497 h 810"/>
                              <a:gd name="T28" fmla="+- 0 3858 3785"/>
                              <a:gd name="T29" fmla="*/ T28 w 565"/>
                              <a:gd name="T30" fmla="+- 0 1563 1369"/>
                              <a:gd name="T31" fmla="*/ 1563 h 810"/>
                              <a:gd name="T32" fmla="+- 0 3818 3785"/>
                              <a:gd name="T33" fmla="*/ T32 w 565"/>
                              <a:gd name="T34" fmla="+- 0 1638 1369"/>
                              <a:gd name="T35" fmla="*/ 1638 h 810"/>
                              <a:gd name="T36" fmla="+- 0 3793 3785"/>
                              <a:gd name="T37" fmla="*/ T36 w 565"/>
                              <a:gd name="T38" fmla="+- 0 1719 1369"/>
                              <a:gd name="T39" fmla="*/ 1719 h 810"/>
                              <a:gd name="T40" fmla="+- 0 3785 3785"/>
                              <a:gd name="T41" fmla="*/ T40 w 565"/>
                              <a:gd name="T42" fmla="+- 0 1804 1369"/>
                              <a:gd name="T43" fmla="*/ 1804 h 810"/>
                              <a:gd name="T44" fmla="+- 0 3793 3785"/>
                              <a:gd name="T45" fmla="*/ T44 w 565"/>
                              <a:gd name="T46" fmla="+- 0 1889 1369"/>
                              <a:gd name="T47" fmla="*/ 1889 h 810"/>
                              <a:gd name="T48" fmla="+- 0 3818 3785"/>
                              <a:gd name="T49" fmla="*/ T48 w 565"/>
                              <a:gd name="T50" fmla="+- 0 1970 1369"/>
                              <a:gd name="T51" fmla="*/ 1970 h 810"/>
                              <a:gd name="T52" fmla="+- 0 3858 3785"/>
                              <a:gd name="T53" fmla="*/ T52 w 565"/>
                              <a:gd name="T54" fmla="+- 0 2045 1369"/>
                              <a:gd name="T55" fmla="*/ 2045 h 810"/>
                              <a:gd name="T56" fmla="+- 0 3913 3785"/>
                              <a:gd name="T57" fmla="*/ T56 w 565"/>
                              <a:gd name="T58" fmla="+- 0 2111 1369"/>
                              <a:gd name="T59" fmla="*/ 2111 h 810"/>
                              <a:gd name="T60" fmla="+- 0 3979 3785"/>
                              <a:gd name="T61" fmla="*/ T60 w 565"/>
                              <a:gd name="T62" fmla="+- 0 2165 1369"/>
                              <a:gd name="T63" fmla="*/ 2165 h 810"/>
                              <a:gd name="T64" fmla="+- 0 4004 3785"/>
                              <a:gd name="T65" fmla="*/ T64 w 565"/>
                              <a:gd name="T66" fmla="+- 0 2179 1369"/>
                              <a:gd name="T67" fmla="*/ 2179 h 810"/>
                              <a:gd name="T68" fmla="+- 0 4349 3785"/>
                              <a:gd name="T69" fmla="*/ T68 w 565"/>
                              <a:gd name="T70" fmla="+- 0 2179 1369"/>
                              <a:gd name="T71" fmla="*/ 2179 h 810"/>
                              <a:gd name="T72" fmla="+- 0 4349 3785"/>
                              <a:gd name="T73" fmla="*/ T72 w 565"/>
                              <a:gd name="T74" fmla="+- 0 1390 1369"/>
                              <a:gd name="T75" fmla="*/ 1390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564" y="21"/>
                                </a:move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69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19" y="810"/>
                                </a:lnTo>
                                <a:lnTo>
                                  <a:pt x="564" y="810"/>
                                </a:lnTo>
                                <a:lnTo>
                                  <a:pt x="564" y="21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" name="Line 1392"/>
                        <wps:cNvCnPr>
                          <a:cxnSpLocks noChangeShapeType="1"/>
                        </wps:cNvCnPr>
                        <wps:spPr bwMode="auto">
                          <a:xfrm>
                            <a:off x="2162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8" name="Line 1391"/>
                        <wps:cNvCnPr>
                          <a:cxnSpLocks noChangeShapeType="1"/>
                        </wps:cNvCnPr>
                        <wps:spPr bwMode="auto">
                          <a:xfrm>
                            <a:off x="2600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9" name="Line 1390"/>
                        <wps:cNvCnPr>
                          <a:cxnSpLocks noChangeShapeType="1"/>
                        </wps:cNvCnPr>
                        <wps:spPr bwMode="auto">
                          <a:xfrm>
                            <a:off x="3037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0" name="Line 1389"/>
                        <wps:cNvCnPr>
                          <a:cxnSpLocks noChangeShapeType="1"/>
                        </wps:cNvCnPr>
                        <wps:spPr bwMode="auto">
                          <a:xfrm>
                            <a:off x="3474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1" name="Line 1388"/>
                        <wps:cNvCnPr>
                          <a:cxnSpLocks noChangeShapeType="1"/>
                        </wps:cNvCnPr>
                        <wps:spPr bwMode="auto">
                          <a:xfrm>
                            <a:off x="3912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2" name="Line 1387"/>
                        <wps:cNvCnPr>
                          <a:cxnSpLocks noChangeShapeType="1"/>
                        </wps:cNvCnPr>
                        <wps:spPr bwMode="auto">
                          <a:xfrm>
                            <a:off x="4349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Freeform 1386"/>
                        <wps:cNvSpPr>
                          <a:spLocks/>
                        </wps:cNvSpPr>
                        <wps:spPr bwMode="auto">
                          <a:xfrm>
                            <a:off x="2150" y="2178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" name="Line 1385"/>
                        <wps:cNvCnPr>
                          <a:cxnSpLocks noChangeShapeType="1"/>
                        </wps:cNvCnPr>
                        <wps:spPr bwMode="auto">
                          <a:xfrm>
                            <a:off x="2162" y="21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5" name="Freeform 1384"/>
                        <wps:cNvSpPr>
                          <a:spLocks/>
                        </wps:cNvSpPr>
                        <wps:spPr bwMode="auto">
                          <a:xfrm>
                            <a:off x="2150" y="1744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6" name="Line 1383"/>
                        <wps:cNvCnPr>
                          <a:cxnSpLocks noChangeShapeType="1"/>
                        </wps:cNvCnPr>
                        <wps:spPr bwMode="auto">
                          <a:xfrm>
                            <a:off x="2162" y="17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" name="Freeform 1382"/>
                        <wps:cNvSpPr>
                          <a:spLocks/>
                        </wps:cNvSpPr>
                        <wps:spPr bwMode="auto">
                          <a:xfrm>
                            <a:off x="2150" y="1309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Line 1381"/>
                        <wps:cNvCnPr>
                          <a:cxnSpLocks noChangeShapeType="1"/>
                        </wps:cNvCnPr>
                        <wps:spPr bwMode="auto">
                          <a:xfrm>
                            <a:off x="2162" y="13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9" name="Freeform 1380"/>
                        <wps:cNvSpPr>
                          <a:spLocks/>
                        </wps:cNvSpPr>
                        <wps:spPr bwMode="auto">
                          <a:xfrm>
                            <a:off x="2150" y="875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" name="Line 1379"/>
                        <wps:cNvCnPr>
                          <a:cxnSpLocks noChangeShapeType="1"/>
                        </wps:cNvCnPr>
                        <wps:spPr bwMode="auto">
                          <a:xfrm>
                            <a:off x="2162" y="8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1" name="Freeform 1378"/>
                        <wps:cNvSpPr>
                          <a:spLocks/>
                        </wps:cNvSpPr>
                        <wps:spPr bwMode="auto">
                          <a:xfrm>
                            <a:off x="2150" y="440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" name="Line 1377"/>
                        <wps:cNvCnPr>
                          <a:cxnSpLocks noChangeShapeType="1"/>
                        </wps:cNvCnPr>
                        <wps:spPr bwMode="auto">
                          <a:xfrm>
                            <a:off x="2162" y="4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3" name="Freeform 1376"/>
                        <wps:cNvSpPr>
                          <a:spLocks/>
                        </wps:cNvSpPr>
                        <wps:spPr bwMode="auto">
                          <a:xfrm>
                            <a:off x="2150" y="6"/>
                            <a:ext cx="12" cy="2"/>
                          </a:xfrm>
                          <a:custGeom>
                            <a:avLst/>
                            <a:gdLst>
                              <a:gd name="T0" fmla="+- 0 2162 2151"/>
                              <a:gd name="T1" fmla="*/ T0 w 12"/>
                              <a:gd name="T2" fmla="+- 0 2151 2151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" name="Line 1375"/>
                        <wps:cNvCnPr>
                          <a:cxnSpLocks noChangeShapeType="1"/>
                        </wps:cNvCnPr>
                        <wps:spPr bwMode="auto">
                          <a:xfrm>
                            <a:off x="2162" y="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5" name="AutoShape 1374"/>
                        <wps:cNvSpPr>
                          <a:spLocks/>
                        </wps:cNvSpPr>
                        <wps:spPr bwMode="auto">
                          <a:xfrm>
                            <a:off x="2160" y="-7581"/>
                            <a:ext cx="13392" cy="13306"/>
                          </a:xfrm>
                          <a:custGeom>
                            <a:avLst/>
                            <a:gdLst>
                              <a:gd name="T0" fmla="+- 0 2162 2160"/>
                              <a:gd name="T1" fmla="*/ T0 w 13392"/>
                              <a:gd name="T2" fmla="+- 0 2179 -7580"/>
                              <a:gd name="T3" fmla="*/ 2179 h 13306"/>
                              <a:gd name="T4" fmla="+- 0 4349 2160"/>
                              <a:gd name="T5" fmla="*/ T4 w 13392"/>
                              <a:gd name="T6" fmla="+- 0 2179 -7580"/>
                              <a:gd name="T7" fmla="*/ 2179 h 13306"/>
                              <a:gd name="T8" fmla="+- 0 2162 2160"/>
                              <a:gd name="T9" fmla="*/ T8 w 13392"/>
                              <a:gd name="T10" fmla="+- 0 6 -7580"/>
                              <a:gd name="T11" fmla="*/ 6 h 13306"/>
                              <a:gd name="T12" fmla="+- 0 4349 2160"/>
                              <a:gd name="T13" fmla="*/ T12 w 13392"/>
                              <a:gd name="T14" fmla="+- 0 6 -7580"/>
                              <a:gd name="T15" fmla="*/ 6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2" y="9759"/>
                                </a:moveTo>
                                <a:lnTo>
                                  <a:pt x="2189" y="9759"/>
                                </a:lnTo>
                                <a:moveTo>
                                  <a:pt x="2" y="7586"/>
                                </a:moveTo>
                                <a:lnTo>
                                  <a:pt x="2189" y="7586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F14BCB" id="Group 1373" o:spid="_x0000_s1026" style="position:absolute;margin-left:107.55pt;margin-top:.25pt;width:110pt;height:109.3pt;z-index:-251654656;mso-position-horizontal-relative:page" coordorigin="2151,5" coordsize="2200,2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">
                <v:rect id="Rectangle 1410" o:spid="_x0000_s1027" style="position:absolute;left:3474;top:1092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" fillcolor="#7f7f7f" stroked="f">
                  <v:fill opacity="13107f"/>
                </v:rect>
                <v:rect id="Rectangle 1409" o:spid="_x0000_s1028" style="position:absolute;left:3474;top:1092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" filled="f" strokeweight=".05761mm"/>
                <v:shape id="Picture 1408" o:spid="_x0000_s1029" type="#_x0000_t75" style="position:absolute;left:3472;top:4;width:332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">
                  <v:imagedata r:id="rId23" o:title=""/>
                </v:shape>
                <v:shape id="AutoShape 1407" o:spid="_x0000_s1030" style="position:absolute;left:9423;top:-7581;width:6129;height:9685;visibility:visible;mso-wrap-style:square;v-text-anchor:top" coordsize="6129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" path="m-5201,9167r77,-3l-5075,9158m-5702,7586r-61,46l-5820,7684r-52,56l-5918,7801r-41,63l-5994,7931r-29,70l-6046,8073r-16,74l-6072,8222r-4,76l-6072,8375r10,75l-6046,8524r23,72l-5994,8665r35,67l-5918,8796r46,60l-5820,8913r57,52l-5702,9011r64,40l-5571,9086r71,29l-5428,9138r74,16l-5278,9164r77,3e" filled="f" strokecolor="red" strokeweight=".05761mm">
                  <v:path arrowok="t" o:connecttype="custom" o:connectlocs="-5201,1587;-5124,1584;-5075,1578;-5702,6;-5763,52;-5820,104;-5872,160;-5918,221;-5959,284;-5994,351;-6023,421;-6046,493;-6062,567;-6072,642;-6076,718;-6072,795;-6062,870;-6046,944;-6023,1016;-5994,1085;-5959,1152;-5918,1216;-5872,1276;-5820,1333;-5763,1385;-5702,1431;-5638,1471;-5571,1506;-5500,1535;-5428,1558;-5354,1574;-5278,1584;-5201,1587" o:connectangles="0,0,0,0,0,0,0,0,0,0,0,0,0,0,0,0,0,0,0,0,0,0,0,0,0,0,0,0,0,0,0,0,0"/>
                </v:shape>
                <v:shape id="Freeform 1406" o:spid="_x0000_s1031" style="position:absolute;left:3785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" path="m437,l351,8,270,33,194,73r-66,54l73,193,33,268,8,349,,434r8,86l33,601r40,74l128,742r66,54l270,836r81,24l437,869r86,-9l563,848r,-828l523,8,437,xe" fillcolor="red" stroked="f">
                  <v:fill opacity="13107f"/>
                  <v:path arrowok="t" o:connecttype="custom" o:connectlocs="437,284;351,292;270,317;194,357;128,411;73,477;33,552;8,633;0,718;8,804;33,885;73,959;128,1026;194,1080;270,1120;351,1144;437,1153;523,1144;563,1132;563,304;523,292;437,284" o:connectangles="0,0,0,0,0,0,0,0,0,0,0,0,0,0,0,0,0,0,0,0,0,0"/>
                </v:shape>
                <v:shape id="Freeform 1405" o:spid="_x0000_s1032" style="position:absolute;left:3785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" path="m437,869r86,-9l563,848r,-828l523,8,437,,351,8,270,33,194,73r-66,54l73,193,33,268,8,349,,434r8,86l33,601r40,74l128,742r66,54l270,836r81,24l437,869e" filled="f" strokecolor="red" strokeweight=".05761mm">
                  <v:path arrowok="t" o:connecttype="custom" o:connectlocs="437,1153;523,1144;563,1132;563,304;523,292;437,284;351,292;270,317;194,357;128,411;73,477;33,552;8,633;0,718;8,804;33,885;73,959;128,1026;194,1080;270,1120;351,1144;437,1153" o:connectangles="0,0,0,0,0,0,0,0,0,0,0,0,0,0,0,0,0,0,0,0,0,0"/>
                </v:shape>
                <v:shape id="Freeform 1404" o:spid="_x0000_s1033" style="position:absolute;left:2162;top:666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" path="m698,1513r84,-86l828,1367r41,-64l904,1236r29,-69l956,1095r17,-74l983,946r3,-77l983,793,973,717,956,644,933,572,904,502,869,435,828,371,782,311,730,255,673,203,612,157,548,116,481,81,411,53,338,30,264,13,188,3,111,,34,3,,8e" filled="f" strokecolor="red" strokeweight=".05761mm">
                  <v:path arrowok="t" o:connecttype="custom" o:connectlocs="698,2179;782,2093;828,2033;869,1969;904,1902;933,1833;956,1761;973,1687;983,1612;986,1535;983,1459;973,1383;956,1310;933,1238;904,1168;869,1101;828,1037;782,977;730,921;673,869;612,823;548,782;481,747;411,719;338,696;264,679;188,669;111,666;34,669;0,674" o:connectangles="0,0,0,0,0,0,0,0,0,0,0,0,0,0,0,0,0,0,0,0,0,0,0,0,0,0,0,0,0,0"/>
                </v:shape>
                <v:shape id="Freeform 1403" o:spid="_x0000_s1034" style="position:absolute;left:2162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" path="m111,l26,8,,16,,853r26,7l111,869r86,-9l279,836r75,-40l421,741r54,-66l515,600r25,-81l549,434r-9,-85l515,268,475,193,421,127,354,73,279,33,197,8,111,xe" fillcolor="red" stroked="f">
                  <v:fill opacity="13107f"/>
                  <v:path arrowok="t" o:connecttype="custom" o:connectlocs="111,1101;26,1109;0,1117;0,1954;26,1961;111,1970;197,1961;279,1937;354,1897;421,1842;475,1776;515,1701;540,1620;549,1535;540,1450;515,1369;475,1294;421,1228;354,1174;279,1134;197,1109;111,1101" o:connectangles="0,0,0,0,0,0,0,0,0,0,0,0,0,0,0,0,0,0,0,0,0,0"/>
                </v:shape>
                <v:shape id="Freeform 1402" o:spid="_x0000_s1035" style="position:absolute;left:2162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" path="m111,869r86,-9l279,836r75,-40l421,741r54,-66l515,600r25,-81l549,434r-9,-85l515,268,475,193,421,127,354,73,279,33,197,8,111,,26,8,,16,,853r26,7l111,869e" filled="f" strokecolor="red" strokeweight=".05761mm">
                  <v:path arrowok="t" o:connecttype="custom" o:connectlocs="111,1970;197,1961;279,1937;354,1897;421,1842;475,1776;515,1701;540,1620;549,1535;540,1450;515,1369;475,1294;421,1228;354,1174;279,1134;197,1109;111,1101;26,1109;0,1117;0,1954;26,1961;111,1970" o:connectangles="0,0,0,0,0,0,0,0,0,0,0,0,0,0,0,0,0,0,0,0,0,0"/>
                </v:shape>
                <v:shape id="AutoShape 1401" o:spid="_x0000_s1036" style="position:absolute;left:2160;top:-7581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" path="m655,9022r77,-3l807,9009r75,-17l954,8969r70,-28l1092,8906r64,-41l1216,8819r57,-52l1325,8711r47,-60l1413,8587r35,-67l1477,8450r22,-72l1516,8305r10,-76l1529,8153r-3,-77l1516,8001r-17,-74l1477,7855r-29,-69l1413,7719r-41,-64l1325,7595r-8,-9m2,8730r34,37l93,8819r61,46l218,8906r67,35l355,8969r73,23l502,9009r76,10l655,9022e" filled="f" strokecolor="red" strokeweight=".05761mm">
                  <v:path arrowok="t" o:connecttype="custom" o:connectlocs="655,1442;732,1439;807,1429;882,1412;954,1389;1024,1361;1092,1326;1156,1285;1216,1239;1273,1187;1325,1131;1372,1071;1413,1007;1448,940;1477,870;1499,798;1516,725;1526,649;1529,573;1526,496;1516,421;1499,347;1477,275;1448,206;1413,139;1372,75;1325,15;1317,6;2,1150;36,1187;93,1239;154,1285;218,1326;285,1361;355,1389;428,1412;502,1429;578,1439;655,1442" o:connectangles="0,0,0,0,0,0,0,0,0,0,0,0,0,0,0,0,0,0,0,0,0,0,0,0,0,0,0,0,0,0,0,0,0,0,0,0,0,0,0"/>
                </v:shape>
                <v:shape id="Freeform 1400" o:spid="_x0000_s1037" style="position:absolute;left:2377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" path="m438,l352,9,270,33,195,73r-66,55l74,194,34,269,9,350,,435r9,85l34,601r40,75l129,742r66,54l270,836r82,25l438,869r85,-8l605,836r75,-40l747,742r55,-66l842,601r25,-81l875,435r-8,-85l842,269,802,194,747,128,680,73,605,33,523,9,438,xe" fillcolor="red" stroked="f">
                  <v:fill opacity="13107f"/>
                  <v:path arrowok="t" o:connecttype="custom" o:connectlocs="438,138;352,147;270,171;195,211;129,266;74,332;34,407;9,488;0,573;9,658;34,739;74,814;129,880;195,934;270,974;352,999;438,1007;523,999;605,974;680,934;747,880;802,814;842,739;867,658;875,573;867,488;842,407;802,332;747,266;680,211;605,171;523,147;438,138" o:connectangles="0,0,0,0,0,0,0,0,0,0,0,0,0,0,0,0,0,0,0,0,0,0,0,0,0,0,0,0,0,0,0,0,0"/>
                </v:shape>
                <v:shape id="Freeform 1399" o:spid="_x0000_s1038" style="position:absolute;left:2377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" path="m438,869r85,-8l605,836r75,-40l747,742r55,-66l842,601r25,-81l875,435r-8,-85l842,269,802,194,747,128,680,73,605,33,523,9,438,,352,9,270,33,195,73r-66,55l74,194,34,269,9,350,,435r9,85l34,601r40,75l129,742r66,54l270,836r82,25l438,869xe" filled="f" strokecolor="red" strokeweight=".05761mm">
                  <v:path arrowok="t" o:connecttype="custom" o:connectlocs="438,1007;523,999;605,974;680,934;747,880;802,814;842,739;867,658;875,573;867,488;842,407;802,332;747,266;680,211;605,171;523,147;438,138;352,147;270,171;195,211;129,266;74,332;34,407;9,488;0,573;9,658;34,739;74,814;129,880;195,934;270,974;352,999;438,1007" o:connectangles="0,0,0,0,0,0,0,0,0,0,0,0,0,0,0,0,0,0,0,0,0,0,0,0,0,0,0,0,0,0,0,0,0"/>
                </v:shape>
                <v:shape id="Freeform 1398" o:spid="_x0000_s1039" style="position:absolute;left:2256;top:1014;width:1750;height:1164;visibility:visible;mso-wrap-style:square;v-text-anchor:top" coordsize="1750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" path="m1697,1164r22,-70l1735,1021r11,-76l1749,869r-3,-76l1735,717r-16,-74l1696,571r-29,-69l1632,435r-41,-64l1545,311r-52,-57l1436,203r-61,-46l1311,116,1244,81,1174,52,1101,30,1027,13,951,3,874,,797,3,722,13,647,30,575,52,505,81r-68,35l373,157r-60,46l256,254r-52,57l157,371r-41,64l81,502,52,571,30,643,13,717,3,793,,869r3,76l13,1021r17,73l52,1164e" filled="f" strokecolor="red" strokeweight=".05761mm">
                  <v:path arrowok="t" o:connecttype="custom" o:connectlocs="1697,2179;1719,2109;1735,2036;1746,1960;1749,1884;1746,1808;1735,1732;1719,1658;1696,1586;1667,1517;1632,1450;1591,1386;1545,1326;1493,1269;1436,1218;1375,1172;1311,1131;1244,1096;1174,1067;1101,1045;1027,1028;951,1018;874,1015;797,1018;722,1028;647,1045;575,1067;505,1096;437,1131;373,1172;313,1218;256,1269;204,1326;157,1386;116,1450;81,1517;52,1586;30,1658;13,1732;3,1808;0,1884;3,1960;13,2036;30,2109;52,2179" o:connectangles="0,0,0,0,0,0,0,0,0,0,0,0,0,0,0,0,0,0,0,0,0,0,0,0,0,0,0,0,0,0,0,0,0,0,0,0,0,0,0,0,0,0,0,0,0"/>
                </v:shape>
                <v:shape id="Freeform 1397" o:spid="_x0000_s1040" style="position:absolute;left:2693;top:1449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" path="m437,l352,9,270,34,195,73r-67,55l73,194,33,269,8,350,,435r8,85l33,601r40,75l118,730r639,l801,676r40,-75l866,520r9,-85l866,350,841,269,801,194,746,128,680,73,605,34,523,9,437,xe" fillcolor="red" stroked="f">
                  <v:fill opacity="13107f"/>
                  <v:path arrowok="t" o:connecttype="custom" o:connectlocs="437,1449;352,1458;270,1483;195,1522;128,1577;73,1643;33,1718;8,1799;0,1884;8,1969;33,2050;73,2125;118,2179;757,2179;801,2125;841,2050;866,1969;875,1884;866,1799;841,1718;801,1643;746,1577;680,1522;605,1483;523,1458;437,1449" o:connectangles="0,0,0,0,0,0,0,0,0,0,0,0,0,0,0,0,0,0,0,0,0,0,0,0,0,0"/>
                </v:shape>
                <v:shape id="Freeform 1396" o:spid="_x0000_s1041" style="position:absolute;left:2693;top:1449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" path="m757,730r44,-54l841,601r25,-81l875,435r-9,-85l841,269,801,194,746,128,680,73,605,34,523,9,437,,352,9,270,34,195,73r-67,55l73,194,33,269,8,350,,435r8,85l33,601r40,75l118,730r639,e" filled="f" strokecolor="red" strokeweight=".05761mm">
                  <v:path arrowok="t" o:connecttype="custom" o:connectlocs="757,2179;801,2125;841,2050;866,1969;875,1884;866,1799;841,1718;801,1643;746,1577;680,1522;605,1483;523,1458;437,1449;352,1458;270,1483;195,1522;128,1577;73,1643;33,1718;8,1799;0,1884;8,1969;33,2050;73,2125;118,2179;757,2179" o:connectangles="0,0,0,0,0,0,0,0,0,0,0,0,0,0,0,0,0,0,0,0,0,0,0,0,0,0"/>
                </v:shape>
                <v:shape id="Freeform 1395" o:spid="_x0000_s1042" style="position:absolute;left:3347;top:934;width:1002;height:1244;visibility:visible;mso-wrap-style:square;v-text-anchor:top" coordsize="1002,1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" path="m1002,10l952,3,875,,798,3,722,13,648,30,575,52,505,81r-67,35l374,156r-61,47l256,254r-52,57l158,371r-41,64l82,502,53,571,30,643,14,717,4,792,,869r4,76l14,1021r16,73l53,1166r29,70l86,1244e" filled="f" strokecolor="red" strokeweight=".05761mm">
                  <v:path arrowok="t" o:connecttype="custom" o:connectlocs="1002,945;952,938;875,935;798,938;722,948;648,965;575,987;505,1016;438,1051;374,1091;313,1138;256,1189;204,1246;158,1306;117,1370;82,1437;53,1506;30,1578;14,1652;4,1727;0,1804;4,1880;14,1956;30,2029;53,2101;82,2171;86,2179" o:connectangles="0,0,0,0,0,0,0,0,0,0,0,0,0,0,0,0,0,0,0,0,0,0,0,0,0,0,0"/>
                </v:shape>
                <v:shape id="Freeform 1394" o:spid="_x0000_s1043" style="position:absolute;left:3784;top:1369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" path="m437,l351,9,269,33,194,73r-66,55l73,194,33,269,8,350,,435r8,85l33,601r40,75l128,742r66,54l219,810r345,l564,21,523,9,437,xe" fillcolor="red" stroked="f">
                  <v:fill opacity="13107f"/>
                  <v:path arrowok="t" o:connecttype="custom" o:connectlocs="437,1369;351,1378;269,1402;194,1442;128,1497;73,1563;33,1638;8,1719;0,1804;8,1889;33,1970;73,2045;128,2111;194,2165;219,2179;564,2179;564,1390;523,1378;437,1369" o:connectangles="0,0,0,0,0,0,0,0,0,0,0,0,0,0,0,0,0,0,0"/>
                </v:shape>
                <v:shape id="Freeform 1393" o:spid="_x0000_s1044" style="position:absolute;left:3784;top:1369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" path="m564,21l523,9,437,,351,9,269,33,194,73r-66,55l73,194,33,269,8,350,,435r8,85l33,601r40,75l128,742r66,54l219,810r345,l564,21e" filled="f" strokecolor="red" strokeweight=".05761mm">
                  <v:path arrowok="t" o:connecttype="custom" o:connectlocs="564,1390;523,1378;437,1369;351,1378;269,1402;194,1442;128,1497;73,1563;33,1638;8,1719;0,1804;8,1889;33,1970;73,2045;128,2111;194,2165;219,2179;564,2179;564,1390" o:connectangles="0,0,0,0,0,0,0,0,0,0,0,0,0,0,0,0,0,0,0"/>
                </v:shape>
                <v:line id="Line 1392" o:spid="_x0000_s1045" style="position:absolute;visibility:visible;mso-wrap-style:square" from="2162,6" to="216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" strokeweight=".04608mm"/>
                <v:line id="Line 1391" o:spid="_x0000_s1046" style="position:absolute;visibility:visible;mso-wrap-style:square" from="2600,2179" to="2600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" strokeweight=".04608mm"/>
                <v:line id="Line 1390" o:spid="_x0000_s1047" style="position:absolute;visibility:visible;mso-wrap-style:square" from="3037,2179" to="3037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" strokeweight=".04608mm"/>
                <v:line id="Line 1389" o:spid="_x0000_s1048" style="position:absolute;visibility:visible;mso-wrap-style:square" from="3474,2179" to="3474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" strokeweight=".04608mm"/>
                <v:line id="Line 1388" o:spid="_x0000_s1049" style="position:absolute;visibility:visible;mso-wrap-style:square" from="3912,2179" to="391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" strokeweight=".04608mm"/>
                <v:line id="Line 1387" o:spid="_x0000_s1050" style="position:absolute;visibility:visible;mso-wrap-style:square" from="4349,6" to="434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" strokeweight=".04608mm"/>
                <v:shape id="Freeform 1386" o:spid="_x0000_s1051" style="position:absolute;left:2150;top:2178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" path="m11,l,e" fillcolor="black" stroked="f">
                  <v:path arrowok="t" o:connecttype="custom" o:connectlocs="11,0;0,0" o:connectangles="0,0"/>
                </v:shape>
                <v:line id="Line 1385" o:spid="_x0000_s1052" style="position:absolute;visibility:visible;mso-wrap-style:square" from="2162,2179" to="2162,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" strokeweight=".04608mm"/>
                <v:shape id="Freeform 1384" o:spid="_x0000_s1053" style="position:absolute;left:2150;top:1744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383" o:spid="_x0000_s1054" style="position:absolute;visibility:visible;mso-wrap-style:square" from="2162,1744" to="2162,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" strokeweight=".04608mm"/>
                <v:shape id="Freeform 1382" o:spid="_x0000_s1055" style="position:absolute;left:2150;top:130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381" o:spid="_x0000_s1056" style="position:absolute;visibility:visible;mso-wrap-style:square" from="2162,1310" to="2162,1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" strokeweight=".04608mm"/>
                <v:shape id="Freeform 1380" o:spid="_x0000_s1057" style="position:absolute;left:2150;top:87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379" o:spid="_x0000_s1058" style="position:absolute;visibility:visible;mso-wrap-style:square" from="2162,875" to="2162,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" strokeweight=".04608mm"/>
                <v:shape id="Freeform 1378" o:spid="_x0000_s1059" style="position:absolute;left:2150;top:44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377" o:spid="_x0000_s1060" style="position:absolute;visibility:visible;mso-wrap-style:square" from="2162,441" to="2162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" strokeweight=".04608mm"/>
                <v:shape id="Freeform 1376" o:spid="_x0000_s1061" style="position:absolute;left:2150;top: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" path="m11,l,e" fillcolor="black" stroked="f">
                  <v:path arrowok="t" o:connecttype="custom" o:connectlocs="11,0;0,0" o:connectangles="0,0"/>
                </v:shape>
                <v:line id="Line 1375" o:spid="_x0000_s1062" style="position:absolute;visibility:visible;mso-wrap-style:square" from="2162,6" to="216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" strokeweight=".04608mm"/>
                <v:shape id="AutoShape 1374" o:spid="_x0000_s1063" style="position:absolute;left:2160;top:-7581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" path="m2,9759r2187,m2,7586r2187,e" filled="f" strokeweight=".04608mm">
                  <v:path arrowok="t" o:connecttype="custom" o:connectlocs="2,2179;2189,2179;2,6;2189,6" o:connectangles="0,0,0,0"/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58C38D14" wp14:editId="4C22DC8C">
                <wp:simplePos x="0" y="0"/>
                <wp:positionH relativeFrom="page">
                  <wp:posOffset>3206750</wp:posOffset>
                </wp:positionH>
                <wp:positionV relativeFrom="paragraph">
                  <wp:posOffset>3175</wp:posOffset>
                </wp:positionV>
                <wp:extent cx="1397000" cy="1388110"/>
                <wp:effectExtent l="6350" t="9525" r="6350" b="12065"/>
                <wp:wrapNone/>
                <wp:docPr id="1337" name="Group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5050" y="5"/>
                          <a:chExt cx="2200" cy="2186"/>
                        </a:xfrm>
                      </wpg:grpSpPr>
                      <wps:wsp>
                        <wps:cNvPr id="1338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6373" y="1092"/>
                            <a:ext cx="110" cy="109"/>
                          </a:xfrm>
                          <a:prstGeom prst="rect">
                            <a:avLst/>
                          </a:prstGeom>
                          <a:solidFill>
                            <a:srgbClr val="7F7F7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Rectangle 1371"/>
                        <wps:cNvSpPr>
                          <a:spLocks noChangeArrowheads="1"/>
                        </wps:cNvSpPr>
                        <wps:spPr bwMode="auto">
                          <a:xfrm>
                            <a:off x="6373" y="1092"/>
                            <a:ext cx="110" cy="109"/>
                          </a:xfrm>
                          <a:prstGeom prst="rect">
                            <a:avLst/>
                          </a:prstGeom>
                          <a:noFill/>
                          <a:ln w="207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Picture 1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2" y="4"/>
                            <a:ext cx="3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1" name="AutoShape 1369"/>
                        <wps:cNvSpPr>
                          <a:spLocks/>
                        </wps:cNvSpPr>
                        <wps:spPr bwMode="auto">
                          <a:xfrm>
                            <a:off x="9423" y="-7581"/>
                            <a:ext cx="6129" cy="9685"/>
                          </a:xfrm>
                          <a:custGeom>
                            <a:avLst/>
                            <a:gdLst>
                              <a:gd name="T0" fmla="+- 0 7123 9424"/>
                              <a:gd name="T1" fmla="*/ T0 w 6129"/>
                              <a:gd name="T2" fmla="+- 0 1587 -7580"/>
                              <a:gd name="T3" fmla="*/ 1587 h 9685"/>
                              <a:gd name="T4" fmla="+- 0 7199 9424"/>
                              <a:gd name="T5" fmla="*/ T4 w 6129"/>
                              <a:gd name="T6" fmla="+- 0 1584 -7580"/>
                              <a:gd name="T7" fmla="*/ 1584 h 9685"/>
                              <a:gd name="T8" fmla="+- 0 7249 9424"/>
                              <a:gd name="T9" fmla="*/ T8 w 6129"/>
                              <a:gd name="T10" fmla="+- 0 1578 -7580"/>
                              <a:gd name="T11" fmla="*/ 1578 h 9685"/>
                              <a:gd name="T12" fmla="+- 0 6621 9424"/>
                              <a:gd name="T13" fmla="*/ T12 w 6129"/>
                              <a:gd name="T14" fmla="+- 0 6 -7580"/>
                              <a:gd name="T15" fmla="*/ 6 h 9685"/>
                              <a:gd name="T16" fmla="+- 0 6561 9424"/>
                              <a:gd name="T17" fmla="*/ T16 w 6129"/>
                              <a:gd name="T18" fmla="+- 0 52 -7580"/>
                              <a:gd name="T19" fmla="*/ 52 h 9685"/>
                              <a:gd name="T20" fmla="+- 0 6504 9424"/>
                              <a:gd name="T21" fmla="*/ T20 w 6129"/>
                              <a:gd name="T22" fmla="+- 0 104 -7580"/>
                              <a:gd name="T23" fmla="*/ 104 h 9685"/>
                              <a:gd name="T24" fmla="+- 0 6452 9424"/>
                              <a:gd name="T25" fmla="*/ T24 w 6129"/>
                              <a:gd name="T26" fmla="+- 0 160 -7580"/>
                              <a:gd name="T27" fmla="*/ 160 h 9685"/>
                              <a:gd name="T28" fmla="+- 0 6406 9424"/>
                              <a:gd name="T29" fmla="*/ T28 w 6129"/>
                              <a:gd name="T30" fmla="+- 0 221 -7580"/>
                              <a:gd name="T31" fmla="*/ 221 h 9685"/>
                              <a:gd name="T32" fmla="+- 0 6365 9424"/>
                              <a:gd name="T33" fmla="*/ T32 w 6129"/>
                              <a:gd name="T34" fmla="+- 0 284 -7580"/>
                              <a:gd name="T35" fmla="*/ 284 h 9685"/>
                              <a:gd name="T36" fmla="+- 0 6330 9424"/>
                              <a:gd name="T37" fmla="*/ T36 w 6129"/>
                              <a:gd name="T38" fmla="+- 0 351 -7580"/>
                              <a:gd name="T39" fmla="*/ 351 h 9685"/>
                              <a:gd name="T40" fmla="+- 0 6301 9424"/>
                              <a:gd name="T41" fmla="*/ T40 w 6129"/>
                              <a:gd name="T42" fmla="+- 0 421 -7580"/>
                              <a:gd name="T43" fmla="*/ 421 h 9685"/>
                              <a:gd name="T44" fmla="+- 0 6278 9424"/>
                              <a:gd name="T45" fmla="*/ T44 w 6129"/>
                              <a:gd name="T46" fmla="+- 0 493 -7580"/>
                              <a:gd name="T47" fmla="*/ 493 h 9685"/>
                              <a:gd name="T48" fmla="+- 0 6261 9424"/>
                              <a:gd name="T49" fmla="*/ T48 w 6129"/>
                              <a:gd name="T50" fmla="+- 0 567 -7580"/>
                              <a:gd name="T51" fmla="*/ 567 h 9685"/>
                              <a:gd name="T52" fmla="+- 0 6251 9424"/>
                              <a:gd name="T53" fmla="*/ T52 w 6129"/>
                              <a:gd name="T54" fmla="+- 0 642 -7580"/>
                              <a:gd name="T55" fmla="*/ 642 h 9685"/>
                              <a:gd name="T56" fmla="+- 0 6248 9424"/>
                              <a:gd name="T57" fmla="*/ T56 w 6129"/>
                              <a:gd name="T58" fmla="+- 0 718 -7580"/>
                              <a:gd name="T59" fmla="*/ 718 h 9685"/>
                              <a:gd name="T60" fmla="+- 0 6251 9424"/>
                              <a:gd name="T61" fmla="*/ T60 w 6129"/>
                              <a:gd name="T62" fmla="+- 0 795 -7580"/>
                              <a:gd name="T63" fmla="*/ 795 h 9685"/>
                              <a:gd name="T64" fmla="+- 0 6261 9424"/>
                              <a:gd name="T65" fmla="*/ T64 w 6129"/>
                              <a:gd name="T66" fmla="+- 0 870 -7580"/>
                              <a:gd name="T67" fmla="*/ 870 h 9685"/>
                              <a:gd name="T68" fmla="+- 0 6278 9424"/>
                              <a:gd name="T69" fmla="*/ T68 w 6129"/>
                              <a:gd name="T70" fmla="+- 0 944 -7580"/>
                              <a:gd name="T71" fmla="*/ 944 h 9685"/>
                              <a:gd name="T72" fmla="+- 0 6301 9424"/>
                              <a:gd name="T73" fmla="*/ T72 w 6129"/>
                              <a:gd name="T74" fmla="+- 0 1016 -7580"/>
                              <a:gd name="T75" fmla="*/ 1016 h 9685"/>
                              <a:gd name="T76" fmla="+- 0 6330 9424"/>
                              <a:gd name="T77" fmla="*/ T76 w 6129"/>
                              <a:gd name="T78" fmla="+- 0 1085 -7580"/>
                              <a:gd name="T79" fmla="*/ 1085 h 9685"/>
                              <a:gd name="T80" fmla="+- 0 6365 9424"/>
                              <a:gd name="T81" fmla="*/ T80 w 6129"/>
                              <a:gd name="T82" fmla="+- 0 1152 -7580"/>
                              <a:gd name="T83" fmla="*/ 1152 h 9685"/>
                              <a:gd name="T84" fmla="+- 0 6406 9424"/>
                              <a:gd name="T85" fmla="*/ T84 w 6129"/>
                              <a:gd name="T86" fmla="+- 0 1216 -7580"/>
                              <a:gd name="T87" fmla="*/ 1216 h 9685"/>
                              <a:gd name="T88" fmla="+- 0 6452 9424"/>
                              <a:gd name="T89" fmla="*/ T88 w 6129"/>
                              <a:gd name="T90" fmla="+- 0 1276 -7580"/>
                              <a:gd name="T91" fmla="*/ 1276 h 9685"/>
                              <a:gd name="T92" fmla="+- 0 6504 9424"/>
                              <a:gd name="T93" fmla="*/ T92 w 6129"/>
                              <a:gd name="T94" fmla="+- 0 1333 -7580"/>
                              <a:gd name="T95" fmla="*/ 1333 h 9685"/>
                              <a:gd name="T96" fmla="+- 0 6561 9424"/>
                              <a:gd name="T97" fmla="*/ T96 w 6129"/>
                              <a:gd name="T98" fmla="+- 0 1385 -7580"/>
                              <a:gd name="T99" fmla="*/ 1385 h 9685"/>
                              <a:gd name="T100" fmla="+- 0 6622 9424"/>
                              <a:gd name="T101" fmla="*/ T100 w 6129"/>
                              <a:gd name="T102" fmla="+- 0 1431 -7580"/>
                              <a:gd name="T103" fmla="*/ 1431 h 9685"/>
                              <a:gd name="T104" fmla="+- 0 6686 9424"/>
                              <a:gd name="T105" fmla="*/ T104 w 6129"/>
                              <a:gd name="T106" fmla="+- 0 1471 -7580"/>
                              <a:gd name="T107" fmla="*/ 1471 h 9685"/>
                              <a:gd name="T108" fmla="+- 0 6753 9424"/>
                              <a:gd name="T109" fmla="*/ T108 w 6129"/>
                              <a:gd name="T110" fmla="+- 0 1506 -7580"/>
                              <a:gd name="T111" fmla="*/ 1506 h 9685"/>
                              <a:gd name="T112" fmla="+- 0 6823 9424"/>
                              <a:gd name="T113" fmla="*/ T112 w 6129"/>
                              <a:gd name="T114" fmla="+- 0 1535 -7580"/>
                              <a:gd name="T115" fmla="*/ 1535 h 9685"/>
                              <a:gd name="T116" fmla="+- 0 6896 9424"/>
                              <a:gd name="T117" fmla="*/ T116 w 6129"/>
                              <a:gd name="T118" fmla="+- 0 1558 -7580"/>
                              <a:gd name="T119" fmla="*/ 1558 h 9685"/>
                              <a:gd name="T120" fmla="+- 0 6970 9424"/>
                              <a:gd name="T121" fmla="*/ T120 w 6129"/>
                              <a:gd name="T122" fmla="+- 0 1574 -7580"/>
                              <a:gd name="T123" fmla="*/ 1574 h 9685"/>
                              <a:gd name="T124" fmla="+- 0 7046 9424"/>
                              <a:gd name="T125" fmla="*/ T124 w 6129"/>
                              <a:gd name="T126" fmla="+- 0 1584 -7580"/>
                              <a:gd name="T127" fmla="*/ 1584 h 9685"/>
                              <a:gd name="T128" fmla="+- 0 7123 9424"/>
                              <a:gd name="T129" fmla="*/ T128 w 6129"/>
                              <a:gd name="T130" fmla="+- 0 1587 -7580"/>
                              <a:gd name="T131" fmla="*/ 1587 h 9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129" h="9685">
                                <a:moveTo>
                                  <a:pt x="-2301" y="9167"/>
                                </a:moveTo>
                                <a:lnTo>
                                  <a:pt x="-2225" y="9164"/>
                                </a:lnTo>
                                <a:lnTo>
                                  <a:pt x="-2175" y="9158"/>
                                </a:lnTo>
                                <a:moveTo>
                                  <a:pt x="-2803" y="7586"/>
                                </a:moveTo>
                                <a:lnTo>
                                  <a:pt x="-2863" y="7632"/>
                                </a:lnTo>
                                <a:lnTo>
                                  <a:pt x="-2920" y="7684"/>
                                </a:lnTo>
                                <a:lnTo>
                                  <a:pt x="-2972" y="7740"/>
                                </a:lnTo>
                                <a:lnTo>
                                  <a:pt x="-3018" y="7801"/>
                                </a:lnTo>
                                <a:lnTo>
                                  <a:pt x="-3059" y="7864"/>
                                </a:lnTo>
                                <a:lnTo>
                                  <a:pt x="-3094" y="7931"/>
                                </a:lnTo>
                                <a:lnTo>
                                  <a:pt x="-3123" y="8001"/>
                                </a:lnTo>
                                <a:lnTo>
                                  <a:pt x="-3146" y="8073"/>
                                </a:lnTo>
                                <a:lnTo>
                                  <a:pt x="-3163" y="8147"/>
                                </a:lnTo>
                                <a:lnTo>
                                  <a:pt x="-3173" y="8222"/>
                                </a:lnTo>
                                <a:lnTo>
                                  <a:pt x="-3176" y="8298"/>
                                </a:lnTo>
                                <a:lnTo>
                                  <a:pt x="-3173" y="8375"/>
                                </a:lnTo>
                                <a:lnTo>
                                  <a:pt x="-3163" y="8450"/>
                                </a:lnTo>
                                <a:lnTo>
                                  <a:pt x="-3146" y="8524"/>
                                </a:lnTo>
                                <a:lnTo>
                                  <a:pt x="-3123" y="8596"/>
                                </a:lnTo>
                                <a:lnTo>
                                  <a:pt x="-3094" y="8665"/>
                                </a:lnTo>
                                <a:lnTo>
                                  <a:pt x="-3059" y="8732"/>
                                </a:lnTo>
                                <a:lnTo>
                                  <a:pt x="-3018" y="8796"/>
                                </a:lnTo>
                                <a:lnTo>
                                  <a:pt x="-2972" y="8856"/>
                                </a:lnTo>
                                <a:lnTo>
                                  <a:pt x="-2920" y="8913"/>
                                </a:lnTo>
                                <a:lnTo>
                                  <a:pt x="-2863" y="8965"/>
                                </a:lnTo>
                                <a:lnTo>
                                  <a:pt x="-2802" y="9011"/>
                                </a:lnTo>
                                <a:lnTo>
                                  <a:pt x="-2738" y="9051"/>
                                </a:lnTo>
                                <a:lnTo>
                                  <a:pt x="-2671" y="9086"/>
                                </a:lnTo>
                                <a:lnTo>
                                  <a:pt x="-2601" y="9115"/>
                                </a:lnTo>
                                <a:lnTo>
                                  <a:pt x="-2528" y="9138"/>
                                </a:lnTo>
                                <a:lnTo>
                                  <a:pt x="-2454" y="9154"/>
                                </a:lnTo>
                                <a:lnTo>
                                  <a:pt x="-2378" y="9164"/>
                                </a:lnTo>
                                <a:lnTo>
                                  <a:pt x="-2301" y="9167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" name="Freeform 1368"/>
                        <wps:cNvSpPr>
                          <a:spLocks/>
                        </wps:cNvSpPr>
                        <wps:spPr bwMode="auto">
                          <a:xfrm>
                            <a:off x="6685" y="283"/>
                            <a:ext cx="564" cy="870"/>
                          </a:xfrm>
                          <a:custGeom>
                            <a:avLst/>
                            <a:gdLst>
                              <a:gd name="T0" fmla="+- 0 7123 6685"/>
                              <a:gd name="T1" fmla="*/ T0 w 564"/>
                              <a:gd name="T2" fmla="+- 0 284 284"/>
                              <a:gd name="T3" fmla="*/ 284 h 870"/>
                              <a:gd name="T4" fmla="+- 0 7037 6685"/>
                              <a:gd name="T5" fmla="*/ T4 w 564"/>
                              <a:gd name="T6" fmla="+- 0 292 284"/>
                              <a:gd name="T7" fmla="*/ 292 h 870"/>
                              <a:gd name="T8" fmla="+- 0 6955 6685"/>
                              <a:gd name="T9" fmla="*/ T8 w 564"/>
                              <a:gd name="T10" fmla="+- 0 317 284"/>
                              <a:gd name="T11" fmla="*/ 317 h 870"/>
                              <a:gd name="T12" fmla="+- 0 6880 6685"/>
                              <a:gd name="T13" fmla="*/ T12 w 564"/>
                              <a:gd name="T14" fmla="+- 0 357 284"/>
                              <a:gd name="T15" fmla="*/ 357 h 870"/>
                              <a:gd name="T16" fmla="+- 0 6813 6685"/>
                              <a:gd name="T17" fmla="*/ T16 w 564"/>
                              <a:gd name="T18" fmla="+- 0 411 284"/>
                              <a:gd name="T19" fmla="*/ 411 h 870"/>
                              <a:gd name="T20" fmla="+- 0 6759 6685"/>
                              <a:gd name="T21" fmla="*/ T20 w 564"/>
                              <a:gd name="T22" fmla="+- 0 477 284"/>
                              <a:gd name="T23" fmla="*/ 477 h 870"/>
                              <a:gd name="T24" fmla="+- 0 6719 6685"/>
                              <a:gd name="T25" fmla="*/ T24 w 564"/>
                              <a:gd name="T26" fmla="+- 0 552 284"/>
                              <a:gd name="T27" fmla="*/ 552 h 870"/>
                              <a:gd name="T28" fmla="+- 0 6694 6685"/>
                              <a:gd name="T29" fmla="*/ T28 w 564"/>
                              <a:gd name="T30" fmla="+- 0 633 284"/>
                              <a:gd name="T31" fmla="*/ 633 h 870"/>
                              <a:gd name="T32" fmla="+- 0 6685 6685"/>
                              <a:gd name="T33" fmla="*/ T32 w 564"/>
                              <a:gd name="T34" fmla="+- 0 718 284"/>
                              <a:gd name="T35" fmla="*/ 718 h 870"/>
                              <a:gd name="T36" fmla="+- 0 6694 6685"/>
                              <a:gd name="T37" fmla="*/ T36 w 564"/>
                              <a:gd name="T38" fmla="+- 0 804 284"/>
                              <a:gd name="T39" fmla="*/ 804 h 870"/>
                              <a:gd name="T40" fmla="+- 0 6719 6685"/>
                              <a:gd name="T41" fmla="*/ T40 w 564"/>
                              <a:gd name="T42" fmla="+- 0 885 284"/>
                              <a:gd name="T43" fmla="*/ 885 h 870"/>
                              <a:gd name="T44" fmla="+- 0 6759 6685"/>
                              <a:gd name="T45" fmla="*/ T44 w 564"/>
                              <a:gd name="T46" fmla="+- 0 959 284"/>
                              <a:gd name="T47" fmla="*/ 959 h 870"/>
                              <a:gd name="T48" fmla="+- 0 6813 6685"/>
                              <a:gd name="T49" fmla="*/ T48 w 564"/>
                              <a:gd name="T50" fmla="+- 0 1026 284"/>
                              <a:gd name="T51" fmla="*/ 1026 h 870"/>
                              <a:gd name="T52" fmla="+- 0 6880 6685"/>
                              <a:gd name="T53" fmla="*/ T52 w 564"/>
                              <a:gd name="T54" fmla="+- 0 1080 284"/>
                              <a:gd name="T55" fmla="*/ 1080 h 870"/>
                              <a:gd name="T56" fmla="+- 0 6955 6685"/>
                              <a:gd name="T57" fmla="*/ T56 w 564"/>
                              <a:gd name="T58" fmla="+- 0 1120 284"/>
                              <a:gd name="T59" fmla="*/ 1120 h 870"/>
                              <a:gd name="T60" fmla="+- 0 7037 6685"/>
                              <a:gd name="T61" fmla="*/ T60 w 564"/>
                              <a:gd name="T62" fmla="+- 0 1144 284"/>
                              <a:gd name="T63" fmla="*/ 1144 h 870"/>
                              <a:gd name="T64" fmla="+- 0 7123 6685"/>
                              <a:gd name="T65" fmla="*/ T64 w 564"/>
                              <a:gd name="T66" fmla="+- 0 1153 284"/>
                              <a:gd name="T67" fmla="*/ 1153 h 870"/>
                              <a:gd name="T68" fmla="+- 0 7208 6685"/>
                              <a:gd name="T69" fmla="*/ T68 w 564"/>
                              <a:gd name="T70" fmla="+- 0 1144 284"/>
                              <a:gd name="T71" fmla="*/ 1144 h 870"/>
                              <a:gd name="T72" fmla="+- 0 7249 6685"/>
                              <a:gd name="T73" fmla="*/ T72 w 564"/>
                              <a:gd name="T74" fmla="+- 0 1132 284"/>
                              <a:gd name="T75" fmla="*/ 1132 h 870"/>
                              <a:gd name="T76" fmla="+- 0 7249 6685"/>
                              <a:gd name="T77" fmla="*/ T76 w 564"/>
                              <a:gd name="T78" fmla="+- 0 304 284"/>
                              <a:gd name="T79" fmla="*/ 304 h 870"/>
                              <a:gd name="T80" fmla="+- 0 7208 6685"/>
                              <a:gd name="T81" fmla="*/ T80 w 564"/>
                              <a:gd name="T82" fmla="+- 0 292 284"/>
                              <a:gd name="T83" fmla="*/ 292 h 870"/>
                              <a:gd name="T84" fmla="+- 0 7123 6685"/>
                              <a:gd name="T85" fmla="*/ T84 w 564"/>
                              <a:gd name="T86" fmla="+- 0 284 284"/>
                              <a:gd name="T87" fmla="*/ 28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8" y="0"/>
                                </a:move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4" y="193"/>
                                </a:lnTo>
                                <a:lnTo>
                                  <a:pt x="34" y="268"/>
                                </a:lnTo>
                                <a:lnTo>
                                  <a:pt x="9" y="349"/>
                                </a:lnTo>
                                <a:lnTo>
                                  <a:pt x="0" y="434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8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4" y="848"/>
                                </a:lnTo>
                                <a:lnTo>
                                  <a:pt x="564" y="20"/>
                                </a:lnTo>
                                <a:lnTo>
                                  <a:pt x="523" y="8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Freeform 1367"/>
                        <wps:cNvSpPr>
                          <a:spLocks/>
                        </wps:cNvSpPr>
                        <wps:spPr bwMode="auto">
                          <a:xfrm>
                            <a:off x="6685" y="283"/>
                            <a:ext cx="564" cy="870"/>
                          </a:xfrm>
                          <a:custGeom>
                            <a:avLst/>
                            <a:gdLst>
                              <a:gd name="T0" fmla="+- 0 7123 6685"/>
                              <a:gd name="T1" fmla="*/ T0 w 564"/>
                              <a:gd name="T2" fmla="+- 0 1153 284"/>
                              <a:gd name="T3" fmla="*/ 1153 h 870"/>
                              <a:gd name="T4" fmla="+- 0 7208 6685"/>
                              <a:gd name="T5" fmla="*/ T4 w 564"/>
                              <a:gd name="T6" fmla="+- 0 1144 284"/>
                              <a:gd name="T7" fmla="*/ 1144 h 870"/>
                              <a:gd name="T8" fmla="+- 0 7249 6685"/>
                              <a:gd name="T9" fmla="*/ T8 w 564"/>
                              <a:gd name="T10" fmla="+- 0 1132 284"/>
                              <a:gd name="T11" fmla="*/ 1132 h 870"/>
                              <a:gd name="T12" fmla="+- 0 7249 6685"/>
                              <a:gd name="T13" fmla="*/ T12 w 564"/>
                              <a:gd name="T14" fmla="+- 0 304 284"/>
                              <a:gd name="T15" fmla="*/ 304 h 870"/>
                              <a:gd name="T16" fmla="+- 0 7208 6685"/>
                              <a:gd name="T17" fmla="*/ T16 w 564"/>
                              <a:gd name="T18" fmla="+- 0 292 284"/>
                              <a:gd name="T19" fmla="*/ 292 h 870"/>
                              <a:gd name="T20" fmla="+- 0 7123 6685"/>
                              <a:gd name="T21" fmla="*/ T20 w 564"/>
                              <a:gd name="T22" fmla="+- 0 284 284"/>
                              <a:gd name="T23" fmla="*/ 284 h 870"/>
                              <a:gd name="T24" fmla="+- 0 7037 6685"/>
                              <a:gd name="T25" fmla="*/ T24 w 564"/>
                              <a:gd name="T26" fmla="+- 0 292 284"/>
                              <a:gd name="T27" fmla="*/ 292 h 870"/>
                              <a:gd name="T28" fmla="+- 0 6955 6685"/>
                              <a:gd name="T29" fmla="*/ T28 w 564"/>
                              <a:gd name="T30" fmla="+- 0 317 284"/>
                              <a:gd name="T31" fmla="*/ 317 h 870"/>
                              <a:gd name="T32" fmla="+- 0 6880 6685"/>
                              <a:gd name="T33" fmla="*/ T32 w 564"/>
                              <a:gd name="T34" fmla="+- 0 357 284"/>
                              <a:gd name="T35" fmla="*/ 357 h 870"/>
                              <a:gd name="T36" fmla="+- 0 6813 6685"/>
                              <a:gd name="T37" fmla="*/ T36 w 564"/>
                              <a:gd name="T38" fmla="+- 0 411 284"/>
                              <a:gd name="T39" fmla="*/ 411 h 870"/>
                              <a:gd name="T40" fmla="+- 0 6759 6685"/>
                              <a:gd name="T41" fmla="*/ T40 w 564"/>
                              <a:gd name="T42" fmla="+- 0 477 284"/>
                              <a:gd name="T43" fmla="*/ 477 h 870"/>
                              <a:gd name="T44" fmla="+- 0 6719 6685"/>
                              <a:gd name="T45" fmla="*/ T44 w 564"/>
                              <a:gd name="T46" fmla="+- 0 552 284"/>
                              <a:gd name="T47" fmla="*/ 552 h 870"/>
                              <a:gd name="T48" fmla="+- 0 6694 6685"/>
                              <a:gd name="T49" fmla="*/ T48 w 564"/>
                              <a:gd name="T50" fmla="+- 0 633 284"/>
                              <a:gd name="T51" fmla="*/ 633 h 870"/>
                              <a:gd name="T52" fmla="+- 0 6685 6685"/>
                              <a:gd name="T53" fmla="*/ T52 w 564"/>
                              <a:gd name="T54" fmla="+- 0 718 284"/>
                              <a:gd name="T55" fmla="*/ 718 h 870"/>
                              <a:gd name="T56" fmla="+- 0 6694 6685"/>
                              <a:gd name="T57" fmla="*/ T56 w 564"/>
                              <a:gd name="T58" fmla="+- 0 804 284"/>
                              <a:gd name="T59" fmla="*/ 804 h 870"/>
                              <a:gd name="T60" fmla="+- 0 6719 6685"/>
                              <a:gd name="T61" fmla="*/ T60 w 564"/>
                              <a:gd name="T62" fmla="+- 0 885 284"/>
                              <a:gd name="T63" fmla="*/ 885 h 870"/>
                              <a:gd name="T64" fmla="+- 0 6759 6685"/>
                              <a:gd name="T65" fmla="*/ T64 w 564"/>
                              <a:gd name="T66" fmla="+- 0 959 284"/>
                              <a:gd name="T67" fmla="*/ 959 h 870"/>
                              <a:gd name="T68" fmla="+- 0 6813 6685"/>
                              <a:gd name="T69" fmla="*/ T68 w 564"/>
                              <a:gd name="T70" fmla="+- 0 1026 284"/>
                              <a:gd name="T71" fmla="*/ 1026 h 870"/>
                              <a:gd name="T72" fmla="+- 0 6880 6685"/>
                              <a:gd name="T73" fmla="*/ T72 w 564"/>
                              <a:gd name="T74" fmla="+- 0 1080 284"/>
                              <a:gd name="T75" fmla="*/ 1080 h 870"/>
                              <a:gd name="T76" fmla="+- 0 6955 6685"/>
                              <a:gd name="T77" fmla="*/ T76 w 564"/>
                              <a:gd name="T78" fmla="+- 0 1120 284"/>
                              <a:gd name="T79" fmla="*/ 1120 h 870"/>
                              <a:gd name="T80" fmla="+- 0 7037 6685"/>
                              <a:gd name="T81" fmla="*/ T80 w 564"/>
                              <a:gd name="T82" fmla="+- 0 1144 284"/>
                              <a:gd name="T83" fmla="*/ 1144 h 870"/>
                              <a:gd name="T84" fmla="+- 0 7123 6685"/>
                              <a:gd name="T85" fmla="*/ T84 w 564"/>
                              <a:gd name="T86" fmla="+- 0 1153 284"/>
                              <a:gd name="T87" fmla="*/ 1153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8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4" y="848"/>
                                </a:lnTo>
                                <a:lnTo>
                                  <a:pt x="564" y="20"/>
                                </a:lnTo>
                                <a:lnTo>
                                  <a:pt x="523" y="8"/>
                                </a:lnTo>
                                <a:lnTo>
                                  <a:pt x="438" y="0"/>
                                </a:ln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4" y="193"/>
                                </a:lnTo>
                                <a:lnTo>
                                  <a:pt x="34" y="268"/>
                                </a:lnTo>
                                <a:lnTo>
                                  <a:pt x="9" y="349"/>
                                </a:lnTo>
                                <a:lnTo>
                                  <a:pt x="0" y="434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8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Freeform 1366"/>
                        <wps:cNvSpPr>
                          <a:spLocks/>
                        </wps:cNvSpPr>
                        <wps:spPr bwMode="auto">
                          <a:xfrm>
                            <a:off x="5061" y="666"/>
                            <a:ext cx="986" cy="1513"/>
                          </a:xfrm>
                          <a:custGeom>
                            <a:avLst/>
                            <a:gdLst>
                              <a:gd name="T0" fmla="+- 0 5760 5062"/>
                              <a:gd name="T1" fmla="*/ T0 w 986"/>
                              <a:gd name="T2" fmla="+- 0 2179 666"/>
                              <a:gd name="T3" fmla="*/ 2179 h 1513"/>
                              <a:gd name="T4" fmla="+- 0 5843 5062"/>
                              <a:gd name="T5" fmla="*/ T4 w 986"/>
                              <a:gd name="T6" fmla="+- 0 2093 666"/>
                              <a:gd name="T7" fmla="*/ 2093 h 1513"/>
                              <a:gd name="T8" fmla="+- 0 5890 5062"/>
                              <a:gd name="T9" fmla="*/ T8 w 986"/>
                              <a:gd name="T10" fmla="+- 0 2033 666"/>
                              <a:gd name="T11" fmla="*/ 2033 h 1513"/>
                              <a:gd name="T12" fmla="+- 0 5931 5062"/>
                              <a:gd name="T13" fmla="*/ T12 w 986"/>
                              <a:gd name="T14" fmla="+- 0 1969 666"/>
                              <a:gd name="T15" fmla="*/ 1969 h 1513"/>
                              <a:gd name="T16" fmla="+- 0 5966 5062"/>
                              <a:gd name="T17" fmla="*/ T16 w 986"/>
                              <a:gd name="T18" fmla="+- 0 1902 666"/>
                              <a:gd name="T19" fmla="*/ 1902 h 1513"/>
                              <a:gd name="T20" fmla="+- 0 5995 5062"/>
                              <a:gd name="T21" fmla="*/ T20 w 986"/>
                              <a:gd name="T22" fmla="+- 0 1833 666"/>
                              <a:gd name="T23" fmla="*/ 1833 h 1513"/>
                              <a:gd name="T24" fmla="+- 0 6018 5062"/>
                              <a:gd name="T25" fmla="*/ T24 w 986"/>
                              <a:gd name="T26" fmla="+- 0 1761 666"/>
                              <a:gd name="T27" fmla="*/ 1761 h 1513"/>
                              <a:gd name="T28" fmla="+- 0 6034 5062"/>
                              <a:gd name="T29" fmla="*/ T28 w 986"/>
                              <a:gd name="T30" fmla="+- 0 1687 666"/>
                              <a:gd name="T31" fmla="*/ 1687 h 1513"/>
                              <a:gd name="T32" fmla="+- 0 6044 5062"/>
                              <a:gd name="T33" fmla="*/ T32 w 986"/>
                              <a:gd name="T34" fmla="+- 0 1612 666"/>
                              <a:gd name="T35" fmla="*/ 1612 h 1513"/>
                              <a:gd name="T36" fmla="+- 0 6048 5062"/>
                              <a:gd name="T37" fmla="*/ T36 w 986"/>
                              <a:gd name="T38" fmla="+- 0 1535 666"/>
                              <a:gd name="T39" fmla="*/ 1535 h 1513"/>
                              <a:gd name="T40" fmla="+- 0 6044 5062"/>
                              <a:gd name="T41" fmla="*/ T40 w 986"/>
                              <a:gd name="T42" fmla="+- 0 1459 666"/>
                              <a:gd name="T43" fmla="*/ 1459 h 1513"/>
                              <a:gd name="T44" fmla="+- 0 6034 5062"/>
                              <a:gd name="T45" fmla="*/ T44 w 986"/>
                              <a:gd name="T46" fmla="+- 0 1383 666"/>
                              <a:gd name="T47" fmla="*/ 1383 h 1513"/>
                              <a:gd name="T48" fmla="+- 0 6018 5062"/>
                              <a:gd name="T49" fmla="*/ T48 w 986"/>
                              <a:gd name="T50" fmla="+- 0 1310 666"/>
                              <a:gd name="T51" fmla="*/ 1310 h 1513"/>
                              <a:gd name="T52" fmla="+- 0 5995 5062"/>
                              <a:gd name="T53" fmla="*/ T52 w 986"/>
                              <a:gd name="T54" fmla="+- 0 1238 666"/>
                              <a:gd name="T55" fmla="*/ 1238 h 1513"/>
                              <a:gd name="T56" fmla="+- 0 5966 5062"/>
                              <a:gd name="T57" fmla="*/ T56 w 986"/>
                              <a:gd name="T58" fmla="+- 0 1168 666"/>
                              <a:gd name="T59" fmla="*/ 1168 h 1513"/>
                              <a:gd name="T60" fmla="+- 0 5931 5062"/>
                              <a:gd name="T61" fmla="*/ T60 w 986"/>
                              <a:gd name="T62" fmla="+- 0 1101 666"/>
                              <a:gd name="T63" fmla="*/ 1101 h 1513"/>
                              <a:gd name="T64" fmla="+- 0 5890 5062"/>
                              <a:gd name="T65" fmla="*/ T64 w 986"/>
                              <a:gd name="T66" fmla="+- 0 1037 666"/>
                              <a:gd name="T67" fmla="*/ 1037 h 1513"/>
                              <a:gd name="T68" fmla="+- 0 5843 5062"/>
                              <a:gd name="T69" fmla="*/ T68 w 986"/>
                              <a:gd name="T70" fmla="+- 0 977 666"/>
                              <a:gd name="T71" fmla="*/ 977 h 1513"/>
                              <a:gd name="T72" fmla="+- 0 5792 5062"/>
                              <a:gd name="T73" fmla="*/ T72 w 986"/>
                              <a:gd name="T74" fmla="+- 0 921 666"/>
                              <a:gd name="T75" fmla="*/ 921 h 1513"/>
                              <a:gd name="T76" fmla="+- 0 5735 5062"/>
                              <a:gd name="T77" fmla="*/ T76 w 986"/>
                              <a:gd name="T78" fmla="+- 0 869 666"/>
                              <a:gd name="T79" fmla="*/ 869 h 1513"/>
                              <a:gd name="T80" fmla="+- 0 5674 5062"/>
                              <a:gd name="T81" fmla="*/ T80 w 986"/>
                              <a:gd name="T82" fmla="+- 0 823 666"/>
                              <a:gd name="T83" fmla="*/ 823 h 1513"/>
                              <a:gd name="T84" fmla="+- 0 5610 5062"/>
                              <a:gd name="T85" fmla="*/ T84 w 986"/>
                              <a:gd name="T86" fmla="+- 0 782 666"/>
                              <a:gd name="T87" fmla="*/ 782 h 1513"/>
                              <a:gd name="T88" fmla="+- 0 5542 5062"/>
                              <a:gd name="T89" fmla="*/ T88 w 986"/>
                              <a:gd name="T90" fmla="+- 0 747 666"/>
                              <a:gd name="T91" fmla="*/ 747 h 1513"/>
                              <a:gd name="T92" fmla="+- 0 5472 5062"/>
                              <a:gd name="T93" fmla="*/ T92 w 986"/>
                              <a:gd name="T94" fmla="+- 0 719 666"/>
                              <a:gd name="T95" fmla="*/ 719 h 1513"/>
                              <a:gd name="T96" fmla="+- 0 5400 5062"/>
                              <a:gd name="T97" fmla="*/ T96 w 986"/>
                              <a:gd name="T98" fmla="+- 0 696 666"/>
                              <a:gd name="T99" fmla="*/ 696 h 1513"/>
                              <a:gd name="T100" fmla="+- 0 5326 5062"/>
                              <a:gd name="T101" fmla="*/ T100 w 986"/>
                              <a:gd name="T102" fmla="+- 0 679 666"/>
                              <a:gd name="T103" fmla="*/ 679 h 1513"/>
                              <a:gd name="T104" fmla="+- 0 5250 5062"/>
                              <a:gd name="T105" fmla="*/ T104 w 986"/>
                              <a:gd name="T106" fmla="+- 0 669 666"/>
                              <a:gd name="T107" fmla="*/ 669 h 1513"/>
                              <a:gd name="T108" fmla="+- 0 5173 5062"/>
                              <a:gd name="T109" fmla="*/ T108 w 986"/>
                              <a:gd name="T110" fmla="+- 0 666 666"/>
                              <a:gd name="T111" fmla="*/ 666 h 1513"/>
                              <a:gd name="T112" fmla="+- 0 5096 5062"/>
                              <a:gd name="T113" fmla="*/ T112 w 986"/>
                              <a:gd name="T114" fmla="+- 0 669 666"/>
                              <a:gd name="T115" fmla="*/ 669 h 1513"/>
                              <a:gd name="T116" fmla="+- 0 5062 5062"/>
                              <a:gd name="T117" fmla="*/ T116 w 986"/>
                              <a:gd name="T118" fmla="+- 0 674 666"/>
                              <a:gd name="T119" fmla="*/ 67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8" y="1513"/>
                                </a:moveTo>
                                <a:lnTo>
                                  <a:pt x="781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9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6" y="1095"/>
                                </a:lnTo>
                                <a:lnTo>
                                  <a:pt x="972" y="1021"/>
                                </a:lnTo>
                                <a:lnTo>
                                  <a:pt x="982" y="946"/>
                                </a:lnTo>
                                <a:lnTo>
                                  <a:pt x="986" y="869"/>
                                </a:lnTo>
                                <a:lnTo>
                                  <a:pt x="982" y="793"/>
                                </a:lnTo>
                                <a:lnTo>
                                  <a:pt x="972" y="717"/>
                                </a:lnTo>
                                <a:lnTo>
                                  <a:pt x="956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9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1" y="311"/>
                                </a:lnTo>
                                <a:lnTo>
                                  <a:pt x="730" y="255"/>
                                </a:lnTo>
                                <a:lnTo>
                                  <a:pt x="673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8" y="116"/>
                                </a:lnTo>
                                <a:lnTo>
                                  <a:pt x="480" y="81"/>
                                </a:lnTo>
                                <a:lnTo>
                                  <a:pt x="410" y="53"/>
                                </a:lnTo>
                                <a:lnTo>
                                  <a:pt x="338" y="30"/>
                                </a:lnTo>
                                <a:lnTo>
                                  <a:pt x="264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Freeform 1365"/>
                        <wps:cNvSpPr>
                          <a:spLocks/>
                        </wps:cNvSpPr>
                        <wps:spPr bwMode="auto">
                          <a:xfrm>
                            <a:off x="5061" y="1100"/>
                            <a:ext cx="549" cy="870"/>
                          </a:xfrm>
                          <a:custGeom>
                            <a:avLst/>
                            <a:gdLst>
                              <a:gd name="T0" fmla="+- 0 5173 5062"/>
                              <a:gd name="T1" fmla="*/ T0 w 549"/>
                              <a:gd name="T2" fmla="+- 0 1101 1101"/>
                              <a:gd name="T3" fmla="*/ 1101 h 870"/>
                              <a:gd name="T4" fmla="+- 0 5087 5062"/>
                              <a:gd name="T5" fmla="*/ T4 w 549"/>
                              <a:gd name="T6" fmla="+- 0 1109 1101"/>
                              <a:gd name="T7" fmla="*/ 1109 h 870"/>
                              <a:gd name="T8" fmla="+- 0 5062 5062"/>
                              <a:gd name="T9" fmla="*/ T8 w 549"/>
                              <a:gd name="T10" fmla="+- 0 1117 1101"/>
                              <a:gd name="T11" fmla="*/ 1117 h 870"/>
                              <a:gd name="T12" fmla="+- 0 5062 5062"/>
                              <a:gd name="T13" fmla="*/ T12 w 549"/>
                              <a:gd name="T14" fmla="+- 0 1954 1101"/>
                              <a:gd name="T15" fmla="*/ 1954 h 870"/>
                              <a:gd name="T16" fmla="+- 0 5087 5062"/>
                              <a:gd name="T17" fmla="*/ T16 w 549"/>
                              <a:gd name="T18" fmla="+- 0 1961 1101"/>
                              <a:gd name="T19" fmla="*/ 1961 h 870"/>
                              <a:gd name="T20" fmla="+- 0 5173 5062"/>
                              <a:gd name="T21" fmla="*/ T20 w 549"/>
                              <a:gd name="T22" fmla="+- 0 1970 1101"/>
                              <a:gd name="T23" fmla="*/ 1970 h 870"/>
                              <a:gd name="T24" fmla="+- 0 5259 5062"/>
                              <a:gd name="T25" fmla="*/ T24 w 549"/>
                              <a:gd name="T26" fmla="+- 0 1961 1101"/>
                              <a:gd name="T27" fmla="*/ 1961 h 870"/>
                              <a:gd name="T28" fmla="+- 0 5340 5062"/>
                              <a:gd name="T29" fmla="*/ T28 w 549"/>
                              <a:gd name="T30" fmla="+- 0 1937 1101"/>
                              <a:gd name="T31" fmla="*/ 1937 h 870"/>
                              <a:gd name="T32" fmla="+- 0 5416 5062"/>
                              <a:gd name="T33" fmla="*/ T32 w 549"/>
                              <a:gd name="T34" fmla="+- 0 1897 1101"/>
                              <a:gd name="T35" fmla="*/ 1897 h 870"/>
                              <a:gd name="T36" fmla="+- 0 5482 5062"/>
                              <a:gd name="T37" fmla="*/ T36 w 549"/>
                              <a:gd name="T38" fmla="+- 0 1842 1101"/>
                              <a:gd name="T39" fmla="*/ 1842 h 870"/>
                              <a:gd name="T40" fmla="+- 0 5537 5062"/>
                              <a:gd name="T41" fmla="*/ T40 w 549"/>
                              <a:gd name="T42" fmla="+- 0 1776 1101"/>
                              <a:gd name="T43" fmla="*/ 1776 h 870"/>
                              <a:gd name="T44" fmla="+- 0 5577 5062"/>
                              <a:gd name="T45" fmla="*/ T44 w 549"/>
                              <a:gd name="T46" fmla="+- 0 1701 1101"/>
                              <a:gd name="T47" fmla="*/ 1701 h 870"/>
                              <a:gd name="T48" fmla="+- 0 5602 5062"/>
                              <a:gd name="T49" fmla="*/ T48 w 549"/>
                              <a:gd name="T50" fmla="+- 0 1620 1101"/>
                              <a:gd name="T51" fmla="*/ 1620 h 870"/>
                              <a:gd name="T52" fmla="+- 0 5610 5062"/>
                              <a:gd name="T53" fmla="*/ T52 w 549"/>
                              <a:gd name="T54" fmla="+- 0 1535 1101"/>
                              <a:gd name="T55" fmla="*/ 1535 h 870"/>
                              <a:gd name="T56" fmla="+- 0 5602 5062"/>
                              <a:gd name="T57" fmla="*/ T56 w 549"/>
                              <a:gd name="T58" fmla="+- 0 1450 1101"/>
                              <a:gd name="T59" fmla="*/ 1450 h 870"/>
                              <a:gd name="T60" fmla="+- 0 5577 5062"/>
                              <a:gd name="T61" fmla="*/ T60 w 549"/>
                              <a:gd name="T62" fmla="+- 0 1369 1101"/>
                              <a:gd name="T63" fmla="*/ 1369 h 870"/>
                              <a:gd name="T64" fmla="+- 0 5537 5062"/>
                              <a:gd name="T65" fmla="*/ T64 w 549"/>
                              <a:gd name="T66" fmla="+- 0 1294 1101"/>
                              <a:gd name="T67" fmla="*/ 1294 h 870"/>
                              <a:gd name="T68" fmla="+- 0 5482 5062"/>
                              <a:gd name="T69" fmla="*/ T68 w 549"/>
                              <a:gd name="T70" fmla="+- 0 1228 1101"/>
                              <a:gd name="T71" fmla="*/ 1228 h 870"/>
                              <a:gd name="T72" fmla="+- 0 5416 5062"/>
                              <a:gd name="T73" fmla="*/ T72 w 549"/>
                              <a:gd name="T74" fmla="+- 0 1174 1101"/>
                              <a:gd name="T75" fmla="*/ 1174 h 870"/>
                              <a:gd name="T76" fmla="+- 0 5340 5062"/>
                              <a:gd name="T77" fmla="*/ T76 w 549"/>
                              <a:gd name="T78" fmla="+- 0 1134 1101"/>
                              <a:gd name="T79" fmla="*/ 1134 h 870"/>
                              <a:gd name="T80" fmla="+- 0 5259 5062"/>
                              <a:gd name="T81" fmla="*/ T80 w 549"/>
                              <a:gd name="T82" fmla="+- 0 1109 1101"/>
                              <a:gd name="T83" fmla="*/ 1109 h 870"/>
                              <a:gd name="T84" fmla="+- 0 5173 5062"/>
                              <a:gd name="T85" fmla="*/ T84 w 549"/>
                              <a:gd name="T86" fmla="+- 0 1101 1101"/>
                              <a:gd name="T87" fmla="*/ 110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7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8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Freeform 1364"/>
                        <wps:cNvSpPr>
                          <a:spLocks/>
                        </wps:cNvSpPr>
                        <wps:spPr bwMode="auto">
                          <a:xfrm>
                            <a:off x="5061" y="1100"/>
                            <a:ext cx="549" cy="870"/>
                          </a:xfrm>
                          <a:custGeom>
                            <a:avLst/>
                            <a:gdLst>
                              <a:gd name="T0" fmla="+- 0 5173 5062"/>
                              <a:gd name="T1" fmla="*/ T0 w 549"/>
                              <a:gd name="T2" fmla="+- 0 1970 1101"/>
                              <a:gd name="T3" fmla="*/ 1970 h 870"/>
                              <a:gd name="T4" fmla="+- 0 5259 5062"/>
                              <a:gd name="T5" fmla="*/ T4 w 549"/>
                              <a:gd name="T6" fmla="+- 0 1961 1101"/>
                              <a:gd name="T7" fmla="*/ 1961 h 870"/>
                              <a:gd name="T8" fmla="+- 0 5340 5062"/>
                              <a:gd name="T9" fmla="*/ T8 w 549"/>
                              <a:gd name="T10" fmla="+- 0 1937 1101"/>
                              <a:gd name="T11" fmla="*/ 1937 h 870"/>
                              <a:gd name="T12" fmla="+- 0 5416 5062"/>
                              <a:gd name="T13" fmla="*/ T12 w 549"/>
                              <a:gd name="T14" fmla="+- 0 1897 1101"/>
                              <a:gd name="T15" fmla="*/ 1897 h 870"/>
                              <a:gd name="T16" fmla="+- 0 5482 5062"/>
                              <a:gd name="T17" fmla="*/ T16 w 549"/>
                              <a:gd name="T18" fmla="+- 0 1842 1101"/>
                              <a:gd name="T19" fmla="*/ 1842 h 870"/>
                              <a:gd name="T20" fmla="+- 0 5537 5062"/>
                              <a:gd name="T21" fmla="*/ T20 w 549"/>
                              <a:gd name="T22" fmla="+- 0 1776 1101"/>
                              <a:gd name="T23" fmla="*/ 1776 h 870"/>
                              <a:gd name="T24" fmla="+- 0 5577 5062"/>
                              <a:gd name="T25" fmla="*/ T24 w 549"/>
                              <a:gd name="T26" fmla="+- 0 1701 1101"/>
                              <a:gd name="T27" fmla="*/ 1701 h 870"/>
                              <a:gd name="T28" fmla="+- 0 5602 5062"/>
                              <a:gd name="T29" fmla="*/ T28 w 549"/>
                              <a:gd name="T30" fmla="+- 0 1620 1101"/>
                              <a:gd name="T31" fmla="*/ 1620 h 870"/>
                              <a:gd name="T32" fmla="+- 0 5610 5062"/>
                              <a:gd name="T33" fmla="*/ T32 w 549"/>
                              <a:gd name="T34" fmla="+- 0 1535 1101"/>
                              <a:gd name="T35" fmla="*/ 1535 h 870"/>
                              <a:gd name="T36" fmla="+- 0 5602 5062"/>
                              <a:gd name="T37" fmla="*/ T36 w 549"/>
                              <a:gd name="T38" fmla="+- 0 1450 1101"/>
                              <a:gd name="T39" fmla="*/ 1450 h 870"/>
                              <a:gd name="T40" fmla="+- 0 5577 5062"/>
                              <a:gd name="T41" fmla="*/ T40 w 549"/>
                              <a:gd name="T42" fmla="+- 0 1369 1101"/>
                              <a:gd name="T43" fmla="*/ 1369 h 870"/>
                              <a:gd name="T44" fmla="+- 0 5537 5062"/>
                              <a:gd name="T45" fmla="*/ T44 w 549"/>
                              <a:gd name="T46" fmla="+- 0 1294 1101"/>
                              <a:gd name="T47" fmla="*/ 1294 h 870"/>
                              <a:gd name="T48" fmla="+- 0 5482 5062"/>
                              <a:gd name="T49" fmla="*/ T48 w 549"/>
                              <a:gd name="T50" fmla="+- 0 1228 1101"/>
                              <a:gd name="T51" fmla="*/ 1228 h 870"/>
                              <a:gd name="T52" fmla="+- 0 5416 5062"/>
                              <a:gd name="T53" fmla="*/ T52 w 549"/>
                              <a:gd name="T54" fmla="+- 0 1174 1101"/>
                              <a:gd name="T55" fmla="*/ 1174 h 870"/>
                              <a:gd name="T56" fmla="+- 0 5340 5062"/>
                              <a:gd name="T57" fmla="*/ T56 w 549"/>
                              <a:gd name="T58" fmla="+- 0 1134 1101"/>
                              <a:gd name="T59" fmla="*/ 1134 h 870"/>
                              <a:gd name="T60" fmla="+- 0 5259 5062"/>
                              <a:gd name="T61" fmla="*/ T60 w 549"/>
                              <a:gd name="T62" fmla="+- 0 1109 1101"/>
                              <a:gd name="T63" fmla="*/ 1109 h 870"/>
                              <a:gd name="T64" fmla="+- 0 5173 5062"/>
                              <a:gd name="T65" fmla="*/ T64 w 549"/>
                              <a:gd name="T66" fmla="+- 0 1101 1101"/>
                              <a:gd name="T67" fmla="*/ 1101 h 870"/>
                              <a:gd name="T68" fmla="+- 0 5087 5062"/>
                              <a:gd name="T69" fmla="*/ T68 w 549"/>
                              <a:gd name="T70" fmla="+- 0 1109 1101"/>
                              <a:gd name="T71" fmla="*/ 1109 h 870"/>
                              <a:gd name="T72" fmla="+- 0 5062 5062"/>
                              <a:gd name="T73" fmla="*/ T72 w 549"/>
                              <a:gd name="T74" fmla="+- 0 1117 1101"/>
                              <a:gd name="T75" fmla="*/ 1117 h 870"/>
                              <a:gd name="T76" fmla="+- 0 5062 5062"/>
                              <a:gd name="T77" fmla="*/ T76 w 549"/>
                              <a:gd name="T78" fmla="+- 0 1954 1101"/>
                              <a:gd name="T79" fmla="*/ 1954 h 870"/>
                              <a:gd name="T80" fmla="+- 0 5087 5062"/>
                              <a:gd name="T81" fmla="*/ T80 w 549"/>
                              <a:gd name="T82" fmla="+- 0 1961 1101"/>
                              <a:gd name="T83" fmla="*/ 1961 h 870"/>
                              <a:gd name="T84" fmla="+- 0 5173 5062"/>
                              <a:gd name="T85" fmla="*/ T84 w 549"/>
                              <a:gd name="T86" fmla="+- 0 1970 1101"/>
                              <a:gd name="T87" fmla="*/ 1970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7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4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4" y="73"/>
                                </a:lnTo>
                                <a:lnTo>
                                  <a:pt x="278" y="33"/>
                                </a:lnTo>
                                <a:lnTo>
                                  <a:pt x="197" y="8"/>
                                </a:lnTo>
                                <a:lnTo>
                                  <a:pt x="111" y="0"/>
                                </a:ln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AutoShape 1363"/>
                        <wps:cNvSpPr>
                          <a:spLocks/>
                        </wps:cNvSpPr>
                        <wps:spPr bwMode="auto">
                          <a:xfrm>
                            <a:off x="2160" y="-7581"/>
                            <a:ext cx="9354" cy="8794"/>
                          </a:xfrm>
                          <a:custGeom>
                            <a:avLst/>
                            <a:gdLst>
                              <a:gd name="T0" fmla="+- 0 5714 2160"/>
                              <a:gd name="T1" fmla="*/ T0 w 9354"/>
                              <a:gd name="T2" fmla="+- 0 1442 -7580"/>
                              <a:gd name="T3" fmla="*/ 1442 h 8794"/>
                              <a:gd name="T4" fmla="+- 0 5791 2160"/>
                              <a:gd name="T5" fmla="*/ T4 w 9354"/>
                              <a:gd name="T6" fmla="+- 0 1439 -7580"/>
                              <a:gd name="T7" fmla="*/ 1439 h 8794"/>
                              <a:gd name="T8" fmla="+- 0 5867 2160"/>
                              <a:gd name="T9" fmla="*/ T8 w 9354"/>
                              <a:gd name="T10" fmla="+- 0 1429 -7580"/>
                              <a:gd name="T11" fmla="*/ 1429 h 8794"/>
                              <a:gd name="T12" fmla="+- 0 5941 2160"/>
                              <a:gd name="T13" fmla="*/ T12 w 9354"/>
                              <a:gd name="T14" fmla="+- 0 1412 -7580"/>
                              <a:gd name="T15" fmla="*/ 1412 h 8794"/>
                              <a:gd name="T16" fmla="+- 0 6014 2160"/>
                              <a:gd name="T17" fmla="*/ T16 w 9354"/>
                              <a:gd name="T18" fmla="+- 0 1389 -7580"/>
                              <a:gd name="T19" fmla="*/ 1389 h 8794"/>
                              <a:gd name="T20" fmla="+- 0 6084 2160"/>
                              <a:gd name="T21" fmla="*/ T20 w 9354"/>
                              <a:gd name="T22" fmla="+- 0 1361 -7580"/>
                              <a:gd name="T23" fmla="*/ 1361 h 8794"/>
                              <a:gd name="T24" fmla="+- 0 6151 2160"/>
                              <a:gd name="T25" fmla="*/ T24 w 9354"/>
                              <a:gd name="T26" fmla="+- 0 1326 -7580"/>
                              <a:gd name="T27" fmla="*/ 1326 h 8794"/>
                              <a:gd name="T28" fmla="+- 0 6215 2160"/>
                              <a:gd name="T29" fmla="*/ T28 w 9354"/>
                              <a:gd name="T30" fmla="+- 0 1285 -7580"/>
                              <a:gd name="T31" fmla="*/ 1285 h 8794"/>
                              <a:gd name="T32" fmla="+- 0 6276 2160"/>
                              <a:gd name="T33" fmla="*/ T32 w 9354"/>
                              <a:gd name="T34" fmla="+- 0 1239 -7580"/>
                              <a:gd name="T35" fmla="*/ 1239 h 8794"/>
                              <a:gd name="T36" fmla="+- 0 6333 2160"/>
                              <a:gd name="T37" fmla="*/ T36 w 9354"/>
                              <a:gd name="T38" fmla="+- 0 1187 -7580"/>
                              <a:gd name="T39" fmla="*/ 1187 h 8794"/>
                              <a:gd name="T40" fmla="+- 0 6385 2160"/>
                              <a:gd name="T41" fmla="*/ T40 w 9354"/>
                              <a:gd name="T42" fmla="+- 0 1131 -7580"/>
                              <a:gd name="T43" fmla="*/ 1131 h 8794"/>
                              <a:gd name="T44" fmla="+- 0 6431 2160"/>
                              <a:gd name="T45" fmla="*/ T44 w 9354"/>
                              <a:gd name="T46" fmla="+- 0 1071 -7580"/>
                              <a:gd name="T47" fmla="*/ 1071 h 8794"/>
                              <a:gd name="T48" fmla="+- 0 6472 2160"/>
                              <a:gd name="T49" fmla="*/ T48 w 9354"/>
                              <a:gd name="T50" fmla="+- 0 1007 -7580"/>
                              <a:gd name="T51" fmla="*/ 1007 h 8794"/>
                              <a:gd name="T52" fmla="+- 0 6507 2160"/>
                              <a:gd name="T53" fmla="*/ T52 w 9354"/>
                              <a:gd name="T54" fmla="+- 0 940 -7580"/>
                              <a:gd name="T55" fmla="*/ 940 h 8794"/>
                              <a:gd name="T56" fmla="+- 0 6536 2160"/>
                              <a:gd name="T57" fmla="*/ T56 w 9354"/>
                              <a:gd name="T58" fmla="+- 0 870 -7580"/>
                              <a:gd name="T59" fmla="*/ 870 h 8794"/>
                              <a:gd name="T60" fmla="+- 0 6559 2160"/>
                              <a:gd name="T61" fmla="*/ T60 w 9354"/>
                              <a:gd name="T62" fmla="+- 0 798 -7580"/>
                              <a:gd name="T63" fmla="*/ 798 h 8794"/>
                              <a:gd name="T64" fmla="+- 0 6576 2160"/>
                              <a:gd name="T65" fmla="*/ T64 w 9354"/>
                              <a:gd name="T66" fmla="+- 0 725 -7580"/>
                              <a:gd name="T67" fmla="*/ 725 h 8794"/>
                              <a:gd name="T68" fmla="+- 0 6586 2160"/>
                              <a:gd name="T69" fmla="*/ T68 w 9354"/>
                              <a:gd name="T70" fmla="+- 0 649 -7580"/>
                              <a:gd name="T71" fmla="*/ 649 h 8794"/>
                              <a:gd name="T72" fmla="+- 0 6589 2160"/>
                              <a:gd name="T73" fmla="*/ T72 w 9354"/>
                              <a:gd name="T74" fmla="+- 0 573 -7580"/>
                              <a:gd name="T75" fmla="*/ 573 h 8794"/>
                              <a:gd name="T76" fmla="+- 0 6586 2160"/>
                              <a:gd name="T77" fmla="*/ T76 w 9354"/>
                              <a:gd name="T78" fmla="+- 0 496 -7580"/>
                              <a:gd name="T79" fmla="*/ 496 h 8794"/>
                              <a:gd name="T80" fmla="+- 0 6576 2160"/>
                              <a:gd name="T81" fmla="*/ T80 w 9354"/>
                              <a:gd name="T82" fmla="+- 0 421 -7580"/>
                              <a:gd name="T83" fmla="*/ 421 h 8794"/>
                              <a:gd name="T84" fmla="+- 0 6559 2160"/>
                              <a:gd name="T85" fmla="*/ T84 w 9354"/>
                              <a:gd name="T86" fmla="+- 0 347 -7580"/>
                              <a:gd name="T87" fmla="*/ 347 h 8794"/>
                              <a:gd name="T88" fmla="+- 0 6536 2160"/>
                              <a:gd name="T89" fmla="*/ T88 w 9354"/>
                              <a:gd name="T90" fmla="+- 0 275 -7580"/>
                              <a:gd name="T91" fmla="*/ 275 h 8794"/>
                              <a:gd name="T92" fmla="+- 0 6507 2160"/>
                              <a:gd name="T93" fmla="*/ T92 w 9354"/>
                              <a:gd name="T94" fmla="+- 0 206 -7580"/>
                              <a:gd name="T95" fmla="*/ 206 h 8794"/>
                              <a:gd name="T96" fmla="+- 0 6472 2160"/>
                              <a:gd name="T97" fmla="*/ T96 w 9354"/>
                              <a:gd name="T98" fmla="+- 0 139 -7580"/>
                              <a:gd name="T99" fmla="*/ 139 h 8794"/>
                              <a:gd name="T100" fmla="+- 0 6431 2160"/>
                              <a:gd name="T101" fmla="*/ T100 w 9354"/>
                              <a:gd name="T102" fmla="+- 0 75 -7580"/>
                              <a:gd name="T103" fmla="*/ 75 h 8794"/>
                              <a:gd name="T104" fmla="+- 0 6385 2160"/>
                              <a:gd name="T105" fmla="*/ T104 w 9354"/>
                              <a:gd name="T106" fmla="+- 0 15 -7580"/>
                              <a:gd name="T107" fmla="*/ 15 h 8794"/>
                              <a:gd name="T108" fmla="+- 0 6377 2160"/>
                              <a:gd name="T109" fmla="*/ T108 w 9354"/>
                              <a:gd name="T110" fmla="+- 0 6 -7580"/>
                              <a:gd name="T111" fmla="*/ 6 h 8794"/>
                              <a:gd name="T112" fmla="+- 0 5062 2160"/>
                              <a:gd name="T113" fmla="*/ T112 w 9354"/>
                              <a:gd name="T114" fmla="+- 0 1150 -7580"/>
                              <a:gd name="T115" fmla="*/ 1150 h 8794"/>
                              <a:gd name="T116" fmla="+- 0 5096 2160"/>
                              <a:gd name="T117" fmla="*/ T116 w 9354"/>
                              <a:gd name="T118" fmla="+- 0 1187 -7580"/>
                              <a:gd name="T119" fmla="*/ 1187 h 8794"/>
                              <a:gd name="T120" fmla="+- 0 5153 2160"/>
                              <a:gd name="T121" fmla="*/ T120 w 9354"/>
                              <a:gd name="T122" fmla="+- 0 1239 -7580"/>
                              <a:gd name="T123" fmla="*/ 1239 h 8794"/>
                              <a:gd name="T124" fmla="+- 0 5213 2160"/>
                              <a:gd name="T125" fmla="*/ T124 w 9354"/>
                              <a:gd name="T126" fmla="+- 0 1285 -7580"/>
                              <a:gd name="T127" fmla="*/ 1285 h 8794"/>
                              <a:gd name="T128" fmla="+- 0 5278 2160"/>
                              <a:gd name="T129" fmla="*/ T128 w 9354"/>
                              <a:gd name="T130" fmla="+- 0 1326 -7580"/>
                              <a:gd name="T131" fmla="*/ 1326 h 8794"/>
                              <a:gd name="T132" fmla="+- 0 5345 2160"/>
                              <a:gd name="T133" fmla="*/ T132 w 9354"/>
                              <a:gd name="T134" fmla="+- 0 1361 -7580"/>
                              <a:gd name="T135" fmla="*/ 1361 h 8794"/>
                              <a:gd name="T136" fmla="+- 0 5415 2160"/>
                              <a:gd name="T137" fmla="*/ T136 w 9354"/>
                              <a:gd name="T138" fmla="+- 0 1389 -7580"/>
                              <a:gd name="T139" fmla="*/ 1389 h 8794"/>
                              <a:gd name="T140" fmla="+- 0 5487 2160"/>
                              <a:gd name="T141" fmla="*/ T140 w 9354"/>
                              <a:gd name="T142" fmla="+- 0 1412 -7580"/>
                              <a:gd name="T143" fmla="*/ 1412 h 8794"/>
                              <a:gd name="T144" fmla="+- 0 5562 2160"/>
                              <a:gd name="T145" fmla="*/ T144 w 9354"/>
                              <a:gd name="T146" fmla="+- 0 1429 -7580"/>
                              <a:gd name="T147" fmla="*/ 1429 h 8794"/>
                              <a:gd name="T148" fmla="+- 0 5638 2160"/>
                              <a:gd name="T149" fmla="*/ T148 w 9354"/>
                              <a:gd name="T150" fmla="+- 0 1439 -7580"/>
                              <a:gd name="T151" fmla="*/ 1439 h 8794"/>
                              <a:gd name="T152" fmla="+- 0 5714 2160"/>
                              <a:gd name="T153" fmla="*/ T152 w 9354"/>
                              <a:gd name="T154" fmla="+- 0 1442 -7580"/>
                              <a:gd name="T155" fmla="*/ 1442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3554" y="9022"/>
                                </a:moveTo>
                                <a:lnTo>
                                  <a:pt x="3631" y="9019"/>
                                </a:lnTo>
                                <a:lnTo>
                                  <a:pt x="3707" y="9009"/>
                                </a:lnTo>
                                <a:lnTo>
                                  <a:pt x="3781" y="8992"/>
                                </a:lnTo>
                                <a:lnTo>
                                  <a:pt x="3854" y="8969"/>
                                </a:lnTo>
                                <a:lnTo>
                                  <a:pt x="3924" y="8941"/>
                                </a:lnTo>
                                <a:lnTo>
                                  <a:pt x="3991" y="8906"/>
                                </a:lnTo>
                                <a:lnTo>
                                  <a:pt x="4055" y="8865"/>
                                </a:lnTo>
                                <a:lnTo>
                                  <a:pt x="4116" y="8819"/>
                                </a:lnTo>
                                <a:lnTo>
                                  <a:pt x="4173" y="8767"/>
                                </a:lnTo>
                                <a:lnTo>
                                  <a:pt x="4225" y="8711"/>
                                </a:lnTo>
                                <a:lnTo>
                                  <a:pt x="4271" y="8651"/>
                                </a:lnTo>
                                <a:lnTo>
                                  <a:pt x="4312" y="8587"/>
                                </a:lnTo>
                                <a:lnTo>
                                  <a:pt x="4347" y="8520"/>
                                </a:lnTo>
                                <a:lnTo>
                                  <a:pt x="4376" y="8450"/>
                                </a:lnTo>
                                <a:lnTo>
                                  <a:pt x="4399" y="8378"/>
                                </a:lnTo>
                                <a:lnTo>
                                  <a:pt x="4416" y="8305"/>
                                </a:lnTo>
                                <a:lnTo>
                                  <a:pt x="4426" y="8229"/>
                                </a:lnTo>
                                <a:lnTo>
                                  <a:pt x="4429" y="8153"/>
                                </a:lnTo>
                                <a:lnTo>
                                  <a:pt x="4426" y="8076"/>
                                </a:lnTo>
                                <a:lnTo>
                                  <a:pt x="4416" y="8001"/>
                                </a:lnTo>
                                <a:lnTo>
                                  <a:pt x="4399" y="7927"/>
                                </a:lnTo>
                                <a:lnTo>
                                  <a:pt x="4376" y="7855"/>
                                </a:lnTo>
                                <a:lnTo>
                                  <a:pt x="4347" y="7786"/>
                                </a:lnTo>
                                <a:lnTo>
                                  <a:pt x="4312" y="7719"/>
                                </a:lnTo>
                                <a:lnTo>
                                  <a:pt x="4271" y="7655"/>
                                </a:lnTo>
                                <a:lnTo>
                                  <a:pt x="4225" y="7595"/>
                                </a:lnTo>
                                <a:lnTo>
                                  <a:pt x="4217" y="7586"/>
                                </a:lnTo>
                                <a:moveTo>
                                  <a:pt x="2902" y="8730"/>
                                </a:moveTo>
                                <a:lnTo>
                                  <a:pt x="2936" y="8767"/>
                                </a:lnTo>
                                <a:lnTo>
                                  <a:pt x="2993" y="8819"/>
                                </a:lnTo>
                                <a:lnTo>
                                  <a:pt x="3053" y="8865"/>
                                </a:lnTo>
                                <a:lnTo>
                                  <a:pt x="3118" y="8906"/>
                                </a:lnTo>
                                <a:lnTo>
                                  <a:pt x="3185" y="8941"/>
                                </a:lnTo>
                                <a:lnTo>
                                  <a:pt x="3255" y="8969"/>
                                </a:lnTo>
                                <a:lnTo>
                                  <a:pt x="3327" y="8992"/>
                                </a:lnTo>
                                <a:lnTo>
                                  <a:pt x="3402" y="9009"/>
                                </a:lnTo>
                                <a:lnTo>
                                  <a:pt x="3478" y="9019"/>
                                </a:lnTo>
                                <a:lnTo>
                                  <a:pt x="3554" y="9022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Freeform 1362"/>
                        <wps:cNvSpPr>
                          <a:spLocks/>
                        </wps:cNvSpPr>
                        <wps:spPr bwMode="auto">
                          <a:xfrm>
                            <a:off x="5277" y="138"/>
                            <a:ext cx="875" cy="870"/>
                          </a:xfrm>
                          <a:custGeom>
                            <a:avLst/>
                            <a:gdLst>
                              <a:gd name="T0" fmla="+- 0 5714 5277"/>
                              <a:gd name="T1" fmla="*/ T0 w 875"/>
                              <a:gd name="T2" fmla="+- 0 138 138"/>
                              <a:gd name="T3" fmla="*/ 138 h 870"/>
                              <a:gd name="T4" fmla="+- 0 5629 5277"/>
                              <a:gd name="T5" fmla="*/ T4 w 875"/>
                              <a:gd name="T6" fmla="+- 0 147 138"/>
                              <a:gd name="T7" fmla="*/ 147 h 870"/>
                              <a:gd name="T8" fmla="+- 0 5547 5277"/>
                              <a:gd name="T9" fmla="*/ T8 w 875"/>
                              <a:gd name="T10" fmla="+- 0 171 138"/>
                              <a:gd name="T11" fmla="*/ 171 h 870"/>
                              <a:gd name="T12" fmla="+- 0 5472 5277"/>
                              <a:gd name="T13" fmla="*/ T12 w 875"/>
                              <a:gd name="T14" fmla="+- 0 211 138"/>
                              <a:gd name="T15" fmla="*/ 211 h 870"/>
                              <a:gd name="T16" fmla="+- 0 5405 5277"/>
                              <a:gd name="T17" fmla="*/ T16 w 875"/>
                              <a:gd name="T18" fmla="+- 0 266 138"/>
                              <a:gd name="T19" fmla="*/ 266 h 870"/>
                              <a:gd name="T20" fmla="+- 0 5351 5277"/>
                              <a:gd name="T21" fmla="*/ T20 w 875"/>
                              <a:gd name="T22" fmla="+- 0 332 138"/>
                              <a:gd name="T23" fmla="*/ 332 h 870"/>
                              <a:gd name="T24" fmla="+- 0 5310 5277"/>
                              <a:gd name="T25" fmla="*/ T24 w 875"/>
                              <a:gd name="T26" fmla="+- 0 407 138"/>
                              <a:gd name="T27" fmla="*/ 407 h 870"/>
                              <a:gd name="T28" fmla="+- 0 5286 5277"/>
                              <a:gd name="T29" fmla="*/ T28 w 875"/>
                              <a:gd name="T30" fmla="+- 0 488 138"/>
                              <a:gd name="T31" fmla="*/ 488 h 870"/>
                              <a:gd name="T32" fmla="+- 0 5277 5277"/>
                              <a:gd name="T33" fmla="*/ T32 w 875"/>
                              <a:gd name="T34" fmla="+- 0 573 138"/>
                              <a:gd name="T35" fmla="*/ 573 h 870"/>
                              <a:gd name="T36" fmla="+- 0 5286 5277"/>
                              <a:gd name="T37" fmla="*/ T36 w 875"/>
                              <a:gd name="T38" fmla="+- 0 658 138"/>
                              <a:gd name="T39" fmla="*/ 658 h 870"/>
                              <a:gd name="T40" fmla="+- 0 5310 5277"/>
                              <a:gd name="T41" fmla="*/ T40 w 875"/>
                              <a:gd name="T42" fmla="+- 0 739 138"/>
                              <a:gd name="T43" fmla="*/ 739 h 870"/>
                              <a:gd name="T44" fmla="+- 0 5351 5277"/>
                              <a:gd name="T45" fmla="*/ T44 w 875"/>
                              <a:gd name="T46" fmla="+- 0 814 138"/>
                              <a:gd name="T47" fmla="*/ 814 h 870"/>
                              <a:gd name="T48" fmla="+- 0 5405 5277"/>
                              <a:gd name="T49" fmla="*/ T48 w 875"/>
                              <a:gd name="T50" fmla="+- 0 880 138"/>
                              <a:gd name="T51" fmla="*/ 880 h 870"/>
                              <a:gd name="T52" fmla="+- 0 5472 5277"/>
                              <a:gd name="T53" fmla="*/ T52 w 875"/>
                              <a:gd name="T54" fmla="+- 0 934 138"/>
                              <a:gd name="T55" fmla="*/ 934 h 870"/>
                              <a:gd name="T56" fmla="+- 0 5547 5277"/>
                              <a:gd name="T57" fmla="*/ T56 w 875"/>
                              <a:gd name="T58" fmla="+- 0 974 138"/>
                              <a:gd name="T59" fmla="*/ 974 h 870"/>
                              <a:gd name="T60" fmla="+- 0 5629 5277"/>
                              <a:gd name="T61" fmla="*/ T60 w 875"/>
                              <a:gd name="T62" fmla="+- 0 999 138"/>
                              <a:gd name="T63" fmla="*/ 999 h 870"/>
                              <a:gd name="T64" fmla="+- 0 5714 5277"/>
                              <a:gd name="T65" fmla="*/ T64 w 875"/>
                              <a:gd name="T66" fmla="+- 0 1007 138"/>
                              <a:gd name="T67" fmla="*/ 1007 h 870"/>
                              <a:gd name="T68" fmla="+- 0 5800 5277"/>
                              <a:gd name="T69" fmla="*/ T68 w 875"/>
                              <a:gd name="T70" fmla="+- 0 999 138"/>
                              <a:gd name="T71" fmla="*/ 999 h 870"/>
                              <a:gd name="T72" fmla="+- 0 5882 5277"/>
                              <a:gd name="T73" fmla="*/ T72 w 875"/>
                              <a:gd name="T74" fmla="+- 0 974 138"/>
                              <a:gd name="T75" fmla="*/ 974 h 870"/>
                              <a:gd name="T76" fmla="+- 0 5957 5277"/>
                              <a:gd name="T77" fmla="*/ T76 w 875"/>
                              <a:gd name="T78" fmla="+- 0 934 138"/>
                              <a:gd name="T79" fmla="*/ 934 h 870"/>
                              <a:gd name="T80" fmla="+- 0 6024 5277"/>
                              <a:gd name="T81" fmla="*/ T80 w 875"/>
                              <a:gd name="T82" fmla="+- 0 880 138"/>
                              <a:gd name="T83" fmla="*/ 880 h 870"/>
                              <a:gd name="T84" fmla="+- 0 6078 5277"/>
                              <a:gd name="T85" fmla="*/ T84 w 875"/>
                              <a:gd name="T86" fmla="+- 0 814 138"/>
                              <a:gd name="T87" fmla="*/ 814 h 870"/>
                              <a:gd name="T88" fmla="+- 0 6118 5277"/>
                              <a:gd name="T89" fmla="*/ T88 w 875"/>
                              <a:gd name="T90" fmla="+- 0 739 138"/>
                              <a:gd name="T91" fmla="*/ 739 h 870"/>
                              <a:gd name="T92" fmla="+- 0 6143 5277"/>
                              <a:gd name="T93" fmla="*/ T92 w 875"/>
                              <a:gd name="T94" fmla="+- 0 658 138"/>
                              <a:gd name="T95" fmla="*/ 658 h 870"/>
                              <a:gd name="T96" fmla="+- 0 6152 5277"/>
                              <a:gd name="T97" fmla="*/ T96 w 875"/>
                              <a:gd name="T98" fmla="+- 0 573 138"/>
                              <a:gd name="T99" fmla="*/ 573 h 870"/>
                              <a:gd name="T100" fmla="+- 0 6143 5277"/>
                              <a:gd name="T101" fmla="*/ T100 w 875"/>
                              <a:gd name="T102" fmla="+- 0 488 138"/>
                              <a:gd name="T103" fmla="*/ 488 h 870"/>
                              <a:gd name="T104" fmla="+- 0 6118 5277"/>
                              <a:gd name="T105" fmla="*/ T104 w 875"/>
                              <a:gd name="T106" fmla="+- 0 407 138"/>
                              <a:gd name="T107" fmla="*/ 407 h 870"/>
                              <a:gd name="T108" fmla="+- 0 6078 5277"/>
                              <a:gd name="T109" fmla="*/ T108 w 875"/>
                              <a:gd name="T110" fmla="+- 0 332 138"/>
                              <a:gd name="T111" fmla="*/ 332 h 870"/>
                              <a:gd name="T112" fmla="+- 0 6024 5277"/>
                              <a:gd name="T113" fmla="*/ T112 w 875"/>
                              <a:gd name="T114" fmla="+- 0 266 138"/>
                              <a:gd name="T115" fmla="*/ 266 h 870"/>
                              <a:gd name="T116" fmla="+- 0 5957 5277"/>
                              <a:gd name="T117" fmla="*/ T116 w 875"/>
                              <a:gd name="T118" fmla="+- 0 211 138"/>
                              <a:gd name="T119" fmla="*/ 211 h 870"/>
                              <a:gd name="T120" fmla="+- 0 5882 5277"/>
                              <a:gd name="T121" fmla="*/ T120 w 875"/>
                              <a:gd name="T122" fmla="+- 0 171 138"/>
                              <a:gd name="T123" fmla="*/ 171 h 870"/>
                              <a:gd name="T124" fmla="+- 0 5800 5277"/>
                              <a:gd name="T125" fmla="*/ T124 w 875"/>
                              <a:gd name="T126" fmla="+- 0 147 138"/>
                              <a:gd name="T127" fmla="*/ 147 h 870"/>
                              <a:gd name="T128" fmla="+- 0 5714 5277"/>
                              <a:gd name="T129" fmla="*/ T128 w 875"/>
                              <a:gd name="T130" fmla="+- 0 138 138"/>
                              <a:gd name="T131" fmla="*/ 13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3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3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Freeform 1361"/>
                        <wps:cNvSpPr>
                          <a:spLocks/>
                        </wps:cNvSpPr>
                        <wps:spPr bwMode="auto">
                          <a:xfrm>
                            <a:off x="5277" y="138"/>
                            <a:ext cx="875" cy="870"/>
                          </a:xfrm>
                          <a:custGeom>
                            <a:avLst/>
                            <a:gdLst>
                              <a:gd name="T0" fmla="+- 0 5714 5277"/>
                              <a:gd name="T1" fmla="*/ T0 w 875"/>
                              <a:gd name="T2" fmla="+- 0 1007 138"/>
                              <a:gd name="T3" fmla="*/ 1007 h 870"/>
                              <a:gd name="T4" fmla="+- 0 5800 5277"/>
                              <a:gd name="T5" fmla="*/ T4 w 875"/>
                              <a:gd name="T6" fmla="+- 0 999 138"/>
                              <a:gd name="T7" fmla="*/ 999 h 870"/>
                              <a:gd name="T8" fmla="+- 0 5882 5277"/>
                              <a:gd name="T9" fmla="*/ T8 w 875"/>
                              <a:gd name="T10" fmla="+- 0 974 138"/>
                              <a:gd name="T11" fmla="*/ 974 h 870"/>
                              <a:gd name="T12" fmla="+- 0 5957 5277"/>
                              <a:gd name="T13" fmla="*/ T12 w 875"/>
                              <a:gd name="T14" fmla="+- 0 934 138"/>
                              <a:gd name="T15" fmla="*/ 934 h 870"/>
                              <a:gd name="T16" fmla="+- 0 6024 5277"/>
                              <a:gd name="T17" fmla="*/ T16 w 875"/>
                              <a:gd name="T18" fmla="+- 0 880 138"/>
                              <a:gd name="T19" fmla="*/ 880 h 870"/>
                              <a:gd name="T20" fmla="+- 0 6078 5277"/>
                              <a:gd name="T21" fmla="*/ T20 w 875"/>
                              <a:gd name="T22" fmla="+- 0 814 138"/>
                              <a:gd name="T23" fmla="*/ 814 h 870"/>
                              <a:gd name="T24" fmla="+- 0 6118 5277"/>
                              <a:gd name="T25" fmla="*/ T24 w 875"/>
                              <a:gd name="T26" fmla="+- 0 739 138"/>
                              <a:gd name="T27" fmla="*/ 739 h 870"/>
                              <a:gd name="T28" fmla="+- 0 6143 5277"/>
                              <a:gd name="T29" fmla="*/ T28 w 875"/>
                              <a:gd name="T30" fmla="+- 0 658 138"/>
                              <a:gd name="T31" fmla="*/ 658 h 870"/>
                              <a:gd name="T32" fmla="+- 0 6152 5277"/>
                              <a:gd name="T33" fmla="*/ T32 w 875"/>
                              <a:gd name="T34" fmla="+- 0 573 138"/>
                              <a:gd name="T35" fmla="*/ 573 h 870"/>
                              <a:gd name="T36" fmla="+- 0 6143 5277"/>
                              <a:gd name="T37" fmla="*/ T36 w 875"/>
                              <a:gd name="T38" fmla="+- 0 488 138"/>
                              <a:gd name="T39" fmla="*/ 488 h 870"/>
                              <a:gd name="T40" fmla="+- 0 6118 5277"/>
                              <a:gd name="T41" fmla="*/ T40 w 875"/>
                              <a:gd name="T42" fmla="+- 0 407 138"/>
                              <a:gd name="T43" fmla="*/ 407 h 870"/>
                              <a:gd name="T44" fmla="+- 0 6078 5277"/>
                              <a:gd name="T45" fmla="*/ T44 w 875"/>
                              <a:gd name="T46" fmla="+- 0 332 138"/>
                              <a:gd name="T47" fmla="*/ 332 h 870"/>
                              <a:gd name="T48" fmla="+- 0 6024 5277"/>
                              <a:gd name="T49" fmla="*/ T48 w 875"/>
                              <a:gd name="T50" fmla="+- 0 266 138"/>
                              <a:gd name="T51" fmla="*/ 266 h 870"/>
                              <a:gd name="T52" fmla="+- 0 5957 5277"/>
                              <a:gd name="T53" fmla="*/ T52 w 875"/>
                              <a:gd name="T54" fmla="+- 0 211 138"/>
                              <a:gd name="T55" fmla="*/ 211 h 870"/>
                              <a:gd name="T56" fmla="+- 0 5882 5277"/>
                              <a:gd name="T57" fmla="*/ T56 w 875"/>
                              <a:gd name="T58" fmla="+- 0 171 138"/>
                              <a:gd name="T59" fmla="*/ 171 h 870"/>
                              <a:gd name="T60" fmla="+- 0 5800 5277"/>
                              <a:gd name="T61" fmla="*/ T60 w 875"/>
                              <a:gd name="T62" fmla="+- 0 147 138"/>
                              <a:gd name="T63" fmla="*/ 147 h 870"/>
                              <a:gd name="T64" fmla="+- 0 5714 5277"/>
                              <a:gd name="T65" fmla="*/ T64 w 875"/>
                              <a:gd name="T66" fmla="+- 0 138 138"/>
                              <a:gd name="T67" fmla="*/ 138 h 870"/>
                              <a:gd name="T68" fmla="+- 0 5629 5277"/>
                              <a:gd name="T69" fmla="*/ T68 w 875"/>
                              <a:gd name="T70" fmla="+- 0 147 138"/>
                              <a:gd name="T71" fmla="*/ 147 h 870"/>
                              <a:gd name="T72" fmla="+- 0 5547 5277"/>
                              <a:gd name="T73" fmla="*/ T72 w 875"/>
                              <a:gd name="T74" fmla="+- 0 171 138"/>
                              <a:gd name="T75" fmla="*/ 171 h 870"/>
                              <a:gd name="T76" fmla="+- 0 5472 5277"/>
                              <a:gd name="T77" fmla="*/ T76 w 875"/>
                              <a:gd name="T78" fmla="+- 0 211 138"/>
                              <a:gd name="T79" fmla="*/ 211 h 870"/>
                              <a:gd name="T80" fmla="+- 0 5405 5277"/>
                              <a:gd name="T81" fmla="*/ T80 w 875"/>
                              <a:gd name="T82" fmla="+- 0 266 138"/>
                              <a:gd name="T83" fmla="*/ 266 h 870"/>
                              <a:gd name="T84" fmla="+- 0 5351 5277"/>
                              <a:gd name="T85" fmla="*/ T84 w 875"/>
                              <a:gd name="T86" fmla="+- 0 332 138"/>
                              <a:gd name="T87" fmla="*/ 332 h 870"/>
                              <a:gd name="T88" fmla="+- 0 5310 5277"/>
                              <a:gd name="T89" fmla="*/ T88 w 875"/>
                              <a:gd name="T90" fmla="+- 0 407 138"/>
                              <a:gd name="T91" fmla="*/ 407 h 870"/>
                              <a:gd name="T92" fmla="+- 0 5286 5277"/>
                              <a:gd name="T93" fmla="*/ T92 w 875"/>
                              <a:gd name="T94" fmla="+- 0 488 138"/>
                              <a:gd name="T95" fmla="*/ 488 h 870"/>
                              <a:gd name="T96" fmla="+- 0 5277 5277"/>
                              <a:gd name="T97" fmla="*/ T96 w 875"/>
                              <a:gd name="T98" fmla="+- 0 573 138"/>
                              <a:gd name="T99" fmla="*/ 573 h 870"/>
                              <a:gd name="T100" fmla="+- 0 5286 5277"/>
                              <a:gd name="T101" fmla="*/ T100 w 875"/>
                              <a:gd name="T102" fmla="+- 0 658 138"/>
                              <a:gd name="T103" fmla="*/ 658 h 870"/>
                              <a:gd name="T104" fmla="+- 0 5310 5277"/>
                              <a:gd name="T105" fmla="*/ T104 w 875"/>
                              <a:gd name="T106" fmla="+- 0 739 138"/>
                              <a:gd name="T107" fmla="*/ 739 h 870"/>
                              <a:gd name="T108" fmla="+- 0 5351 5277"/>
                              <a:gd name="T109" fmla="*/ T108 w 875"/>
                              <a:gd name="T110" fmla="+- 0 814 138"/>
                              <a:gd name="T111" fmla="*/ 814 h 870"/>
                              <a:gd name="T112" fmla="+- 0 5405 5277"/>
                              <a:gd name="T113" fmla="*/ T112 w 875"/>
                              <a:gd name="T114" fmla="+- 0 880 138"/>
                              <a:gd name="T115" fmla="*/ 880 h 870"/>
                              <a:gd name="T116" fmla="+- 0 5472 5277"/>
                              <a:gd name="T117" fmla="*/ T116 w 875"/>
                              <a:gd name="T118" fmla="+- 0 934 138"/>
                              <a:gd name="T119" fmla="*/ 934 h 870"/>
                              <a:gd name="T120" fmla="+- 0 5547 5277"/>
                              <a:gd name="T121" fmla="*/ T120 w 875"/>
                              <a:gd name="T122" fmla="+- 0 974 138"/>
                              <a:gd name="T123" fmla="*/ 974 h 870"/>
                              <a:gd name="T124" fmla="+- 0 5629 5277"/>
                              <a:gd name="T125" fmla="*/ T124 w 875"/>
                              <a:gd name="T126" fmla="+- 0 999 138"/>
                              <a:gd name="T127" fmla="*/ 999 h 870"/>
                              <a:gd name="T128" fmla="+- 0 5714 5277"/>
                              <a:gd name="T129" fmla="*/ T128 w 875"/>
                              <a:gd name="T130" fmla="+- 0 1007 138"/>
                              <a:gd name="T131" fmla="*/ 1007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5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7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3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3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1"/>
                                </a:lnTo>
                                <a:lnTo>
                                  <a:pt x="437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Freeform 1360"/>
                        <wps:cNvSpPr>
                          <a:spLocks/>
                        </wps:cNvSpPr>
                        <wps:spPr bwMode="auto">
                          <a:xfrm>
                            <a:off x="5156" y="1014"/>
                            <a:ext cx="1750" cy="1164"/>
                          </a:xfrm>
                          <a:custGeom>
                            <a:avLst/>
                            <a:gdLst>
                              <a:gd name="T0" fmla="+- 0 6854 5156"/>
                              <a:gd name="T1" fmla="*/ T0 w 1750"/>
                              <a:gd name="T2" fmla="+- 0 2179 1015"/>
                              <a:gd name="T3" fmla="*/ 2179 h 1164"/>
                              <a:gd name="T4" fmla="+- 0 6876 5156"/>
                              <a:gd name="T5" fmla="*/ T4 w 1750"/>
                              <a:gd name="T6" fmla="+- 0 2109 1015"/>
                              <a:gd name="T7" fmla="*/ 2109 h 1164"/>
                              <a:gd name="T8" fmla="+- 0 6892 5156"/>
                              <a:gd name="T9" fmla="*/ T8 w 1750"/>
                              <a:gd name="T10" fmla="+- 0 2036 1015"/>
                              <a:gd name="T11" fmla="*/ 2036 h 1164"/>
                              <a:gd name="T12" fmla="+- 0 6902 5156"/>
                              <a:gd name="T13" fmla="*/ T12 w 1750"/>
                              <a:gd name="T14" fmla="+- 0 1960 1015"/>
                              <a:gd name="T15" fmla="*/ 1960 h 1164"/>
                              <a:gd name="T16" fmla="+- 0 6906 5156"/>
                              <a:gd name="T17" fmla="*/ T16 w 1750"/>
                              <a:gd name="T18" fmla="+- 0 1884 1015"/>
                              <a:gd name="T19" fmla="*/ 1884 h 1164"/>
                              <a:gd name="T20" fmla="+- 0 6902 5156"/>
                              <a:gd name="T21" fmla="*/ T20 w 1750"/>
                              <a:gd name="T22" fmla="+- 0 1808 1015"/>
                              <a:gd name="T23" fmla="*/ 1808 h 1164"/>
                              <a:gd name="T24" fmla="+- 0 6892 5156"/>
                              <a:gd name="T25" fmla="*/ T24 w 1750"/>
                              <a:gd name="T26" fmla="+- 0 1732 1015"/>
                              <a:gd name="T27" fmla="*/ 1732 h 1164"/>
                              <a:gd name="T28" fmla="+- 0 6876 5156"/>
                              <a:gd name="T29" fmla="*/ T28 w 1750"/>
                              <a:gd name="T30" fmla="+- 0 1658 1015"/>
                              <a:gd name="T31" fmla="*/ 1658 h 1164"/>
                              <a:gd name="T32" fmla="+- 0 6853 5156"/>
                              <a:gd name="T33" fmla="*/ T32 w 1750"/>
                              <a:gd name="T34" fmla="+- 0 1586 1015"/>
                              <a:gd name="T35" fmla="*/ 1586 h 1164"/>
                              <a:gd name="T36" fmla="+- 0 6824 5156"/>
                              <a:gd name="T37" fmla="*/ T36 w 1750"/>
                              <a:gd name="T38" fmla="+- 0 1517 1015"/>
                              <a:gd name="T39" fmla="*/ 1517 h 1164"/>
                              <a:gd name="T40" fmla="+- 0 6789 5156"/>
                              <a:gd name="T41" fmla="*/ T40 w 1750"/>
                              <a:gd name="T42" fmla="+- 0 1450 1015"/>
                              <a:gd name="T43" fmla="*/ 1450 h 1164"/>
                              <a:gd name="T44" fmla="+- 0 6748 5156"/>
                              <a:gd name="T45" fmla="*/ T44 w 1750"/>
                              <a:gd name="T46" fmla="+- 0 1386 1015"/>
                              <a:gd name="T47" fmla="*/ 1386 h 1164"/>
                              <a:gd name="T48" fmla="+- 0 6701 5156"/>
                              <a:gd name="T49" fmla="*/ T48 w 1750"/>
                              <a:gd name="T50" fmla="+- 0 1326 1015"/>
                              <a:gd name="T51" fmla="*/ 1326 h 1164"/>
                              <a:gd name="T52" fmla="+- 0 6649 5156"/>
                              <a:gd name="T53" fmla="*/ T52 w 1750"/>
                              <a:gd name="T54" fmla="+- 0 1269 1015"/>
                              <a:gd name="T55" fmla="*/ 1269 h 1164"/>
                              <a:gd name="T56" fmla="+- 0 6593 5156"/>
                              <a:gd name="T57" fmla="*/ T56 w 1750"/>
                              <a:gd name="T58" fmla="+- 0 1218 1015"/>
                              <a:gd name="T59" fmla="*/ 1218 h 1164"/>
                              <a:gd name="T60" fmla="+- 0 6532 5156"/>
                              <a:gd name="T61" fmla="*/ T60 w 1750"/>
                              <a:gd name="T62" fmla="+- 0 1172 1015"/>
                              <a:gd name="T63" fmla="*/ 1172 h 1164"/>
                              <a:gd name="T64" fmla="+- 0 6468 5156"/>
                              <a:gd name="T65" fmla="*/ T64 w 1750"/>
                              <a:gd name="T66" fmla="+- 0 1131 1015"/>
                              <a:gd name="T67" fmla="*/ 1131 h 1164"/>
                              <a:gd name="T68" fmla="+- 0 6400 5156"/>
                              <a:gd name="T69" fmla="*/ T68 w 1750"/>
                              <a:gd name="T70" fmla="+- 0 1096 1015"/>
                              <a:gd name="T71" fmla="*/ 1096 h 1164"/>
                              <a:gd name="T72" fmla="+- 0 6330 5156"/>
                              <a:gd name="T73" fmla="*/ T72 w 1750"/>
                              <a:gd name="T74" fmla="+- 0 1067 1015"/>
                              <a:gd name="T75" fmla="*/ 1067 h 1164"/>
                              <a:gd name="T76" fmla="+- 0 6258 5156"/>
                              <a:gd name="T77" fmla="*/ T76 w 1750"/>
                              <a:gd name="T78" fmla="+- 0 1045 1015"/>
                              <a:gd name="T79" fmla="*/ 1045 h 1164"/>
                              <a:gd name="T80" fmla="+- 0 6184 5156"/>
                              <a:gd name="T81" fmla="*/ T80 w 1750"/>
                              <a:gd name="T82" fmla="+- 0 1028 1015"/>
                              <a:gd name="T83" fmla="*/ 1028 h 1164"/>
                              <a:gd name="T84" fmla="+- 0 6108 5156"/>
                              <a:gd name="T85" fmla="*/ T84 w 1750"/>
                              <a:gd name="T86" fmla="+- 0 1018 1015"/>
                              <a:gd name="T87" fmla="*/ 1018 h 1164"/>
                              <a:gd name="T88" fmla="+- 0 6031 5156"/>
                              <a:gd name="T89" fmla="*/ T88 w 1750"/>
                              <a:gd name="T90" fmla="+- 0 1015 1015"/>
                              <a:gd name="T91" fmla="*/ 1015 h 1164"/>
                              <a:gd name="T92" fmla="+- 0 5954 5156"/>
                              <a:gd name="T93" fmla="*/ T92 w 1750"/>
                              <a:gd name="T94" fmla="+- 0 1018 1015"/>
                              <a:gd name="T95" fmla="*/ 1018 h 1164"/>
                              <a:gd name="T96" fmla="+- 0 5878 5156"/>
                              <a:gd name="T97" fmla="*/ T96 w 1750"/>
                              <a:gd name="T98" fmla="+- 0 1028 1015"/>
                              <a:gd name="T99" fmla="*/ 1028 h 1164"/>
                              <a:gd name="T100" fmla="+- 0 5804 5156"/>
                              <a:gd name="T101" fmla="*/ T100 w 1750"/>
                              <a:gd name="T102" fmla="+- 0 1045 1015"/>
                              <a:gd name="T103" fmla="*/ 1045 h 1164"/>
                              <a:gd name="T104" fmla="+- 0 5732 5156"/>
                              <a:gd name="T105" fmla="*/ T104 w 1750"/>
                              <a:gd name="T106" fmla="+- 0 1067 1015"/>
                              <a:gd name="T107" fmla="*/ 1067 h 1164"/>
                              <a:gd name="T108" fmla="+- 0 5661 5156"/>
                              <a:gd name="T109" fmla="*/ T108 w 1750"/>
                              <a:gd name="T110" fmla="+- 0 1096 1015"/>
                              <a:gd name="T111" fmla="*/ 1096 h 1164"/>
                              <a:gd name="T112" fmla="+- 0 5594 5156"/>
                              <a:gd name="T113" fmla="*/ T112 w 1750"/>
                              <a:gd name="T114" fmla="+- 0 1131 1015"/>
                              <a:gd name="T115" fmla="*/ 1131 h 1164"/>
                              <a:gd name="T116" fmla="+- 0 5530 5156"/>
                              <a:gd name="T117" fmla="*/ T116 w 1750"/>
                              <a:gd name="T118" fmla="+- 0 1172 1015"/>
                              <a:gd name="T119" fmla="*/ 1172 h 1164"/>
                              <a:gd name="T120" fmla="+- 0 5469 5156"/>
                              <a:gd name="T121" fmla="*/ T120 w 1750"/>
                              <a:gd name="T122" fmla="+- 0 1218 1015"/>
                              <a:gd name="T123" fmla="*/ 1218 h 1164"/>
                              <a:gd name="T124" fmla="+- 0 5412 5156"/>
                              <a:gd name="T125" fmla="*/ T124 w 1750"/>
                              <a:gd name="T126" fmla="+- 0 1269 1015"/>
                              <a:gd name="T127" fmla="*/ 1269 h 1164"/>
                              <a:gd name="T128" fmla="+- 0 5360 5156"/>
                              <a:gd name="T129" fmla="*/ T128 w 1750"/>
                              <a:gd name="T130" fmla="+- 0 1326 1015"/>
                              <a:gd name="T131" fmla="*/ 1326 h 1164"/>
                              <a:gd name="T132" fmla="+- 0 5314 5156"/>
                              <a:gd name="T133" fmla="*/ T132 w 1750"/>
                              <a:gd name="T134" fmla="+- 0 1386 1015"/>
                              <a:gd name="T135" fmla="*/ 1386 h 1164"/>
                              <a:gd name="T136" fmla="+- 0 5273 5156"/>
                              <a:gd name="T137" fmla="*/ T136 w 1750"/>
                              <a:gd name="T138" fmla="+- 0 1450 1015"/>
                              <a:gd name="T139" fmla="*/ 1450 h 1164"/>
                              <a:gd name="T140" fmla="+- 0 5238 5156"/>
                              <a:gd name="T141" fmla="*/ T140 w 1750"/>
                              <a:gd name="T142" fmla="+- 0 1517 1015"/>
                              <a:gd name="T143" fmla="*/ 1517 h 1164"/>
                              <a:gd name="T144" fmla="+- 0 5209 5156"/>
                              <a:gd name="T145" fmla="*/ T144 w 1750"/>
                              <a:gd name="T146" fmla="+- 0 1586 1015"/>
                              <a:gd name="T147" fmla="*/ 1586 h 1164"/>
                              <a:gd name="T148" fmla="+- 0 5186 5156"/>
                              <a:gd name="T149" fmla="*/ T148 w 1750"/>
                              <a:gd name="T150" fmla="+- 0 1658 1015"/>
                              <a:gd name="T151" fmla="*/ 1658 h 1164"/>
                              <a:gd name="T152" fmla="+- 0 5170 5156"/>
                              <a:gd name="T153" fmla="*/ T152 w 1750"/>
                              <a:gd name="T154" fmla="+- 0 1732 1015"/>
                              <a:gd name="T155" fmla="*/ 1732 h 1164"/>
                              <a:gd name="T156" fmla="+- 0 5160 5156"/>
                              <a:gd name="T157" fmla="*/ T156 w 1750"/>
                              <a:gd name="T158" fmla="+- 0 1808 1015"/>
                              <a:gd name="T159" fmla="*/ 1808 h 1164"/>
                              <a:gd name="T160" fmla="+- 0 5156 5156"/>
                              <a:gd name="T161" fmla="*/ T160 w 1750"/>
                              <a:gd name="T162" fmla="+- 0 1884 1015"/>
                              <a:gd name="T163" fmla="*/ 1884 h 1164"/>
                              <a:gd name="T164" fmla="+- 0 5160 5156"/>
                              <a:gd name="T165" fmla="*/ T164 w 1750"/>
                              <a:gd name="T166" fmla="+- 0 1960 1015"/>
                              <a:gd name="T167" fmla="*/ 1960 h 1164"/>
                              <a:gd name="T168" fmla="+- 0 5170 5156"/>
                              <a:gd name="T169" fmla="*/ T168 w 1750"/>
                              <a:gd name="T170" fmla="+- 0 2036 1015"/>
                              <a:gd name="T171" fmla="*/ 2036 h 1164"/>
                              <a:gd name="T172" fmla="+- 0 5186 5156"/>
                              <a:gd name="T173" fmla="*/ T172 w 1750"/>
                              <a:gd name="T174" fmla="+- 0 2109 1015"/>
                              <a:gd name="T175" fmla="*/ 2109 h 1164"/>
                              <a:gd name="T176" fmla="+- 0 5208 5156"/>
                              <a:gd name="T177" fmla="*/ T176 w 1750"/>
                              <a:gd name="T178" fmla="+- 0 2179 1015"/>
                              <a:gd name="T179" fmla="*/ 2179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50" h="1164">
                                <a:moveTo>
                                  <a:pt x="1698" y="1164"/>
                                </a:moveTo>
                                <a:lnTo>
                                  <a:pt x="1720" y="1094"/>
                                </a:lnTo>
                                <a:lnTo>
                                  <a:pt x="1736" y="1021"/>
                                </a:lnTo>
                                <a:lnTo>
                                  <a:pt x="1746" y="945"/>
                                </a:lnTo>
                                <a:lnTo>
                                  <a:pt x="1750" y="869"/>
                                </a:lnTo>
                                <a:lnTo>
                                  <a:pt x="1746" y="793"/>
                                </a:lnTo>
                                <a:lnTo>
                                  <a:pt x="1736" y="717"/>
                                </a:lnTo>
                                <a:lnTo>
                                  <a:pt x="1720" y="643"/>
                                </a:lnTo>
                                <a:lnTo>
                                  <a:pt x="1697" y="571"/>
                                </a:lnTo>
                                <a:lnTo>
                                  <a:pt x="1668" y="502"/>
                                </a:lnTo>
                                <a:lnTo>
                                  <a:pt x="1633" y="435"/>
                                </a:lnTo>
                                <a:lnTo>
                                  <a:pt x="1592" y="371"/>
                                </a:lnTo>
                                <a:lnTo>
                                  <a:pt x="1545" y="311"/>
                                </a:lnTo>
                                <a:lnTo>
                                  <a:pt x="1493" y="254"/>
                                </a:lnTo>
                                <a:lnTo>
                                  <a:pt x="1437" y="203"/>
                                </a:lnTo>
                                <a:lnTo>
                                  <a:pt x="1376" y="157"/>
                                </a:lnTo>
                                <a:lnTo>
                                  <a:pt x="1312" y="116"/>
                                </a:lnTo>
                                <a:lnTo>
                                  <a:pt x="1244" y="81"/>
                                </a:lnTo>
                                <a:lnTo>
                                  <a:pt x="1174" y="52"/>
                                </a:lnTo>
                                <a:lnTo>
                                  <a:pt x="1102" y="30"/>
                                </a:lnTo>
                                <a:lnTo>
                                  <a:pt x="1028" y="13"/>
                                </a:lnTo>
                                <a:lnTo>
                                  <a:pt x="952" y="3"/>
                                </a:lnTo>
                                <a:lnTo>
                                  <a:pt x="875" y="0"/>
                                </a:lnTo>
                                <a:lnTo>
                                  <a:pt x="798" y="3"/>
                                </a:lnTo>
                                <a:lnTo>
                                  <a:pt x="722" y="13"/>
                                </a:lnTo>
                                <a:lnTo>
                                  <a:pt x="648" y="30"/>
                                </a:lnTo>
                                <a:lnTo>
                                  <a:pt x="576" y="52"/>
                                </a:lnTo>
                                <a:lnTo>
                                  <a:pt x="505" y="81"/>
                                </a:lnTo>
                                <a:lnTo>
                                  <a:pt x="438" y="116"/>
                                </a:lnTo>
                                <a:lnTo>
                                  <a:pt x="374" y="157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8" y="371"/>
                                </a:lnTo>
                                <a:lnTo>
                                  <a:pt x="117" y="435"/>
                                </a:lnTo>
                                <a:lnTo>
                                  <a:pt x="82" y="502"/>
                                </a:lnTo>
                                <a:lnTo>
                                  <a:pt x="53" y="571"/>
                                </a:lnTo>
                                <a:lnTo>
                                  <a:pt x="30" y="643"/>
                                </a:lnTo>
                                <a:lnTo>
                                  <a:pt x="14" y="717"/>
                                </a:lnTo>
                                <a:lnTo>
                                  <a:pt x="4" y="793"/>
                                </a:lnTo>
                                <a:lnTo>
                                  <a:pt x="0" y="869"/>
                                </a:lnTo>
                                <a:lnTo>
                                  <a:pt x="4" y="945"/>
                                </a:lnTo>
                                <a:lnTo>
                                  <a:pt x="14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2" y="116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Freeform 1359"/>
                        <wps:cNvSpPr>
                          <a:spLocks/>
                        </wps:cNvSpPr>
                        <wps:spPr bwMode="auto">
                          <a:xfrm>
                            <a:off x="5593" y="1449"/>
                            <a:ext cx="875" cy="730"/>
                          </a:xfrm>
                          <a:custGeom>
                            <a:avLst/>
                            <a:gdLst>
                              <a:gd name="T0" fmla="+- 0 6031 5594"/>
                              <a:gd name="T1" fmla="*/ T0 w 875"/>
                              <a:gd name="T2" fmla="+- 0 1449 1449"/>
                              <a:gd name="T3" fmla="*/ 1449 h 730"/>
                              <a:gd name="T4" fmla="+- 0 5945 5594"/>
                              <a:gd name="T5" fmla="*/ T4 w 875"/>
                              <a:gd name="T6" fmla="+- 0 1458 1449"/>
                              <a:gd name="T7" fmla="*/ 1458 h 730"/>
                              <a:gd name="T8" fmla="+- 0 5864 5594"/>
                              <a:gd name="T9" fmla="*/ T8 w 875"/>
                              <a:gd name="T10" fmla="+- 0 1483 1449"/>
                              <a:gd name="T11" fmla="*/ 1483 h 730"/>
                              <a:gd name="T12" fmla="+- 0 5788 5594"/>
                              <a:gd name="T13" fmla="*/ T12 w 875"/>
                              <a:gd name="T14" fmla="+- 0 1522 1449"/>
                              <a:gd name="T15" fmla="*/ 1522 h 730"/>
                              <a:gd name="T16" fmla="+- 0 5722 5594"/>
                              <a:gd name="T17" fmla="*/ T16 w 875"/>
                              <a:gd name="T18" fmla="+- 0 1577 1449"/>
                              <a:gd name="T19" fmla="*/ 1577 h 730"/>
                              <a:gd name="T20" fmla="+- 0 5667 5594"/>
                              <a:gd name="T21" fmla="*/ T20 w 875"/>
                              <a:gd name="T22" fmla="+- 0 1643 1449"/>
                              <a:gd name="T23" fmla="*/ 1643 h 730"/>
                              <a:gd name="T24" fmla="+- 0 5627 5594"/>
                              <a:gd name="T25" fmla="*/ T24 w 875"/>
                              <a:gd name="T26" fmla="+- 0 1718 1449"/>
                              <a:gd name="T27" fmla="*/ 1718 h 730"/>
                              <a:gd name="T28" fmla="+- 0 5602 5594"/>
                              <a:gd name="T29" fmla="*/ T28 w 875"/>
                              <a:gd name="T30" fmla="+- 0 1799 1449"/>
                              <a:gd name="T31" fmla="*/ 1799 h 730"/>
                              <a:gd name="T32" fmla="+- 0 5594 5594"/>
                              <a:gd name="T33" fmla="*/ T32 w 875"/>
                              <a:gd name="T34" fmla="+- 0 1884 1449"/>
                              <a:gd name="T35" fmla="*/ 1884 h 730"/>
                              <a:gd name="T36" fmla="+- 0 5602 5594"/>
                              <a:gd name="T37" fmla="*/ T36 w 875"/>
                              <a:gd name="T38" fmla="+- 0 1969 1449"/>
                              <a:gd name="T39" fmla="*/ 1969 h 730"/>
                              <a:gd name="T40" fmla="+- 0 5627 5594"/>
                              <a:gd name="T41" fmla="*/ T40 w 875"/>
                              <a:gd name="T42" fmla="+- 0 2050 1449"/>
                              <a:gd name="T43" fmla="*/ 2050 h 730"/>
                              <a:gd name="T44" fmla="+- 0 5667 5594"/>
                              <a:gd name="T45" fmla="*/ T44 w 875"/>
                              <a:gd name="T46" fmla="+- 0 2125 1449"/>
                              <a:gd name="T47" fmla="*/ 2125 h 730"/>
                              <a:gd name="T48" fmla="+- 0 5711 5594"/>
                              <a:gd name="T49" fmla="*/ T48 w 875"/>
                              <a:gd name="T50" fmla="+- 0 2179 1449"/>
                              <a:gd name="T51" fmla="*/ 2179 h 730"/>
                              <a:gd name="T52" fmla="+- 0 6350 5594"/>
                              <a:gd name="T53" fmla="*/ T52 w 875"/>
                              <a:gd name="T54" fmla="+- 0 2179 1449"/>
                              <a:gd name="T55" fmla="*/ 2179 h 730"/>
                              <a:gd name="T56" fmla="+- 0 6395 5594"/>
                              <a:gd name="T57" fmla="*/ T56 w 875"/>
                              <a:gd name="T58" fmla="+- 0 2125 1449"/>
                              <a:gd name="T59" fmla="*/ 2125 h 730"/>
                              <a:gd name="T60" fmla="+- 0 6435 5594"/>
                              <a:gd name="T61" fmla="*/ T60 w 875"/>
                              <a:gd name="T62" fmla="+- 0 2050 1449"/>
                              <a:gd name="T63" fmla="*/ 2050 h 730"/>
                              <a:gd name="T64" fmla="+- 0 6460 5594"/>
                              <a:gd name="T65" fmla="*/ T64 w 875"/>
                              <a:gd name="T66" fmla="+- 0 1969 1449"/>
                              <a:gd name="T67" fmla="*/ 1969 h 730"/>
                              <a:gd name="T68" fmla="+- 0 6468 5594"/>
                              <a:gd name="T69" fmla="*/ T68 w 875"/>
                              <a:gd name="T70" fmla="+- 0 1884 1449"/>
                              <a:gd name="T71" fmla="*/ 1884 h 730"/>
                              <a:gd name="T72" fmla="+- 0 6460 5594"/>
                              <a:gd name="T73" fmla="*/ T72 w 875"/>
                              <a:gd name="T74" fmla="+- 0 1799 1449"/>
                              <a:gd name="T75" fmla="*/ 1799 h 730"/>
                              <a:gd name="T76" fmla="+- 0 6435 5594"/>
                              <a:gd name="T77" fmla="*/ T76 w 875"/>
                              <a:gd name="T78" fmla="+- 0 1718 1449"/>
                              <a:gd name="T79" fmla="*/ 1718 h 730"/>
                              <a:gd name="T80" fmla="+- 0 6395 5594"/>
                              <a:gd name="T81" fmla="*/ T80 w 875"/>
                              <a:gd name="T82" fmla="+- 0 1643 1449"/>
                              <a:gd name="T83" fmla="*/ 1643 h 730"/>
                              <a:gd name="T84" fmla="+- 0 6340 5594"/>
                              <a:gd name="T85" fmla="*/ T84 w 875"/>
                              <a:gd name="T86" fmla="+- 0 1577 1449"/>
                              <a:gd name="T87" fmla="*/ 1577 h 730"/>
                              <a:gd name="T88" fmla="+- 0 6274 5594"/>
                              <a:gd name="T89" fmla="*/ T88 w 875"/>
                              <a:gd name="T90" fmla="+- 0 1522 1449"/>
                              <a:gd name="T91" fmla="*/ 1522 h 730"/>
                              <a:gd name="T92" fmla="+- 0 6198 5594"/>
                              <a:gd name="T93" fmla="*/ T92 w 875"/>
                              <a:gd name="T94" fmla="+- 0 1483 1449"/>
                              <a:gd name="T95" fmla="*/ 1483 h 730"/>
                              <a:gd name="T96" fmla="+- 0 6117 5594"/>
                              <a:gd name="T97" fmla="*/ T96 w 875"/>
                              <a:gd name="T98" fmla="+- 0 1458 1449"/>
                              <a:gd name="T99" fmla="*/ 1458 h 730"/>
                              <a:gd name="T100" fmla="+- 0 6031 5594"/>
                              <a:gd name="T101" fmla="*/ T100 w 875"/>
                              <a:gd name="T102" fmla="+- 0 1449 1449"/>
                              <a:gd name="T103" fmla="*/ 1449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4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7" y="730"/>
                                </a:lnTo>
                                <a:lnTo>
                                  <a:pt x="756" y="730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Freeform 1358"/>
                        <wps:cNvSpPr>
                          <a:spLocks/>
                        </wps:cNvSpPr>
                        <wps:spPr bwMode="auto">
                          <a:xfrm>
                            <a:off x="5593" y="1449"/>
                            <a:ext cx="875" cy="730"/>
                          </a:xfrm>
                          <a:custGeom>
                            <a:avLst/>
                            <a:gdLst>
                              <a:gd name="T0" fmla="+- 0 6350 5594"/>
                              <a:gd name="T1" fmla="*/ T0 w 875"/>
                              <a:gd name="T2" fmla="+- 0 2179 1449"/>
                              <a:gd name="T3" fmla="*/ 2179 h 730"/>
                              <a:gd name="T4" fmla="+- 0 6395 5594"/>
                              <a:gd name="T5" fmla="*/ T4 w 875"/>
                              <a:gd name="T6" fmla="+- 0 2125 1449"/>
                              <a:gd name="T7" fmla="*/ 2125 h 730"/>
                              <a:gd name="T8" fmla="+- 0 6435 5594"/>
                              <a:gd name="T9" fmla="*/ T8 w 875"/>
                              <a:gd name="T10" fmla="+- 0 2050 1449"/>
                              <a:gd name="T11" fmla="*/ 2050 h 730"/>
                              <a:gd name="T12" fmla="+- 0 6460 5594"/>
                              <a:gd name="T13" fmla="*/ T12 w 875"/>
                              <a:gd name="T14" fmla="+- 0 1969 1449"/>
                              <a:gd name="T15" fmla="*/ 1969 h 730"/>
                              <a:gd name="T16" fmla="+- 0 6468 5594"/>
                              <a:gd name="T17" fmla="*/ T16 w 875"/>
                              <a:gd name="T18" fmla="+- 0 1884 1449"/>
                              <a:gd name="T19" fmla="*/ 1884 h 730"/>
                              <a:gd name="T20" fmla="+- 0 6460 5594"/>
                              <a:gd name="T21" fmla="*/ T20 w 875"/>
                              <a:gd name="T22" fmla="+- 0 1799 1449"/>
                              <a:gd name="T23" fmla="*/ 1799 h 730"/>
                              <a:gd name="T24" fmla="+- 0 6435 5594"/>
                              <a:gd name="T25" fmla="*/ T24 w 875"/>
                              <a:gd name="T26" fmla="+- 0 1718 1449"/>
                              <a:gd name="T27" fmla="*/ 1718 h 730"/>
                              <a:gd name="T28" fmla="+- 0 6395 5594"/>
                              <a:gd name="T29" fmla="*/ T28 w 875"/>
                              <a:gd name="T30" fmla="+- 0 1643 1449"/>
                              <a:gd name="T31" fmla="*/ 1643 h 730"/>
                              <a:gd name="T32" fmla="+- 0 6340 5594"/>
                              <a:gd name="T33" fmla="*/ T32 w 875"/>
                              <a:gd name="T34" fmla="+- 0 1577 1449"/>
                              <a:gd name="T35" fmla="*/ 1577 h 730"/>
                              <a:gd name="T36" fmla="+- 0 6274 5594"/>
                              <a:gd name="T37" fmla="*/ T36 w 875"/>
                              <a:gd name="T38" fmla="+- 0 1522 1449"/>
                              <a:gd name="T39" fmla="*/ 1522 h 730"/>
                              <a:gd name="T40" fmla="+- 0 6198 5594"/>
                              <a:gd name="T41" fmla="*/ T40 w 875"/>
                              <a:gd name="T42" fmla="+- 0 1483 1449"/>
                              <a:gd name="T43" fmla="*/ 1483 h 730"/>
                              <a:gd name="T44" fmla="+- 0 6117 5594"/>
                              <a:gd name="T45" fmla="*/ T44 w 875"/>
                              <a:gd name="T46" fmla="+- 0 1458 1449"/>
                              <a:gd name="T47" fmla="*/ 1458 h 730"/>
                              <a:gd name="T48" fmla="+- 0 6031 5594"/>
                              <a:gd name="T49" fmla="*/ T48 w 875"/>
                              <a:gd name="T50" fmla="+- 0 1449 1449"/>
                              <a:gd name="T51" fmla="*/ 1449 h 730"/>
                              <a:gd name="T52" fmla="+- 0 5945 5594"/>
                              <a:gd name="T53" fmla="*/ T52 w 875"/>
                              <a:gd name="T54" fmla="+- 0 1458 1449"/>
                              <a:gd name="T55" fmla="*/ 1458 h 730"/>
                              <a:gd name="T56" fmla="+- 0 5864 5594"/>
                              <a:gd name="T57" fmla="*/ T56 w 875"/>
                              <a:gd name="T58" fmla="+- 0 1483 1449"/>
                              <a:gd name="T59" fmla="*/ 1483 h 730"/>
                              <a:gd name="T60" fmla="+- 0 5788 5594"/>
                              <a:gd name="T61" fmla="*/ T60 w 875"/>
                              <a:gd name="T62" fmla="+- 0 1522 1449"/>
                              <a:gd name="T63" fmla="*/ 1522 h 730"/>
                              <a:gd name="T64" fmla="+- 0 5722 5594"/>
                              <a:gd name="T65" fmla="*/ T64 w 875"/>
                              <a:gd name="T66" fmla="+- 0 1577 1449"/>
                              <a:gd name="T67" fmla="*/ 1577 h 730"/>
                              <a:gd name="T68" fmla="+- 0 5667 5594"/>
                              <a:gd name="T69" fmla="*/ T68 w 875"/>
                              <a:gd name="T70" fmla="+- 0 1643 1449"/>
                              <a:gd name="T71" fmla="*/ 1643 h 730"/>
                              <a:gd name="T72" fmla="+- 0 5627 5594"/>
                              <a:gd name="T73" fmla="*/ T72 w 875"/>
                              <a:gd name="T74" fmla="+- 0 1718 1449"/>
                              <a:gd name="T75" fmla="*/ 1718 h 730"/>
                              <a:gd name="T76" fmla="+- 0 5602 5594"/>
                              <a:gd name="T77" fmla="*/ T76 w 875"/>
                              <a:gd name="T78" fmla="+- 0 1799 1449"/>
                              <a:gd name="T79" fmla="*/ 1799 h 730"/>
                              <a:gd name="T80" fmla="+- 0 5594 5594"/>
                              <a:gd name="T81" fmla="*/ T80 w 875"/>
                              <a:gd name="T82" fmla="+- 0 1884 1449"/>
                              <a:gd name="T83" fmla="*/ 1884 h 730"/>
                              <a:gd name="T84" fmla="+- 0 5602 5594"/>
                              <a:gd name="T85" fmla="*/ T84 w 875"/>
                              <a:gd name="T86" fmla="+- 0 1969 1449"/>
                              <a:gd name="T87" fmla="*/ 1969 h 730"/>
                              <a:gd name="T88" fmla="+- 0 5627 5594"/>
                              <a:gd name="T89" fmla="*/ T88 w 875"/>
                              <a:gd name="T90" fmla="+- 0 2050 1449"/>
                              <a:gd name="T91" fmla="*/ 2050 h 730"/>
                              <a:gd name="T92" fmla="+- 0 5667 5594"/>
                              <a:gd name="T93" fmla="*/ T92 w 875"/>
                              <a:gd name="T94" fmla="+- 0 2125 1449"/>
                              <a:gd name="T95" fmla="*/ 2125 h 730"/>
                              <a:gd name="T96" fmla="+- 0 5711 5594"/>
                              <a:gd name="T97" fmla="*/ T96 w 875"/>
                              <a:gd name="T98" fmla="+- 0 2179 1449"/>
                              <a:gd name="T99" fmla="*/ 2179 h 730"/>
                              <a:gd name="T100" fmla="+- 0 6350 5594"/>
                              <a:gd name="T101" fmla="*/ T100 w 875"/>
                              <a:gd name="T102" fmla="+- 0 2179 1449"/>
                              <a:gd name="T103" fmla="*/ 2179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756" y="730"/>
                                </a:move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4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4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17" y="730"/>
                                </a:lnTo>
                                <a:lnTo>
                                  <a:pt x="756" y="73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Freeform 1357"/>
                        <wps:cNvSpPr>
                          <a:spLocks/>
                        </wps:cNvSpPr>
                        <wps:spPr bwMode="auto">
                          <a:xfrm>
                            <a:off x="6246" y="934"/>
                            <a:ext cx="1002" cy="1244"/>
                          </a:xfrm>
                          <a:custGeom>
                            <a:avLst/>
                            <a:gdLst>
                              <a:gd name="T0" fmla="+- 0 7249 6247"/>
                              <a:gd name="T1" fmla="*/ T0 w 1002"/>
                              <a:gd name="T2" fmla="+- 0 945 935"/>
                              <a:gd name="T3" fmla="*/ 945 h 1244"/>
                              <a:gd name="T4" fmla="+- 0 7198 6247"/>
                              <a:gd name="T5" fmla="*/ T4 w 1002"/>
                              <a:gd name="T6" fmla="+- 0 938 935"/>
                              <a:gd name="T7" fmla="*/ 938 h 1244"/>
                              <a:gd name="T8" fmla="+- 0 7122 6247"/>
                              <a:gd name="T9" fmla="*/ T8 w 1002"/>
                              <a:gd name="T10" fmla="+- 0 935 935"/>
                              <a:gd name="T11" fmla="*/ 935 h 1244"/>
                              <a:gd name="T12" fmla="+- 0 7045 6247"/>
                              <a:gd name="T13" fmla="*/ T12 w 1002"/>
                              <a:gd name="T14" fmla="+- 0 938 935"/>
                              <a:gd name="T15" fmla="*/ 938 h 1244"/>
                              <a:gd name="T16" fmla="+- 0 6969 6247"/>
                              <a:gd name="T17" fmla="*/ T16 w 1002"/>
                              <a:gd name="T18" fmla="+- 0 948 935"/>
                              <a:gd name="T19" fmla="*/ 948 h 1244"/>
                              <a:gd name="T20" fmla="+- 0 6895 6247"/>
                              <a:gd name="T21" fmla="*/ T20 w 1002"/>
                              <a:gd name="T22" fmla="+- 0 965 935"/>
                              <a:gd name="T23" fmla="*/ 965 h 1244"/>
                              <a:gd name="T24" fmla="+- 0 6822 6247"/>
                              <a:gd name="T25" fmla="*/ T24 w 1002"/>
                              <a:gd name="T26" fmla="+- 0 987 935"/>
                              <a:gd name="T27" fmla="*/ 987 h 1244"/>
                              <a:gd name="T28" fmla="+- 0 6752 6247"/>
                              <a:gd name="T29" fmla="*/ T28 w 1002"/>
                              <a:gd name="T30" fmla="+- 0 1016 935"/>
                              <a:gd name="T31" fmla="*/ 1016 h 1244"/>
                              <a:gd name="T32" fmla="+- 0 6685 6247"/>
                              <a:gd name="T33" fmla="*/ T32 w 1002"/>
                              <a:gd name="T34" fmla="+- 0 1051 935"/>
                              <a:gd name="T35" fmla="*/ 1051 h 1244"/>
                              <a:gd name="T36" fmla="+- 0 6621 6247"/>
                              <a:gd name="T37" fmla="*/ T36 w 1002"/>
                              <a:gd name="T38" fmla="+- 0 1091 935"/>
                              <a:gd name="T39" fmla="*/ 1091 h 1244"/>
                              <a:gd name="T40" fmla="+- 0 6560 6247"/>
                              <a:gd name="T41" fmla="*/ T40 w 1002"/>
                              <a:gd name="T42" fmla="+- 0 1138 935"/>
                              <a:gd name="T43" fmla="*/ 1138 h 1244"/>
                              <a:gd name="T44" fmla="+- 0 6503 6247"/>
                              <a:gd name="T45" fmla="*/ T44 w 1002"/>
                              <a:gd name="T46" fmla="+- 0 1189 935"/>
                              <a:gd name="T47" fmla="*/ 1189 h 1244"/>
                              <a:gd name="T48" fmla="+- 0 6451 6247"/>
                              <a:gd name="T49" fmla="*/ T48 w 1002"/>
                              <a:gd name="T50" fmla="+- 0 1246 935"/>
                              <a:gd name="T51" fmla="*/ 1246 h 1244"/>
                              <a:gd name="T52" fmla="+- 0 6405 6247"/>
                              <a:gd name="T53" fmla="*/ T52 w 1002"/>
                              <a:gd name="T54" fmla="+- 0 1306 935"/>
                              <a:gd name="T55" fmla="*/ 1306 h 1244"/>
                              <a:gd name="T56" fmla="+- 0 6364 6247"/>
                              <a:gd name="T57" fmla="*/ T56 w 1002"/>
                              <a:gd name="T58" fmla="+- 0 1370 935"/>
                              <a:gd name="T59" fmla="*/ 1370 h 1244"/>
                              <a:gd name="T60" fmla="+- 0 6329 6247"/>
                              <a:gd name="T61" fmla="*/ T60 w 1002"/>
                              <a:gd name="T62" fmla="+- 0 1437 935"/>
                              <a:gd name="T63" fmla="*/ 1437 h 1244"/>
                              <a:gd name="T64" fmla="+- 0 6300 6247"/>
                              <a:gd name="T65" fmla="*/ T64 w 1002"/>
                              <a:gd name="T66" fmla="+- 0 1506 935"/>
                              <a:gd name="T67" fmla="*/ 1506 h 1244"/>
                              <a:gd name="T68" fmla="+- 0 6277 6247"/>
                              <a:gd name="T69" fmla="*/ T68 w 1002"/>
                              <a:gd name="T70" fmla="+- 0 1578 935"/>
                              <a:gd name="T71" fmla="*/ 1578 h 1244"/>
                              <a:gd name="T72" fmla="+- 0 6260 6247"/>
                              <a:gd name="T73" fmla="*/ T72 w 1002"/>
                              <a:gd name="T74" fmla="+- 0 1652 935"/>
                              <a:gd name="T75" fmla="*/ 1652 h 1244"/>
                              <a:gd name="T76" fmla="+- 0 6250 6247"/>
                              <a:gd name="T77" fmla="*/ T76 w 1002"/>
                              <a:gd name="T78" fmla="+- 0 1727 935"/>
                              <a:gd name="T79" fmla="*/ 1727 h 1244"/>
                              <a:gd name="T80" fmla="+- 0 6247 6247"/>
                              <a:gd name="T81" fmla="*/ T80 w 1002"/>
                              <a:gd name="T82" fmla="+- 0 1804 935"/>
                              <a:gd name="T83" fmla="*/ 1804 h 1244"/>
                              <a:gd name="T84" fmla="+- 0 6250 6247"/>
                              <a:gd name="T85" fmla="*/ T84 w 1002"/>
                              <a:gd name="T86" fmla="+- 0 1880 935"/>
                              <a:gd name="T87" fmla="*/ 1880 h 1244"/>
                              <a:gd name="T88" fmla="+- 0 6260 6247"/>
                              <a:gd name="T89" fmla="*/ T88 w 1002"/>
                              <a:gd name="T90" fmla="+- 0 1956 935"/>
                              <a:gd name="T91" fmla="*/ 1956 h 1244"/>
                              <a:gd name="T92" fmla="+- 0 6277 6247"/>
                              <a:gd name="T93" fmla="*/ T92 w 1002"/>
                              <a:gd name="T94" fmla="+- 0 2029 935"/>
                              <a:gd name="T95" fmla="*/ 2029 h 1244"/>
                              <a:gd name="T96" fmla="+- 0 6300 6247"/>
                              <a:gd name="T97" fmla="*/ T96 w 1002"/>
                              <a:gd name="T98" fmla="+- 0 2101 935"/>
                              <a:gd name="T99" fmla="*/ 2101 h 1244"/>
                              <a:gd name="T100" fmla="+- 0 6329 6247"/>
                              <a:gd name="T101" fmla="*/ T100 w 1002"/>
                              <a:gd name="T102" fmla="+- 0 2171 935"/>
                              <a:gd name="T103" fmla="*/ 2171 h 1244"/>
                              <a:gd name="T104" fmla="+- 0 6333 6247"/>
                              <a:gd name="T105" fmla="*/ T104 w 1002"/>
                              <a:gd name="T106" fmla="+- 0 2179 935"/>
                              <a:gd name="T107" fmla="*/ 2179 h 1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002" h="1244">
                                <a:moveTo>
                                  <a:pt x="1002" y="10"/>
                                </a:moveTo>
                                <a:lnTo>
                                  <a:pt x="951" y="3"/>
                                </a:lnTo>
                                <a:lnTo>
                                  <a:pt x="875" y="0"/>
                                </a:lnTo>
                                <a:lnTo>
                                  <a:pt x="798" y="3"/>
                                </a:lnTo>
                                <a:lnTo>
                                  <a:pt x="722" y="13"/>
                                </a:lnTo>
                                <a:lnTo>
                                  <a:pt x="648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8" y="116"/>
                                </a:lnTo>
                                <a:lnTo>
                                  <a:pt x="374" y="156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8" y="371"/>
                                </a:lnTo>
                                <a:lnTo>
                                  <a:pt x="117" y="435"/>
                                </a:lnTo>
                                <a:lnTo>
                                  <a:pt x="82" y="502"/>
                                </a:lnTo>
                                <a:lnTo>
                                  <a:pt x="53" y="571"/>
                                </a:lnTo>
                                <a:lnTo>
                                  <a:pt x="30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2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3" y="1166"/>
                                </a:lnTo>
                                <a:lnTo>
                                  <a:pt x="82" y="1236"/>
                                </a:lnTo>
                                <a:lnTo>
                                  <a:pt x="86" y="124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Freeform 1356"/>
                        <wps:cNvSpPr>
                          <a:spLocks/>
                        </wps:cNvSpPr>
                        <wps:spPr bwMode="auto">
                          <a:xfrm>
                            <a:off x="6684" y="1369"/>
                            <a:ext cx="565" cy="810"/>
                          </a:xfrm>
                          <a:custGeom>
                            <a:avLst/>
                            <a:gdLst>
                              <a:gd name="T0" fmla="+- 0 7122 6684"/>
                              <a:gd name="T1" fmla="*/ T0 w 565"/>
                              <a:gd name="T2" fmla="+- 0 1369 1369"/>
                              <a:gd name="T3" fmla="*/ 1369 h 810"/>
                              <a:gd name="T4" fmla="+- 0 7036 6684"/>
                              <a:gd name="T5" fmla="*/ T4 w 565"/>
                              <a:gd name="T6" fmla="+- 0 1378 1369"/>
                              <a:gd name="T7" fmla="*/ 1378 h 810"/>
                              <a:gd name="T8" fmla="+- 0 6954 6684"/>
                              <a:gd name="T9" fmla="*/ T8 w 565"/>
                              <a:gd name="T10" fmla="+- 0 1402 1369"/>
                              <a:gd name="T11" fmla="*/ 1402 h 810"/>
                              <a:gd name="T12" fmla="+- 0 6879 6684"/>
                              <a:gd name="T13" fmla="*/ T12 w 565"/>
                              <a:gd name="T14" fmla="+- 0 1442 1369"/>
                              <a:gd name="T15" fmla="*/ 1442 h 810"/>
                              <a:gd name="T16" fmla="+- 0 6812 6684"/>
                              <a:gd name="T17" fmla="*/ T16 w 565"/>
                              <a:gd name="T18" fmla="+- 0 1497 1369"/>
                              <a:gd name="T19" fmla="*/ 1497 h 810"/>
                              <a:gd name="T20" fmla="+- 0 6758 6684"/>
                              <a:gd name="T21" fmla="*/ T20 w 565"/>
                              <a:gd name="T22" fmla="+- 0 1563 1369"/>
                              <a:gd name="T23" fmla="*/ 1563 h 810"/>
                              <a:gd name="T24" fmla="+- 0 6717 6684"/>
                              <a:gd name="T25" fmla="*/ T24 w 565"/>
                              <a:gd name="T26" fmla="+- 0 1638 1369"/>
                              <a:gd name="T27" fmla="*/ 1638 h 810"/>
                              <a:gd name="T28" fmla="+- 0 6693 6684"/>
                              <a:gd name="T29" fmla="*/ T28 w 565"/>
                              <a:gd name="T30" fmla="+- 0 1719 1369"/>
                              <a:gd name="T31" fmla="*/ 1719 h 810"/>
                              <a:gd name="T32" fmla="+- 0 6684 6684"/>
                              <a:gd name="T33" fmla="*/ T32 w 565"/>
                              <a:gd name="T34" fmla="+- 0 1804 1369"/>
                              <a:gd name="T35" fmla="*/ 1804 h 810"/>
                              <a:gd name="T36" fmla="+- 0 6693 6684"/>
                              <a:gd name="T37" fmla="*/ T36 w 565"/>
                              <a:gd name="T38" fmla="+- 0 1889 1369"/>
                              <a:gd name="T39" fmla="*/ 1889 h 810"/>
                              <a:gd name="T40" fmla="+- 0 6717 6684"/>
                              <a:gd name="T41" fmla="*/ T40 w 565"/>
                              <a:gd name="T42" fmla="+- 0 1970 1369"/>
                              <a:gd name="T43" fmla="*/ 1970 h 810"/>
                              <a:gd name="T44" fmla="+- 0 6758 6684"/>
                              <a:gd name="T45" fmla="*/ T44 w 565"/>
                              <a:gd name="T46" fmla="+- 0 2045 1369"/>
                              <a:gd name="T47" fmla="*/ 2045 h 810"/>
                              <a:gd name="T48" fmla="+- 0 6812 6684"/>
                              <a:gd name="T49" fmla="*/ T48 w 565"/>
                              <a:gd name="T50" fmla="+- 0 2111 1369"/>
                              <a:gd name="T51" fmla="*/ 2111 h 810"/>
                              <a:gd name="T52" fmla="+- 0 6879 6684"/>
                              <a:gd name="T53" fmla="*/ T52 w 565"/>
                              <a:gd name="T54" fmla="+- 0 2165 1369"/>
                              <a:gd name="T55" fmla="*/ 2165 h 810"/>
                              <a:gd name="T56" fmla="+- 0 6904 6684"/>
                              <a:gd name="T57" fmla="*/ T56 w 565"/>
                              <a:gd name="T58" fmla="+- 0 2179 1369"/>
                              <a:gd name="T59" fmla="*/ 2179 h 810"/>
                              <a:gd name="T60" fmla="+- 0 7249 6684"/>
                              <a:gd name="T61" fmla="*/ T60 w 565"/>
                              <a:gd name="T62" fmla="+- 0 2179 1369"/>
                              <a:gd name="T63" fmla="*/ 2179 h 810"/>
                              <a:gd name="T64" fmla="+- 0 7249 6684"/>
                              <a:gd name="T65" fmla="*/ T64 w 565"/>
                              <a:gd name="T66" fmla="+- 0 1390 1369"/>
                              <a:gd name="T67" fmla="*/ 1390 h 810"/>
                              <a:gd name="T68" fmla="+- 0 7207 6684"/>
                              <a:gd name="T69" fmla="*/ T68 w 565"/>
                              <a:gd name="T70" fmla="+- 0 1378 1369"/>
                              <a:gd name="T71" fmla="*/ 1378 h 810"/>
                              <a:gd name="T72" fmla="+- 0 7122 6684"/>
                              <a:gd name="T73" fmla="*/ T72 w 565"/>
                              <a:gd name="T74" fmla="+- 0 1369 1369"/>
                              <a:gd name="T75" fmla="*/ 1369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438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3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3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20" y="810"/>
                                </a:lnTo>
                                <a:lnTo>
                                  <a:pt x="565" y="810"/>
                                </a:lnTo>
                                <a:lnTo>
                                  <a:pt x="565" y="21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Freeform 1355"/>
                        <wps:cNvSpPr>
                          <a:spLocks/>
                        </wps:cNvSpPr>
                        <wps:spPr bwMode="auto">
                          <a:xfrm>
                            <a:off x="6684" y="1369"/>
                            <a:ext cx="565" cy="810"/>
                          </a:xfrm>
                          <a:custGeom>
                            <a:avLst/>
                            <a:gdLst>
                              <a:gd name="T0" fmla="+- 0 7249 6684"/>
                              <a:gd name="T1" fmla="*/ T0 w 565"/>
                              <a:gd name="T2" fmla="+- 0 1390 1369"/>
                              <a:gd name="T3" fmla="*/ 1390 h 810"/>
                              <a:gd name="T4" fmla="+- 0 7207 6684"/>
                              <a:gd name="T5" fmla="*/ T4 w 565"/>
                              <a:gd name="T6" fmla="+- 0 1378 1369"/>
                              <a:gd name="T7" fmla="*/ 1378 h 810"/>
                              <a:gd name="T8" fmla="+- 0 7122 6684"/>
                              <a:gd name="T9" fmla="*/ T8 w 565"/>
                              <a:gd name="T10" fmla="+- 0 1369 1369"/>
                              <a:gd name="T11" fmla="*/ 1369 h 810"/>
                              <a:gd name="T12" fmla="+- 0 7036 6684"/>
                              <a:gd name="T13" fmla="*/ T12 w 565"/>
                              <a:gd name="T14" fmla="+- 0 1378 1369"/>
                              <a:gd name="T15" fmla="*/ 1378 h 810"/>
                              <a:gd name="T16" fmla="+- 0 6954 6684"/>
                              <a:gd name="T17" fmla="*/ T16 w 565"/>
                              <a:gd name="T18" fmla="+- 0 1402 1369"/>
                              <a:gd name="T19" fmla="*/ 1402 h 810"/>
                              <a:gd name="T20" fmla="+- 0 6879 6684"/>
                              <a:gd name="T21" fmla="*/ T20 w 565"/>
                              <a:gd name="T22" fmla="+- 0 1442 1369"/>
                              <a:gd name="T23" fmla="*/ 1442 h 810"/>
                              <a:gd name="T24" fmla="+- 0 6812 6684"/>
                              <a:gd name="T25" fmla="*/ T24 w 565"/>
                              <a:gd name="T26" fmla="+- 0 1497 1369"/>
                              <a:gd name="T27" fmla="*/ 1497 h 810"/>
                              <a:gd name="T28" fmla="+- 0 6758 6684"/>
                              <a:gd name="T29" fmla="*/ T28 w 565"/>
                              <a:gd name="T30" fmla="+- 0 1563 1369"/>
                              <a:gd name="T31" fmla="*/ 1563 h 810"/>
                              <a:gd name="T32" fmla="+- 0 6717 6684"/>
                              <a:gd name="T33" fmla="*/ T32 w 565"/>
                              <a:gd name="T34" fmla="+- 0 1638 1369"/>
                              <a:gd name="T35" fmla="*/ 1638 h 810"/>
                              <a:gd name="T36" fmla="+- 0 6693 6684"/>
                              <a:gd name="T37" fmla="*/ T36 w 565"/>
                              <a:gd name="T38" fmla="+- 0 1719 1369"/>
                              <a:gd name="T39" fmla="*/ 1719 h 810"/>
                              <a:gd name="T40" fmla="+- 0 6684 6684"/>
                              <a:gd name="T41" fmla="*/ T40 w 565"/>
                              <a:gd name="T42" fmla="+- 0 1804 1369"/>
                              <a:gd name="T43" fmla="*/ 1804 h 810"/>
                              <a:gd name="T44" fmla="+- 0 6693 6684"/>
                              <a:gd name="T45" fmla="*/ T44 w 565"/>
                              <a:gd name="T46" fmla="+- 0 1889 1369"/>
                              <a:gd name="T47" fmla="*/ 1889 h 810"/>
                              <a:gd name="T48" fmla="+- 0 6717 6684"/>
                              <a:gd name="T49" fmla="*/ T48 w 565"/>
                              <a:gd name="T50" fmla="+- 0 1970 1369"/>
                              <a:gd name="T51" fmla="*/ 1970 h 810"/>
                              <a:gd name="T52" fmla="+- 0 6758 6684"/>
                              <a:gd name="T53" fmla="*/ T52 w 565"/>
                              <a:gd name="T54" fmla="+- 0 2045 1369"/>
                              <a:gd name="T55" fmla="*/ 2045 h 810"/>
                              <a:gd name="T56" fmla="+- 0 6812 6684"/>
                              <a:gd name="T57" fmla="*/ T56 w 565"/>
                              <a:gd name="T58" fmla="+- 0 2111 1369"/>
                              <a:gd name="T59" fmla="*/ 2111 h 810"/>
                              <a:gd name="T60" fmla="+- 0 6879 6684"/>
                              <a:gd name="T61" fmla="*/ T60 w 565"/>
                              <a:gd name="T62" fmla="+- 0 2165 1369"/>
                              <a:gd name="T63" fmla="*/ 2165 h 810"/>
                              <a:gd name="T64" fmla="+- 0 6904 6684"/>
                              <a:gd name="T65" fmla="*/ T64 w 565"/>
                              <a:gd name="T66" fmla="+- 0 2179 1369"/>
                              <a:gd name="T67" fmla="*/ 2179 h 810"/>
                              <a:gd name="T68" fmla="+- 0 7249 6684"/>
                              <a:gd name="T69" fmla="*/ T68 w 565"/>
                              <a:gd name="T70" fmla="+- 0 2179 1369"/>
                              <a:gd name="T71" fmla="*/ 2179 h 810"/>
                              <a:gd name="T72" fmla="+- 0 7249 6684"/>
                              <a:gd name="T73" fmla="*/ T72 w 565"/>
                              <a:gd name="T74" fmla="+- 0 1390 1369"/>
                              <a:gd name="T75" fmla="*/ 1390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565" y="21"/>
                                </a:move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3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3" y="601"/>
                                </a:lnTo>
                                <a:lnTo>
                                  <a:pt x="74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20" y="810"/>
                                </a:lnTo>
                                <a:lnTo>
                                  <a:pt x="565" y="810"/>
                                </a:lnTo>
                                <a:lnTo>
                                  <a:pt x="565" y="21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AutoShape 1354"/>
                        <wps:cNvSpPr>
                          <a:spLocks/>
                        </wps:cNvSpPr>
                        <wps:spPr bwMode="auto">
                          <a:xfrm>
                            <a:off x="5897" y="-7581"/>
                            <a:ext cx="9655" cy="5660"/>
                          </a:xfrm>
                          <a:custGeom>
                            <a:avLst/>
                            <a:gdLst>
                              <a:gd name="T0" fmla="+- 0 6547 5898"/>
                              <a:gd name="T1" fmla="*/ T0 w 9655"/>
                              <a:gd name="T2" fmla="+- 0 930 -7580"/>
                              <a:gd name="T3" fmla="*/ 930 h 5660"/>
                              <a:gd name="T4" fmla="+- 0 6624 5898"/>
                              <a:gd name="T5" fmla="*/ T4 w 9655"/>
                              <a:gd name="T6" fmla="+- 0 927 -7580"/>
                              <a:gd name="T7" fmla="*/ 927 h 5660"/>
                              <a:gd name="T8" fmla="+- 0 6700 5898"/>
                              <a:gd name="T9" fmla="*/ T8 w 9655"/>
                              <a:gd name="T10" fmla="+- 0 917 -7580"/>
                              <a:gd name="T11" fmla="*/ 917 h 5660"/>
                              <a:gd name="T12" fmla="+- 0 6774 5898"/>
                              <a:gd name="T13" fmla="*/ T12 w 9655"/>
                              <a:gd name="T14" fmla="+- 0 900 -7580"/>
                              <a:gd name="T15" fmla="*/ 900 h 5660"/>
                              <a:gd name="T16" fmla="+- 0 6846 5898"/>
                              <a:gd name="T17" fmla="*/ T16 w 9655"/>
                              <a:gd name="T18" fmla="+- 0 878 -7580"/>
                              <a:gd name="T19" fmla="*/ 878 h 5660"/>
                              <a:gd name="T20" fmla="+- 0 6916 5898"/>
                              <a:gd name="T21" fmla="*/ T20 w 9655"/>
                              <a:gd name="T22" fmla="+- 0 849 -7580"/>
                              <a:gd name="T23" fmla="*/ 849 h 5660"/>
                              <a:gd name="T24" fmla="+- 0 6984 5898"/>
                              <a:gd name="T25" fmla="*/ T24 w 9655"/>
                              <a:gd name="T26" fmla="+- 0 814 -7580"/>
                              <a:gd name="T27" fmla="*/ 814 h 5660"/>
                              <a:gd name="T28" fmla="+- 0 7048 5898"/>
                              <a:gd name="T29" fmla="*/ T28 w 9655"/>
                              <a:gd name="T30" fmla="+- 0 774 -7580"/>
                              <a:gd name="T31" fmla="*/ 774 h 5660"/>
                              <a:gd name="T32" fmla="+- 0 7109 5898"/>
                              <a:gd name="T33" fmla="*/ T32 w 9655"/>
                              <a:gd name="T34" fmla="+- 0 727 -7580"/>
                              <a:gd name="T35" fmla="*/ 727 h 5660"/>
                              <a:gd name="T36" fmla="+- 0 7165 5898"/>
                              <a:gd name="T37" fmla="*/ T36 w 9655"/>
                              <a:gd name="T38" fmla="+- 0 676 -7580"/>
                              <a:gd name="T39" fmla="*/ 676 h 5660"/>
                              <a:gd name="T40" fmla="+- 0 7217 5898"/>
                              <a:gd name="T41" fmla="*/ T40 w 9655"/>
                              <a:gd name="T42" fmla="+- 0 619 -7580"/>
                              <a:gd name="T43" fmla="*/ 619 h 5660"/>
                              <a:gd name="T44" fmla="+- 0 7249 5898"/>
                              <a:gd name="T45" fmla="*/ T44 w 9655"/>
                              <a:gd name="T46" fmla="+- 0 579 -7580"/>
                              <a:gd name="T47" fmla="*/ 579 h 5660"/>
                              <a:gd name="T48" fmla="+- 0 5675 5898"/>
                              <a:gd name="T49" fmla="*/ T48 w 9655"/>
                              <a:gd name="T50" fmla="+- 0 6 -7580"/>
                              <a:gd name="T51" fmla="*/ 6 h 5660"/>
                              <a:gd name="T52" fmla="+- 0 5672 5898"/>
                              <a:gd name="T53" fmla="*/ T52 w 9655"/>
                              <a:gd name="T54" fmla="+- 0 61 -7580"/>
                              <a:gd name="T55" fmla="*/ 61 h 5660"/>
                              <a:gd name="T56" fmla="+- 0 5676 5898"/>
                              <a:gd name="T57" fmla="*/ T56 w 9655"/>
                              <a:gd name="T58" fmla="+- 0 138 -7580"/>
                              <a:gd name="T59" fmla="*/ 138 h 5660"/>
                              <a:gd name="T60" fmla="+- 0 5686 5898"/>
                              <a:gd name="T61" fmla="*/ T60 w 9655"/>
                              <a:gd name="T62" fmla="+- 0 213 -7580"/>
                              <a:gd name="T63" fmla="*/ 213 h 5660"/>
                              <a:gd name="T64" fmla="+- 0 5702 5898"/>
                              <a:gd name="T65" fmla="*/ T64 w 9655"/>
                              <a:gd name="T66" fmla="+- 0 287 -7580"/>
                              <a:gd name="T67" fmla="*/ 287 h 5660"/>
                              <a:gd name="T68" fmla="+- 0 5725 5898"/>
                              <a:gd name="T69" fmla="*/ T68 w 9655"/>
                              <a:gd name="T70" fmla="+- 0 359 -7580"/>
                              <a:gd name="T71" fmla="*/ 359 h 5660"/>
                              <a:gd name="T72" fmla="+- 0 5754 5898"/>
                              <a:gd name="T73" fmla="*/ T72 w 9655"/>
                              <a:gd name="T74" fmla="+- 0 428 -7580"/>
                              <a:gd name="T75" fmla="*/ 428 h 5660"/>
                              <a:gd name="T76" fmla="+- 0 5789 5898"/>
                              <a:gd name="T77" fmla="*/ T76 w 9655"/>
                              <a:gd name="T78" fmla="+- 0 495 -7580"/>
                              <a:gd name="T79" fmla="*/ 495 h 5660"/>
                              <a:gd name="T80" fmla="+- 0 5830 5898"/>
                              <a:gd name="T81" fmla="*/ T80 w 9655"/>
                              <a:gd name="T82" fmla="+- 0 559 -7580"/>
                              <a:gd name="T83" fmla="*/ 559 h 5660"/>
                              <a:gd name="T84" fmla="+- 0 5876 5898"/>
                              <a:gd name="T85" fmla="*/ T84 w 9655"/>
                              <a:gd name="T86" fmla="+- 0 619 -7580"/>
                              <a:gd name="T87" fmla="*/ 619 h 5660"/>
                              <a:gd name="T88" fmla="+- 0 5928 5898"/>
                              <a:gd name="T89" fmla="*/ T88 w 9655"/>
                              <a:gd name="T90" fmla="+- 0 676 -7580"/>
                              <a:gd name="T91" fmla="*/ 676 h 5660"/>
                              <a:gd name="T92" fmla="+- 0 5985 5898"/>
                              <a:gd name="T93" fmla="*/ T92 w 9655"/>
                              <a:gd name="T94" fmla="+- 0 727 -7580"/>
                              <a:gd name="T95" fmla="*/ 727 h 5660"/>
                              <a:gd name="T96" fmla="+- 0 6046 5898"/>
                              <a:gd name="T97" fmla="*/ T96 w 9655"/>
                              <a:gd name="T98" fmla="+- 0 774 -7580"/>
                              <a:gd name="T99" fmla="*/ 774 h 5660"/>
                              <a:gd name="T100" fmla="+- 0 6110 5898"/>
                              <a:gd name="T101" fmla="*/ T100 w 9655"/>
                              <a:gd name="T102" fmla="+- 0 814 -7580"/>
                              <a:gd name="T103" fmla="*/ 814 h 5660"/>
                              <a:gd name="T104" fmla="+- 0 6177 5898"/>
                              <a:gd name="T105" fmla="*/ T104 w 9655"/>
                              <a:gd name="T106" fmla="+- 0 849 -7580"/>
                              <a:gd name="T107" fmla="*/ 849 h 5660"/>
                              <a:gd name="T108" fmla="+- 0 6247 5898"/>
                              <a:gd name="T109" fmla="*/ T108 w 9655"/>
                              <a:gd name="T110" fmla="+- 0 878 -7580"/>
                              <a:gd name="T111" fmla="*/ 878 h 5660"/>
                              <a:gd name="T112" fmla="+- 0 6320 5898"/>
                              <a:gd name="T113" fmla="*/ T112 w 9655"/>
                              <a:gd name="T114" fmla="+- 0 900 -7580"/>
                              <a:gd name="T115" fmla="*/ 900 h 5660"/>
                              <a:gd name="T116" fmla="+- 0 6394 5898"/>
                              <a:gd name="T117" fmla="*/ T116 w 9655"/>
                              <a:gd name="T118" fmla="+- 0 917 -7580"/>
                              <a:gd name="T119" fmla="*/ 917 h 5660"/>
                              <a:gd name="T120" fmla="+- 0 6470 5898"/>
                              <a:gd name="T121" fmla="*/ T120 w 9655"/>
                              <a:gd name="T122" fmla="+- 0 927 -7580"/>
                              <a:gd name="T123" fmla="*/ 927 h 5660"/>
                              <a:gd name="T124" fmla="+- 0 6547 5898"/>
                              <a:gd name="T125" fmla="*/ T124 w 9655"/>
                              <a:gd name="T126" fmla="+- 0 930 -7580"/>
                              <a:gd name="T127" fmla="*/ 930 h 5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55" h="5660">
                                <a:moveTo>
                                  <a:pt x="649" y="8510"/>
                                </a:moveTo>
                                <a:lnTo>
                                  <a:pt x="726" y="8507"/>
                                </a:lnTo>
                                <a:lnTo>
                                  <a:pt x="802" y="8497"/>
                                </a:lnTo>
                                <a:lnTo>
                                  <a:pt x="876" y="8480"/>
                                </a:lnTo>
                                <a:lnTo>
                                  <a:pt x="948" y="8458"/>
                                </a:lnTo>
                                <a:lnTo>
                                  <a:pt x="1018" y="8429"/>
                                </a:lnTo>
                                <a:lnTo>
                                  <a:pt x="1086" y="8394"/>
                                </a:lnTo>
                                <a:lnTo>
                                  <a:pt x="1150" y="8354"/>
                                </a:lnTo>
                                <a:lnTo>
                                  <a:pt x="1211" y="8307"/>
                                </a:lnTo>
                                <a:lnTo>
                                  <a:pt x="1267" y="8256"/>
                                </a:lnTo>
                                <a:lnTo>
                                  <a:pt x="1319" y="8199"/>
                                </a:lnTo>
                                <a:lnTo>
                                  <a:pt x="1351" y="8159"/>
                                </a:lnTo>
                                <a:moveTo>
                                  <a:pt x="-223" y="7586"/>
                                </a:moveTo>
                                <a:lnTo>
                                  <a:pt x="-226" y="7641"/>
                                </a:lnTo>
                                <a:lnTo>
                                  <a:pt x="-222" y="7718"/>
                                </a:lnTo>
                                <a:lnTo>
                                  <a:pt x="-212" y="7793"/>
                                </a:lnTo>
                                <a:lnTo>
                                  <a:pt x="-196" y="7867"/>
                                </a:lnTo>
                                <a:lnTo>
                                  <a:pt x="-173" y="7939"/>
                                </a:lnTo>
                                <a:lnTo>
                                  <a:pt x="-144" y="8008"/>
                                </a:lnTo>
                                <a:lnTo>
                                  <a:pt x="-109" y="8075"/>
                                </a:lnTo>
                                <a:lnTo>
                                  <a:pt x="-68" y="8139"/>
                                </a:lnTo>
                                <a:lnTo>
                                  <a:pt x="-22" y="8199"/>
                                </a:lnTo>
                                <a:lnTo>
                                  <a:pt x="30" y="8256"/>
                                </a:lnTo>
                                <a:lnTo>
                                  <a:pt x="87" y="8307"/>
                                </a:lnTo>
                                <a:lnTo>
                                  <a:pt x="148" y="8354"/>
                                </a:lnTo>
                                <a:lnTo>
                                  <a:pt x="212" y="8394"/>
                                </a:lnTo>
                                <a:lnTo>
                                  <a:pt x="279" y="8429"/>
                                </a:lnTo>
                                <a:lnTo>
                                  <a:pt x="349" y="8458"/>
                                </a:lnTo>
                                <a:lnTo>
                                  <a:pt x="422" y="8480"/>
                                </a:lnTo>
                                <a:lnTo>
                                  <a:pt x="496" y="8497"/>
                                </a:lnTo>
                                <a:lnTo>
                                  <a:pt x="572" y="8507"/>
                                </a:lnTo>
                                <a:lnTo>
                                  <a:pt x="649" y="851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" name="Freeform 1353"/>
                        <wps:cNvSpPr>
                          <a:spLocks/>
                        </wps:cNvSpPr>
                        <wps:spPr bwMode="auto">
                          <a:xfrm>
                            <a:off x="6109" y="6"/>
                            <a:ext cx="875" cy="490"/>
                          </a:xfrm>
                          <a:custGeom>
                            <a:avLst/>
                            <a:gdLst>
                              <a:gd name="T0" fmla="+- 0 6979 6109"/>
                              <a:gd name="T1" fmla="*/ T0 w 875"/>
                              <a:gd name="T2" fmla="+- 0 6 6"/>
                              <a:gd name="T3" fmla="*/ 6 h 490"/>
                              <a:gd name="T4" fmla="+- 0 6115 6109"/>
                              <a:gd name="T5" fmla="*/ T4 w 875"/>
                              <a:gd name="T6" fmla="+- 0 6 6"/>
                              <a:gd name="T7" fmla="*/ 6 h 490"/>
                              <a:gd name="T8" fmla="+- 0 6109 6109"/>
                              <a:gd name="T9" fmla="*/ T8 w 875"/>
                              <a:gd name="T10" fmla="+- 0 61 6"/>
                              <a:gd name="T11" fmla="*/ 61 h 490"/>
                              <a:gd name="T12" fmla="+- 0 6118 6109"/>
                              <a:gd name="T13" fmla="*/ T12 w 875"/>
                              <a:gd name="T14" fmla="+- 0 146 6"/>
                              <a:gd name="T15" fmla="*/ 146 h 490"/>
                              <a:gd name="T16" fmla="+- 0 6143 6109"/>
                              <a:gd name="T17" fmla="*/ T16 w 875"/>
                              <a:gd name="T18" fmla="+- 0 228 6"/>
                              <a:gd name="T19" fmla="*/ 228 h 490"/>
                              <a:gd name="T20" fmla="+- 0 6183 6109"/>
                              <a:gd name="T21" fmla="*/ T20 w 875"/>
                              <a:gd name="T22" fmla="+- 0 302 6"/>
                              <a:gd name="T23" fmla="*/ 302 h 490"/>
                              <a:gd name="T24" fmla="+- 0 6238 6109"/>
                              <a:gd name="T25" fmla="*/ T24 w 875"/>
                              <a:gd name="T26" fmla="+- 0 368 6"/>
                              <a:gd name="T27" fmla="*/ 368 h 490"/>
                              <a:gd name="T28" fmla="+- 0 6304 6109"/>
                              <a:gd name="T29" fmla="*/ T28 w 875"/>
                              <a:gd name="T30" fmla="+- 0 423 6"/>
                              <a:gd name="T31" fmla="*/ 423 h 490"/>
                              <a:gd name="T32" fmla="+- 0 6379 6109"/>
                              <a:gd name="T33" fmla="*/ T32 w 875"/>
                              <a:gd name="T34" fmla="+- 0 463 6"/>
                              <a:gd name="T35" fmla="*/ 463 h 490"/>
                              <a:gd name="T36" fmla="+- 0 6461 6109"/>
                              <a:gd name="T37" fmla="*/ T36 w 875"/>
                              <a:gd name="T38" fmla="+- 0 487 6"/>
                              <a:gd name="T39" fmla="*/ 487 h 490"/>
                              <a:gd name="T40" fmla="+- 0 6547 6109"/>
                              <a:gd name="T41" fmla="*/ T40 w 875"/>
                              <a:gd name="T42" fmla="+- 0 496 6"/>
                              <a:gd name="T43" fmla="*/ 496 h 490"/>
                              <a:gd name="T44" fmla="+- 0 6633 6109"/>
                              <a:gd name="T45" fmla="*/ T44 w 875"/>
                              <a:gd name="T46" fmla="+- 0 487 6"/>
                              <a:gd name="T47" fmla="*/ 487 h 490"/>
                              <a:gd name="T48" fmla="+- 0 6714 6109"/>
                              <a:gd name="T49" fmla="*/ T48 w 875"/>
                              <a:gd name="T50" fmla="+- 0 463 6"/>
                              <a:gd name="T51" fmla="*/ 463 h 490"/>
                              <a:gd name="T52" fmla="+- 0 6789 6109"/>
                              <a:gd name="T53" fmla="*/ T52 w 875"/>
                              <a:gd name="T54" fmla="+- 0 423 6"/>
                              <a:gd name="T55" fmla="*/ 423 h 490"/>
                              <a:gd name="T56" fmla="+- 0 6856 6109"/>
                              <a:gd name="T57" fmla="*/ T56 w 875"/>
                              <a:gd name="T58" fmla="+- 0 368 6"/>
                              <a:gd name="T59" fmla="*/ 368 h 490"/>
                              <a:gd name="T60" fmla="+- 0 6911 6109"/>
                              <a:gd name="T61" fmla="*/ T60 w 875"/>
                              <a:gd name="T62" fmla="+- 0 302 6"/>
                              <a:gd name="T63" fmla="*/ 302 h 490"/>
                              <a:gd name="T64" fmla="+- 0 6951 6109"/>
                              <a:gd name="T65" fmla="*/ T64 w 875"/>
                              <a:gd name="T66" fmla="+- 0 228 6"/>
                              <a:gd name="T67" fmla="*/ 228 h 490"/>
                              <a:gd name="T68" fmla="+- 0 6976 6109"/>
                              <a:gd name="T69" fmla="*/ T68 w 875"/>
                              <a:gd name="T70" fmla="+- 0 146 6"/>
                              <a:gd name="T71" fmla="*/ 146 h 490"/>
                              <a:gd name="T72" fmla="+- 0 6984 6109"/>
                              <a:gd name="T73" fmla="*/ T72 w 875"/>
                              <a:gd name="T74" fmla="+- 0 61 6"/>
                              <a:gd name="T75" fmla="*/ 61 h 490"/>
                              <a:gd name="T76" fmla="+- 0 6979 6109"/>
                              <a:gd name="T77" fmla="*/ T76 w 875"/>
                              <a:gd name="T78" fmla="+- 0 6 6"/>
                              <a:gd name="T79" fmla="*/ 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75" h="490">
                                <a:moveTo>
                                  <a:pt x="870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55"/>
                                </a:lnTo>
                                <a:lnTo>
                                  <a:pt x="9" y="140"/>
                                </a:lnTo>
                                <a:lnTo>
                                  <a:pt x="34" y="222"/>
                                </a:lnTo>
                                <a:lnTo>
                                  <a:pt x="74" y="296"/>
                                </a:lnTo>
                                <a:lnTo>
                                  <a:pt x="129" y="362"/>
                                </a:lnTo>
                                <a:lnTo>
                                  <a:pt x="195" y="417"/>
                                </a:lnTo>
                                <a:lnTo>
                                  <a:pt x="270" y="457"/>
                                </a:lnTo>
                                <a:lnTo>
                                  <a:pt x="352" y="481"/>
                                </a:lnTo>
                                <a:lnTo>
                                  <a:pt x="438" y="490"/>
                                </a:lnTo>
                                <a:lnTo>
                                  <a:pt x="524" y="481"/>
                                </a:lnTo>
                                <a:lnTo>
                                  <a:pt x="605" y="457"/>
                                </a:lnTo>
                                <a:lnTo>
                                  <a:pt x="680" y="417"/>
                                </a:lnTo>
                                <a:lnTo>
                                  <a:pt x="747" y="362"/>
                                </a:lnTo>
                                <a:lnTo>
                                  <a:pt x="802" y="296"/>
                                </a:lnTo>
                                <a:lnTo>
                                  <a:pt x="842" y="222"/>
                                </a:lnTo>
                                <a:lnTo>
                                  <a:pt x="867" y="140"/>
                                </a:lnTo>
                                <a:lnTo>
                                  <a:pt x="875" y="55"/>
                                </a:lnTo>
                                <a:lnTo>
                                  <a:pt x="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Freeform 1352"/>
                        <wps:cNvSpPr>
                          <a:spLocks/>
                        </wps:cNvSpPr>
                        <wps:spPr bwMode="auto">
                          <a:xfrm>
                            <a:off x="6109" y="6"/>
                            <a:ext cx="875" cy="490"/>
                          </a:xfrm>
                          <a:custGeom>
                            <a:avLst/>
                            <a:gdLst>
                              <a:gd name="T0" fmla="+- 0 6547 6109"/>
                              <a:gd name="T1" fmla="*/ T0 w 875"/>
                              <a:gd name="T2" fmla="+- 0 496 6"/>
                              <a:gd name="T3" fmla="*/ 496 h 490"/>
                              <a:gd name="T4" fmla="+- 0 6633 6109"/>
                              <a:gd name="T5" fmla="*/ T4 w 875"/>
                              <a:gd name="T6" fmla="+- 0 487 6"/>
                              <a:gd name="T7" fmla="*/ 487 h 490"/>
                              <a:gd name="T8" fmla="+- 0 6714 6109"/>
                              <a:gd name="T9" fmla="*/ T8 w 875"/>
                              <a:gd name="T10" fmla="+- 0 463 6"/>
                              <a:gd name="T11" fmla="*/ 463 h 490"/>
                              <a:gd name="T12" fmla="+- 0 6789 6109"/>
                              <a:gd name="T13" fmla="*/ T12 w 875"/>
                              <a:gd name="T14" fmla="+- 0 423 6"/>
                              <a:gd name="T15" fmla="*/ 423 h 490"/>
                              <a:gd name="T16" fmla="+- 0 6856 6109"/>
                              <a:gd name="T17" fmla="*/ T16 w 875"/>
                              <a:gd name="T18" fmla="+- 0 368 6"/>
                              <a:gd name="T19" fmla="*/ 368 h 490"/>
                              <a:gd name="T20" fmla="+- 0 6911 6109"/>
                              <a:gd name="T21" fmla="*/ T20 w 875"/>
                              <a:gd name="T22" fmla="+- 0 302 6"/>
                              <a:gd name="T23" fmla="*/ 302 h 490"/>
                              <a:gd name="T24" fmla="+- 0 6951 6109"/>
                              <a:gd name="T25" fmla="*/ T24 w 875"/>
                              <a:gd name="T26" fmla="+- 0 228 6"/>
                              <a:gd name="T27" fmla="*/ 228 h 490"/>
                              <a:gd name="T28" fmla="+- 0 6976 6109"/>
                              <a:gd name="T29" fmla="*/ T28 w 875"/>
                              <a:gd name="T30" fmla="+- 0 146 6"/>
                              <a:gd name="T31" fmla="*/ 146 h 490"/>
                              <a:gd name="T32" fmla="+- 0 6984 6109"/>
                              <a:gd name="T33" fmla="*/ T32 w 875"/>
                              <a:gd name="T34" fmla="+- 0 61 6"/>
                              <a:gd name="T35" fmla="*/ 61 h 490"/>
                              <a:gd name="T36" fmla="+- 0 6979 6109"/>
                              <a:gd name="T37" fmla="*/ T36 w 875"/>
                              <a:gd name="T38" fmla="+- 0 6 6"/>
                              <a:gd name="T39" fmla="*/ 6 h 490"/>
                              <a:gd name="T40" fmla="+- 0 6115 6109"/>
                              <a:gd name="T41" fmla="*/ T40 w 875"/>
                              <a:gd name="T42" fmla="+- 0 6 6"/>
                              <a:gd name="T43" fmla="*/ 6 h 490"/>
                              <a:gd name="T44" fmla="+- 0 6109 6109"/>
                              <a:gd name="T45" fmla="*/ T44 w 875"/>
                              <a:gd name="T46" fmla="+- 0 61 6"/>
                              <a:gd name="T47" fmla="*/ 61 h 490"/>
                              <a:gd name="T48" fmla="+- 0 6118 6109"/>
                              <a:gd name="T49" fmla="*/ T48 w 875"/>
                              <a:gd name="T50" fmla="+- 0 146 6"/>
                              <a:gd name="T51" fmla="*/ 146 h 490"/>
                              <a:gd name="T52" fmla="+- 0 6143 6109"/>
                              <a:gd name="T53" fmla="*/ T52 w 875"/>
                              <a:gd name="T54" fmla="+- 0 228 6"/>
                              <a:gd name="T55" fmla="*/ 228 h 490"/>
                              <a:gd name="T56" fmla="+- 0 6183 6109"/>
                              <a:gd name="T57" fmla="*/ T56 w 875"/>
                              <a:gd name="T58" fmla="+- 0 302 6"/>
                              <a:gd name="T59" fmla="*/ 302 h 490"/>
                              <a:gd name="T60" fmla="+- 0 6238 6109"/>
                              <a:gd name="T61" fmla="*/ T60 w 875"/>
                              <a:gd name="T62" fmla="+- 0 368 6"/>
                              <a:gd name="T63" fmla="*/ 368 h 490"/>
                              <a:gd name="T64" fmla="+- 0 6304 6109"/>
                              <a:gd name="T65" fmla="*/ T64 w 875"/>
                              <a:gd name="T66" fmla="+- 0 423 6"/>
                              <a:gd name="T67" fmla="*/ 423 h 490"/>
                              <a:gd name="T68" fmla="+- 0 6379 6109"/>
                              <a:gd name="T69" fmla="*/ T68 w 875"/>
                              <a:gd name="T70" fmla="+- 0 463 6"/>
                              <a:gd name="T71" fmla="*/ 463 h 490"/>
                              <a:gd name="T72" fmla="+- 0 6461 6109"/>
                              <a:gd name="T73" fmla="*/ T72 w 875"/>
                              <a:gd name="T74" fmla="+- 0 487 6"/>
                              <a:gd name="T75" fmla="*/ 487 h 490"/>
                              <a:gd name="T76" fmla="+- 0 6547 6109"/>
                              <a:gd name="T77" fmla="*/ T76 w 875"/>
                              <a:gd name="T78" fmla="+- 0 496 6"/>
                              <a:gd name="T79" fmla="*/ 49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75" h="490">
                                <a:moveTo>
                                  <a:pt x="438" y="490"/>
                                </a:moveTo>
                                <a:lnTo>
                                  <a:pt x="524" y="481"/>
                                </a:lnTo>
                                <a:lnTo>
                                  <a:pt x="605" y="457"/>
                                </a:lnTo>
                                <a:lnTo>
                                  <a:pt x="680" y="417"/>
                                </a:lnTo>
                                <a:lnTo>
                                  <a:pt x="747" y="362"/>
                                </a:lnTo>
                                <a:lnTo>
                                  <a:pt x="802" y="296"/>
                                </a:lnTo>
                                <a:lnTo>
                                  <a:pt x="842" y="222"/>
                                </a:lnTo>
                                <a:lnTo>
                                  <a:pt x="867" y="140"/>
                                </a:lnTo>
                                <a:lnTo>
                                  <a:pt x="875" y="55"/>
                                </a:lnTo>
                                <a:lnTo>
                                  <a:pt x="87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55"/>
                                </a:lnTo>
                                <a:lnTo>
                                  <a:pt x="9" y="140"/>
                                </a:lnTo>
                                <a:lnTo>
                                  <a:pt x="34" y="222"/>
                                </a:lnTo>
                                <a:lnTo>
                                  <a:pt x="74" y="296"/>
                                </a:lnTo>
                                <a:lnTo>
                                  <a:pt x="129" y="362"/>
                                </a:lnTo>
                                <a:lnTo>
                                  <a:pt x="195" y="417"/>
                                </a:lnTo>
                                <a:lnTo>
                                  <a:pt x="270" y="457"/>
                                </a:lnTo>
                                <a:lnTo>
                                  <a:pt x="352" y="481"/>
                                </a:lnTo>
                                <a:lnTo>
                                  <a:pt x="438" y="49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" name="Line 1351"/>
                        <wps:cNvCnPr>
                          <a:cxnSpLocks noChangeShapeType="1"/>
                        </wps:cNvCnPr>
                        <wps:spPr bwMode="auto">
                          <a:xfrm>
                            <a:off x="5062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0" name="Line 1350"/>
                        <wps:cNvCnPr>
                          <a:cxnSpLocks noChangeShapeType="1"/>
                        </wps:cNvCnPr>
                        <wps:spPr bwMode="auto">
                          <a:xfrm>
                            <a:off x="5499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1" name="Line 1349"/>
                        <wps:cNvCnPr>
                          <a:cxnSpLocks noChangeShapeType="1"/>
                        </wps:cNvCnPr>
                        <wps:spPr bwMode="auto">
                          <a:xfrm>
                            <a:off x="5937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2" name="Line 1348"/>
                        <wps:cNvCnPr>
                          <a:cxnSpLocks noChangeShapeType="1"/>
                        </wps:cNvCnPr>
                        <wps:spPr bwMode="auto">
                          <a:xfrm>
                            <a:off x="6374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3" name="Line 1347"/>
                        <wps:cNvCnPr>
                          <a:cxnSpLocks noChangeShapeType="1"/>
                        </wps:cNvCnPr>
                        <wps:spPr bwMode="auto">
                          <a:xfrm>
                            <a:off x="6811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4" name="Line 1346"/>
                        <wps:cNvCnPr>
                          <a:cxnSpLocks noChangeShapeType="1"/>
                        </wps:cNvCnPr>
                        <wps:spPr bwMode="auto">
                          <a:xfrm>
                            <a:off x="7249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5" name="Freeform 1345"/>
                        <wps:cNvSpPr>
                          <a:spLocks/>
                        </wps:cNvSpPr>
                        <wps:spPr bwMode="auto">
                          <a:xfrm>
                            <a:off x="5050" y="2178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Line 1344"/>
                        <wps:cNvCnPr>
                          <a:cxnSpLocks noChangeShapeType="1"/>
                        </wps:cNvCnPr>
                        <wps:spPr bwMode="auto">
                          <a:xfrm>
                            <a:off x="5062" y="21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7" name="Freeform 1343"/>
                        <wps:cNvSpPr>
                          <a:spLocks/>
                        </wps:cNvSpPr>
                        <wps:spPr bwMode="auto">
                          <a:xfrm>
                            <a:off x="5050" y="1744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Line 1342"/>
                        <wps:cNvCnPr>
                          <a:cxnSpLocks noChangeShapeType="1"/>
                        </wps:cNvCnPr>
                        <wps:spPr bwMode="auto">
                          <a:xfrm>
                            <a:off x="5062" y="17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" name="Freeform 1341"/>
                        <wps:cNvSpPr>
                          <a:spLocks/>
                        </wps:cNvSpPr>
                        <wps:spPr bwMode="auto">
                          <a:xfrm>
                            <a:off x="5050" y="1309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Line 1340"/>
                        <wps:cNvCnPr>
                          <a:cxnSpLocks noChangeShapeType="1"/>
                        </wps:cNvCnPr>
                        <wps:spPr bwMode="auto">
                          <a:xfrm>
                            <a:off x="5062" y="13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1" name="Freeform 1339"/>
                        <wps:cNvSpPr>
                          <a:spLocks/>
                        </wps:cNvSpPr>
                        <wps:spPr bwMode="auto">
                          <a:xfrm>
                            <a:off x="5050" y="875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2" name="Line 1338"/>
                        <wps:cNvCnPr>
                          <a:cxnSpLocks noChangeShapeType="1"/>
                        </wps:cNvCnPr>
                        <wps:spPr bwMode="auto">
                          <a:xfrm>
                            <a:off x="5062" y="8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3" name="Freeform 1337"/>
                        <wps:cNvSpPr>
                          <a:spLocks/>
                        </wps:cNvSpPr>
                        <wps:spPr bwMode="auto">
                          <a:xfrm>
                            <a:off x="5050" y="440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Line 1336"/>
                        <wps:cNvCnPr>
                          <a:cxnSpLocks noChangeShapeType="1"/>
                        </wps:cNvCnPr>
                        <wps:spPr bwMode="auto">
                          <a:xfrm>
                            <a:off x="5062" y="4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5" name="Freeform 1335"/>
                        <wps:cNvSpPr>
                          <a:spLocks/>
                        </wps:cNvSpPr>
                        <wps:spPr bwMode="auto">
                          <a:xfrm>
                            <a:off x="5050" y="6"/>
                            <a:ext cx="12" cy="2"/>
                          </a:xfrm>
                          <a:custGeom>
                            <a:avLst/>
                            <a:gdLst>
                              <a:gd name="T0" fmla="+- 0 5062 5050"/>
                              <a:gd name="T1" fmla="*/ T0 w 12"/>
                              <a:gd name="T2" fmla="+- 0 5050 50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Line 1334"/>
                        <wps:cNvCnPr>
                          <a:cxnSpLocks noChangeShapeType="1"/>
                        </wps:cNvCnPr>
                        <wps:spPr bwMode="auto">
                          <a:xfrm>
                            <a:off x="5062" y="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" name="AutoShape 1333"/>
                        <wps:cNvSpPr>
                          <a:spLocks/>
                        </wps:cNvSpPr>
                        <wps:spPr bwMode="auto">
                          <a:xfrm>
                            <a:off x="2160" y="-7581"/>
                            <a:ext cx="13392" cy="13306"/>
                          </a:xfrm>
                          <a:custGeom>
                            <a:avLst/>
                            <a:gdLst>
                              <a:gd name="T0" fmla="+- 0 5062 2160"/>
                              <a:gd name="T1" fmla="*/ T0 w 13392"/>
                              <a:gd name="T2" fmla="+- 0 2179 -7580"/>
                              <a:gd name="T3" fmla="*/ 2179 h 13306"/>
                              <a:gd name="T4" fmla="+- 0 7249 2160"/>
                              <a:gd name="T5" fmla="*/ T4 w 13392"/>
                              <a:gd name="T6" fmla="+- 0 2179 -7580"/>
                              <a:gd name="T7" fmla="*/ 2179 h 13306"/>
                              <a:gd name="T8" fmla="+- 0 5062 2160"/>
                              <a:gd name="T9" fmla="*/ T8 w 13392"/>
                              <a:gd name="T10" fmla="+- 0 6 -7580"/>
                              <a:gd name="T11" fmla="*/ 6 h 13306"/>
                              <a:gd name="T12" fmla="+- 0 7249 2160"/>
                              <a:gd name="T13" fmla="*/ T12 w 13392"/>
                              <a:gd name="T14" fmla="+- 0 6 -7580"/>
                              <a:gd name="T15" fmla="*/ 6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2902" y="9759"/>
                                </a:moveTo>
                                <a:lnTo>
                                  <a:pt x="5089" y="9759"/>
                                </a:lnTo>
                                <a:moveTo>
                                  <a:pt x="2902" y="7586"/>
                                </a:moveTo>
                                <a:lnTo>
                                  <a:pt x="5089" y="7586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D5215E" id="Group 1332" o:spid="_x0000_s1026" style="position:absolute;margin-left:252.5pt;margin-top:.25pt;width:110pt;height:109.3pt;z-index:-251653632;mso-position-horizontal-relative:page" coordorigin="5050,5" coordsize="2200,2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">
                <v:rect id="Rectangle 1372" o:spid="_x0000_s1027" style="position:absolute;left:6373;top:1092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" fillcolor="#7f7f7f" stroked="f">
                  <v:fill opacity="13107f"/>
                </v:rect>
                <v:rect id="Rectangle 1371" o:spid="_x0000_s1028" style="position:absolute;left:6373;top:1092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" filled="f" strokeweight=".05761mm"/>
                <v:shape id="Picture 1370" o:spid="_x0000_s1029" type="#_x0000_t75" style="position:absolute;left:6372;top:4;width:332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">
                  <v:imagedata r:id="rId23" o:title=""/>
                </v:shape>
                <v:shape id="AutoShape 1369" o:spid="_x0000_s1030" style="position:absolute;left:9423;top:-7581;width:6129;height:9685;visibility:visible;mso-wrap-style:square;v-text-anchor:top" coordsize="6129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" path="m-2301,9167r76,-3l-2175,9158m-2803,7586r-60,46l-2920,7684r-52,56l-3018,7801r-41,63l-3094,7931r-29,70l-3146,8073r-17,74l-3173,8222r-3,76l-3173,8375r10,75l-3146,8524r23,72l-3094,8665r35,67l-3018,8796r46,60l-2920,8913r57,52l-2802,9011r64,40l-2671,9086r70,29l-2528,9138r74,16l-2378,9164r77,3e" filled="f" strokecolor="red" strokeweight=".05761mm">
                  <v:path arrowok="t" o:connecttype="custom" o:connectlocs="-2301,1587;-2225,1584;-2175,1578;-2803,6;-2863,52;-2920,104;-2972,160;-3018,221;-3059,284;-3094,351;-3123,421;-3146,493;-3163,567;-3173,642;-3176,718;-3173,795;-3163,870;-3146,944;-3123,1016;-3094,1085;-3059,1152;-3018,1216;-2972,1276;-2920,1333;-2863,1385;-2802,1431;-2738,1471;-2671,1506;-2601,1535;-2528,1558;-2454,1574;-2378,1584;-2301,1587" o:connectangles="0,0,0,0,0,0,0,0,0,0,0,0,0,0,0,0,0,0,0,0,0,0,0,0,0,0,0,0,0,0,0,0,0"/>
                </v:shape>
                <v:shape id="Freeform 1368" o:spid="_x0000_s1031" style="position:absolute;left:6685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" path="m438,l352,8,270,33,195,73r-67,54l74,193,34,268,9,349,,434r9,86l34,601r40,74l128,742r67,54l270,836r82,24l438,869r85,-9l564,848r,-828l523,8,438,xe" fillcolor="red" stroked="f">
                  <v:fill opacity="13107f"/>
                  <v:path arrowok="t" o:connecttype="custom" o:connectlocs="438,284;352,292;270,317;195,357;128,411;74,477;34,552;9,633;0,718;9,804;34,885;74,959;128,1026;195,1080;270,1120;352,1144;438,1153;523,1144;564,1132;564,304;523,292;438,284" o:connectangles="0,0,0,0,0,0,0,0,0,0,0,0,0,0,0,0,0,0,0,0,0,0"/>
                </v:shape>
                <v:shape id="Freeform 1367" o:spid="_x0000_s1032" style="position:absolute;left:6685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" path="m438,869r85,-9l564,848r,-828l523,8,438,,352,8,270,33,195,73r-67,54l74,193,34,268,9,349,,434r9,86l34,601r40,74l128,742r67,54l270,836r82,24l438,869e" filled="f" strokecolor="red" strokeweight=".05761mm">
                  <v:path arrowok="t" o:connecttype="custom" o:connectlocs="438,1153;523,1144;564,1132;564,304;523,292;438,284;352,292;270,317;195,357;128,411;74,477;34,552;9,633;0,718;9,804;34,885;74,959;128,1026;195,1080;270,1120;352,1144;438,1153" o:connectangles="0,0,0,0,0,0,0,0,0,0,0,0,0,0,0,0,0,0,0,0,0,0"/>
                </v:shape>
                <v:shape id="Freeform 1366" o:spid="_x0000_s1033" style="position:absolute;left:5061;top:666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" path="m698,1513r83,-86l828,1367r41,-64l904,1236r29,-69l956,1095r16,-74l982,946r4,-77l982,793,972,717,956,644,933,572,904,502,869,435,828,371,781,311,730,255,673,203,612,157,548,116,480,81,410,53,338,30,264,13,188,3,111,,34,3,,8e" filled="f" strokecolor="red" strokeweight=".05761mm">
                  <v:path arrowok="t" o:connecttype="custom" o:connectlocs="698,2179;781,2093;828,2033;869,1969;904,1902;933,1833;956,1761;972,1687;982,1612;986,1535;982,1459;972,1383;956,1310;933,1238;904,1168;869,1101;828,1037;781,977;730,921;673,869;612,823;548,782;480,747;410,719;338,696;264,679;188,669;111,666;34,669;0,674" o:connectangles="0,0,0,0,0,0,0,0,0,0,0,0,0,0,0,0,0,0,0,0,0,0,0,0,0,0,0,0,0,0"/>
                </v:shape>
                <v:shape id="Freeform 1365" o:spid="_x0000_s1034" style="position:absolute;left:50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" path="m111,l25,8,,16,,853r25,7l111,869r86,-9l278,836r76,-40l420,741r55,-66l515,600r25,-81l548,434r-8,-85l515,268,475,193,420,127,354,73,278,33,197,8,111,xe" fillcolor="red" stroked="f">
                  <v:fill opacity="13107f"/>
                  <v:path arrowok="t" o:connecttype="custom" o:connectlocs="111,1101;25,1109;0,1117;0,1954;25,1961;111,1970;197,1961;278,1937;354,1897;420,1842;475,1776;515,1701;540,1620;548,1535;540,1450;515,1369;475,1294;420,1228;354,1174;278,1134;197,1109;111,1101" o:connectangles="0,0,0,0,0,0,0,0,0,0,0,0,0,0,0,0,0,0,0,0,0,0"/>
                </v:shape>
                <v:shape id="Freeform 1364" o:spid="_x0000_s1035" style="position:absolute;left:50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" path="m111,869r86,-9l278,836r76,-40l420,741r55,-66l515,600r25,-81l548,434r-8,-85l515,268,475,193,420,127,354,73,278,33,197,8,111,,25,8,,16,,853r25,7l111,869e" filled="f" strokecolor="red" strokeweight=".05761mm">
                  <v:path arrowok="t" o:connecttype="custom" o:connectlocs="111,1970;197,1961;278,1937;354,1897;420,1842;475,1776;515,1701;540,1620;548,1535;540,1450;515,1369;475,1294;420,1228;354,1174;278,1134;197,1109;111,1101;25,1109;0,1117;0,1954;25,1961;111,1970" o:connectangles="0,0,0,0,0,0,0,0,0,0,0,0,0,0,0,0,0,0,0,0,0,0"/>
                </v:shape>
                <v:shape id="AutoShape 1363" o:spid="_x0000_s1036" style="position:absolute;left:2160;top:-7581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" path="m3554,9022r77,-3l3707,9009r74,-17l3854,8969r70,-28l3991,8906r64,-41l4116,8819r57,-52l4225,8711r46,-60l4312,8587r35,-67l4376,8450r23,-72l4416,8305r10,-76l4429,8153r-3,-77l4416,8001r-17,-74l4376,7855r-29,-69l4312,7719r-41,-64l4225,7595r-8,-9m2902,8730r34,37l2993,8819r60,46l3118,8906r67,35l3255,8969r72,23l3402,9009r76,10l3554,9022e" filled="f" strokecolor="red" strokeweight=".05761mm">
                  <v:path arrowok="t" o:connecttype="custom" o:connectlocs="3554,1442;3631,1439;3707,1429;3781,1412;3854,1389;3924,1361;3991,1326;4055,1285;4116,1239;4173,1187;4225,1131;4271,1071;4312,1007;4347,940;4376,870;4399,798;4416,725;4426,649;4429,573;4426,496;4416,421;4399,347;4376,275;4347,206;4312,139;4271,75;4225,15;4217,6;2902,1150;2936,1187;2993,1239;3053,1285;3118,1326;3185,1361;3255,1389;3327,1412;3402,1429;3478,1439;3554,1442" o:connectangles="0,0,0,0,0,0,0,0,0,0,0,0,0,0,0,0,0,0,0,0,0,0,0,0,0,0,0,0,0,0,0,0,0,0,0,0,0,0,0"/>
                </v:shape>
                <v:shape id="Freeform 1362" o:spid="_x0000_s1037" style="position:absolute;left:5277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" path="m437,l352,9,270,33,195,73r-67,55l74,194,33,269,9,350,,435r9,85l33,601r41,75l128,742r67,54l270,836r82,25l437,869r86,-8l605,836r75,-40l747,742r54,-66l841,601r25,-81l875,435r-9,-85l841,269,801,194,747,128,680,73,605,33,523,9,437,xe" fillcolor="red" stroked="f">
                  <v:fill opacity="13107f"/>
                  <v:path arrowok="t" o:connecttype="custom" o:connectlocs="437,138;352,147;270,171;195,211;128,266;74,332;33,407;9,488;0,573;9,658;33,739;74,814;128,880;195,934;270,974;352,999;437,1007;523,999;605,974;680,934;747,880;801,814;841,739;866,658;875,573;866,488;841,407;801,332;747,266;680,211;605,171;523,147;437,138" o:connectangles="0,0,0,0,0,0,0,0,0,0,0,0,0,0,0,0,0,0,0,0,0,0,0,0,0,0,0,0,0,0,0,0,0"/>
                </v:shape>
                <v:shape id="Freeform 1361" o:spid="_x0000_s1038" style="position:absolute;left:5277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" path="m437,869r86,-8l605,836r75,-40l747,742r54,-66l841,601r25,-81l875,435r-9,-85l841,269,801,194,747,128,680,73,605,33,523,9,437,,352,9,270,33,195,73r-67,55l74,194,33,269,9,350,,435r9,85l33,601r41,75l128,742r67,54l270,836r82,25l437,869xe" filled="f" strokecolor="red" strokeweight=".05761mm">
                  <v:path arrowok="t" o:connecttype="custom" o:connectlocs="437,1007;523,999;605,974;680,934;747,880;801,814;841,739;866,658;875,573;866,488;841,407;801,332;747,266;680,211;605,171;523,147;437,138;352,147;270,171;195,211;128,266;74,332;33,407;9,488;0,573;9,658;33,739;74,814;128,880;195,934;270,974;352,999;437,1007" o:connectangles="0,0,0,0,0,0,0,0,0,0,0,0,0,0,0,0,0,0,0,0,0,0,0,0,0,0,0,0,0,0,0,0,0"/>
                </v:shape>
                <v:shape id="Freeform 1360" o:spid="_x0000_s1039" style="position:absolute;left:5156;top:1014;width:1750;height:1164;visibility:visible;mso-wrap-style:square;v-text-anchor:top" coordsize="1750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" path="m1698,1164r22,-70l1736,1021r10,-76l1750,869r-4,-76l1736,717r-16,-74l1697,571r-29,-69l1633,435r-41,-64l1545,311r-52,-57l1437,203r-61,-46l1312,116,1244,81,1174,52,1102,30,1028,13,952,3,875,,798,3,722,13,648,30,576,52,505,81r-67,35l374,157r-61,46l256,254r-52,57l158,371r-41,64l82,502,53,571,30,643,14,717,4,793,,869r4,76l14,1021r16,73l52,1164e" filled="f" strokecolor="red" strokeweight=".05761mm">
                  <v:path arrowok="t" o:connecttype="custom" o:connectlocs="1698,2179;1720,2109;1736,2036;1746,1960;1750,1884;1746,1808;1736,1732;1720,1658;1697,1586;1668,1517;1633,1450;1592,1386;1545,1326;1493,1269;1437,1218;1376,1172;1312,1131;1244,1096;1174,1067;1102,1045;1028,1028;952,1018;875,1015;798,1018;722,1028;648,1045;576,1067;505,1096;438,1131;374,1172;313,1218;256,1269;204,1326;158,1386;117,1450;82,1517;53,1586;30,1658;14,1732;4,1808;0,1884;4,1960;14,2036;30,2109;52,2179" o:connectangles="0,0,0,0,0,0,0,0,0,0,0,0,0,0,0,0,0,0,0,0,0,0,0,0,0,0,0,0,0,0,0,0,0,0,0,0,0,0,0,0,0,0,0,0,0"/>
                </v:shape>
                <v:shape id="Freeform 1359" o:spid="_x0000_s1040" style="position:absolute;left:5593;top:1449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" path="m437,l351,9,270,34,194,73r-66,55l73,194,33,269,8,350,,435r8,85l33,601r40,75l117,730r639,l801,676r40,-75l866,520r8,-85l866,350,841,269,801,194,746,128,680,73,604,34,523,9,437,xe" fillcolor="red" stroked="f">
                  <v:fill opacity="13107f"/>
                  <v:path arrowok="t" o:connecttype="custom" o:connectlocs="437,1449;351,1458;270,1483;194,1522;128,1577;73,1643;33,1718;8,1799;0,1884;8,1969;33,2050;73,2125;117,2179;756,2179;801,2125;841,2050;866,1969;874,1884;866,1799;841,1718;801,1643;746,1577;680,1522;604,1483;523,1458;437,1449" o:connectangles="0,0,0,0,0,0,0,0,0,0,0,0,0,0,0,0,0,0,0,0,0,0,0,0,0,0"/>
                </v:shape>
                <v:shape id="Freeform 1358" o:spid="_x0000_s1041" style="position:absolute;left:5593;top:1449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" path="m756,730r45,-54l841,601r25,-81l874,435r-8,-85l841,269,801,194,746,128,680,73,604,34,523,9,437,,351,9,270,34,194,73r-66,55l73,194,33,269,8,350,,435r8,85l33,601r40,75l117,730r639,e" filled="f" strokecolor="red" strokeweight=".05761mm">
                  <v:path arrowok="t" o:connecttype="custom" o:connectlocs="756,2179;801,2125;841,2050;866,1969;874,1884;866,1799;841,1718;801,1643;746,1577;680,1522;604,1483;523,1458;437,1449;351,1458;270,1483;194,1522;128,1577;73,1643;33,1718;8,1799;0,1884;8,1969;33,2050;73,2125;117,2179;756,2179" o:connectangles="0,0,0,0,0,0,0,0,0,0,0,0,0,0,0,0,0,0,0,0,0,0,0,0,0,0"/>
                </v:shape>
                <v:shape id="Freeform 1357" o:spid="_x0000_s1042" style="position:absolute;left:6246;top:934;width:1002;height:1244;visibility:visible;mso-wrap-style:square;v-text-anchor:top" coordsize="1002,1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" path="m1002,10l951,3,875,,798,3,722,13,648,30,575,52,505,81r-67,35l374,156r-61,47l256,254r-52,57l158,371r-41,64l82,502,53,571,30,643,13,717,3,792,,869r3,76l13,1021r17,73l53,1166r29,70l86,1244e" filled="f" strokecolor="red" strokeweight=".05761mm">
                  <v:path arrowok="t" o:connecttype="custom" o:connectlocs="1002,945;951,938;875,935;798,938;722,948;648,965;575,987;505,1016;438,1051;374,1091;313,1138;256,1189;204,1246;158,1306;117,1370;82,1437;53,1506;30,1578;13,1652;3,1727;0,1804;3,1880;13,1956;30,2029;53,2101;82,2171;86,2179" o:connectangles="0,0,0,0,0,0,0,0,0,0,0,0,0,0,0,0,0,0,0,0,0,0,0,0,0,0,0"/>
                </v:shape>
                <v:shape id="Freeform 1356" o:spid="_x0000_s1043" style="position:absolute;left:6684;top:1369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" path="m438,l352,9,270,33,195,73r-67,55l74,194,33,269,9,350,,435r9,85l33,601r41,75l128,742r67,54l220,810r345,l565,21,523,9,438,xe" fillcolor="red" stroked="f">
                  <v:fill opacity="13107f"/>
                  <v:path arrowok="t" o:connecttype="custom" o:connectlocs="438,1369;352,1378;270,1402;195,1442;128,1497;74,1563;33,1638;9,1719;0,1804;9,1889;33,1970;74,2045;128,2111;195,2165;220,2179;565,2179;565,1390;523,1378;438,1369" o:connectangles="0,0,0,0,0,0,0,0,0,0,0,0,0,0,0,0,0,0,0"/>
                </v:shape>
                <v:shape id="Freeform 1355" o:spid="_x0000_s1044" style="position:absolute;left:6684;top:1369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" path="m565,21l523,9,438,,352,9,270,33,195,73r-67,55l74,194,33,269,9,350,,435r9,85l33,601r41,75l128,742r67,54l220,810r345,l565,21e" filled="f" strokecolor="red" strokeweight=".05761mm">
                  <v:path arrowok="t" o:connecttype="custom" o:connectlocs="565,1390;523,1378;438,1369;352,1378;270,1402;195,1442;128,1497;74,1563;33,1638;9,1719;0,1804;9,1889;33,1970;74,2045;128,2111;195,2165;220,2179;565,2179;565,1390" o:connectangles="0,0,0,0,0,0,0,0,0,0,0,0,0,0,0,0,0,0,0"/>
                </v:shape>
                <v:shape id="AutoShape 1354" o:spid="_x0000_s1045" style="position:absolute;left:5897;top:-7581;width:9655;height:5660;visibility:visible;mso-wrap-style:square;v-text-anchor:top" coordsize="9655,5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" path="m649,8510r77,-3l802,8497r74,-17l948,8458r70,-29l1086,8394r64,-40l1211,8307r56,-51l1319,8199r32,-40m-223,7586r-3,55l-222,7718r10,75l-196,7867r23,72l-144,8008r35,67l-68,8139r46,60l30,8256r57,51l148,8354r64,40l279,8429r70,29l422,8480r74,17l572,8507r77,3e" filled="f" strokecolor="red" strokeweight=".05761mm">
                  <v:path arrowok="t" o:connecttype="custom" o:connectlocs="649,930;726,927;802,917;876,900;948,878;1018,849;1086,814;1150,774;1211,727;1267,676;1319,619;1351,579;-223,6;-226,61;-222,138;-212,213;-196,287;-173,359;-144,428;-109,495;-68,559;-22,619;30,676;87,727;148,774;212,814;279,849;349,878;422,900;496,917;572,927;649,930" o:connectangles="0,0,0,0,0,0,0,0,0,0,0,0,0,0,0,0,0,0,0,0,0,0,0,0,0,0,0,0,0,0,0,0"/>
                </v:shape>
                <v:shape id="Freeform 1353" o:spid="_x0000_s1046" style="position:absolute;left:6109;top:6;width:875;height:490;visibility:visible;mso-wrap-style:square;v-text-anchor:top" coordsize="875,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" path="m870,l6,,,55r9,85l34,222r40,74l129,362r66,55l270,457r82,24l438,490r86,-9l605,457r75,-40l747,362r55,-66l842,222r25,-82l875,55,870,xe" fillcolor="red" stroked="f">
                  <v:fill opacity="13107f"/>
                  <v:path arrowok="t" o:connecttype="custom" o:connectlocs="870,6;6,6;0,61;9,146;34,228;74,302;129,368;195,423;270,463;352,487;438,496;524,487;605,463;680,423;747,368;802,302;842,228;867,146;875,61;870,6" o:connectangles="0,0,0,0,0,0,0,0,0,0,0,0,0,0,0,0,0,0,0,0"/>
                </v:shape>
                <v:shape id="Freeform 1352" o:spid="_x0000_s1047" style="position:absolute;left:6109;top:6;width:875;height:490;visibility:visible;mso-wrap-style:square;v-text-anchor:top" coordsize="875,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" path="m438,490r86,-9l605,457r75,-40l747,362r55,-66l842,222r25,-82l875,55,870,,6,,,55r9,85l34,222r40,74l129,362r66,55l270,457r82,24l438,490e" filled="f" strokecolor="red" strokeweight=".05761mm">
                  <v:path arrowok="t" o:connecttype="custom" o:connectlocs="438,496;524,487;605,463;680,423;747,368;802,302;842,228;867,146;875,61;870,6;6,6;0,61;9,146;34,228;74,302;129,368;195,423;270,463;352,487;438,496" o:connectangles="0,0,0,0,0,0,0,0,0,0,0,0,0,0,0,0,0,0,0,0"/>
                </v:shape>
                <v:line id="Line 1351" o:spid="_x0000_s1048" style="position:absolute;visibility:visible;mso-wrap-style:square" from="5062,6" to="506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" strokeweight=".04608mm"/>
                <v:line id="Line 1350" o:spid="_x0000_s1049" style="position:absolute;visibility:visible;mso-wrap-style:square" from="5499,2179" to="549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" strokeweight=".04608mm"/>
                <v:line id="Line 1349" o:spid="_x0000_s1050" style="position:absolute;visibility:visible;mso-wrap-style:square" from="5937,2179" to="5937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" strokeweight=".04608mm"/>
                <v:line id="Line 1348" o:spid="_x0000_s1051" style="position:absolute;visibility:visible;mso-wrap-style:square" from="6374,2179" to="6374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" strokeweight=".04608mm"/>
                <v:line id="Line 1347" o:spid="_x0000_s1052" style="position:absolute;visibility:visible;mso-wrap-style:square" from="6811,2179" to="6811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" strokeweight=".04608mm"/>
                <v:line id="Line 1346" o:spid="_x0000_s1053" style="position:absolute;visibility:visible;mso-wrap-style:square" from="7249,6" to="724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" strokeweight=".04608mm"/>
                <v:shape id="Freeform 1345" o:spid="_x0000_s1054" style="position:absolute;left:5050;top:2178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344" o:spid="_x0000_s1055" style="position:absolute;visibility:visible;mso-wrap-style:square" from="5062,2179" to="5062,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" strokeweight=".04608mm"/>
                <v:shape id="Freeform 1343" o:spid="_x0000_s1056" style="position:absolute;left:5050;top:1744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342" o:spid="_x0000_s1057" style="position:absolute;visibility:visible;mso-wrap-style:square" from="5062,1744" to="5062,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" strokeweight=".04608mm"/>
                <v:shape id="Freeform 1341" o:spid="_x0000_s1058" style="position:absolute;left:5050;top:130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340" o:spid="_x0000_s1059" style="position:absolute;visibility:visible;mso-wrap-style:square" from="5062,1310" to="5062,1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" strokeweight=".04608mm"/>
                <v:shape id="Freeform 1339" o:spid="_x0000_s1060" style="position:absolute;left:5050;top:87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338" o:spid="_x0000_s1061" style="position:absolute;visibility:visible;mso-wrap-style:square" from="5062,875" to="5062,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" strokeweight=".04608mm"/>
                <v:shape id="Freeform 1337" o:spid="_x0000_s1062" style="position:absolute;left:5050;top:44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336" o:spid="_x0000_s1063" style="position:absolute;visibility:visible;mso-wrap-style:square" from="5062,441" to="5062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" strokeweight=".04608mm"/>
                <v:shape id="Freeform 1335" o:spid="_x0000_s1064" style="position:absolute;left:5050;top: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" path="m12,l,e" fillcolor="black" stroked="f">
                  <v:path arrowok="t" o:connecttype="custom" o:connectlocs="12,0;0,0" o:connectangles="0,0"/>
                </v:shape>
                <v:line id="Line 1334" o:spid="_x0000_s1065" style="position:absolute;visibility:visible;mso-wrap-style:square" from="5062,6" to="506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" strokeweight=".04608mm"/>
                <v:shape id="AutoShape 1333" o:spid="_x0000_s1066" style="position:absolute;left:2160;top:-7581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" path="m2902,9759r2187,m2902,7586r2187,e" filled="f" strokeweight=".04608mm">
                  <v:path arrowok="t" o:connecttype="custom" o:connectlocs="2902,2179;5089,2179;2902,6;5089,6" o:connectangles="0,0,0,0"/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61082609" wp14:editId="044AF58E">
                <wp:simplePos x="0" y="0"/>
                <wp:positionH relativeFrom="page">
                  <wp:posOffset>5048250</wp:posOffset>
                </wp:positionH>
                <wp:positionV relativeFrom="paragraph">
                  <wp:posOffset>3175</wp:posOffset>
                </wp:positionV>
                <wp:extent cx="1397000" cy="1388110"/>
                <wp:effectExtent l="9525" t="9525" r="12700" b="12065"/>
                <wp:wrapNone/>
                <wp:docPr id="1299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00" cy="1388110"/>
                          <a:chOff x="7950" y="5"/>
                          <a:chExt cx="2200" cy="2186"/>
                        </a:xfrm>
                      </wpg:grpSpPr>
                      <wps:wsp>
                        <wps:cNvPr id="1300" name="Freeform 1331"/>
                        <wps:cNvSpPr>
                          <a:spLocks/>
                        </wps:cNvSpPr>
                        <wps:spPr bwMode="auto">
                          <a:xfrm>
                            <a:off x="7961" y="666"/>
                            <a:ext cx="986" cy="1513"/>
                          </a:xfrm>
                          <a:custGeom>
                            <a:avLst/>
                            <a:gdLst>
                              <a:gd name="T0" fmla="+- 0 8659 7962"/>
                              <a:gd name="T1" fmla="*/ T0 w 986"/>
                              <a:gd name="T2" fmla="+- 0 2179 666"/>
                              <a:gd name="T3" fmla="*/ 2179 h 1513"/>
                              <a:gd name="T4" fmla="+- 0 8743 7962"/>
                              <a:gd name="T5" fmla="*/ T4 w 986"/>
                              <a:gd name="T6" fmla="+- 0 2093 666"/>
                              <a:gd name="T7" fmla="*/ 2093 h 1513"/>
                              <a:gd name="T8" fmla="+- 0 8790 7962"/>
                              <a:gd name="T9" fmla="*/ T8 w 986"/>
                              <a:gd name="T10" fmla="+- 0 2033 666"/>
                              <a:gd name="T11" fmla="*/ 2033 h 1513"/>
                              <a:gd name="T12" fmla="+- 0 8830 7962"/>
                              <a:gd name="T13" fmla="*/ T12 w 986"/>
                              <a:gd name="T14" fmla="+- 0 1969 666"/>
                              <a:gd name="T15" fmla="*/ 1969 h 1513"/>
                              <a:gd name="T16" fmla="+- 0 8866 7962"/>
                              <a:gd name="T17" fmla="*/ T16 w 986"/>
                              <a:gd name="T18" fmla="+- 0 1902 666"/>
                              <a:gd name="T19" fmla="*/ 1902 h 1513"/>
                              <a:gd name="T20" fmla="+- 0 8895 7962"/>
                              <a:gd name="T21" fmla="*/ T20 w 986"/>
                              <a:gd name="T22" fmla="+- 0 1833 666"/>
                              <a:gd name="T23" fmla="*/ 1833 h 1513"/>
                              <a:gd name="T24" fmla="+- 0 8917 7962"/>
                              <a:gd name="T25" fmla="*/ T24 w 986"/>
                              <a:gd name="T26" fmla="+- 0 1761 666"/>
                              <a:gd name="T27" fmla="*/ 1761 h 1513"/>
                              <a:gd name="T28" fmla="+- 0 8934 7962"/>
                              <a:gd name="T29" fmla="*/ T28 w 986"/>
                              <a:gd name="T30" fmla="+- 0 1687 666"/>
                              <a:gd name="T31" fmla="*/ 1687 h 1513"/>
                              <a:gd name="T32" fmla="+- 0 8944 7962"/>
                              <a:gd name="T33" fmla="*/ T32 w 986"/>
                              <a:gd name="T34" fmla="+- 0 1612 666"/>
                              <a:gd name="T35" fmla="*/ 1612 h 1513"/>
                              <a:gd name="T36" fmla="+- 0 8947 7962"/>
                              <a:gd name="T37" fmla="*/ T36 w 986"/>
                              <a:gd name="T38" fmla="+- 0 1535 666"/>
                              <a:gd name="T39" fmla="*/ 1535 h 1513"/>
                              <a:gd name="T40" fmla="+- 0 8944 7962"/>
                              <a:gd name="T41" fmla="*/ T40 w 986"/>
                              <a:gd name="T42" fmla="+- 0 1459 666"/>
                              <a:gd name="T43" fmla="*/ 1459 h 1513"/>
                              <a:gd name="T44" fmla="+- 0 8934 7962"/>
                              <a:gd name="T45" fmla="*/ T44 w 986"/>
                              <a:gd name="T46" fmla="+- 0 1383 666"/>
                              <a:gd name="T47" fmla="*/ 1383 h 1513"/>
                              <a:gd name="T48" fmla="+- 0 8917 7962"/>
                              <a:gd name="T49" fmla="*/ T48 w 986"/>
                              <a:gd name="T50" fmla="+- 0 1310 666"/>
                              <a:gd name="T51" fmla="*/ 1310 h 1513"/>
                              <a:gd name="T52" fmla="+- 0 8895 7962"/>
                              <a:gd name="T53" fmla="*/ T52 w 986"/>
                              <a:gd name="T54" fmla="+- 0 1238 666"/>
                              <a:gd name="T55" fmla="*/ 1238 h 1513"/>
                              <a:gd name="T56" fmla="+- 0 8866 7962"/>
                              <a:gd name="T57" fmla="*/ T56 w 986"/>
                              <a:gd name="T58" fmla="+- 0 1168 666"/>
                              <a:gd name="T59" fmla="*/ 1168 h 1513"/>
                              <a:gd name="T60" fmla="+- 0 8830 7962"/>
                              <a:gd name="T61" fmla="*/ T60 w 986"/>
                              <a:gd name="T62" fmla="+- 0 1101 666"/>
                              <a:gd name="T63" fmla="*/ 1101 h 1513"/>
                              <a:gd name="T64" fmla="+- 0 8790 7962"/>
                              <a:gd name="T65" fmla="*/ T64 w 986"/>
                              <a:gd name="T66" fmla="+- 0 1037 666"/>
                              <a:gd name="T67" fmla="*/ 1037 h 1513"/>
                              <a:gd name="T68" fmla="+- 0 8743 7962"/>
                              <a:gd name="T69" fmla="*/ T68 w 986"/>
                              <a:gd name="T70" fmla="+- 0 977 666"/>
                              <a:gd name="T71" fmla="*/ 977 h 1513"/>
                              <a:gd name="T72" fmla="+- 0 8691 7962"/>
                              <a:gd name="T73" fmla="*/ T72 w 986"/>
                              <a:gd name="T74" fmla="+- 0 921 666"/>
                              <a:gd name="T75" fmla="*/ 921 h 1513"/>
                              <a:gd name="T76" fmla="+- 0 8634 7962"/>
                              <a:gd name="T77" fmla="*/ T76 w 986"/>
                              <a:gd name="T78" fmla="+- 0 869 666"/>
                              <a:gd name="T79" fmla="*/ 869 h 1513"/>
                              <a:gd name="T80" fmla="+- 0 8574 7962"/>
                              <a:gd name="T81" fmla="*/ T80 w 986"/>
                              <a:gd name="T82" fmla="+- 0 823 666"/>
                              <a:gd name="T83" fmla="*/ 823 h 1513"/>
                              <a:gd name="T84" fmla="+- 0 8509 7962"/>
                              <a:gd name="T85" fmla="*/ T84 w 986"/>
                              <a:gd name="T86" fmla="+- 0 782 666"/>
                              <a:gd name="T87" fmla="*/ 782 h 1513"/>
                              <a:gd name="T88" fmla="+- 0 8442 7962"/>
                              <a:gd name="T89" fmla="*/ T88 w 986"/>
                              <a:gd name="T90" fmla="+- 0 747 666"/>
                              <a:gd name="T91" fmla="*/ 747 h 1513"/>
                              <a:gd name="T92" fmla="+- 0 8372 7962"/>
                              <a:gd name="T93" fmla="*/ T92 w 986"/>
                              <a:gd name="T94" fmla="+- 0 719 666"/>
                              <a:gd name="T95" fmla="*/ 719 h 1513"/>
                              <a:gd name="T96" fmla="+- 0 8300 7962"/>
                              <a:gd name="T97" fmla="*/ T96 w 986"/>
                              <a:gd name="T98" fmla="+- 0 696 666"/>
                              <a:gd name="T99" fmla="*/ 696 h 1513"/>
                              <a:gd name="T100" fmla="+- 0 8225 7962"/>
                              <a:gd name="T101" fmla="*/ T100 w 986"/>
                              <a:gd name="T102" fmla="+- 0 679 666"/>
                              <a:gd name="T103" fmla="*/ 679 h 1513"/>
                              <a:gd name="T104" fmla="+- 0 8150 7962"/>
                              <a:gd name="T105" fmla="*/ T104 w 986"/>
                              <a:gd name="T106" fmla="+- 0 669 666"/>
                              <a:gd name="T107" fmla="*/ 669 h 1513"/>
                              <a:gd name="T108" fmla="+- 0 8073 7962"/>
                              <a:gd name="T109" fmla="*/ T108 w 986"/>
                              <a:gd name="T110" fmla="+- 0 666 666"/>
                              <a:gd name="T111" fmla="*/ 666 h 1513"/>
                              <a:gd name="T112" fmla="+- 0 7996 7962"/>
                              <a:gd name="T113" fmla="*/ T112 w 986"/>
                              <a:gd name="T114" fmla="+- 0 669 666"/>
                              <a:gd name="T115" fmla="*/ 669 h 1513"/>
                              <a:gd name="T116" fmla="+- 0 7962 7962"/>
                              <a:gd name="T117" fmla="*/ T116 w 986"/>
                              <a:gd name="T118" fmla="+- 0 674 666"/>
                              <a:gd name="T119" fmla="*/ 67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" h="1513">
                                <a:moveTo>
                                  <a:pt x="697" y="1513"/>
                                </a:moveTo>
                                <a:lnTo>
                                  <a:pt x="781" y="1427"/>
                                </a:lnTo>
                                <a:lnTo>
                                  <a:pt x="828" y="1367"/>
                                </a:lnTo>
                                <a:lnTo>
                                  <a:pt x="868" y="1303"/>
                                </a:lnTo>
                                <a:lnTo>
                                  <a:pt x="904" y="1236"/>
                                </a:lnTo>
                                <a:lnTo>
                                  <a:pt x="933" y="1167"/>
                                </a:lnTo>
                                <a:lnTo>
                                  <a:pt x="955" y="1095"/>
                                </a:lnTo>
                                <a:lnTo>
                                  <a:pt x="972" y="1021"/>
                                </a:lnTo>
                                <a:lnTo>
                                  <a:pt x="982" y="946"/>
                                </a:lnTo>
                                <a:lnTo>
                                  <a:pt x="985" y="869"/>
                                </a:lnTo>
                                <a:lnTo>
                                  <a:pt x="982" y="793"/>
                                </a:lnTo>
                                <a:lnTo>
                                  <a:pt x="972" y="717"/>
                                </a:lnTo>
                                <a:lnTo>
                                  <a:pt x="955" y="644"/>
                                </a:lnTo>
                                <a:lnTo>
                                  <a:pt x="933" y="572"/>
                                </a:lnTo>
                                <a:lnTo>
                                  <a:pt x="904" y="502"/>
                                </a:lnTo>
                                <a:lnTo>
                                  <a:pt x="868" y="435"/>
                                </a:lnTo>
                                <a:lnTo>
                                  <a:pt x="828" y="371"/>
                                </a:lnTo>
                                <a:lnTo>
                                  <a:pt x="781" y="311"/>
                                </a:lnTo>
                                <a:lnTo>
                                  <a:pt x="729" y="255"/>
                                </a:lnTo>
                                <a:lnTo>
                                  <a:pt x="672" y="203"/>
                                </a:lnTo>
                                <a:lnTo>
                                  <a:pt x="612" y="157"/>
                                </a:lnTo>
                                <a:lnTo>
                                  <a:pt x="547" y="116"/>
                                </a:lnTo>
                                <a:lnTo>
                                  <a:pt x="480" y="81"/>
                                </a:lnTo>
                                <a:lnTo>
                                  <a:pt x="410" y="53"/>
                                </a:lnTo>
                                <a:lnTo>
                                  <a:pt x="338" y="30"/>
                                </a:lnTo>
                                <a:lnTo>
                                  <a:pt x="263" y="13"/>
                                </a:lnTo>
                                <a:lnTo>
                                  <a:pt x="188" y="3"/>
                                </a:lnTo>
                                <a:lnTo>
                                  <a:pt x="111" y="0"/>
                                </a:lnTo>
                                <a:lnTo>
                                  <a:pt x="34" y="3"/>
                                </a:lnTo>
                                <a:lnTo>
                                  <a:pt x="0" y="8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Freeform 1330"/>
                        <wps:cNvSpPr>
                          <a:spLocks/>
                        </wps:cNvSpPr>
                        <wps:spPr bwMode="auto">
                          <a:xfrm>
                            <a:off x="7961" y="1100"/>
                            <a:ext cx="549" cy="870"/>
                          </a:xfrm>
                          <a:custGeom>
                            <a:avLst/>
                            <a:gdLst>
                              <a:gd name="T0" fmla="+- 0 8073 7962"/>
                              <a:gd name="T1" fmla="*/ T0 w 549"/>
                              <a:gd name="T2" fmla="+- 0 1101 1101"/>
                              <a:gd name="T3" fmla="*/ 1101 h 870"/>
                              <a:gd name="T4" fmla="+- 0 7987 7962"/>
                              <a:gd name="T5" fmla="*/ T4 w 549"/>
                              <a:gd name="T6" fmla="+- 0 1109 1101"/>
                              <a:gd name="T7" fmla="*/ 1109 h 870"/>
                              <a:gd name="T8" fmla="+- 0 7962 7962"/>
                              <a:gd name="T9" fmla="*/ T8 w 549"/>
                              <a:gd name="T10" fmla="+- 0 1117 1101"/>
                              <a:gd name="T11" fmla="*/ 1117 h 870"/>
                              <a:gd name="T12" fmla="+- 0 7962 7962"/>
                              <a:gd name="T13" fmla="*/ T12 w 549"/>
                              <a:gd name="T14" fmla="+- 0 1954 1101"/>
                              <a:gd name="T15" fmla="*/ 1954 h 870"/>
                              <a:gd name="T16" fmla="+- 0 7987 7962"/>
                              <a:gd name="T17" fmla="*/ T16 w 549"/>
                              <a:gd name="T18" fmla="+- 0 1961 1101"/>
                              <a:gd name="T19" fmla="*/ 1961 h 870"/>
                              <a:gd name="T20" fmla="+- 0 8073 7962"/>
                              <a:gd name="T21" fmla="*/ T20 w 549"/>
                              <a:gd name="T22" fmla="+- 0 1970 1101"/>
                              <a:gd name="T23" fmla="*/ 1970 h 870"/>
                              <a:gd name="T24" fmla="+- 0 8158 7962"/>
                              <a:gd name="T25" fmla="*/ T24 w 549"/>
                              <a:gd name="T26" fmla="+- 0 1961 1101"/>
                              <a:gd name="T27" fmla="*/ 1961 h 870"/>
                              <a:gd name="T28" fmla="+- 0 8240 7962"/>
                              <a:gd name="T29" fmla="*/ T28 w 549"/>
                              <a:gd name="T30" fmla="+- 0 1937 1101"/>
                              <a:gd name="T31" fmla="*/ 1937 h 870"/>
                              <a:gd name="T32" fmla="+- 0 8315 7962"/>
                              <a:gd name="T33" fmla="*/ T32 w 549"/>
                              <a:gd name="T34" fmla="+- 0 1897 1101"/>
                              <a:gd name="T35" fmla="*/ 1897 h 870"/>
                              <a:gd name="T36" fmla="+- 0 8382 7962"/>
                              <a:gd name="T37" fmla="*/ T36 w 549"/>
                              <a:gd name="T38" fmla="+- 0 1842 1101"/>
                              <a:gd name="T39" fmla="*/ 1842 h 870"/>
                              <a:gd name="T40" fmla="+- 0 8437 7962"/>
                              <a:gd name="T41" fmla="*/ T40 w 549"/>
                              <a:gd name="T42" fmla="+- 0 1776 1101"/>
                              <a:gd name="T43" fmla="*/ 1776 h 870"/>
                              <a:gd name="T44" fmla="+- 0 8477 7962"/>
                              <a:gd name="T45" fmla="*/ T44 w 549"/>
                              <a:gd name="T46" fmla="+- 0 1701 1101"/>
                              <a:gd name="T47" fmla="*/ 1701 h 870"/>
                              <a:gd name="T48" fmla="+- 0 8502 7962"/>
                              <a:gd name="T49" fmla="*/ T48 w 549"/>
                              <a:gd name="T50" fmla="+- 0 1620 1101"/>
                              <a:gd name="T51" fmla="*/ 1620 h 870"/>
                              <a:gd name="T52" fmla="+- 0 8510 7962"/>
                              <a:gd name="T53" fmla="*/ T52 w 549"/>
                              <a:gd name="T54" fmla="+- 0 1535 1101"/>
                              <a:gd name="T55" fmla="*/ 1535 h 870"/>
                              <a:gd name="T56" fmla="+- 0 8502 7962"/>
                              <a:gd name="T57" fmla="*/ T56 w 549"/>
                              <a:gd name="T58" fmla="+- 0 1450 1101"/>
                              <a:gd name="T59" fmla="*/ 1450 h 870"/>
                              <a:gd name="T60" fmla="+- 0 8477 7962"/>
                              <a:gd name="T61" fmla="*/ T60 w 549"/>
                              <a:gd name="T62" fmla="+- 0 1369 1101"/>
                              <a:gd name="T63" fmla="*/ 1369 h 870"/>
                              <a:gd name="T64" fmla="+- 0 8437 7962"/>
                              <a:gd name="T65" fmla="*/ T64 w 549"/>
                              <a:gd name="T66" fmla="+- 0 1294 1101"/>
                              <a:gd name="T67" fmla="*/ 1294 h 870"/>
                              <a:gd name="T68" fmla="+- 0 8382 7962"/>
                              <a:gd name="T69" fmla="*/ T68 w 549"/>
                              <a:gd name="T70" fmla="+- 0 1228 1101"/>
                              <a:gd name="T71" fmla="*/ 1228 h 870"/>
                              <a:gd name="T72" fmla="+- 0 8315 7962"/>
                              <a:gd name="T73" fmla="*/ T72 w 549"/>
                              <a:gd name="T74" fmla="+- 0 1174 1101"/>
                              <a:gd name="T75" fmla="*/ 1174 h 870"/>
                              <a:gd name="T76" fmla="+- 0 8240 7962"/>
                              <a:gd name="T77" fmla="*/ T76 w 549"/>
                              <a:gd name="T78" fmla="+- 0 1134 1101"/>
                              <a:gd name="T79" fmla="*/ 1134 h 870"/>
                              <a:gd name="T80" fmla="+- 0 8158 7962"/>
                              <a:gd name="T81" fmla="*/ T80 w 549"/>
                              <a:gd name="T82" fmla="+- 0 1109 1101"/>
                              <a:gd name="T83" fmla="*/ 1109 h 870"/>
                              <a:gd name="T84" fmla="+- 0 8073 7962"/>
                              <a:gd name="T85" fmla="*/ T84 w 549"/>
                              <a:gd name="T86" fmla="+- 0 1101 1101"/>
                              <a:gd name="T87" fmla="*/ 1101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0"/>
                                </a:move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  <a:lnTo>
                                  <a:pt x="196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3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3" y="73"/>
                                </a:lnTo>
                                <a:lnTo>
                                  <a:pt x="278" y="33"/>
                                </a:lnTo>
                                <a:lnTo>
                                  <a:pt x="196" y="8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Freeform 1329"/>
                        <wps:cNvSpPr>
                          <a:spLocks/>
                        </wps:cNvSpPr>
                        <wps:spPr bwMode="auto">
                          <a:xfrm>
                            <a:off x="7961" y="1100"/>
                            <a:ext cx="549" cy="870"/>
                          </a:xfrm>
                          <a:custGeom>
                            <a:avLst/>
                            <a:gdLst>
                              <a:gd name="T0" fmla="+- 0 8073 7962"/>
                              <a:gd name="T1" fmla="*/ T0 w 549"/>
                              <a:gd name="T2" fmla="+- 0 1970 1101"/>
                              <a:gd name="T3" fmla="*/ 1970 h 870"/>
                              <a:gd name="T4" fmla="+- 0 8158 7962"/>
                              <a:gd name="T5" fmla="*/ T4 w 549"/>
                              <a:gd name="T6" fmla="+- 0 1961 1101"/>
                              <a:gd name="T7" fmla="*/ 1961 h 870"/>
                              <a:gd name="T8" fmla="+- 0 8240 7962"/>
                              <a:gd name="T9" fmla="*/ T8 w 549"/>
                              <a:gd name="T10" fmla="+- 0 1937 1101"/>
                              <a:gd name="T11" fmla="*/ 1937 h 870"/>
                              <a:gd name="T12" fmla="+- 0 8315 7962"/>
                              <a:gd name="T13" fmla="*/ T12 w 549"/>
                              <a:gd name="T14" fmla="+- 0 1897 1101"/>
                              <a:gd name="T15" fmla="*/ 1897 h 870"/>
                              <a:gd name="T16" fmla="+- 0 8382 7962"/>
                              <a:gd name="T17" fmla="*/ T16 w 549"/>
                              <a:gd name="T18" fmla="+- 0 1842 1101"/>
                              <a:gd name="T19" fmla="*/ 1842 h 870"/>
                              <a:gd name="T20" fmla="+- 0 8437 7962"/>
                              <a:gd name="T21" fmla="*/ T20 w 549"/>
                              <a:gd name="T22" fmla="+- 0 1776 1101"/>
                              <a:gd name="T23" fmla="*/ 1776 h 870"/>
                              <a:gd name="T24" fmla="+- 0 8477 7962"/>
                              <a:gd name="T25" fmla="*/ T24 w 549"/>
                              <a:gd name="T26" fmla="+- 0 1701 1101"/>
                              <a:gd name="T27" fmla="*/ 1701 h 870"/>
                              <a:gd name="T28" fmla="+- 0 8502 7962"/>
                              <a:gd name="T29" fmla="*/ T28 w 549"/>
                              <a:gd name="T30" fmla="+- 0 1620 1101"/>
                              <a:gd name="T31" fmla="*/ 1620 h 870"/>
                              <a:gd name="T32" fmla="+- 0 8510 7962"/>
                              <a:gd name="T33" fmla="*/ T32 w 549"/>
                              <a:gd name="T34" fmla="+- 0 1535 1101"/>
                              <a:gd name="T35" fmla="*/ 1535 h 870"/>
                              <a:gd name="T36" fmla="+- 0 8502 7962"/>
                              <a:gd name="T37" fmla="*/ T36 w 549"/>
                              <a:gd name="T38" fmla="+- 0 1450 1101"/>
                              <a:gd name="T39" fmla="*/ 1450 h 870"/>
                              <a:gd name="T40" fmla="+- 0 8477 7962"/>
                              <a:gd name="T41" fmla="*/ T40 w 549"/>
                              <a:gd name="T42" fmla="+- 0 1369 1101"/>
                              <a:gd name="T43" fmla="*/ 1369 h 870"/>
                              <a:gd name="T44" fmla="+- 0 8437 7962"/>
                              <a:gd name="T45" fmla="*/ T44 w 549"/>
                              <a:gd name="T46" fmla="+- 0 1294 1101"/>
                              <a:gd name="T47" fmla="*/ 1294 h 870"/>
                              <a:gd name="T48" fmla="+- 0 8382 7962"/>
                              <a:gd name="T49" fmla="*/ T48 w 549"/>
                              <a:gd name="T50" fmla="+- 0 1228 1101"/>
                              <a:gd name="T51" fmla="*/ 1228 h 870"/>
                              <a:gd name="T52" fmla="+- 0 8315 7962"/>
                              <a:gd name="T53" fmla="*/ T52 w 549"/>
                              <a:gd name="T54" fmla="+- 0 1174 1101"/>
                              <a:gd name="T55" fmla="*/ 1174 h 870"/>
                              <a:gd name="T56" fmla="+- 0 8240 7962"/>
                              <a:gd name="T57" fmla="*/ T56 w 549"/>
                              <a:gd name="T58" fmla="+- 0 1134 1101"/>
                              <a:gd name="T59" fmla="*/ 1134 h 870"/>
                              <a:gd name="T60" fmla="+- 0 8158 7962"/>
                              <a:gd name="T61" fmla="*/ T60 w 549"/>
                              <a:gd name="T62" fmla="+- 0 1109 1101"/>
                              <a:gd name="T63" fmla="*/ 1109 h 870"/>
                              <a:gd name="T64" fmla="+- 0 8073 7962"/>
                              <a:gd name="T65" fmla="*/ T64 w 549"/>
                              <a:gd name="T66" fmla="+- 0 1101 1101"/>
                              <a:gd name="T67" fmla="*/ 1101 h 870"/>
                              <a:gd name="T68" fmla="+- 0 7987 7962"/>
                              <a:gd name="T69" fmla="*/ T68 w 549"/>
                              <a:gd name="T70" fmla="+- 0 1109 1101"/>
                              <a:gd name="T71" fmla="*/ 1109 h 870"/>
                              <a:gd name="T72" fmla="+- 0 7962 7962"/>
                              <a:gd name="T73" fmla="*/ T72 w 549"/>
                              <a:gd name="T74" fmla="+- 0 1117 1101"/>
                              <a:gd name="T75" fmla="*/ 1117 h 870"/>
                              <a:gd name="T76" fmla="+- 0 7962 7962"/>
                              <a:gd name="T77" fmla="*/ T76 w 549"/>
                              <a:gd name="T78" fmla="+- 0 1954 1101"/>
                              <a:gd name="T79" fmla="*/ 1954 h 870"/>
                              <a:gd name="T80" fmla="+- 0 7987 7962"/>
                              <a:gd name="T81" fmla="*/ T80 w 549"/>
                              <a:gd name="T82" fmla="+- 0 1961 1101"/>
                              <a:gd name="T83" fmla="*/ 1961 h 870"/>
                              <a:gd name="T84" fmla="+- 0 8073 7962"/>
                              <a:gd name="T85" fmla="*/ T84 w 549"/>
                              <a:gd name="T86" fmla="+- 0 1970 1101"/>
                              <a:gd name="T87" fmla="*/ 1970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9" h="870">
                                <a:moveTo>
                                  <a:pt x="111" y="869"/>
                                </a:moveTo>
                                <a:lnTo>
                                  <a:pt x="196" y="860"/>
                                </a:lnTo>
                                <a:lnTo>
                                  <a:pt x="278" y="836"/>
                                </a:lnTo>
                                <a:lnTo>
                                  <a:pt x="353" y="796"/>
                                </a:lnTo>
                                <a:lnTo>
                                  <a:pt x="420" y="741"/>
                                </a:lnTo>
                                <a:lnTo>
                                  <a:pt x="475" y="675"/>
                                </a:lnTo>
                                <a:lnTo>
                                  <a:pt x="515" y="600"/>
                                </a:lnTo>
                                <a:lnTo>
                                  <a:pt x="540" y="519"/>
                                </a:lnTo>
                                <a:lnTo>
                                  <a:pt x="548" y="434"/>
                                </a:lnTo>
                                <a:lnTo>
                                  <a:pt x="540" y="349"/>
                                </a:lnTo>
                                <a:lnTo>
                                  <a:pt x="515" y="268"/>
                                </a:lnTo>
                                <a:lnTo>
                                  <a:pt x="475" y="193"/>
                                </a:lnTo>
                                <a:lnTo>
                                  <a:pt x="420" y="127"/>
                                </a:lnTo>
                                <a:lnTo>
                                  <a:pt x="353" y="73"/>
                                </a:lnTo>
                                <a:lnTo>
                                  <a:pt x="278" y="33"/>
                                </a:lnTo>
                                <a:lnTo>
                                  <a:pt x="196" y="8"/>
                                </a:lnTo>
                                <a:lnTo>
                                  <a:pt x="111" y="0"/>
                                </a:lnTo>
                                <a:lnTo>
                                  <a:pt x="25" y="8"/>
                                </a:lnTo>
                                <a:lnTo>
                                  <a:pt x="0" y="16"/>
                                </a:lnTo>
                                <a:lnTo>
                                  <a:pt x="0" y="853"/>
                                </a:lnTo>
                                <a:lnTo>
                                  <a:pt x="25" y="860"/>
                                </a:lnTo>
                                <a:lnTo>
                                  <a:pt x="111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3" name="AutoShape 1328"/>
                        <wps:cNvSpPr>
                          <a:spLocks/>
                        </wps:cNvSpPr>
                        <wps:spPr bwMode="auto">
                          <a:xfrm>
                            <a:off x="9423" y="-7581"/>
                            <a:ext cx="6129" cy="9685"/>
                          </a:xfrm>
                          <a:custGeom>
                            <a:avLst/>
                            <a:gdLst>
                              <a:gd name="T0" fmla="+- 0 10022 9424"/>
                              <a:gd name="T1" fmla="*/ T0 w 6129"/>
                              <a:gd name="T2" fmla="+- 0 1587 -7580"/>
                              <a:gd name="T3" fmla="*/ 1587 h 9685"/>
                              <a:gd name="T4" fmla="+- 0 10099 9424"/>
                              <a:gd name="T5" fmla="*/ T4 w 6129"/>
                              <a:gd name="T6" fmla="+- 0 1584 -7580"/>
                              <a:gd name="T7" fmla="*/ 1584 h 9685"/>
                              <a:gd name="T8" fmla="+- 0 10148 9424"/>
                              <a:gd name="T9" fmla="*/ T8 w 6129"/>
                              <a:gd name="T10" fmla="+- 0 1578 -7580"/>
                              <a:gd name="T11" fmla="*/ 1578 h 9685"/>
                              <a:gd name="T12" fmla="+- 0 9521 9424"/>
                              <a:gd name="T13" fmla="*/ T12 w 6129"/>
                              <a:gd name="T14" fmla="+- 0 6 -7580"/>
                              <a:gd name="T15" fmla="*/ 6 h 9685"/>
                              <a:gd name="T16" fmla="+- 0 9461 9424"/>
                              <a:gd name="T17" fmla="*/ T16 w 6129"/>
                              <a:gd name="T18" fmla="+- 0 52 -7580"/>
                              <a:gd name="T19" fmla="*/ 52 h 9685"/>
                              <a:gd name="T20" fmla="+- 0 9404 9424"/>
                              <a:gd name="T21" fmla="*/ T20 w 6129"/>
                              <a:gd name="T22" fmla="+- 0 104 -7580"/>
                              <a:gd name="T23" fmla="*/ 104 h 9685"/>
                              <a:gd name="T24" fmla="+- 0 9352 9424"/>
                              <a:gd name="T25" fmla="*/ T24 w 6129"/>
                              <a:gd name="T26" fmla="+- 0 160 -7580"/>
                              <a:gd name="T27" fmla="*/ 160 h 9685"/>
                              <a:gd name="T28" fmla="+- 0 9305 9424"/>
                              <a:gd name="T29" fmla="*/ T28 w 6129"/>
                              <a:gd name="T30" fmla="+- 0 221 -7580"/>
                              <a:gd name="T31" fmla="*/ 221 h 9685"/>
                              <a:gd name="T32" fmla="+- 0 9264 9424"/>
                              <a:gd name="T33" fmla="*/ T32 w 6129"/>
                              <a:gd name="T34" fmla="+- 0 284 -7580"/>
                              <a:gd name="T35" fmla="*/ 284 h 9685"/>
                              <a:gd name="T36" fmla="+- 0 9229 9424"/>
                              <a:gd name="T37" fmla="*/ T36 w 6129"/>
                              <a:gd name="T38" fmla="+- 0 351 -7580"/>
                              <a:gd name="T39" fmla="*/ 351 h 9685"/>
                              <a:gd name="T40" fmla="+- 0 9200 9424"/>
                              <a:gd name="T41" fmla="*/ T40 w 6129"/>
                              <a:gd name="T42" fmla="+- 0 421 -7580"/>
                              <a:gd name="T43" fmla="*/ 421 h 9685"/>
                              <a:gd name="T44" fmla="+- 0 9178 9424"/>
                              <a:gd name="T45" fmla="*/ T44 w 6129"/>
                              <a:gd name="T46" fmla="+- 0 493 -7580"/>
                              <a:gd name="T47" fmla="*/ 493 h 9685"/>
                              <a:gd name="T48" fmla="+- 0 9161 9424"/>
                              <a:gd name="T49" fmla="*/ T48 w 6129"/>
                              <a:gd name="T50" fmla="+- 0 567 -7580"/>
                              <a:gd name="T51" fmla="*/ 567 h 9685"/>
                              <a:gd name="T52" fmla="+- 0 9151 9424"/>
                              <a:gd name="T53" fmla="*/ T52 w 6129"/>
                              <a:gd name="T54" fmla="+- 0 642 -7580"/>
                              <a:gd name="T55" fmla="*/ 642 h 9685"/>
                              <a:gd name="T56" fmla="+- 0 9148 9424"/>
                              <a:gd name="T57" fmla="*/ T56 w 6129"/>
                              <a:gd name="T58" fmla="+- 0 718 -7580"/>
                              <a:gd name="T59" fmla="*/ 718 h 9685"/>
                              <a:gd name="T60" fmla="+- 0 9151 9424"/>
                              <a:gd name="T61" fmla="*/ T60 w 6129"/>
                              <a:gd name="T62" fmla="+- 0 795 -7580"/>
                              <a:gd name="T63" fmla="*/ 795 h 9685"/>
                              <a:gd name="T64" fmla="+- 0 9161 9424"/>
                              <a:gd name="T65" fmla="*/ T64 w 6129"/>
                              <a:gd name="T66" fmla="+- 0 870 -7580"/>
                              <a:gd name="T67" fmla="*/ 870 h 9685"/>
                              <a:gd name="T68" fmla="+- 0 9178 9424"/>
                              <a:gd name="T69" fmla="*/ T68 w 6129"/>
                              <a:gd name="T70" fmla="+- 0 944 -7580"/>
                              <a:gd name="T71" fmla="*/ 944 h 9685"/>
                              <a:gd name="T72" fmla="+- 0 9200 9424"/>
                              <a:gd name="T73" fmla="*/ T72 w 6129"/>
                              <a:gd name="T74" fmla="+- 0 1016 -7580"/>
                              <a:gd name="T75" fmla="*/ 1016 h 9685"/>
                              <a:gd name="T76" fmla="+- 0 9229 9424"/>
                              <a:gd name="T77" fmla="*/ T76 w 6129"/>
                              <a:gd name="T78" fmla="+- 0 1085 -7580"/>
                              <a:gd name="T79" fmla="*/ 1085 h 9685"/>
                              <a:gd name="T80" fmla="+- 0 9264 9424"/>
                              <a:gd name="T81" fmla="*/ T80 w 6129"/>
                              <a:gd name="T82" fmla="+- 0 1152 -7580"/>
                              <a:gd name="T83" fmla="*/ 1152 h 9685"/>
                              <a:gd name="T84" fmla="+- 0 9305 9424"/>
                              <a:gd name="T85" fmla="*/ T84 w 6129"/>
                              <a:gd name="T86" fmla="+- 0 1216 -7580"/>
                              <a:gd name="T87" fmla="*/ 1216 h 9685"/>
                              <a:gd name="T88" fmla="+- 0 9352 9424"/>
                              <a:gd name="T89" fmla="*/ T88 w 6129"/>
                              <a:gd name="T90" fmla="+- 0 1276 -7580"/>
                              <a:gd name="T91" fmla="*/ 1276 h 9685"/>
                              <a:gd name="T92" fmla="+- 0 9404 9424"/>
                              <a:gd name="T93" fmla="*/ T92 w 6129"/>
                              <a:gd name="T94" fmla="+- 0 1333 -7580"/>
                              <a:gd name="T95" fmla="*/ 1333 h 9685"/>
                              <a:gd name="T96" fmla="+- 0 9461 9424"/>
                              <a:gd name="T97" fmla="*/ T96 w 6129"/>
                              <a:gd name="T98" fmla="+- 0 1385 -7580"/>
                              <a:gd name="T99" fmla="*/ 1385 h 9685"/>
                              <a:gd name="T100" fmla="+- 0 9521 9424"/>
                              <a:gd name="T101" fmla="*/ T100 w 6129"/>
                              <a:gd name="T102" fmla="+- 0 1431 -7580"/>
                              <a:gd name="T103" fmla="*/ 1431 h 9685"/>
                              <a:gd name="T104" fmla="+- 0 9585 9424"/>
                              <a:gd name="T105" fmla="*/ T104 w 6129"/>
                              <a:gd name="T106" fmla="+- 0 1471 -7580"/>
                              <a:gd name="T107" fmla="*/ 1471 h 9685"/>
                              <a:gd name="T108" fmla="+- 0 9653 9424"/>
                              <a:gd name="T109" fmla="*/ T108 w 6129"/>
                              <a:gd name="T110" fmla="+- 0 1506 -7580"/>
                              <a:gd name="T111" fmla="*/ 1506 h 9685"/>
                              <a:gd name="T112" fmla="+- 0 9723 9424"/>
                              <a:gd name="T113" fmla="*/ T112 w 6129"/>
                              <a:gd name="T114" fmla="+- 0 1535 -7580"/>
                              <a:gd name="T115" fmla="*/ 1535 h 9685"/>
                              <a:gd name="T116" fmla="+- 0 9795 9424"/>
                              <a:gd name="T117" fmla="*/ T116 w 6129"/>
                              <a:gd name="T118" fmla="+- 0 1558 -7580"/>
                              <a:gd name="T119" fmla="*/ 1558 h 9685"/>
                              <a:gd name="T120" fmla="+- 0 9870 9424"/>
                              <a:gd name="T121" fmla="*/ T120 w 6129"/>
                              <a:gd name="T122" fmla="+- 0 1574 -7580"/>
                              <a:gd name="T123" fmla="*/ 1574 h 9685"/>
                              <a:gd name="T124" fmla="+- 0 9945 9424"/>
                              <a:gd name="T125" fmla="*/ T124 w 6129"/>
                              <a:gd name="T126" fmla="+- 0 1584 -7580"/>
                              <a:gd name="T127" fmla="*/ 1584 h 9685"/>
                              <a:gd name="T128" fmla="+- 0 10022 9424"/>
                              <a:gd name="T129" fmla="*/ T128 w 6129"/>
                              <a:gd name="T130" fmla="+- 0 1587 -7580"/>
                              <a:gd name="T131" fmla="*/ 1587 h 9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129" h="9685">
                                <a:moveTo>
                                  <a:pt x="598" y="9167"/>
                                </a:moveTo>
                                <a:lnTo>
                                  <a:pt x="675" y="9164"/>
                                </a:lnTo>
                                <a:lnTo>
                                  <a:pt x="724" y="9158"/>
                                </a:lnTo>
                                <a:moveTo>
                                  <a:pt x="97" y="7586"/>
                                </a:moveTo>
                                <a:lnTo>
                                  <a:pt x="37" y="7632"/>
                                </a:lnTo>
                                <a:lnTo>
                                  <a:pt x="-20" y="7684"/>
                                </a:lnTo>
                                <a:lnTo>
                                  <a:pt x="-72" y="7740"/>
                                </a:lnTo>
                                <a:lnTo>
                                  <a:pt x="-119" y="7801"/>
                                </a:lnTo>
                                <a:lnTo>
                                  <a:pt x="-160" y="7864"/>
                                </a:lnTo>
                                <a:lnTo>
                                  <a:pt x="-195" y="7931"/>
                                </a:lnTo>
                                <a:lnTo>
                                  <a:pt x="-224" y="8001"/>
                                </a:lnTo>
                                <a:lnTo>
                                  <a:pt x="-246" y="8073"/>
                                </a:lnTo>
                                <a:lnTo>
                                  <a:pt x="-263" y="8147"/>
                                </a:lnTo>
                                <a:lnTo>
                                  <a:pt x="-273" y="8222"/>
                                </a:lnTo>
                                <a:lnTo>
                                  <a:pt x="-276" y="8298"/>
                                </a:lnTo>
                                <a:lnTo>
                                  <a:pt x="-273" y="8375"/>
                                </a:lnTo>
                                <a:lnTo>
                                  <a:pt x="-263" y="8450"/>
                                </a:lnTo>
                                <a:lnTo>
                                  <a:pt x="-246" y="8524"/>
                                </a:lnTo>
                                <a:lnTo>
                                  <a:pt x="-224" y="8596"/>
                                </a:lnTo>
                                <a:lnTo>
                                  <a:pt x="-195" y="8665"/>
                                </a:lnTo>
                                <a:lnTo>
                                  <a:pt x="-160" y="8732"/>
                                </a:lnTo>
                                <a:lnTo>
                                  <a:pt x="-119" y="8796"/>
                                </a:lnTo>
                                <a:lnTo>
                                  <a:pt x="-72" y="8856"/>
                                </a:lnTo>
                                <a:lnTo>
                                  <a:pt x="-20" y="8913"/>
                                </a:lnTo>
                                <a:lnTo>
                                  <a:pt x="37" y="8965"/>
                                </a:lnTo>
                                <a:lnTo>
                                  <a:pt x="97" y="9011"/>
                                </a:lnTo>
                                <a:lnTo>
                                  <a:pt x="161" y="9051"/>
                                </a:lnTo>
                                <a:lnTo>
                                  <a:pt x="229" y="9086"/>
                                </a:lnTo>
                                <a:lnTo>
                                  <a:pt x="299" y="9115"/>
                                </a:lnTo>
                                <a:lnTo>
                                  <a:pt x="371" y="9138"/>
                                </a:lnTo>
                                <a:lnTo>
                                  <a:pt x="446" y="9154"/>
                                </a:lnTo>
                                <a:lnTo>
                                  <a:pt x="521" y="9164"/>
                                </a:lnTo>
                                <a:lnTo>
                                  <a:pt x="598" y="9167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Freeform 1327"/>
                        <wps:cNvSpPr>
                          <a:spLocks/>
                        </wps:cNvSpPr>
                        <wps:spPr bwMode="auto">
                          <a:xfrm>
                            <a:off x="9584" y="283"/>
                            <a:ext cx="564" cy="870"/>
                          </a:xfrm>
                          <a:custGeom>
                            <a:avLst/>
                            <a:gdLst>
                              <a:gd name="T0" fmla="+- 0 10022 9585"/>
                              <a:gd name="T1" fmla="*/ T0 w 564"/>
                              <a:gd name="T2" fmla="+- 0 284 284"/>
                              <a:gd name="T3" fmla="*/ 284 h 870"/>
                              <a:gd name="T4" fmla="+- 0 9937 9585"/>
                              <a:gd name="T5" fmla="*/ T4 w 564"/>
                              <a:gd name="T6" fmla="+- 0 292 284"/>
                              <a:gd name="T7" fmla="*/ 292 h 870"/>
                              <a:gd name="T8" fmla="+- 0 9855 9585"/>
                              <a:gd name="T9" fmla="*/ T8 w 564"/>
                              <a:gd name="T10" fmla="+- 0 317 284"/>
                              <a:gd name="T11" fmla="*/ 317 h 870"/>
                              <a:gd name="T12" fmla="+- 0 9780 9585"/>
                              <a:gd name="T13" fmla="*/ T12 w 564"/>
                              <a:gd name="T14" fmla="+- 0 357 284"/>
                              <a:gd name="T15" fmla="*/ 357 h 870"/>
                              <a:gd name="T16" fmla="+- 0 9713 9585"/>
                              <a:gd name="T17" fmla="*/ T16 w 564"/>
                              <a:gd name="T18" fmla="+- 0 411 284"/>
                              <a:gd name="T19" fmla="*/ 411 h 870"/>
                              <a:gd name="T20" fmla="+- 0 9658 9585"/>
                              <a:gd name="T21" fmla="*/ T20 w 564"/>
                              <a:gd name="T22" fmla="+- 0 477 284"/>
                              <a:gd name="T23" fmla="*/ 477 h 870"/>
                              <a:gd name="T24" fmla="+- 0 9618 9585"/>
                              <a:gd name="T25" fmla="*/ T24 w 564"/>
                              <a:gd name="T26" fmla="+- 0 552 284"/>
                              <a:gd name="T27" fmla="*/ 552 h 870"/>
                              <a:gd name="T28" fmla="+- 0 9593 9585"/>
                              <a:gd name="T29" fmla="*/ T28 w 564"/>
                              <a:gd name="T30" fmla="+- 0 633 284"/>
                              <a:gd name="T31" fmla="*/ 633 h 870"/>
                              <a:gd name="T32" fmla="+- 0 9585 9585"/>
                              <a:gd name="T33" fmla="*/ T32 w 564"/>
                              <a:gd name="T34" fmla="+- 0 718 284"/>
                              <a:gd name="T35" fmla="*/ 718 h 870"/>
                              <a:gd name="T36" fmla="+- 0 9593 9585"/>
                              <a:gd name="T37" fmla="*/ T36 w 564"/>
                              <a:gd name="T38" fmla="+- 0 804 284"/>
                              <a:gd name="T39" fmla="*/ 804 h 870"/>
                              <a:gd name="T40" fmla="+- 0 9618 9585"/>
                              <a:gd name="T41" fmla="*/ T40 w 564"/>
                              <a:gd name="T42" fmla="+- 0 885 284"/>
                              <a:gd name="T43" fmla="*/ 885 h 870"/>
                              <a:gd name="T44" fmla="+- 0 9658 9585"/>
                              <a:gd name="T45" fmla="*/ T44 w 564"/>
                              <a:gd name="T46" fmla="+- 0 959 284"/>
                              <a:gd name="T47" fmla="*/ 959 h 870"/>
                              <a:gd name="T48" fmla="+- 0 9713 9585"/>
                              <a:gd name="T49" fmla="*/ T48 w 564"/>
                              <a:gd name="T50" fmla="+- 0 1026 284"/>
                              <a:gd name="T51" fmla="*/ 1026 h 870"/>
                              <a:gd name="T52" fmla="+- 0 9780 9585"/>
                              <a:gd name="T53" fmla="*/ T52 w 564"/>
                              <a:gd name="T54" fmla="+- 0 1080 284"/>
                              <a:gd name="T55" fmla="*/ 1080 h 870"/>
                              <a:gd name="T56" fmla="+- 0 9855 9585"/>
                              <a:gd name="T57" fmla="*/ T56 w 564"/>
                              <a:gd name="T58" fmla="+- 0 1120 284"/>
                              <a:gd name="T59" fmla="*/ 1120 h 870"/>
                              <a:gd name="T60" fmla="+- 0 9937 9585"/>
                              <a:gd name="T61" fmla="*/ T60 w 564"/>
                              <a:gd name="T62" fmla="+- 0 1144 284"/>
                              <a:gd name="T63" fmla="*/ 1144 h 870"/>
                              <a:gd name="T64" fmla="+- 0 10022 9585"/>
                              <a:gd name="T65" fmla="*/ T64 w 564"/>
                              <a:gd name="T66" fmla="+- 0 1153 284"/>
                              <a:gd name="T67" fmla="*/ 1153 h 870"/>
                              <a:gd name="T68" fmla="+- 0 10108 9585"/>
                              <a:gd name="T69" fmla="*/ T68 w 564"/>
                              <a:gd name="T70" fmla="+- 0 1144 284"/>
                              <a:gd name="T71" fmla="*/ 1144 h 870"/>
                              <a:gd name="T72" fmla="+- 0 10148 9585"/>
                              <a:gd name="T73" fmla="*/ T72 w 564"/>
                              <a:gd name="T74" fmla="+- 0 1132 284"/>
                              <a:gd name="T75" fmla="*/ 1132 h 870"/>
                              <a:gd name="T76" fmla="+- 0 10148 9585"/>
                              <a:gd name="T77" fmla="*/ T76 w 564"/>
                              <a:gd name="T78" fmla="+- 0 304 284"/>
                              <a:gd name="T79" fmla="*/ 304 h 870"/>
                              <a:gd name="T80" fmla="+- 0 10108 9585"/>
                              <a:gd name="T81" fmla="*/ T80 w 564"/>
                              <a:gd name="T82" fmla="+- 0 292 284"/>
                              <a:gd name="T83" fmla="*/ 292 h 870"/>
                              <a:gd name="T84" fmla="+- 0 10022 9585"/>
                              <a:gd name="T85" fmla="*/ T84 w 564"/>
                              <a:gd name="T86" fmla="+- 0 284 284"/>
                              <a:gd name="T87" fmla="*/ 284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0"/>
                                </a:move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Freeform 1326"/>
                        <wps:cNvSpPr>
                          <a:spLocks/>
                        </wps:cNvSpPr>
                        <wps:spPr bwMode="auto">
                          <a:xfrm>
                            <a:off x="9584" y="283"/>
                            <a:ext cx="564" cy="870"/>
                          </a:xfrm>
                          <a:custGeom>
                            <a:avLst/>
                            <a:gdLst>
                              <a:gd name="T0" fmla="+- 0 10022 9585"/>
                              <a:gd name="T1" fmla="*/ T0 w 564"/>
                              <a:gd name="T2" fmla="+- 0 1153 284"/>
                              <a:gd name="T3" fmla="*/ 1153 h 870"/>
                              <a:gd name="T4" fmla="+- 0 10108 9585"/>
                              <a:gd name="T5" fmla="*/ T4 w 564"/>
                              <a:gd name="T6" fmla="+- 0 1144 284"/>
                              <a:gd name="T7" fmla="*/ 1144 h 870"/>
                              <a:gd name="T8" fmla="+- 0 10148 9585"/>
                              <a:gd name="T9" fmla="*/ T8 w 564"/>
                              <a:gd name="T10" fmla="+- 0 1132 284"/>
                              <a:gd name="T11" fmla="*/ 1132 h 870"/>
                              <a:gd name="T12" fmla="+- 0 10148 9585"/>
                              <a:gd name="T13" fmla="*/ T12 w 564"/>
                              <a:gd name="T14" fmla="+- 0 304 284"/>
                              <a:gd name="T15" fmla="*/ 304 h 870"/>
                              <a:gd name="T16" fmla="+- 0 10108 9585"/>
                              <a:gd name="T17" fmla="*/ T16 w 564"/>
                              <a:gd name="T18" fmla="+- 0 292 284"/>
                              <a:gd name="T19" fmla="*/ 292 h 870"/>
                              <a:gd name="T20" fmla="+- 0 10022 9585"/>
                              <a:gd name="T21" fmla="*/ T20 w 564"/>
                              <a:gd name="T22" fmla="+- 0 284 284"/>
                              <a:gd name="T23" fmla="*/ 284 h 870"/>
                              <a:gd name="T24" fmla="+- 0 9937 9585"/>
                              <a:gd name="T25" fmla="*/ T24 w 564"/>
                              <a:gd name="T26" fmla="+- 0 292 284"/>
                              <a:gd name="T27" fmla="*/ 292 h 870"/>
                              <a:gd name="T28" fmla="+- 0 9855 9585"/>
                              <a:gd name="T29" fmla="*/ T28 w 564"/>
                              <a:gd name="T30" fmla="+- 0 317 284"/>
                              <a:gd name="T31" fmla="*/ 317 h 870"/>
                              <a:gd name="T32" fmla="+- 0 9780 9585"/>
                              <a:gd name="T33" fmla="*/ T32 w 564"/>
                              <a:gd name="T34" fmla="+- 0 357 284"/>
                              <a:gd name="T35" fmla="*/ 357 h 870"/>
                              <a:gd name="T36" fmla="+- 0 9713 9585"/>
                              <a:gd name="T37" fmla="*/ T36 w 564"/>
                              <a:gd name="T38" fmla="+- 0 411 284"/>
                              <a:gd name="T39" fmla="*/ 411 h 870"/>
                              <a:gd name="T40" fmla="+- 0 9658 9585"/>
                              <a:gd name="T41" fmla="*/ T40 w 564"/>
                              <a:gd name="T42" fmla="+- 0 477 284"/>
                              <a:gd name="T43" fmla="*/ 477 h 870"/>
                              <a:gd name="T44" fmla="+- 0 9618 9585"/>
                              <a:gd name="T45" fmla="*/ T44 w 564"/>
                              <a:gd name="T46" fmla="+- 0 552 284"/>
                              <a:gd name="T47" fmla="*/ 552 h 870"/>
                              <a:gd name="T48" fmla="+- 0 9593 9585"/>
                              <a:gd name="T49" fmla="*/ T48 w 564"/>
                              <a:gd name="T50" fmla="+- 0 633 284"/>
                              <a:gd name="T51" fmla="*/ 633 h 870"/>
                              <a:gd name="T52" fmla="+- 0 9585 9585"/>
                              <a:gd name="T53" fmla="*/ T52 w 564"/>
                              <a:gd name="T54" fmla="+- 0 718 284"/>
                              <a:gd name="T55" fmla="*/ 718 h 870"/>
                              <a:gd name="T56" fmla="+- 0 9593 9585"/>
                              <a:gd name="T57" fmla="*/ T56 w 564"/>
                              <a:gd name="T58" fmla="+- 0 804 284"/>
                              <a:gd name="T59" fmla="*/ 804 h 870"/>
                              <a:gd name="T60" fmla="+- 0 9618 9585"/>
                              <a:gd name="T61" fmla="*/ T60 w 564"/>
                              <a:gd name="T62" fmla="+- 0 885 284"/>
                              <a:gd name="T63" fmla="*/ 885 h 870"/>
                              <a:gd name="T64" fmla="+- 0 9658 9585"/>
                              <a:gd name="T65" fmla="*/ T64 w 564"/>
                              <a:gd name="T66" fmla="+- 0 959 284"/>
                              <a:gd name="T67" fmla="*/ 959 h 870"/>
                              <a:gd name="T68" fmla="+- 0 9713 9585"/>
                              <a:gd name="T69" fmla="*/ T68 w 564"/>
                              <a:gd name="T70" fmla="+- 0 1026 284"/>
                              <a:gd name="T71" fmla="*/ 1026 h 870"/>
                              <a:gd name="T72" fmla="+- 0 9780 9585"/>
                              <a:gd name="T73" fmla="*/ T72 w 564"/>
                              <a:gd name="T74" fmla="+- 0 1080 284"/>
                              <a:gd name="T75" fmla="*/ 1080 h 870"/>
                              <a:gd name="T76" fmla="+- 0 9855 9585"/>
                              <a:gd name="T77" fmla="*/ T76 w 564"/>
                              <a:gd name="T78" fmla="+- 0 1120 284"/>
                              <a:gd name="T79" fmla="*/ 1120 h 870"/>
                              <a:gd name="T80" fmla="+- 0 9937 9585"/>
                              <a:gd name="T81" fmla="*/ T80 w 564"/>
                              <a:gd name="T82" fmla="+- 0 1144 284"/>
                              <a:gd name="T83" fmla="*/ 1144 h 870"/>
                              <a:gd name="T84" fmla="+- 0 10022 9585"/>
                              <a:gd name="T85" fmla="*/ T84 w 564"/>
                              <a:gd name="T86" fmla="+- 0 1153 284"/>
                              <a:gd name="T87" fmla="*/ 1153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4" h="870">
                                <a:moveTo>
                                  <a:pt x="437" y="869"/>
                                </a:moveTo>
                                <a:lnTo>
                                  <a:pt x="523" y="860"/>
                                </a:lnTo>
                                <a:lnTo>
                                  <a:pt x="563" y="848"/>
                                </a:lnTo>
                                <a:lnTo>
                                  <a:pt x="563" y="20"/>
                                </a:lnTo>
                                <a:lnTo>
                                  <a:pt x="523" y="8"/>
                                </a:lnTo>
                                <a:lnTo>
                                  <a:pt x="437" y="0"/>
                                </a:lnTo>
                                <a:lnTo>
                                  <a:pt x="352" y="8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7"/>
                                </a:lnTo>
                                <a:lnTo>
                                  <a:pt x="73" y="193"/>
                                </a:lnTo>
                                <a:lnTo>
                                  <a:pt x="33" y="268"/>
                                </a:lnTo>
                                <a:lnTo>
                                  <a:pt x="8" y="349"/>
                                </a:lnTo>
                                <a:lnTo>
                                  <a:pt x="0" y="434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5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2" y="860"/>
                                </a:lnTo>
                                <a:lnTo>
                                  <a:pt x="437" y="869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AutoShape 1325"/>
                        <wps:cNvSpPr>
                          <a:spLocks/>
                        </wps:cNvSpPr>
                        <wps:spPr bwMode="auto">
                          <a:xfrm>
                            <a:off x="2160" y="-7581"/>
                            <a:ext cx="9354" cy="8794"/>
                          </a:xfrm>
                          <a:custGeom>
                            <a:avLst/>
                            <a:gdLst>
                              <a:gd name="T0" fmla="+- 0 8614 2160"/>
                              <a:gd name="T1" fmla="*/ T0 w 9354"/>
                              <a:gd name="T2" fmla="+- 0 1442 -7580"/>
                              <a:gd name="T3" fmla="*/ 1442 h 8794"/>
                              <a:gd name="T4" fmla="+- 0 8691 2160"/>
                              <a:gd name="T5" fmla="*/ T4 w 9354"/>
                              <a:gd name="T6" fmla="+- 0 1439 -7580"/>
                              <a:gd name="T7" fmla="*/ 1439 h 8794"/>
                              <a:gd name="T8" fmla="+- 0 8767 2160"/>
                              <a:gd name="T9" fmla="*/ T8 w 9354"/>
                              <a:gd name="T10" fmla="+- 0 1429 -7580"/>
                              <a:gd name="T11" fmla="*/ 1429 h 8794"/>
                              <a:gd name="T12" fmla="+- 0 8841 2160"/>
                              <a:gd name="T13" fmla="*/ T12 w 9354"/>
                              <a:gd name="T14" fmla="+- 0 1412 -7580"/>
                              <a:gd name="T15" fmla="*/ 1412 h 8794"/>
                              <a:gd name="T16" fmla="+- 0 8913 2160"/>
                              <a:gd name="T17" fmla="*/ T16 w 9354"/>
                              <a:gd name="T18" fmla="+- 0 1389 -7580"/>
                              <a:gd name="T19" fmla="*/ 1389 h 8794"/>
                              <a:gd name="T20" fmla="+- 0 8984 2160"/>
                              <a:gd name="T21" fmla="*/ T20 w 9354"/>
                              <a:gd name="T22" fmla="+- 0 1361 -7580"/>
                              <a:gd name="T23" fmla="*/ 1361 h 8794"/>
                              <a:gd name="T24" fmla="+- 0 9051 2160"/>
                              <a:gd name="T25" fmla="*/ T24 w 9354"/>
                              <a:gd name="T26" fmla="+- 0 1326 -7580"/>
                              <a:gd name="T27" fmla="*/ 1326 h 8794"/>
                              <a:gd name="T28" fmla="+- 0 9115 2160"/>
                              <a:gd name="T29" fmla="*/ T28 w 9354"/>
                              <a:gd name="T30" fmla="+- 0 1285 -7580"/>
                              <a:gd name="T31" fmla="*/ 1285 h 8794"/>
                              <a:gd name="T32" fmla="+- 0 9176 2160"/>
                              <a:gd name="T33" fmla="*/ T32 w 9354"/>
                              <a:gd name="T34" fmla="+- 0 1239 -7580"/>
                              <a:gd name="T35" fmla="*/ 1239 h 8794"/>
                              <a:gd name="T36" fmla="+- 0 9233 2160"/>
                              <a:gd name="T37" fmla="*/ T36 w 9354"/>
                              <a:gd name="T38" fmla="+- 0 1187 -7580"/>
                              <a:gd name="T39" fmla="*/ 1187 h 8794"/>
                              <a:gd name="T40" fmla="+- 0 9285 2160"/>
                              <a:gd name="T41" fmla="*/ T40 w 9354"/>
                              <a:gd name="T42" fmla="+- 0 1131 -7580"/>
                              <a:gd name="T43" fmla="*/ 1131 h 8794"/>
                              <a:gd name="T44" fmla="+- 0 9331 2160"/>
                              <a:gd name="T45" fmla="*/ T44 w 9354"/>
                              <a:gd name="T46" fmla="+- 0 1071 -7580"/>
                              <a:gd name="T47" fmla="*/ 1071 h 8794"/>
                              <a:gd name="T48" fmla="+- 0 9372 2160"/>
                              <a:gd name="T49" fmla="*/ T48 w 9354"/>
                              <a:gd name="T50" fmla="+- 0 1007 -7580"/>
                              <a:gd name="T51" fmla="*/ 1007 h 8794"/>
                              <a:gd name="T52" fmla="+- 0 9407 2160"/>
                              <a:gd name="T53" fmla="*/ T52 w 9354"/>
                              <a:gd name="T54" fmla="+- 0 940 -7580"/>
                              <a:gd name="T55" fmla="*/ 940 h 8794"/>
                              <a:gd name="T56" fmla="+- 0 9436 2160"/>
                              <a:gd name="T57" fmla="*/ T56 w 9354"/>
                              <a:gd name="T58" fmla="+- 0 870 -7580"/>
                              <a:gd name="T59" fmla="*/ 870 h 8794"/>
                              <a:gd name="T60" fmla="+- 0 9459 2160"/>
                              <a:gd name="T61" fmla="*/ T60 w 9354"/>
                              <a:gd name="T62" fmla="+- 0 798 -7580"/>
                              <a:gd name="T63" fmla="*/ 798 h 8794"/>
                              <a:gd name="T64" fmla="+- 0 9475 2160"/>
                              <a:gd name="T65" fmla="*/ T64 w 9354"/>
                              <a:gd name="T66" fmla="+- 0 725 -7580"/>
                              <a:gd name="T67" fmla="*/ 725 h 8794"/>
                              <a:gd name="T68" fmla="+- 0 9485 2160"/>
                              <a:gd name="T69" fmla="*/ T68 w 9354"/>
                              <a:gd name="T70" fmla="+- 0 649 -7580"/>
                              <a:gd name="T71" fmla="*/ 649 h 8794"/>
                              <a:gd name="T72" fmla="+- 0 9489 2160"/>
                              <a:gd name="T73" fmla="*/ T72 w 9354"/>
                              <a:gd name="T74" fmla="+- 0 573 -7580"/>
                              <a:gd name="T75" fmla="*/ 573 h 8794"/>
                              <a:gd name="T76" fmla="+- 0 9485 2160"/>
                              <a:gd name="T77" fmla="*/ T76 w 9354"/>
                              <a:gd name="T78" fmla="+- 0 496 -7580"/>
                              <a:gd name="T79" fmla="*/ 496 h 8794"/>
                              <a:gd name="T80" fmla="+- 0 9475 2160"/>
                              <a:gd name="T81" fmla="*/ T80 w 9354"/>
                              <a:gd name="T82" fmla="+- 0 421 -7580"/>
                              <a:gd name="T83" fmla="*/ 421 h 8794"/>
                              <a:gd name="T84" fmla="+- 0 9459 2160"/>
                              <a:gd name="T85" fmla="*/ T84 w 9354"/>
                              <a:gd name="T86" fmla="+- 0 347 -7580"/>
                              <a:gd name="T87" fmla="*/ 347 h 8794"/>
                              <a:gd name="T88" fmla="+- 0 9436 2160"/>
                              <a:gd name="T89" fmla="*/ T88 w 9354"/>
                              <a:gd name="T90" fmla="+- 0 275 -7580"/>
                              <a:gd name="T91" fmla="*/ 275 h 8794"/>
                              <a:gd name="T92" fmla="+- 0 9407 2160"/>
                              <a:gd name="T93" fmla="*/ T92 w 9354"/>
                              <a:gd name="T94" fmla="+- 0 206 -7580"/>
                              <a:gd name="T95" fmla="*/ 206 h 8794"/>
                              <a:gd name="T96" fmla="+- 0 9372 2160"/>
                              <a:gd name="T97" fmla="*/ T96 w 9354"/>
                              <a:gd name="T98" fmla="+- 0 139 -7580"/>
                              <a:gd name="T99" fmla="*/ 139 h 8794"/>
                              <a:gd name="T100" fmla="+- 0 9331 2160"/>
                              <a:gd name="T101" fmla="*/ T100 w 9354"/>
                              <a:gd name="T102" fmla="+- 0 75 -7580"/>
                              <a:gd name="T103" fmla="*/ 75 h 8794"/>
                              <a:gd name="T104" fmla="+- 0 9285 2160"/>
                              <a:gd name="T105" fmla="*/ T104 w 9354"/>
                              <a:gd name="T106" fmla="+- 0 15 -7580"/>
                              <a:gd name="T107" fmla="*/ 15 h 8794"/>
                              <a:gd name="T108" fmla="+- 0 9277 2160"/>
                              <a:gd name="T109" fmla="*/ T108 w 9354"/>
                              <a:gd name="T110" fmla="+- 0 6 -7580"/>
                              <a:gd name="T111" fmla="*/ 6 h 8794"/>
                              <a:gd name="T112" fmla="+- 0 7962 2160"/>
                              <a:gd name="T113" fmla="*/ T112 w 9354"/>
                              <a:gd name="T114" fmla="+- 0 1150 -7580"/>
                              <a:gd name="T115" fmla="*/ 1150 h 8794"/>
                              <a:gd name="T116" fmla="+- 0 7996 2160"/>
                              <a:gd name="T117" fmla="*/ T116 w 9354"/>
                              <a:gd name="T118" fmla="+- 0 1187 -7580"/>
                              <a:gd name="T119" fmla="*/ 1187 h 8794"/>
                              <a:gd name="T120" fmla="+- 0 8052 2160"/>
                              <a:gd name="T121" fmla="*/ T120 w 9354"/>
                              <a:gd name="T122" fmla="+- 0 1239 -7580"/>
                              <a:gd name="T123" fmla="*/ 1239 h 8794"/>
                              <a:gd name="T124" fmla="+- 0 8113 2160"/>
                              <a:gd name="T125" fmla="*/ T124 w 9354"/>
                              <a:gd name="T126" fmla="+- 0 1285 -7580"/>
                              <a:gd name="T127" fmla="*/ 1285 h 8794"/>
                              <a:gd name="T128" fmla="+- 0 8177 2160"/>
                              <a:gd name="T129" fmla="*/ T128 w 9354"/>
                              <a:gd name="T130" fmla="+- 0 1326 -7580"/>
                              <a:gd name="T131" fmla="*/ 1326 h 8794"/>
                              <a:gd name="T132" fmla="+- 0 8245 2160"/>
                              <a:gd name="T133" fmla="*/ T132 w 9354"/>
                              <a:gd name="T134" fmla="+- 0 1361 -7580"/>
                              <a:gd name="T135" fmla="*/ 1361 h 8794"/>
                              <a:gd name="T136" fmla="+- 0 8315 2160"/>
                              <a:gd name="T137" fmla="*/ T136 w 9354"/>
                              <a:gd name="T138" fmla="+- 0 1389 -7580"/>
                              <a:gd name="T139" fmla="*/ 1389 h 8794"/>
                              <a:gd name="T140" fmla="+- 0 8387 2160"/>
                              <a:gd name="T141" fmla="*/ T140 w 9354"/>
                              <a:gd name="T142" fmla="+- 0 1412 -7580"/>
                              <a:gd name="T143" fmla="*/ 1412 h 8794"/>
                              <a:gd name="T144" fmla="+- 0 8461 2160"/>
                              <a:gd name="T145" fmla="*/ T144 w 9354"/>
                              <a:gd name="T146" fmla="+- 0 1429 -7580"/>
                              <a:gd name="T147" fmla="*/ 1429 h 8794"/>
                              <a:gd name="T148" fmla="+- 0 8537 2160"/>
                              <a:gd name="T149" fmla="*/ T148 w 9354"/>
                              <a:gd name="T150" fmla="+- 0 1439 -7580"/>
                              <a:gd name="T151" fmla="*/ 1439 h 8794"/>
                              <a:gd name="T152" fmla="+- 0 8614 2160"/>
                              <a:gd name="T153" fmla="*/ T152 w 9354"/>
                              <a:gd name="T154" fmla="+- 0 1442 -7580"/>
                              <a:gd name="T155" fmla="*/ 1442 h 8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354" h="8794">
                                <a:moveTo>
                                  <a:pt x="6454" y="9022"/>
                                </a:moveTo>
                                <a:lnTo>
                                  <a:pt x="6531" y="9019"/>
                                </a:lnTo>
                                <a:lnTo>
                                  <a:pt x="6607" y="9009"/>
                                </a:lnTo>
                                <a:lnTo>
                                  <a:pt x="6681" y="8992"/>
                                </a:lnTo>
                                <a:lnTo>
                                  <a:pt x="6753" y="8969"/>
                                </a:lnTo>
                                <a:lnTo>
                                  <a:pt x="6824" y="8941"/>
                                </a:lnTo>
                                <a:lnTo>
                                  <a:pt x="6891" y="8906"/>
                                </a:lnTo>
                                <a:lnTo>
                                  <a:pt x="6955" y="8865"/>
                                </a:lnTo>
                                <a:lnTo>
                                  <a:pt x="7016" y="8819"/>
                                </a:lnTo>
                                <a:lnTo>
                                  <a:pt x="7073" y="8767"/>
                                </a:lnTo>
                                <a:lnTo>
                                  <a:pt x="7125" y="8711"/>
                                </a:lnTo>
                                <a:lnTo>
                                  <a:pt x="7171" y="8651"/>
                                </a:lnTo>
                                <a:lnTo>
                                  <a:pt x="7212" y="8587"/>
                                </a:lnTo>
                                <a:lnTo>
                                  <a:pt x="7247" y="8520"/>
                                </a:lnTo>
                                <a:lnTo>
                                  <a:pt x="7276" y="8450"/>
                                </a:lnTo>
                                <a:lnTo>
                                  <a:pt x="7299" y="8378"/>
                                </a:lnTo>
                                <a:lnTo>
                                  <a:pt x="7315" y="8305"/>
                                </a:lnTo>
                                <a:lnTo>
                                  <a:pt x="7325" y="8229"/>
                                </a:lnTo>
                                <a:lnTo>
                                  <a:pt x="7329" y="8153"/>
                                </a:lnTo>
                                <a:lnTo>
                                  <a:pt x="7325" y="8076"/>
                                </a:lnTo>
                                <a:lnTo>
                                  <a:pt x="7315" y="8001"/>
                                </a:lnTo>
                                <a:lnTo>
                                  <a:pt x="7299" y="7927"/>
                                </a:lnTo>
                                <a:lnTo>
                                  <a:pt x="7276" y="7855"/>
                                </a:lnTo>
                                <a:lnTo>
                                  <a:pt x="7247" y="7786"/>
                                </a:lnTo>
                                <a:lnTo>
                                  <a:pt x="7212" y="7719"/>
                                </a:lnTo>
                                <a:lnTo>
                                  <a:pt x="7171" y="7655"/>
                                </a:lnTo>
                                <a:lnTo>
                                  <a:pt x="7125" y="7595"/>
                                </a:lnTo>
                                <a:lnTo>
                                  <a:pt x="7117" y="7586"/>
                                </a:lnTo>
                                <a:moveTo>
                                  <a:pt x="5802" y="8730"/>
                                </a:moveTo>
                                <a:lnTo>
                                  <a:pt x="5836" y="8767"/>
                                </a:lnTo>
                                <a:lnTo>
                                  <a:pt x="5892" y="8819"/>
                                </a:lnTo>
                                <a:lnTo>
                                  <a:pt x="5953" y="8865"/>
                                </a:lnTo>
                                <a:lnTo>
                                  <a:pt x="6017" y="8906"/>
                                </a:lnTo>
                                <a:lnTo>
                                  <a:pt x="6085" y="8941"/>
                                </a:lnTo>
                                <a:lnTo>
                                  <a:pt x="6155" y="8969"/>
                                </a:lnTo>
                                <a:lnTo>
                                  <a:pt x="6227" y="8992"/>
                                </a:lnTo>
                                <a:lnTo>
                                  <a:pt x="6301" y="9009"/>
                                </a:lnTo>
                                <a:lnTo>
                                  <a:pt x="6377" y="9019"/>
                                </a:lnTo>
                                <a:lnTo>
                                  <a:pt x="6454" y="9022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Freeform 1324"/>
                        <wps:cNvSpPr>
                          <a:spLocks/>
                        </wps:cNvSpPr>
                        <wps:spPr bwMode="auto">
                          <a:xfrm>
                            <a:off x="8176" y="138"/>
                            <a:ext cx="875" cy="870"/>
                          </a:xfrm>
                          <a:custGeom>
                            <a:avLst/>
                            <a:gdLst>
                              <a:gd name="T0" fmla="+- 0 8614 8177"/>
                              <a:gd name="T1" fmla="*/ T0 w 875"/>
                              <a:gd name="T2" fmla="+- 0 138 138"/>
                              <a:gd name="T3" fmla="*/ 138 h 870"/>
                              <a:gd name="T4" fmla="+- 0 8528 8177"/>
                              <a:gd name="T5" fmla="*/ T4 w 875"/>
                              <a:gd name="T6" fmla="+- 0 147 138"/>
                              <a:gd name="T7" fmla="*/ 147 h 870"/>
                              <a:gd name="T8" fmla="+- 0 8447 8177"/>
                              <a:gd name="T9" fmla="*/ T8 w 875"/>
                              <a:gd name="T10" fmla="+- 0 171 138"/>
                              <a:gd name="T11" fmla="*/ 171 h 870"/>
                              <a:gd name="T12" fmla="+- 0 8371 8177"/>
                              <a:gd name="T13" fmla="*/ T12 w 875"/>
                              <a:gd name="T14" fmla="+- 0 211 138"/>
                              <a:gd name="T15" fmla="*/ 211 h 870"/>
                              <a:gd name="T16" fmla="+- 0 8305 8177"/>
                              <a:gd name="T17" fmla="*/ T16 w 875"/>
                              <a:gd name="T18" fmla="+- 0 266 138"/>
                              <a:gd name="T19" fmla="*/ 266 h 870"/>
                              <a:gd name="T20" fmla="+- 0 8250 8177"/>
                              <a:gd name="T21" fmla="*/ T20 w 875"/>
                              <a:gd name="T22" fmla="+- 0 332 138"/>
                              <a:gd name="T23" fmla="*/ 332 h 870"/>
                              <a:gd name="T24" fmla="+- 0 8210 8177"/>
                              <a:gd name="T25" fmla="*/ T24 w 875"/>
                              <a:gd name="T26" fmla="+- 0 407 138"/>
                              <a:gd name="T27" fmla="*/ 407 h 870"/>
                              <a:gd name="T28" fmla="+- 0 8185 8177"/>
                              <a:gd name="T29" fmla="*/ T28 w 875"/>
                              <a:gd name="T30" fmla="+- 0 488 138"/>
                              <a:gd name="T31" fmla="*/ 488 h 870"/>
                              <a:gd name="T32" fmla="+- 0 8177 8177"/>
                              <a:gd name="T33" fmla="*/ T32 w 875"/>
                              <a:gd name="T34" fmla="+- 0 573 138"/>
                              <a:gd name="T35" fmla="*/ 573 h 870"/>
                              <a:gd name="T36" fmla="+- 0 8185 8177"/>
                              <a:gd name="T37" fmla="*/ T36 w 875"/>
                              <a:gd name="T38" fmla="+- 0 658 138"/>
                              <a:gd name="T39" fmla="*/ 658 h 870"/>
                              <a:gd name="T40" fmla="+- 0 8210 8177"/>
                              <a:gd name="T41" fmla="*/ T40 w 875"/>
                              <a:gd name="T42" fmla="+- 0 739 138"/>
                              <a:gd name="T43" fmla="*/ 739 h 870"/>
                              <a:gd name="T44" fmla="+- 0 8250 8177"/>
                              <a:gd name="T45" fmla="*/ T44 w 875"/>
                              <a:gd name="T46" fmla="+- 0 814 138"/>
                              <a:gd name="T47" fmla="*/ 814 h 870"/>
                              <a:gd name="T48" fmla="+- 0 8305 8177"/>
                              <a:gd name="T49" fmla="*/ T48 w 875"/>
                              <a:gd name="T50" fmla="+- 0 880 138"/>
                              <a:gd name="T51" fmla="*/ 880 h 870"/>
                              <a:gd name="T52" fmla="+- 0 8371 8177"/>
                              <a:gd name="T53" fmla="*/ T52 w 875"/>
                              <a:gd name="T54" fmla="+- 0 934 138"/>
                              <a:gd name="T55" fmla="*/ 934 h 870"/>
                              <a:gd name="T56" fmla="+- 0 8447 8177"/>
                              <a:gd name="T57" fmla="*/ T56 w 875"/>
                              <a:gd name="T58" fmla="+- 0 974 138"/>
                              <a:gd name="T59" fmla="*/ 974 h 870"/>
                              <a:gd name="T60" fmla="+- 0 8528 8177"/>
                              <a:gd name="T61" fmla="*/ T60 w 875"/>
                              <a:gd name="T62" fmla="+- 0 999 138"/>
                              <a:gd name="T63" fmla="*/ 999 h 870"/>
                              <a:gd name="T64" fmla="+- 0 8614 8177"/>
                              <a:gd name="T65" fmla="*/ T64 w 875"/>
                              <a:gd name="T66" fmla="+- 0 1007 138"/>
                              <a:gd name="T67" fmla="*/ 1007 h 870"/>
                              <a:gd name="T68" fmla="+- 0 8700 8177"/>
                              <a:gd name="T69" fmla="*/ T68 w 875"/>
                              <a:gd name="T70" fmla="+- 0 999 138"/>
                              <a:gd name="T71" fmla="*/ 999 h 870"/>
                              <a:gd name="T72" fmla="+- 0 8781 8177"/>
                              <a:gd name="T73" fmla="*/ T72 w 875"/>
                              <a:gd name="T74" fmla="+- 0 974 138"/>
                              <a:gd name="T75" fmla="*/ 974 h 870"/>
                              <a:gd name="T76" fmla="+- 0 8857 8177"/>
                              <a:gd name="T77" fmla="*/ T76 w 875"/>
                              <a:gd name="T78" fmla="+- 0 934 138"/>
                              <a:gd name="T79" fmla="*/ 934 h 870"/>
                              <a:gd name="T80" fmla="+- 0 8923 8177"/>
                              <a:gd name="T81" fmla="*/ T80 w 875"/>
                              <a:gd name="T82" fmla="+- 0 880 138"/>
                              <a:gd name="T83" fmla="*/ 880 h 870"/>
                              <a:gd name="T84" fmla="+- 0 8978 8177"/>
                              <a:gd name="T85" fmla="*/ T84 w 875"/>
                              <a:gd name="T86" fmla="+- 0 814 138"/>
                              <a:gd name="T87" fmla="*/ 814 h 870"/>
                              <a:gd name="T88" fmla="+- 0 9018 8177"/>
                              <a:gd name="T89" fmla="*/ T88 w 875"/>
                              <a:gd name="T90" fmla="+- 0 739 138"/>
                              <a:gd name="T91" fmla="*/ 739 h 870"/>
                              <a:gd name="T92" fmla="+- 0 9043 8177"/>
                              <a:gd name="T93" fmla="*/ T92 w 875"/>
                              <a:gd name="T94" fmla="+- 0 658 138"/>
                              <a:gd name="T95" fmla="*/ 658 h 870"/>
                              <a:gd name="T96" fmla="+- 0 9051 8177"/>
                              <a:gd name="T97" fmla="*/ T96 w 875"/>
                              <a:gd name="T98" fmla="+- 0 573 138"/>
                              <a:gd name="T99" fmla="*/ 573 h 870"/>
                              <a:gd name="T100" fmla="+- 0 9043 8177"/>
                              <a:gd name="T101" fmla="*/ T100 w 875"/>
                              <a:gd name="T102" fmla="+- 0 488 138"/>
                              <a:gd name="T103" fmla="*/ 488 h 870"/>
                              <a:gd name="T104" fmla="+- 0 9018 8177"/>
                              <a:gd name="T105" fmla="*/ T104 w 875"/>
                              <a:gd name="T106" fmla="+- 0 407 138"/>
                              <a:gd name="T107" fmla="*/ 407 h 870"/>
                              <a:gd name="T108" fmla="+- 0 8978 8177"/>
                              <a:gd name="T109" fmla="*/ T108 w 875"/>
                              <a:gd name="T110" fmla="+- 0 332 138"/>
                              <a:gd name="T111" fmla="*/ 332 h 870"/>
                              <a:gd name="T112" fmla="+- 0 8923 8177"/>
                              <a:gd name="T113" fmla="*/ T112 w 875"/>
                              <a:gd name="T114" fmla="+- 0 266 138"/>
                              <a:gd name="T115" fmla="*/ 266 h 870"/>
                              <a:gd name="T116" fmla="+- 0 8857 8177"/>
                              <a:gd name="T117" fmla="*/ T116 w 875"/>
                              <a:gd name="T118" fmla="+- 0 211 138"/>
                              <a:gd name="T119" fmla="*/ 211 h 870"/>
                              <a:gd name="T120" fmla="+- 0 8781 8177"/>
                              <a:gd name="T121" fmla="*/ T120 w 875"/>
                              <a:gd name="T122" fmla="+- 0 171 138"/>
                              <a:gd name="T123" fmla="*/ 171 h 870"/>
                              <a:gd name="T124" fmla="+- 0 8700 8177"/>
                              <a:gd name="T125" fmla="*/ T124 w 875"/>
                              <a:gd name="T126" fmla="+- 0 147 138"/>
                              <a:gd name="T127" fmla="*/ 147 h 870"/>
                              <a:gd name="T128" fmla="+- 0 8614 8177"/>
                              <a:gd name="T129" fmla="*/ T128 w 875"/>
                              <a:gd name="T130" fmla="+- 0 138 138"/>
                              <a:gd name="T131" fmla="*/ 138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1"/>
                                </a:lnTo>
                                <a:lnTo>
                                  <a:pt x="437" y="869"/>
                                </a:lnTo>
                                <a:lnTo>
                                  <a:pt x="523" y="861"/>
                                </a:lnTo>
                                <a:lnTo>
                                  <a:pt x="604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6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Freeform 1323"/>
                        <wps:cNvSpPr>
                          <a:spLocks/>
                        </wps:cNvSpPr>
                        <wps:spPr bwMode="auto">
                          <a:xfrm>
                            <a:off x="8176" y="138"/>
                            <a:ext cx="875" cy="870"/>
                          </a:xfrm>
                          <a:custGeom>
                            <a:avLst/>
                            <a:gdLst>
                              <a:gd name="T0" fmla="+- 0 8614 8177"/>
                              <a:gd name="T1" fmla="*/ T0 w 875"/>
                              <a:gd name="T2" fmla="+- 0 1007 138"/>
                              <a:gd name="T3" fmla="*/ 1007 h 870"/>
                              <a:gd name="T4" fmla="+- 0 8700 8177"/>
                              <a:gd name="T5" fmla="*/ T4 w 875"/>
                              <a:gd name="T6" fmla="+- 0 999 138"/>
                              <a:gd name="T7" fmla="*/ 999 h 870"/>
                              <a:gd name="T8" fmla="+- 0 8781 8177"/>
                              <a:gd name="T9" fmla="*/ T8 w 875"/>
                              <a:gd name="T10" fmla="+- 0 974 138"/>
                              <a:gd name="T11" fmla="*/ 974 h 870"/>
                              <a:gd name="T12" fmla="+- 0 8857 8177"/>
                              <a:gd name="T13" fmla="*/ T12 w 875"/>
                              <a:gd name="T14" fmla="+- 0 934 138"/>
                              <a:gd name="T15" fmla="*/ 934 h 870"/>
                              <a:gd name="T16" fmla="+- 0 8923 8177"/>
                              <a:gd name="T17" fmla="*/ T16 w 875"/>
                              <a:gd name="T18" fmla="+- 0 880 138"/>
                              <a:gd name="T19" fmla="*/ 880 h 870"/>
                              <a:gd name="T20" fmla="+- 0 8978 8177"/>
                              <a:gd name="T21" fmla="*/ T20 w 875"/>
                              <a:gd name="T22" fmla="+- 0 814 138"/>
                              <a:gd name="T23" fmla="*/ 814 h 870"/>
                              <a:gd name="T24" fmla="+- 0 9018 8177"/>
                              <a:gd name="T25" fmla="*/ T24 w 875"/>
                              <a:gd name="T26" fmla="+- 0 739 138"/>
                              <a:gd name="T27" fmla="*/ 739 h 870"/>
                              <a:gd name="T28" fmla="+- 0 9043 8177"/>
                              <a:gd name="T29" fmla="*/ T28 w 875"/>
                              <a:gd name="T30" fmla="+- 0 658 138"/>
                              <a:gd name="T31" fmla="*/ 658 h 870"/>
                              <a:gd name="T32" fmla="+- 0 9051 8177"/>
                              <a:gd name="T33" fmla="*/ T32 w 875"/>
                              <a:gd name="T34" fmla="+- 0 573 138"/>
                              <a:gd name="T35" fmla="*/ 573 h 870"/>
                              <a:gd name="T36" fmla="+- 0 9043 8177"/>
                              <a:gd name="T37" fmla="*/ T36 w 875"/>
                              <a:gd name="T38" fmla="+- 0 488 138"/>
                              <a:gd name="T39" fmla="*/ 488 h 870"/>
                              <a:gd name="T40" fmla="+- 0 9018 8177"/>
                              <a:gd name="T41" fmla="*/ T40 w 875"/>
                              <a:gd name="T42" fmla="+- 0 407 138"/>
                              <a:gd name="T43" fmla="*/ 407 h 870"/>
                              <a:gd name="T44" fmla="+- 0 8978 8177"/>
                              <a:gd name="T45" fmla="*/ T44 w 875"/>
                              <a:gd name="T46" fmla="+- 0 332 138"/>
                              <a:gd name="T47" fmla="*/ 332 h 870"/>
                              <a:gd name="T48" fmla="+- 0 8923 8177"/>
                              <a:gd name="T49" fmla="*/ T48 w 875"/>
                              <a:gd name="T50" fmla="+- 0 266 138"/>
                              <a:gd name="T51" fmla="*/ 266 h 870"/>
                              <a:gd name="T52" fmla="+- 0 8857 8177"/>
                              <a:gd name="T53" fmla="*/ T52 w 875"/>
                              <a:gd name="T54" fmla="+- 0 211 138"/>
                              <a:gd name="T55" fmla="*/ 211 h 870"/>
                              <a:gd name="T56" fmla="+- 0 8781 8177"/>
                              <a:gd name="T57" fmla="*/ T56 w 875"/>
                              <a:gd name="T58" fmla="+- 0 171 138"/>
                              <a:gd name="T59" fmla="*/ 171 h 870"/>
                              <a:gd name="T60" fmla="+- 0 8700 8177"/>
                              <a:gd name="T61" fmla="*/ T60 w 875"/>
                              <a:gd name="T62" fmla="+- 0 147 138"/>
                              <a:gd name="T63" fmla="*/ 147 h 870"/>
                              <a:gd name="T64" fmla="+- 0 8614 8177"/>
                              <a:gd name="T65" fmla="*/ T64 w 875"/>
                              <a:gd name="T66" fmla="+- 0 138 138"/>
                              <a:gd name="T67" fmla="*/ 138 h 870"/>
                              <a:gd name="T68" fmla="+- 0 8528 8177"/>
                              <a:gd name="T69" fmla="*/ T68 w 875"/>
                              <a:gd name="T70" fmla="+- 0 147 138"/>
                              <a:gd name="T71" fmla="*/ 147 h 870"/>
                              <a:gd name="T72" fmla="+- 0 8447 8177"/>
                              <a:gd name="T73" fmla="*/ T72 w 875"/>
                              <a:gd name="T74" fmla="+- 0 171 138"/>
                              <a:gd name="T75" fmla="*/ 171 h 870"/>
                              <a:gd name="T76" fmla="+- 0 8371 8177"/>
                              <a:gd name="T77" fmla="*/ T76 w 875"/>
                              <a:gd name="T78" fmla="+- 0 211 138"/>
                              <a:gd name="T79" fmla="*/ 211 h 870"/>
                              <a:gd name="T80" fmla="+- 0 8305 8177"/>
                              <a:gd name="T81" fmla="*/ T80 w 875"/>
                              <a:gd name="T82" fmla="+- 0 266 138"/>
                              <a:gd name="T83" fmla="*/ 266 h 870"/>
                              <a:gd name="T84" fmla="+- 0 8250 8177"/>
                              <a:gd name="T85" fmla="*/ T84 w 875"/>
                              <a:gd name="T86" fmla="+- 0 332 138"/>
                              <a:gd name="T87" fmla="*/ 332 h 870"/>
                              <a:gd name="T88" fmla="+- 0 8210 8177"/>
                              <a:gd name="T89" fmla="*/ T88 w 875"/>
                              <a:gd name="T90" fmla="+- 0 407 138"/>
                              <a:gd name="T91" fmla="*/ 407 h 870"/>
                              <a:gd name="T92" fmla="+- 0 8185 8177"/>
                              <a:gd name="T93" fmla="*/ T92 w 875"/>
                              <a:gd name="T94" fmla="+- 0 488 138"/>
                              <a:gd name="T95" fmla="*/ 488 h 870"/>
                              <a:gd name="T96" fmla="+- 0 8177 8177"/>
                              <a:gd name="T97" fmla="*/ T96 w 875"/>
                              <a:gd name="T98" fmla="+- 0 573 138"/>
                              <a:gd name="T99" fmla="*/ 573 h 870"/>
                              <a:gd name="T100" fmla="+- 0 8185 8177"/>
                              <a:gd name="T101" fmla="*/ T100 w 875"/>
                              <a:gd name="T102" fmla="+- 0 658 138"/>
                              <a:gd name="T103" fmla="*/ 658 h 870"/>
                              <a:gd name="T104" fmla="+- 0 8210 8177"/>
                              <a:gd name="T105" fmla="*/ T104 w 875"/>
                              <a:gd name="T106" fmla="+- 0 739 138"/>
                              <a:gd name="T107" fmla="*/ 739 h 870"/>
                              <a:gd name="T108" fmla="+- 0 8250 8177"/>
                              <a:gd name="T109" fmla="*/ T108 w 875"/>
                              <a:gd name="T110" fmla="+- 0 814 138"/>
                              <a:gd name="T111" fmla="*/ 814 h 870"/>
                              <a:gd name="T112" fmla="+- 0 8305 8177"/>
                              <a:gd name="T113" fmla="*/ T112 w 875"/>
                              <a:gd name="T114" fmla="+- 0 880 138"/>
                              <a:gd name="T115" fmla="*/ 880 h 870"/>
                              <a:gd name="T116" fmla="+- 0 8371 8177"/>
                              <a:gd name="T117" fmla="*/ T116 w 875"/>
                              <a:gd name="T118" fmla="+- 0 934 138"/>
                              <a:gd name="T119" fmla="*/ 934 h 870"/>
                              <a:gd name="T120" fmla="+- 0 8447 8177"/>
                              <a:gd name="T121" fmla="*/ T120 w 875"/>
                              <a:gd name="T122" fmla="+- 0 974 138"/>
                              <a:gd name="T123" fmla="*/ 974 h 870"/>
                              <a:gd name="T124" fmla="+- 0 8528 8177"/>
                              <a:gd name="T125" fmla="*/ T124 w 875"/>
                              <a:gd name="T126" fmla="+- 0 999 138"/>
                              <a:gd name="T127" fmla="*/ 999 h 870"/>
                              <a:gd name="T128" fmla="+- 0 8614 8177"/>
                              <a:gd name="T129" fmla="*/ T128 w 875"/>
                              <a:gd name="T130" fmla="+- 0 1007 138"/>
                              <a:gd name="T131" fmla="*/ 1007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75" h="870">
                                <a:moveTo>
                                  <a:pt x="437" y="869"/>
                                </a:moveTo>
                                <a:lnTo>
                                  <a:pt x="523" y="861"/>
                                </a:lnTo>
                                <a:lnTo>
                                  <a:pt x="604" y="836"/>
                                </a:lnTo>
                                <a:lnTo>
                                  <a:pt x="680" y="796"/>
                                </a:lnTo>
                                <a:lnTo>
                                  <a:pt x="746" y="742"/>
                                </a:lnTo>
                                <a:lnTo>
                                  <a:pt x="801" y="676"/>
                                </a:lnTo>
                                <a:lnTo>
                                  <a:pt x="841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4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1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6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4" y="33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4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4" y="796"/>
                                </a:lnTo>
                                <a:lnTo>
                                  <a:pt x="270" y="836"/>
                                </a:lnTo>
                                <a:lnTo>
                                  <a:pt x="351" y="861"/>
                                </a:lnTo>
                                <a:lnTo>
                                  <a:pt x="437" y="8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" name="Freeform 1322"/>
                        <wps:cNvSpPr>
                          <a:spLocks/>
                        </wps:cNvSpPr>
                        <wps:spPr bwMode="auto">
                          <a:xfrm>
                            <a:off x="8055" y="1014"/>
                            <a:ext cx="1750" cy="1164"/>
                          </a:xfrm>
                          <a:custGeom>
                            <a:avLst/>
                            <a:gdLst>
                              <a:gd name="T0" fmla="+- 0 9753 8056"/>
                              <a:gd name="T1" fmla="*/ T0 w 1750"/>
                              <a:gd name="T2" fmla="+- 0 2179 1015"/>
                              <a:gd name="T3" fmla="*/ 2179 h 1164"/>
                              <a:gd name="T4" fmla="+- 0 9775 8056"/>
                              <a:gd name="T5" fmla="*/ T4 w 1750"/>
                              <a:gd name="T6" fmla="+- 0 2109 1015"/>
                              <a:gd name="T7" fmla="*/ 2109 h 1164"/>
                              <a:gd name="T8" fmla="+- 0 9792 8056"/>
                              <a:gd name="T9" fmla="*/ T8 w 1750"/>
                              <a:gd name="T10" fmla="+- 0 2036 1015"/>
                              <a:gd name="T11" fmla="*/ 2036 h 1164"/>
                              <a:gd name="T12" fmla="+- 0 9802 8056"/>
                              <a:gd name="T13" fmla="*/ T12 w 1750"/>
                              <a:gd name="T14" fmla="+- 0 1960 1015"/>
                              <a:gd name="T15" fmla="*/ 1960 h 1164"/>
                              <a:gd name="T16" fmla="+- 0 9805 8056"/>
                              <a:gd name="T17" fmla="*/ T16 w 1750"/>
                              <a:gd name="T18" fmla="+- 0 1884 1015"/>
                              <a:gd name="T19" fmla="*/ 1884 h 1164"/>
                              <a:gd name="T20" fmla="+- 0 9802 8056"/>
                              <a:gd name="T21" fmla="*/ T20 w 1750"/>
                              <a:gd name="T22" fmla="+- 0 1808 1015"/>
                              <a:gd name="T23" fmla="*/ 1808 h 1164"/>
                              <a:gd name="T24" fmla="+- 0 9792 8056"/>
                              <a:gd name="T25" fmla="*/ T24 w 1750"/>
                              <a:gd name="T26" fmla="+- 0 1732 1015"/>
                              <a:gd name="T27" fmla="*/ 1732 h 1164"/>
                              <a:gd name="T28" fmla="+- 0 9775 8056"/>
                              <a:gd name="T29" fmla="*/ T28 w 1750"/>
                              <a:gd name="T30" fmla="+- 0 1658 1015"/>
                              <a:gd name="T31" fmla="*/ 1658 h 1164"/>
                              <a:gd name="T32" fmla="+- 0 9752 8056"/>
                              <a:gd name="T33" fmla="*/ T32 w 1750"/>
                              <a:gd name="T34" fmla="+- 0 1586 1015"/>
                              <a:gd name="T35" fmla="*/ 1586 h 1164"/>
                              <a:gd name="T36" fmla="+- 0 9723 8056"/>
                              <a:gd name="T37" fmla="*/ T36 w 1750"/>
                              <a:gd name="T38" fmla="+- 0 1517 1015"/>
                              <a:gd name="T39" fmla="*/ 1517 h 1164"/>
                              <a:gd name="T40" fmla="+- 0 9688 8056"/>
                              <a:gd name="T41" fmla="*/ T40 w 1750"/>
                              <a:gd name="T42" fmla="+- 0 1450 1015"/>
                              <a:gd name="T43" fmla="*/ 1450 h 1164"/>
                              <a:gd name="T44" fmla="+- 0 9648 8056"/>
                              <a:gd name="T45" fmla="*/ T44 w 1750"/>
                              <a:gd name="T46" fmla="+- 0 1386 1015"/>
                              <a:gd name="T47" fmla="*/ 1386 h 1164"/>
                              <a:gd name="T48" fmla="+- 0 9601 8056"/>
                              <a:gd name="T49" fmla="*/ T48 w 1750"/>
                              <a:gd name="T50" fmla="+- 0 1326 1015"/>
                              <a:gd name="T51" fmla="*/ 1326 h 1164"/>
                              <a:gd name="T52" fmla="+- 0 9549 8056"/>
                              <a:gd name="T53" fmla="*/ T52 w 1750"/>
                              <a:gd name="T54" fmla="+- 0 1269 1015"/>
                              <a:gd name="T55" fmla="*/ 1269 h 1164"/>
                              <a:gd name="T56" fmla="+- 0 9492 8056"/>
                              <a:gd name="T57" fmla="*/ T56 w 1750"/>
                              <a:gd name="T58" fmla="+- 0 1218 1015"/>
                              <a:gd name="T59" fmla="*/ 1218 h 1164"/>
                              <a:gd name="T60" fmla="+- 0 9432 8056"/>
                              <a:gd name="T61" fmla="*/ T60 w 1750"/>
                              <a:gd name="T62" fmla="+- 0 1172 1015"/>
                              <a:gd name="T63" fmla="*/ 1172 h 1164"/>
                              <a:gd name="T64" fmla="+- 0 9367 8056"/>
                              <a:gd name="T65" fmla="*/ T64 w 1750"/>
                              <a:gd name="T66" fmla="+- 0 1131 1015"/>
                              <a:gd name="T67" fmla="*/ 1131 h 1164"/>
                              <a:gd name="T68" fmla="+- 0 9300 8056"/>
                              <a:gd name="T69" fmla="*/ T68 w 1750"/>
                              <a:gd name="T70" fmla="+- 0 1096 1015"/>
                              <a:gd name="T71" fmla="*/ 1096 h 1164"/>
                              <a:gd name="T72" fmla="+- 0 9230 8056"/>
                              <a:gd name="T73" fmla="*/ T72 w 1750"/>
                              <a:gd name="T74" fmla="+- 0 1067 1015"/>
                              <a:gd name="T75" fmla="*/ 1067 h 1164"/>
                              <a:gd name="T76" fmla="+- 0 9158 8056"/>
                              <a:gd name="T77" fmla="*/ T76 w 1750"/>
                              <a:gd name="T78" fmla="+- 0 1045 1015"/>
                              <a:gd name="T79" fmla="*/ 1045 h 1164"/>
                              <a:gd name="T80" fmla="+- 0 9083 8056"/>
                              <a:gd name="T81" fmla="*/ T80 w 1750"/>
                              <a:gd name="T82" fmla="+- 0 1028 1015"/>
                              <a:gd name="T83" fmla="*/ 1028 h 1164"/>
                              <a:gd name="T84" fmla="+- 0 9007 8056"/>
                              <a:gd name="T85" fmla="*/ T84 w 1750"/>
                              <a:gd name="T86" fmla="+- 0 1018 1015"/>
                              <a:gd name="T87" fmla="*/ 1018 h 1164"/>
                              <a:gd name="T88" fmla="+- 0 8931 8056"/>
                              <a:gd name="T89" fmla="*/ T88 w 1750"/>
                              <a:gd name="T90" fmla="+- 0 1015 1015"/>
                              <a:gd name="T91" fmla="*/ 1015 h 1164"/>
                              <a:gd name="T92" fmla="+- 0 8854 8056"/>
                              <a:gd name="T93" fmla="*/ T92 w 1750"/>
                              <a:gd name="T94" fmla="+- 0 1018 1015"/>
                              <a:gd name="T95" fmla="*/ 1018 h 1164"/>
                              <a:gd name="T96" fmla="+- 0 8778 8056"/>
                              <a:gd name="T97" fmla="*/ T96 w 1750"/>
                              <a:gd name="T98" fmla="+- 0 1028 1015"/>
                              <a:gd name="T99" fmla="*/ 1028 h 1164"/>
                              <a:gd name="T100" fmla="+- 0 8704 8056"/>
                              <a:gd name="T101" fmla="*/ T100 w 1750"/>
                              <a:gd name="T102" fmla="+- 0 1045 1015"/>
                              <a:gd name="T103" fmla="*/ 1045 h 1164"/>
                              <a:gd name="T104" fmla="+- 0 8631 8056"/>
                              <a:gd name="T105" fmla="*/ T104 w 1750"/>
                              <a:gd name="T106" fmla="+- 0 1067 1015"/>
                              <a:gd name="T107" fmla="*/ 1067 h 1164"/>
                              <a:gd name="T108" fmla="+- 0 8561 8056"/>
                              <a:gd name="T109" fmla="*/ T108 w 1750"/>
                              <a:gd name="T110" fmla="+- 0 1096 1015"/>
                              <a:gd name="T111" fmla="*/ 1096 h 1164"/>
                              <a:gd name="T112" fmla="+- 0 8494 8056"/>
                              <a:gd name="T113" fmla="*/ T112 w 1750"/>
                              <a:gd name="T114" fmla="+- 0 1131 1015"/>
                              <a:gd name="T115" fmla="*/ 1131 h 1164"/>
                              <a:gd name="T116" fmla="+- 0 8430 8056"/>
                              <a:gd name="T117" fmla="*/ T116 w 1750"/>
                              <a:gd name="T118" fmla="+- 0 1172 1015"/>
                              <a:gd name="T119" fmla="*/ 1172 h 1164"/>
                              <a:gd name="T120" fmla="+- 0 8369 8056"/>
                              <a:gd name="T121" fmla="*/ T120 w 1750"/>
                              <a:gd name="T122" fmla="+- 0 1218 1015"/>
                              <a:gd name="T123" fmla="*/ 1218 h 1164"/>
                              <a:gd name="T124" fmla="+- 0 8312 8056"/>
                              <a:gd name="T125" fmla="*/ T124 w 1750"/>
                              <a:gd name="T126" fmla="+- 0 1269 1015"/>
                              <a:gd name="T127" fmla="*/ 1269 h 1164"/>
                              <a:gd name="T128" fmla="+- 0 8260 8056"/>
                              <a:gd name="T129" fmla="*/ T128 w 1750"/>
                              <a:gd name="T130" fmla="+- 0 1326 1015"/>
                              <a:gd name="T131" fmla="*/ 1326 h 1164"/>
                              <a:gd name="T132" fmla="+- 0 8214 8056"/>
                              <a:gd name="T133" fmla="*/ T132 w 1750"/>
                              <a:gd name="T134" fmla="+- 0 1386 1015"/>
                              <a:gd name="T135" fmla="*/ 1386 h 1164"/>
                              <a:gd name="T136" fmla="+- 0 8173 8056"/>
                              <a:gd name="T137" fmla="*/ T136 w 1750"/>
                              <a:gd name="T138" fmla="+- 0 1450 1015"/>
                              <a:gd name="T139" fmla="*/ 1450 h 1164"/>
                              <a:gd name="T140" fmla="+- 0 8138 8056"/>
                              <a:gd name="T141" fmla="*/ T140 w 1750"/>
                              <a:gd name="T142" fmla="+- 0 1517 1015"/>
                              <a:gd name="T143" fmla="*/ 1517 h 1164"/>
                              <a:gd name="T144" fmla="+- 0 8109 8056"/>
                              <a:gd name="T145" fmla="*/ T144 w 1750"/>
                              <a:gd name="T146" fmla="+- 0 1586 1015"/>
                              <a:gd name="T147" fmla="*/ 1586 h 1164"/>
                              <a:gd name="T148" fmla="+- 0 8086 8056"/>
                              <a:gd name="T149" fmla="*/ T148 w 1750"/>
                              <a:gd name="T150" fmla="+- 0 1658 1015"/>
                              <a:gd name="T151" fmla="*/ 1658 h 1164"/>
                              <a:gd name="T152" fmla="+- 0 8069 8056"/>
                              <a:gd name="T153" fmla="*/ T152 w 1750"/>
                              <a:gd name="T154" fmla="+- 0 1732 1015"/>
                              <a:gd name="T155" fmla="*/ 1732 h 1164"/>
                              <a:gd name="T156" fmla="+- 0 8059 8056"/>
                              <a:gd name="T157" fmla="*/ T156 w 1750"/>
                              <a:gd name="T158" fmla="+- 0 1808 1015"/>
                              <a:gd name="T159" fmla="*/ 1808 h 1164"/>
                              <a:gd name="T160" fmla="+- 0 8056 8056"/>
                              <a:gd name="T161" fmla="*/ T160 w 1750"/>
                              <a:gd name="T162" fmla="+- 0 1884 1015"/>
                              <a:gd name="T163" fmla="*/ 1884 h 1164"/>
                              <a:gd name="T164" fmla="+- 0 8059 8056"/>
                              <a:gd name="T165" fmla="*/ T164 w 1750"/>
                              <a:gd name="T166" fmla="+- 0 1960 1015"/>
                              <a:gd name="T167" fmla="*/ 1960 h 1164"/>
                              <a:gd name="T168" fmla="+- 0 8069 8056"/>
                              <a:gd name="T169" fmla="*/ T168 w 1750"/>
                              <a:gd name="T170" fmla="+- 0 2036 1015"/>
                              <a:gd name="T171" fmla="*/ 2036 h 1164"/>
                              <a:gd name="T172" fmla="+- 0 8086 8056"/>
                              <a:gd name="T173" fmla="*/ T172 w 1750"/>
                              <a:gd name="T174" fmla="+- 0 2109 1015"/>
                              <a:gd name="T175" fmla="*/ 2109 h 1164"/>
                              <a:gd name="T176" fmla="+- 0 8108 8056"/>
                              <a:gd name="T177" fmla="*/ T176 w 1750"/>
                              <a:gd name="T178" fmla="+- 0 2179 1015"/>
                              <a:gd name="T179" fmla="*/ 2179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50" h="1164">
                                <a:moveTo>
                                  <a:pt x="1697" y="1164"/>
                                </a:moveTo>
                                <a:lnTo>
                                  <a:pt x="1719" y="1094"/>
                                </a:lnTo>
                                <a:lnTo>
                                  <a:pt x="1736" y="1021"/>
                                </a:lnTo>
                                <a:lnTo>
                                  <a:pt x="1746" y="945"/>
                                </a:lnTo>
                                <a:lnTo>
                                  <a:pt x="1749" y="869"/>
                                </a:lnTo>
                                <a:lnTo>
                                  <a:pt x="1746" y="793"/>
                                </a:lnTo>
                                <a:lnTo>
                                  <a:pt x="1736" y="717"/>
                                </a:lnTo>
                                <a:lnTo>
                                  <a:pt x="1719" y="643"/>
                                </a:lnTo>
                                <a:lnTo>
                                  <a:pt x="1696" y="571"/>
                                </a:lnTo>
                                <a:lnTo>
                                  <a:pt x="1667" y="502"/>
                                </a:lnTo>
                                <a:lnTo>
                                  <a:pt x="1632" y="435"/>
                                </a:lnTo>
                                <a:lnTo>
                                  <a:pt x="1592" y="371"/>
                                </a:lnTo>
                                <a:lnTo>
                                  <a:pt x="1545" y="311"/>
                                </a:lnTo>
                                <a:lnTo>
                                  <a:pt x="1493" y="254"/>
                                </a:lnTo>
                                <a:lnTo>
                                  <a:pt x="1436" y="203"/>
                                </a:lnTo>
                                <a:lnTo>
                                  <a:pt x="1376" y="157"/>
                                </a:lnTo>
                                <a:lnTo>
                                  <a:pt x="1311" y="116"/>
                                </a:lnTo>
                                <a:lnTo>
                                  <a:pt x="1244" y="81"/>
                                </a:lnTo>
                                <a:lnTo>
                                  <a:pt x="1174" y="52"/>
                                </a:lnTo>
                                <a:lnTo>
                                  <a:pt x="1102" y="30"/>
                                </a:lnTo>
                                <a:lnTo>
                                  <a:pt x="1027" y="13"/>
                                </a:lnTo>
                                <a:lnTo>
                                  <a:pt x="951" y="3"/>
                                </a:lnTo>
                                <a:lnTo>
                                  <a:pt x="875" y="0"/>
                                </a:lnTo>
                                <a:lnTo>
                                  <a:pt x="798" y="3"/>
                                </a:lnTo>
                                <a:lnTo>
                                  <a:pt x="722" y="13"/>
                                </a:lnTo>
                                <a:lnTo>
                                  <a:pt x="648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8" y="116"/>
                                </a:lnTo>
                                <a:lnTo>
                                  <a:pt x="374" y="157"/>
                                </a:lnTo>
                                <a:lnTo>
                                  <a:pt x="313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8" y="371"/>
                                </a:lnTo>
                                <a:lnTo>
                                  <a:pt x="117" y="435"/>
                                </a:lnTo>
                                <a:lnTo>
                                  <a:pt x="82" y="502"/>
                                </a:lnTo>
                                <a:lnTo>
                                  <a:pt x="53" y="571"/>
                                </a:lnTo>
                                <a:lnTo>
                                  <a:pt x="30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3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30" y="1094"/>
                                </a:lnTo>
                                <a:lnTo>
                                  <a:pt x="52" y="116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" name="Freeform 1321"/>
                        <wps:cNvSpPr>
                          <a:spLocks/>
                        </wps:cNvSpPr>
                        <wps:spPr bwMode="auto">
                          <a:xfrm>
                            <a:off x="8493" y="1449"/>
                            <a:ext cx="875" cy="730"/>
                          </a:xfrm>
                          <a:custGeom>
                            <a:avLst/>
                            <a:gdLst>
                              <a:gd name="T0" fmla="+- 0 8931 8493"/>
                              <a:gd name="T1" fmla="*/ T0 w 875"/>
                              <a:gd name="T2" fmla="+- 0 1449 1449"/>
                              <a:gd name="T3" fmla="*/ 1449 h 730"/>
                              <a:gd name="T4" fmla="+- 0 8845 8493"/>
                              <a:gd name="T5" fmla="*/ T4 w 875"/>
                              <a:gd name="T6" fmla="+- 0 1458 1449"/>
                              <a:gd name="T7" fmla="*/ 1458 h 730"/>
                              <a:gd name="T8" fmla="+- 0 8763 8493"/>
                              <a:gd name="T9" fmla="*/ T8 w 875"/>
                              <a:gd name="T10" fmla="+- 0 1483 1449"/>
                              <a:gd name="T11" fmla="*/ 1483 h 730"/>
                              <a:gd name="T12" fmla="+- 0 8688 8493"/>
                              <a:gd name="T13" fmla="*/ T12 w 875"/>
                              <a:gd name="T14" fmla="+- 0 1522 1449"/>
                              <a:gd name="T15" fmla="*/ 1522 h 730"/>
                              <a:gd name="T16" fmla="+- 0 8621 8493"/>
                              <a:gd name="T17" fmla="*/ T16 w 875"/>
                              <a:gd name="T18" fmla="+- 0 1577 1449"/>
                              <a:gd name="T19" fmla="*/ 1577 h 730"/>
                              <a:gd name="T20" fmla="+- 0 8567 8493"/>
                              <a:gd name="T21" fmla="*/ T20 w 875"/>
                              <a:gd name="T22" fmla="+- 0 1643 1449"/>
                              <a:gd name="T23" fmla="*/ 1643 h 730"/>
                              <a:gd name="T24" fmla="+- 0 8527 8493"/>
                              <a:gd name="T25" fmla="*/ T24 w 875"/>
                              <a:gd name="T26" fmla="+- 0 1718 1449"/>
                              <a:gd name="T27" fmla="*/ 1718 h 730"/>
                              <a:gd name="T28" fmla="+- 0 8502 8493"/>
                              <a:gd name="T29" fmla="*/ T28 w 875"/>
                              <a:gd name="T30" fmla="+- 0 1799 1449"/>
                              <a:gd name="T31" fmla="*/ 1799 h 730"/>
                              <a:gd name="T32" fmla="+- 0 8493 8493"/>
                              <a:gd name="T33" fmla="*/ T32 w 875"/>
                              <a:gd name="T34" fmla="+- 0 1884 1449"/>
                              <a:gd name="T35" fmla="*/ 1884 h 730"/>
                              <a:gd name="T36" fmla="+- 0 8502 8493"/>
                              <a:gd name="T37" fmla="*/ T36 w 875"/>
                              <a:gd name="T38" fmla="+- 0 1969 1449"/>
                              <a:gd name="T39" fmla="*/ 1969 h 730"/>
                              <a:gd name="T40" fmla="+- 0 8527 8493"/>
                              <a:gd name="T41" fmla="*/ T40 w 875"/>
                              <a:gd name="T42" fmla="+- 0 2050 1449"/>
                              <a:gd name="T43" fmla="*/ 2050 h 730"/>
                              <a:gd name="T44" fmla="+- 0 8567 8493"/>
                              <a:gd name="T45" fmla="*/ T44 w 875"/>
                              <a:gd name="T46" fmla="+- 0 2125 1449"/>
                              <a:gd name="T47" fmla="*/ 2125 h 730"/>
                              <a:gd name="T48" fmla="+- 0 8611 8493"/>
                              <a:gd name="T49" fmla="*/ T48 w 875"/>
                              <a:gd name="T50" fmla="+- 0 2179 1449"/>
                              <a:gd name="T51" fmla="*/ 2179 h 730"/>
                              <a:gd name="T52" fmla="+- 0 9250 8493"/>
                              <a:gd name="T53" fmla="*/ T52 w 875"/>
                              <a:gd name="T54" fmla="+- 0 2179 1449"/>
                              <a:gd name="T55" fmla="*/ 2179 h 730"/>
                              <a:gd name="T56" fmla="+- 0 9294 8493"/>
                              <a:gd name="T57" fmla="*/ T56 w 875"/>
                              <a:gd name="T58" fmla="+- 0 2125 1449"/>
                              <a:gd name="T59" fmla="*/ 2125 h 730"/>
                              <a:gd name="T60" fmla="+- 0 9335 8493"/>
                              <a:gd name="T61" fmla="*/ T60 w 875"/>
                              <a:gd name="T62" fmla="+- 0 2050 1449"/>
                              <a:gd name="T63" fmla="*/ 2050 h 730"/>
                              <a:gd name="T64" fmla="+- 0 9359 8493"/>
                              <a:gd name="T65" fmla="*/ T64 w 875"/>
                              <a:gd name="T66" fmla="+- 0 1969 1449"/>
                              <a:gd name="T67" fmla="*/ 1969 h 730"/>
                              <a:gd name="T68" fmla="+- 0 9368 8493"/>
                              <a:gd name="T69" fmla="*/ T68 w 875"/>
                              <a:gd name="T70" fmla="+- 0 1884 1449"/>
                              <a:gd name="T71" fmla="*/ 1884 h 730"/>
                              <a:gd name="T72" fmla="+- 0 9359 8493"/>
                              <a:gd name="T73" fmla="*/ T72 w 875"/>
                              <a:gd name="T74" fmla="+- 0 1799 1449"/>
                              <a:gd name="T75" fmla="*/ 1799 h 730"/>
                              <a:gd name="T76" fmla="+- 0 9335 8493"/>
                              <a:gd name="T77" fmla="*/ T76 w 875"/>
                              <a:gd name="T78" fmla="+- 0 1718 1449"/>
                              <a:gd name="T79" fmla="*/ 1718 h 730"/>
                              <a:gd name="T80" fmla="+- 0 9294 8493"/>
                              <a:gd name="T81" fmla="*/ T80 w 875"/>
                              <a:gd name="T82" fmla="+- 0 1643 1449"/>
                              <a:gd name="T83" fmla="*/ 1643 h 730"/>
                              <a:gd name="T84" fmla="+- 0 9240 8493"/>
                              <a:gd name="T85" fmla="*/ T84 w 875"/>
                              <a:gd name="T86" fmla="+- 0 1577 1449"/>
                              <a:gd name="T87" fmla="*/ 1577 h 730"/>
                              <a:gd name="T88" fmla="+- 0 9173 8493"/>
                              <a:gd name="T89" fmla="*/ T88 w 875"/>
                              <a:gd name="T90" fmla="+- 0 1522 1449"/>
                              <a:gd name="T91" fmla="*/ 1522 h 730"/>
                              <a:gd name="T92" fmla="+- 0 9098 8493"/>
                              <a:gd name="T93" fmla="*/ T92 w 875"/>
                              <a:gd name="T94" fmla="+- 0 1483 1449"/>
                              <a:gd name="T95" fmla="*/ 1483 h 730"/>
                              <a:gd name="T96" fmla="+- 0 9016 8493"/>
                              <a:gd name="T97" fmla="*/ T96 w 875"/>
                              <a:gd name="T98" fmla="+- 0 1458 1449"/>
                              <a:gd name="T99" fmla="*/ 1458 h 730"/>
                              <a:gd name="T100" fmla="+- 0 8931 8493"/>
                              <a:gd name="T101" fmla="*/ T100 w 875"/>
                              <a:gd name="T102" fmla="+- 0 1449 1449"/>
                              <a:gd name="T103" fmla="*/ 1449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438" y="0"/>
                                </a:move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  <a:lnTo>
                                  <a:pt x="801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Freeform 1320"/>
                        <wps:cNvSpPr>
                          <a:spLocks/>
                        </wps:cNvSpPr>
                        <wps:spPr bwMode="auto">
                          <a:xfrm>
                            <a:off x="8493" y="1449"/>
                            <a:ext cx="875" cy="730"/>
                          </a:xfrm>
                          <a:custGeom>
                            <a:avLst/>
                            <a:gdLst>
                              <a:gd name="T0" fmla="+- 0 9250 8493"/>
                              <a:gd name="T1" fmla="*/ T0 w 875"/>
                              <a:gd name="T2" fmla="+- 0 2179 1449"/>
                              <a:gd name="T3" fmla="*/ 2179 h 730"/>
                              <a:gd name="T4" fmla="+- 0 9294 8493"/>
                              <a:gd name="T5" fmla="*/ T4 w 875"/>
                              <a:gd name="T6" fmla="+- 0 2125 1449"/>
                              <a:gd name="T7" fmla="*/ 2125 h 730"/>
                              <a:gd name="T8" fmla="+- 0 9335 8493"/>
                              <a:gd name="T9" fmla="*/ T8 w 875"/>
                              <a:gd name="T10" fmla="+- 0 2050 1449"/>
                              <a:gd name="T11" fmla="*/ 2050 h 730"/>
                              <a:gd name="T12" fmla="+- 0 9359 8493"/>
                              <a:gd name="T13" fmla="*/ T12 w 875"/>
                              <a:gd name="T14" fmla="+- 0 1969 1449"/>
                              <a:gd name="T15" fmla="*/ 1969 h 730"/>
                              <a:gd name="T16" fmla="+- 0 9368 8493"/>
                              <a:gd name="T17" fmla="*/ T16 w 875"/>
                              <a:gd name="T18" fmla="+- 0 1884 1449"/>
                              <a:gd name="T19" fmla="*/ 1884 h 730"/>
                              <a:gd name="T20" fmla="+- 0 9359 8493"/>
                              <a:gd name="T21" fmla="*/ T20 w 875"/>
                              <a:gd name="T22" fmla="+- 0 1799 1449"/>
                              <a:gd name="T23" fmla="*/ 1799 h 730"/>
                              <a:gd name="T24" fmla="+- 0 9335 8493"/>
                              <a:gd name="T25" fmla="*/ T24 w 875"/>
                              <a:gd name="T26" fmla="+- 0 1718 1449"/>
                              <a:gd name="T27" fmla="*/ 1718 h 730"/>
                              <a:gd name="T28" fmla="+- 0 9294 8493"/>
                              <a:gd name="T29" fmla="*/ T28 w 875"/>
                              <a:gd name="T30" fmla="+- 0 1643 1449"/>
                              <a:gd name="T31" fmla="*/ 1643 h 730"/>
                              <a:gd name="T32" fmla="+- 0 9240 8493"/>
                              <a:gd name="T33" fmla="*/ T32 w 875"/>
                              <a:gd name="T34" fmla="+- 0 1577 1449"/>
                              <a:gd name="T35" fmla="*/ 1577 h 730"/>
                              <a:gd name="T36" fmla="+- 0 9173 8493"/>
                              <a:gd name="T37" fmla="*/ T36 w 875"/>
                              <a:gd name="T38" fmla="+- 0 1522 1449"/>
                              <a:gd name="T39" fmla="*/ 1522 h 730"/>
                              <a:gd name="T40" fmla="+- 0 9098 8493"/>
                              <a:gd name="T41" fmla="*/ T40 w 875"/>
                              <a:gd name="T42" fmla="+- 0 1483 1449"/>
                              <a:gd name="T43" fmla="*/ 1483 h 730"/>
                              <a:gd name="T44" fmla="+- 0 9016 8493"/>
                              <a:gd name="T45" fmla="*/ T44 w 875"/>
                              <a:gd name="T46" fmla="+- 0 1458 1449"/>
                              <a:gd name="T47" fmla="*/ 1458 h 730"/>
                              <a:gd name="T48" fmla="+- 0 8931 8493"/>
                              <a:gd name="T49" fmla="*/ T48 w 875"/>
                              <a:gd name="T50" fmla="+- 0 1449 1449"/>
                              <a:gd name="T51" fmla="*/ 1449 h 730"/>
                              <a:gd name="T52" fmla="+- 0 8845 8493"/>
                              <a:gd name="T53" fmla="*/ T52 w 875"/>
                              <a:gd name="T54" fmla="+- 0 1458 1449"/>
                              <a:gd name="T55" fmla="*/ 1458 h 730"/>
                              <a:gd name="T56" fmla="+- 0 8763 8493"/>
                              <a:gd name="T57" fmla="*/ T56 w 875"/>
                              <a:gd name="T58" fmla="+- 0 1483 1449"/>
                              <a:gd name="T59" fmla="*/ 1483 h 730"/>
                              <a:gd name="T60" fmla="+- 0 8688 8493"/>
                              <a:gd name="T61" fmla="*/ T60 w 875"/>
                              <a:gd name="T62" fmla="+- 0 1522 1449"/>
                              <a:gd name="T63" fmla="*/ 1522 h 730"/>
                              <a:gd name="T64" fmla="+- 0 8621 8493"/>
                              <a:gd name="T65" fmla="*/ T64 w 875"/>
                              <a:gd name="T66" fmla="+- 0 1577 1449"/>
                              <a:gd name="T67" fmla="*/ 1577 h 730"/>
                              <a:gd name="T68" fmla="+- 0 8567 8493"/>
                              <a:gd name="T69" fmla="*/ T68 w 875"/>
                              <a:gd name="T70" fmla="+- 0 1643 1449"/>
                              <a:gd name="T71" fmla="*/ 1643 h 730"/>
                              <a:gd name="T72" fmla="+- 0 8527 8493"/>
                              <a:gd name="T73" fmla="*/ T72 w 875"/>
                              <a:gd name="T74" fmla="+- 0 1718 1449"/>
                              <a:gd name="T75" fmla="*/ 1718 h 730"/>
                              <a:gd name="T76" fmla="+- 0 8502 8493"/>
                              <a:gd name="T77" fmla="*/ T76 w 875"/>
                              <a:gd name="T78" fmla="+- 0 1799 1449"/>
                              <a:gd name="T79" fmla="*/ 1799 h 730"/>
                              <a:gd name="T80" fmla="+- 0 8493 8493"/>
                              <a:gd name="T81" fmla="*/ T80 w 875"/>
                              <a:gd name="T82" fmla="+- 0 1884 1449"/>
                              <a:gd name="T83" fmla="*/ 1884 h 730"/>
                              <a:gd name="T84" fmla="+- 0 8502 8493"/>
                              <a:gd name="T85" fmla="*/ T84 w 875"/>
                              <a:gd name="T86" fmla="+- 0 1969 1449"/>
                              <a:gd name="T87" fmla="*/ 1969 h 730"/>
                              <a:gd name="T88" fmla="+- 0 8527 8493"/>
                              <a:gd name="T89" fmla="*/ T88 w 875"/>
                              <a:gd name="T90" fmla="+- 0 2050 1449"/>
                              <a:gd name="T91" fmla="*/ 2050 h 730"/>
                              <a:gd name="T92" fmla="+- 0 8567 8493"/>
                              <a:gd name="T93" fmla="*/ T92 w 875"/>
                              <a:gd name="T94" fmla="+- 0 2125 1449"/>
                              <a:gd name="T95" fmla="*/ 2125 h 730"/>
                              <a:gd name="T96" fmla="+- 0 8611 8493"/>
                              <a:gd name="T97" fmla="*/ T96 w 875"/>
                              <a:gd name="T98" fmla="+- 0 2179 1449"/>
                              <a:gd name="T99" fmla="*/ 2179 h 730"/>
                              <a:gd name="T100" fmla="+- 0 9250 8493"/>
                              <a:gd name="T101" fmla="*/ T100 w 875"/>
                              <a:gd name="T102" fmla="+- 0 2179 1449"/>
                              <a:gd name="T103" fmla="*/ 2179 h 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5" h="730">
                                <a:moveTo>
                                  <a:pt x="757" y="730"/>
                                </a:moveTo>
                                <a:lnTo>
                                  <a:pt x="801" y="676"/>
                                </a:lnTo>
                                <a:lnTo>
                                  <a:pt x="842" y="601"/>
                                </a:lnTo>
                                <a:lnTo>
                                  <a:pt x="866" y="520"/>
                                </a:lnTo>
                                <a:lnTo>
                                  <a:pt x="875" y="435"/>
                                </a:lnTo>
                                <a:lnTo>
                                  <a:pt x="866" y="350"/>
                                </a:lnTo>
                                <a:lnTo>
                                  <a:pt x="842" y="269"/>
                                </a:lnTo>
                                <a:lnTo>
                                  <a:pt x="801" y="194"/>
                                </a:lnTo>
                                <a:lnTo>
                                  <a:pt x="747" y="128"/>
                                </a:lnTo>
                                <a:lnTo>
                                  <a:pt x="680" y="73"/>
                                </a:lnTo>
                                <a:lnTo>
                                  <a:pt x="605" y="34"/>
                                </a:lnTo>
                                <a:lnTo>
                                  <a:pt x="523" y="9"/>
                                </a:lnTo>
                                <a:lnTo>
                                  <a:pt x="438" y="0"/>
                                </a:lnTo>
                                <a:lnTo>
                                  <a:pt x="352" y="9"/>
                                </a:lnTo>
                                <a:lnTo>
                                  <a:pt x="270" y="34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4" y="194"/>
                                </a:lnTo>
                                <a:lnTo>
                                  <a:pt x="34" y="269"/>
                                </a:lnTo>
                                <a:lnTo>
                                  <a:pt x="9" y="350"/>
                                </a:lnTo>
                                <a:lnTo>
                                  <a:pt x="0" y="435"/>
                                </a:lnTo>
                                <a:lnTo>
                                  <a:pt x="9" y="520"/>
                                </a:lnTo>
                                <a:lnTo>
                                  <a:pt x="34" y="601"/>
                                </a:lnTo>
                                <a:lnTo>
                                  <a:pt x="74" y="676"/>
                                </a:lnTo>
                                <a:lnTo>
                                  <a:pt x="118" y="730"/>
                                </a:lnTo>
                                <a:lnTo>
                                  <a:pt x="757" y="73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" name="Freeform 1319"/>
                        <wps:cNvSpPr>
                          <a:spLocks/>
                        </wps:cNvSpPr>
                        <wps:spPr bwMode="auto">
                          <a:xfrm>
                            <a:off x="9146" y="934"/>
                            <a:ext cx="1002" cy="1244"/>
                          </a:xfrm>
                          <a:custGeom>
                            <a:avLst/>
                            <a:gdLst>
                              <a:gd name="T0" fmla="+- 0 10148 9147"/>
                              <a:gd name="T1" fmla="*/ T0 w 1002"/>
                              <a:gd name="T2" fmla="+- 0 945 935"/>
                              <a:gd name="T3" fmla="*/ 945 h 1244"/>
                              <a:gd name="T4" fmla="+- 0 10098 9147"/>
                              <a:gd name="T5" fmla="*/ T4 w 1002"/>
                              <a:gd name="T6" fmla="+- 0 938 935"/>
                              <a:gd name="T7" fmla="*/ 938 h 1244"/>
                              <a:gd name="T8" fmla="+- 0 10021 9147"/>
                              <a:gd name="T9" fmla="*/ T8 w 1002"/>
                              <a:gd name="T10" fmla="+- 0 935 935"/>
                              <a:gd name="T11" fmla="*/ 935 h 1244"/>
                              <a:gd name="T12" fmla="+- 0 9944 9147"/>
                              <a:gd name="T13" fmla="*/ T12 w 1002"/>
                              <a:gd name="T14" fmla="+- 0 938 935"/>
                              <a:gd name="T15" fmla="*/ 938 h 1244"/>
                              <a:gd name="T16" fmla="+- 0 9868 9147"/>
                              <a:gd name="T17" fmla="*/ T16 w 1002"/>
                              <a:gd name="T18" fmla="+- 0 948 935"/>
                              <a:gd name="T19" fmla="*/ 948 h 1244"/>
                              <a:gd name="T20" fmla="+- 0 9794 9147"/>
                              <a:gd name="T21" fmla="*/ T20 w 1002"/>
                              <a:gd name="T22" fmla="+- 0 965 935"/>
                              <a:gd name="T23" fmla="*/ 965 h 1244"/>
                              <a:gd name="T24" fmla="+- 0 9722 9147"/>
                              <a:gd name="T25" fmla="*/ T24 w 1002"/>
                              <a:gd name="T26" fmla="+- 0 987 935"/>
                              <a:gd name="T27" fmla="*/ 987 h 1244"/>
                              <a:gd name="T28" fmla="+- 0 9652 9147"/>
                              <a:gd name="T29" fmla="*/ T28 w 1002"/>
                              <a:gd name="T30" fmla="+- 0 1016 935"/>
                              <a:gd name="T31" fmla="*/ 1016 h 1244"/>
                              <a:gd name="T32" fmla="+- 0 9584 9147"/>
                              <a:gd name="T33" fmla="*/ T32 w 1002"/>
                              <a:gd name="T34" fmla="+- 0 1051 935"/>
                              <a:gd name="T35" fmla="*/ 1051 h 1244"/>
                              <a:gd name="T36" fmla="+- 0 9520 9147"/>
                              <a:gd name="T37" fmla="*/ T36 w 1002"/>
                              <a:gd name="T38" fmla="+- 0 1091 935"/>
                              <a:gd name="T39" fmla="*/ 1091 h 1244"/>
                              <a:gd name="T40" fmla="+- 0 9459 9147"/>
                              <a:gd name="T41" fmla="*/ T40 w 1002"/>
                              <a:gd name="T42" fmla="+- 0 1138 935"/>
                              <a:gd name="T43" fmla="*/ 1138 h 1244"/>
                              <a:gd name="T44" fmla="+- 0 9403 9147"/>
                              <a:gd name="T45" fmla="*/ T44 w 1002"/>
                              <a:gd name="T46" fmla="+- 0 1189 935"/>
                              <a:gd name="T47" fmla="*/ 1189 h 1244"/>
                              <a:gd name="T48" fmla="+- 0 9351 9147"/>
                              <a:gd name="T49" fmla="*/ T48 w 1002"/>
                              <a:gd name="T50" fmla="+- 0 1246 935"/>
                              <a:gd name="T51" fmla="*/ 1246 h 1244"/>
                              <a:gd name="T52" fmla="+- 0 9304 9147"/>
                              <a:gd name="T53" fmla="*/ T52 w 1002"/>
                              <a:gd name="T54" fmla="+- 0 1306 935"/>
                              <a:gd name="T55" fmla="*/ 1306 h 1244"/>
                              <a:gd name="T56" fmla="+- 0 9263 9147"/>
                              <a:gd name="T57" fmla="*/ T56 w 1002"/>
                              <a:gd name="T58" fmla="+- 0 1370 935"/>
                              <a:gd name="T59" fmla="*/ 1370 h 1244"/>
                              <a:gd name="T60" fmla="+- 0 9228 9147"/>
                              <a:gd name="T61" fmla="*/ T60 w 1002"/>
                              <a:gd name="T62" fmla="+- 0 1437 935"/>
                              <a:gd name="T63" fmla="*/ 1437 h 1244"/>
                              <a:gd name="T64" fmla="+- 0 9199 9147"/>
                              <a:gd name="T65" fmla="*/ T64 w 1002"/>
                              <a:gd name="T66" fmla="+- 0 1506 935"/>
                              <a:gd name="T67" fmla="*/ 1506 h 1244"/>
                              <a:gd name="T68" fmla="+- 0 9176 9147"/>
                              <a:gd name="T69" fmla="*/ T68 w 1002"/>
                              <a:gd name="T70" fmla="+- 0 1578 935"/>
                              <a:gd name="T71" fmla="*/ 1578 h 1244"/>
                              <a:gd name="T72" fmla="+- 0 9160 9147"/>
                              <a:gd name="T73" fmla="*/ T72 w 1002"/>
                              <a:gd name="T74" fmla="+- 0 1652 935"/>
                              <a:gd name="T75" fmla="*/ 1652 h 1244"/>
                              <a:gd name="T76" fmla="+- 0 9150 9147"/>
                              <a:gd name="T77" fmla="*/ T76 w 1002"/>
                              <a:gd name="T78" fmla="+- 0 1727 935"/>
                              <a:gd name="T79" fmla="*/ 1727 h 1244"/>
                              <a:gd name="T80" fmla="+- 0 9147 9147"/>
                              <a:gd name="T81" fmla="*/ T80 w 1002"/>
                              <a:gd name="T82" fmla="+- 0 1804 935"/>
                              <a:gd name="T83" fmla="*/ 1804 h 1244"/>
                              <a:gd name="T84" fmla="+- 0 9150 9147"/>
                              <a:gd name="T85" fmla="*/ T84 w 1002"/>
                              <a:gd name="T86" fmla="+- 0 1880 935"/>
                              <a:gd name="T87" fmla="*/ 1880 h 1244"/>
                              <a:gd name="T88" fmla="+- 0 9160 9147"/>
                              <a:gd name="T89" fmla="*/ T88 w 1002"/>
                              <a:gd name="T90" fmla="+- 0 1956 935"/>
                              <a:gd name="T91" fmla="*/ 1956 h 1244"/>
                              <a:gd name="T92" fmla="+- 0 9176 9147"/>
                              <a:gd name="T93" fmla="*/ T92 w 1002"/>
                              <a:gd name="T94" fmla="+- 0 2029 935"/>
                              <a:gd name="T95" fmla="*/ 2029 h 1244"/>
                              <a:gd name="T96" fmla="+- 0 9199 9147"/>
                              <a:gd name="T97" fmla="*/ T96 w 1002"/>
                              <a:gd name="T98" fmla="+- 0 2101 935"/>
                              <a:gd name="T99" fmla="*/ 2101 h 1244"/>
                              <a:gd name="T100" fmla="+- 0 9228 9147"/>
                              <a:gd name="T101" fmla="*/ T100 w 1002"/>
                              <a:gd name="T102" fmla="+- 0 2171 935"/>
                              <a:gd name="T103" fmla="*/ 2171 h 1244"/>
                              <a:gd name="T104" fmla="+- 0 9232 9147"/>
                              <a:gd name="T105" fmla="*/ T104 w 1002"/>
                              <a:gd name="T106" fmla="+- 0 2179 935"/>
                              <a:gd name="T107" fmla="*/ 2179 h 1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002" h="1244">
                                <a:moveTo>
                                  <a:pt x="1001" y="10"/>
                                </a:moveTo>
                                <a:lnTo>
                                  <a:pt x="951" y="3"/>
                                </a:lnTo>
                                <a:lnTo>
                                  <a:pt x="874" y="0"/>
                                </a:lnTo>
                                <a:lnTo>
                                  <a:pt x="797" y="3"/>
                                </a:lnTo>
                                <a:lnTo>
                                  <a:pt x="721" y="13"/>
                                </a:lnTo>
                                <a:lnTo>
                                  <a:pt x="647" y="30"/>
                                </a:lnTo>
                                <a:lnTo>
                                  <a:pt x="575" y="52"/>
                                </a:lnTo>
                                <a:lnTo>
                                  <a:pt x="505" y="81"/>
                                </a:lnTo>
                                <a:lnTo>
                                  <a:pt x="437" y="116"/>
                                </a:lnTo>
                                <a:lnTo>
                                  <a:pt x="373" y="156"/>
                                </a:lnTo>
                                <a:lnTo>
                                  <a:pt x="312" y="203"/>
                                </a:lnTo>
                                <a:lnTo>
                                  <a:pt x="256" y="254"/>
                                </a:lnTo>
                                <a:lnTo>
                                  <a:pt x="204" y="311"/>
                                </a:lnTo>
                                <a:lnTo>
                                  <a:pt x="157" y="371"/>
                                </a:lnTo>
                                <a:lnTo>
                                  <a:pt x="116" y="435"/>
                                </a:lnTo>
                                <a:lnTo>
                                  <a:pt x="81" y="502"/>
                                </a:lnTo>
                                <a:lnTo>
                                  <a:pt x="52" y="571"/>
                                </a:lnTo>
                                <a:lnTo>
                                  <a:pt x="29" y="643"/>
                                </a:lnTo>
                                <a:lnTo>
                                  <a:pt x="13" y="717"/>
                                </a:lnTo>
                                <a:lnTo>
                                  <a:pt x="3" y="792"/>
                                </a:lnTo>
                                <a:lnTo>
                                  <a:pt x="0" y="869"/>
                                </a:lnTo>
                                <a:lnTo>
                                  <a:pt x="3" y="945"/>
                                </a:lnTo>
                                <a:lnTo>
                                  <a:pt x="13" y="1021"/>
                                </a:lnTo>
                                <a:lnTo>
                                  <a:pt x="29" y="1094"/>
                                </a:lnTo>
                                <a:lnTo>
                                  <a:pt x="52" y="1166"/>
                                </a:lnTo>
                                <a:lnTo>
                                  <a:pt x="81" y="1236"/>
                                </a:lnTo>
                                <a:lnTo>
                                  <a:pt x="85" y="1244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Freeform 1318"/>
                        <wps:cNvSpPr>
                          <a:spLocks/>
                        </wps:cNvSpPr>
                        <wps:spPr bwMode="auto">
                          <a:xfrm>
                            <a:off x="9583" y="1369"/>
                            <a:ext cx="565" cy="810"/>
                          </a:xfrm>
                          <a:custGeom>
                            <a:avLst/>
                            <a:gdLst>
                              <a:gd name="T0" fmla="+- 0 10021 9584"/>
                              <a:gd name="T1" fmla="*/ T0 w 565"/>
                              <a:gd name="T2" fmla="+- 0 1369 1369"/>
                              <a:gd name="T3" fmla="*/ 1369 h 810"/>
                              <a:gd name="T4" fmla="+- 0 9935 9584"/>
                              <a:gd name="T5" fmla="*/ T4 w 565"/>
                              <a:gd name="T6" fmla="+- 0 1378 1369"/>
                              <a:gd name="T7" fmla="*/ 1378 h 810"/>
                              <a:gd name="T8" fmla="+- 0 9854 9584"/>
                              <a:gd name="T9" fmla="*/ T8 w 565"/>
                              <a:gd name="T10" fmla="+- 0 1402 1369"/>
                              <a:gd name="T11" fmla="*/ 1402 h 810"/>
                              <a:gd name="T12" fmla="+- 0 9779 9584"/>
                              <a:gd name="T13" fmla="*/ T12 w 565"/>
                              <a:gd name="T14" fmla="+- 0 1442 1369"/>
                              <a:gd name="T15" fmla="*/ 1442 h 810"/>
                              <a:gd name="T16" fmla="+- 0 9712 9584"/>
                              <a:gd name="T17" fmla="*/ T16 w 565"/>
                              <a:gd name="T18" fmla="+- 0 1497 1369"/>
                              <a:gd name="T19" fmla="*/ 1497 h 810"/>
                              <a:gd name="T20" fmla="+- 0 9657 9584"/>
                              <a:gd name="T21" fmla="*/ T20 w 565"/>
                              <a:gd name="T22" fmla="+- 0 1563 1369"/>
                              <a:gd name="T23" fmla="*/ 1563 h 810"/>
                              <a:gd name="T24" fmla="+- 0 9617 9584"/>
                              <a:gd name="T25" fmla="*/ T24 w 565"/>
                              <a:gd name="T26" fmla="+- 0 1638 1369"/>
                              <a:gd name="T27" fmla="*/ 1638 h 810"/>
                              <a:gd name="T28" fmla="+- 0 9592 9584"/>
                              <a:gd name="T29" fmla="*/ T28 w 565"/>
                              <a:gd name="T30" fmla="+- 0 1719 1369"/>
                              <a:gd name="T31" fmla="*/ 1719 h 810"/>
                              <a:gd name="T32" fmla="+- 0 9584 9584"/>
                              <a:gd name="T33" fmla="*/ T32 w 565"/>
                              <a:gd name="T34" fmla="+- 0 1804 1369"/>
                              <a:gd name="T35" fmla="*/ 1804 h 810"/>
                              <a:gd name="T36" fmla="+- 0 9592 9584"/>
                              <a:gd name="T37" fmla="*/ T36 w 565"/>
                              <a:gd name="T38" fmla="+- 0 1889 1369"/>
                              <a:gd name="T39" fmla="*/ 1889 h 810"/>
                              <a:gd name="T40" fmla="+- 0 9617 9584"/>
                              <a:gd name="T41" fmla="*/ T40 w 565"/>
                              <a:gd name="T42" fmla="+- 0 1970 1369"/>
                              <a:gd name="T43" fmla="*/ 1970 h 810"/>
                              <a:gd name="T44" fmla="+- 0 9657 9584"/>
                              <a:gd name="T45" fmla="*/ T44 w 565"/>
                              <a:gd name="T46" fmla="+- 0 2045 1369"/>
                              <a:gd name="T47" fmla="*/ 2045 h 810"/>
                              <a:gd name="T48" fmla="+- 0 9712 9584"/>
                              <a:gd name="T49" fmla="*/ T48 w 565"/>
                              <a:gd name="T50" fmla="+- 0 2111 1369"/>
                              <a:gd name="T51" fmla="*/ 2111 h 810"/>
                              <a:gd name="T52" fmla="+- 0 9779 9584"/>
                              <a:gd name="T53" fmla="*/ T52 w 565"/>
                              <a:gd name="T54" fmla="+- 0 2165 1369"/>
                              <a:gd name="T55" fmla="*/ 2165 h 810"/>
                              <a:gd name="T56" fmla="+- 0 9804 9584"/>
                              <a:gd name="T57" fmla="*/ T56 w 565"/>
                              <a:gd name="T58" fmla="+- 0 2179 1369"/>
                              <a:gd name="T59" fmla="*/ 2179 h 810"/>
                              <a:gd name="T60" fmla="+- 0 10148 9584"/>
                              <a:gd name="T61" fmla="*/ T60 w 565"/>
                              <a:gd name="T62" fmla="+- 0 2179 1369"/>
                              <a:gd name="T63" fmla="*/ 2179 h 810"/>
                              <a:gd name="T64" fmla="+- 0 10148 9584"/>
                              <a:gd name="T65" fmla="*/ T64 w 565"/>
                              <a:gd name="T66" fmla="+- 0 1390 1369"/>
                              <a:gd name="T67" fmla="*/ 1390 h 810"/>
                              <a:gd name="T68" fmla="+- 0 10107 9584"/>
                              <a:gd name="T69" fmla="*/ T68 w 565"/>
                              <a:gd name="T70" fmla="+- 0 1378 1369"/>
                              <a:gd name="T71" fmla="*/ 1378 h 810"/>
                              <a:gd name="T72" fmla="+- 0 10021 9584"/>
                              <a:gd name="T73" fmla="*/ T72 w 565"/>
                              <a:gd name="T74" fmla="+- 0 1369 1369"/>
                              <a:gd name="T75" fmla="*/ 1369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437" y="0"/>
                                </a:move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20" y="810"/>
                                </a:lnTo>
                                <a:lnTo>
                                  <a:pt x="564" y="810"/>
                                </a:lnTo>
                                <a:lnTo>
                                  <a:pt x="564" y="21"/>
                                </a:ln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Freeform 1317"/>
                        <wps:cNvSpPr>
                          <a:spLocks/>
                        </wps:cNvSpPr>
                        <wps:spPr bwMode="auto">
                          <a:xfrm>
                            <a:off x="9583" y="1369"/>
                            <a:ext cx="565" cy="810"/>
                          </a:xfrm>
                          <a:custGeom>
                            <a:avLst/>
                            <a:gdLst>
                              <a:gd name="T0" fmla="+- 0 10148 9584"/>
                              <a:gd name="T1" fmla="*/ T0 w 565"/>
                              <a:gd name="T2" fmla="+- 0 1390 1369"/>
                              <a:gd name="T3" fmla="*/ 1390 h 810"/>
                              <a:gd name="T4" fmla="+- 0 10107 9584"/>
                              <a:gd name="T5" fmla="*/ T4 w 565"/>
                              <a:gd name="T6" fmla="+- 0 1378 1369"/>
                              <a:gd name="T7" fmla="*/ 1378 h 810"/>
                              <a:gd name="T8" fmla="+- 0 10021 9584"/>
                              <a:gd name="T9" fmla="*/ T8 w 565"/>
                              <a:gd name="T10" fmla="+- 0 1369 1369"/>
                              <a:gd name="T11" fmla="*/ 1369 h 810"/>
                              <a:gd name="T12" fmla="+- 0 9935 9584"/>
                              <a:gd name="T13" fmla="*/ T12 w 565"/>
                              <a:gd name="T14" fmla="+- 0 1378 1369"/>
                              <a:gd name="T15" fmla="*/ 1378 h 810"/>
                              <a:gd name="T16" fmla="+- 0 9854 9584"/>
                              <a:gd name="T17" fmla="*/ T16 w 565"/>
                              <a:gd name="T18" fmla="+- 0 1402 1369"/>
                              <a:gd name="T19" fmla="*/ 1402 h 810"/>
                              <a:gd name="T20" fmla="+- 0 9779 9584"/>
                              <a:gd name="T21" fmla="*/ T20 w 565"/>
                              <a:gd name="T22" fmla="+- 0 1442 1369"/>
                              <a:gd name="T23" fmla="*/ 1442 h 810"/>
                              <a:gd name="T24" fmla="+- 0 9712 9584"/>
                              <a:gd name="T25" fmla="*/ T24 w 565"/>
                              <a:gd name="T26" fmla="+- 0 1497 1369"/>
                              <a:gd name="T27" fmla="*/ 1497 h 810"/>
                              <a:gd name="T28" fmla="+- 0 9657 9584"/>
                              <a:gd name="T29" fmla="*/ T28 w 565"/>
                              <a:gd name="T30" fmla="+- 0 1563 1369"/>
                              <a:gd name="T31" fmla="*/ 1563 h 810"/>
                              <a:gd name="T32" fmla="+- 0 9617 9584"/>
                              <a:gd name="T33" fmla="*/ T32 w 565"/>
                              <a:gd name="T34" fmla="+- 0 1638 1369"/>
                              <a:gd name="T35" fmla="*/ 1638 h 810"/>
                              <a:gd name="T36" fmla="+- 0 9592 9584"/>
                              <a:gd name="T37" fmla="*/ T36 w 565"/>
                              <a:gd name="T38" fmla="+- 0 1719 1369"/>
                              <a:gd name="T39" fmla="*/ 1719 h 810"/>
                              <a:gd name="T40" fmla="+- 0 9584 9584"/>
                              <a:gd name="T41" fmla="*/ T40 w 565"/>
                              <a:gd name="T42" fmla="+- 0 1804 1369"/>
                              <a:gd name="T43" fmla="*/ 1804 h 810"/>
                              <a:gd name="T44" fmla="+- 0 9592 9584"/>
                              <a:gd name="T45" fmla="*/ T44 w 565"/>
                              <a:gd name="T46" fmla="+- 0 1889 1369"/>
                              <a:gd name="T47" fmla="*/ 1889 h 810"/>
                              <a:gd name="T48" fmla="+- 0 9617 9584"/>
                              <a:gd name="T49" fmla="*/ T48 w 565"/>
                              <a:gd name="T50" fmla="+- 0 1970 1369"/>
                              <a:gd name="T51" fmla="*/ 1970 h 810"/>
                              <a:gd name="T52" fmla="+- 0 9657 9584"/>
                              <a:gd name="T53" fmla="*/ T52 w 565"/>
                              <a:gd name="T54" fmla="+- 0 2045 1369"/>
                              <a:gd name="T55" fmla="*/ 2045 h 810"/>
                              <a:gd name="T56" fmla="+- 0 9712 9584"/>
                              <a:gd name="T57" fmla="*/ T56 w 565"/>
                              <a:gd name="T58" fmla="+- 0 2111 1369"/>
                              <a:gd name="T59" fmla="*/ 2111 h 810"/>
                              <a:gd name="T60" fmla="+- 0 9779 9584"/>
                              <a:gd name="T61" fmla="*/ T60 w 565"/>
                              <a:gd name="T62" fmla="+- 0 2165 1369"/>
                              <a:gd name="T63" fmla="*/ 2165 h 810"/>
                              <a:gd name="T64" fmla="+- 0 9804 9584"/>
                              <a:gd name="T65" fmla="*/ T64 w 565"/>
                              <a:gd name="T66" fmla="+- 0 2179 1369"/>
                              <a:gd name="T67" fmla="*/ 2179 h 810"/>
                              <a:gd name="T68" fmla="+- 0 10148 9584"/>
                              <a:gd name="T69" fmla="*/ T68 w 565"/>
                              <a:gd name="T70" fmla="+- 0 2179 1369"/>
                              <a:gd name="T71" fmla="*/ 2179 h 810"/>
                              <a:gd name="T72" fmla="+- 0 10148 9584"/>
                              <a:gd name="T73" fmla="*/ T72 w 565"/>
                              <a:gd name="T74" fmla="+- 0 1390 1369"/>
                              <a:gd name="T75" fmla="*/ 1390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65" h="810">
                                <a:moveTo>
                                  <a:pt x="564" y="21"/>
                                </a:moveTo>
                                <a:lnTo>
                                  <a:pt x="523" y="9"/>
                                </a:lnTo>
                                <a:lnTo>
                                  <a:pt x="437" y="0"/>
                                </a:lnTo>
                                <a:lnTo>
                                  <a:pt x="351" y="9"/>
                                </a:lnTo>
                                <a:lnTo>
                                  <a:pt x="270" y="33"/>
                                </a:lnTo>
                                <a:lnTo>
                                  <a:pt x="195" y="73"/>
                                </a:lnTo>
                                <a:lnTo>
                                  <a:pt x="128" y="128"/>
                                </a:lnTo>
                                <a:lnTo>
                                  <a:pt x="73" y="194"/>
                                </a:lnTo>
                                <a:lnTo>
                                  <a:pt x="33" y="269"/>
                                </a:lnTo>
                                <a:lnTo>
                                  <a:pt x="8" y="350"/>
                                </a:lnTo>
                                <a:lnTo>
                                  <a:pt x="0" y="435"/>
                                </a:lnTo>
                                <a:lnTo>
                                  <a:pt x="8" y="520"/>
                                </a:lnTo>
                                <a:lnTo>
                                  <a:pt x="33" y="601"/>
                                </a:lnTo>
                                <a:lnTo>
                                  <a:pt x="73" y="676"/>
                                </a:lnTo>
                                <a:lnTo>
                                  <a:pt x="128" y="742"/>
                                </a:lnTo>
                                <a:lnTo>
                                  <a:pt x="195" y="796"/>
                                </a:lnTo>
                                <a:lnTo>
                                  <a:pt x="220" y="810"/>
                                </a:lnTo>
                                <a:lnTo>
                                  <a:pt x="564" y="810"/>
                                </a:lnTo>
                                <a:lnTo>
                                  <a:pt x="564" y="21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AutoShape 1316"/>
                        <wps:cNvSpPr>
                          <a:spLocks/>
                        </wps:cNvSpPr>
                        <wps:spPr bwMode="auto">
                          <a:xfrm>
                            <a:off x="5897" y="-7581"/>
                            <a:ext cx="9655" cy="5660"/>
                          </a:xfrm>
                          <a:custGeom>
                            <a:avLst/>
                            <a:gdLst>
                              <a:gd name="T0" fmla="+- 0 9446 5898"/>
                              <a:gd name="T1" fmla="*/ T0 w 9655"/>
                              <a:gd name="T2" fmla="+- 0 930 -7580"/>
                              <a:gd name="T3" fmla="*/ 930 h 5660"/>
                              <a:gd name="T4" fmla="+- 0 9523 5898"/>
                              <a:gd name="T5" fmla="*/ T4 w 9655"/>
                              <a:gd name="T6" fmla="+- 0 927 -7580"/>
                              <a:gd name="T7" fmla="*/ 927 h 5660"/>
                              <a:gd name="T8" fmla="+- 0 9599 5898"/>
                              <a:gd name="T9" fmla="*/ T8 w 9655"/>
                              <a:gd name="T10" fmla="+- 0 917 -7580"/>
                              <a:gd name="T11" fmla="*/ 917 h 5660"/>
                              <a:gd name="T12" fmla="+- 0 9673 5898"/>
                              <a:gd name="T13" fmla="*/ T12 w 9655"/>
                              <a:gd name="T14" fmla="+- 0 900 -7580"/>
                              <a:gd name="T15" fmla="*/ 900 h 5660"/>
                              <a:gd name="T16" fmla="+- 0 9746 5898"/>
                              <a:gd name="T17" fmla="*/ T16 w 9655"/>
                              <a:gd name="T18" fmla="+- 0 878 -7580"/>
                              <a:gd name="T19" fmla="*/ 878 h 5660"/>
                              <a:gd name="T20" fmla="+- 0 9816 5898"/>
                              <a:gd name="T21" fmla="*/ T20 w 9655"/>
                              <a:gd name="T22" fmla="+- 0 849 -7580"/>
                              <a:gd name="T23" fmla="*/ 849 h 5660"/>
                              <a:gd name="T24" fmla="+- 0 9883 5898"/>
                              <a:gd name="T25" fmla="*/ T24 w 9655"/>
                              <a:gd name="T26" fmla="+- 0 814 -7580"/>
                              <a:gd name="T27" fmla="*/ 814 h 5660"/>
                              <a:gd name="T28" fmla="+- 0 9947 5898"/>
                              <a:gd name="T29" fmla="*/ T28 w 9655"/>
                              <a:gd name="T30" fmla="+- 0 774 -7580"/>
                              <a:gd name="T31" fmla="*/ 774 h 5660"/>
                              <a:gd name="T32" fmla="+- 0 10008 5898"/>
                              <a:gd name="T33" fmla="*/ T32 w 9655"/>
                              <a:gd name="T34" fmla="+- 0 727 -7580"/>
                              <a:gd name="T35" fmla="*/ 727 h 5660"/>
                              <a:gd name="T36" fmla="+- 0 10065 5898"/>
                              <a:gd name="T37" fmla="*/ T36 w 9655"/>
                              <a:gd name="T38" fmla="+- 0 676 -7580"/>
                              <a:gd name="T39" fmla="*/ 676 h 5660"/>
                              <a:gd name="T40" fmla="+- 0 10117 5898"/>
                              <a:gd name="T41" fmla="*/ T40 w 9655"/>
                              <a:gd name="T42" fmla="+- 0 619 -7580"/>
                              <a:gd name="T43" fmla="*/ 619 h 5660"/>
                              <a:gd name="T44" fmla="+- 0 10148 5898"/>
                              <a:gd name="T45" fmla="*/ T44 w 9655"/>
                              <a:gd name="T46" fmla="+- 0 579 -7580"/>
                              <a:gd name="T47" fmla="*/ 579 h 5660"/>
                              <a:gd name="T48" fmla="+- 0 8574 5898"/>
                              <a:gd name="T49" fmla="*/ T48 w 9655"/>
                              <a:gd name="T50" fmla="+- 0 6 -7580"/>
                              <a:gd name="T51" fmla="*/ 6 h 5660"/>
                              <a:gd name="T52" fmla="+- 0 8572 5898"/>
                              <a:gd name="T53" fmla="*/ T52 w 9655"/>
                              <a:gd name="T54" fmla="+- 0 61 -7580"/>
                              <a:gd name="T55" fmla="*/ 61 h 5660"/>
                              <a:gd name="T56" fmla="+- 0 8575 5898"/>
                              <a:gd name="T57" fmla="*/ T56 w 9655"/>
                              <a:gd name="T58" fmla="+- 0 138 -7580"/>
                              <a:gd name="T59" fmla="*/ 138 h 5660"/>
                              <a:gd name="T60" fmla="+- 0 8585 5898"/>
                              <a:gd name="T61" fmla="*/ T60 w 9655"/>
                              <a:gd name="T62" fmla="+- 0 213 -7580"/>
                              <a:gd name="T63" fmla="*/ 213 h 5660"/>
                              <a:gd name="T64" fmla="+- 0 8602 5898"/>
                              <a:gd name="T65" fmla="*/ T64 w 9655"/>
                              <a:gd name="T66" fmla="+- 0 287 -7580"/>
                              <a:gd name="T67" fmla="*/ 287 h 5660"/>
                              <a:gd name="T68" fmla="+- 0 8625 5898"/>
                              <a:gd name="T69" fmla="*/ T68 w 9655"/>
                              <a:gd name="T70" fmla="+- 0 359 -7580"/>
                              <a:gd name="T71" fmla="*/ 359 h 5660"/>
                              <a:gd name="T72" fmla="+- 0 8654 5898"/>
                              <a:gd name="T73" fmla="*/ T72 w 9655"/>
                              <a:gd name="T74" fmla="+- 0 428 -7580"/>
                              <a:gd name="T75" fmla="*/ 428 h 5660"/>
                              <a:gd name="T76" fmla="+- 0 8689 5898"/>
                              <a:gd name="T77" fmla="*/ T76 w 9655"/>
                              <a:gd name="T78" fmla="+- 0 495 -7580"/>
                              <a:gd name="T79" fmla="*/ 495 h 5660"/>
                              <a:gd name="T80" fmla="+- 0 8730 5898"/>
                              <a:gd name="T81" fmla="*/ T80 w 9655"/>
                              <a:gd name="T82" fmla="+- 0 559 -7580"/>
                              <a:gd name="T83" fmla="*/ 559 h 5660"/>
                              <a:gd name="T84" fmla="+- 0 8776 5898"/>
                              <a:gd name="T85" fmla="*/ T84 w 9655"/>
                              <a:gd name="T86" fmla="+- 0 619 -7580"/>
                              <a:gd name="T87" fmla="*/ 619 h 5660"/>
                              <a:gd name="T88" fmla="+- 0 8828 5898"/>
                              <a:gd name="T89" fmla="*/ T88 w 9655"/>
                              <a:gd name="T90" fmla="+- 0 676 -7580"/>
                              <a:gd name="T91" fmla="*/ 676 h 5660"/>
                              <a:gd name="T92" fmla="+- 0 8885 5898"/>
                              <a:gd name="T93" fmla="*/ T92 w 9655"/>
                              <a:gd name="T94" fmla="+- 0 727 -7580"/>
                              <a:gd name="T95" fmla="*/ 727 h 5660"/>
                              <a:gd name="T96" fmla="+- 0 8945 5898"/>
                              <a:gd name="T97" fmla="*/ T96 w 9655"/>
                              <a:gd name="T98" fmla="+- 0 774 -7580"/>
                              <a:gd name="T99" fmla="*/ 774 h 5660"/>
                              <a:gd name="T100" fmla="+- 0 9010 5898"/>
                              <a:gd name="T101" fmla="*/ T100 w 9655"/>
                              <a:gd name="T102" fmla="+- 0 814 -7580"/>
                              <a:gd name="T103" fmla="*/ 814 h 5660"/>
                              <a:gd name="T104" fmla="+- 0 9077 5898"/>
                              <a:gd name="T105" fmla="*/ T104 w 9655"/>
                              <a:gd name="T106" fmla="+- 0 849 -7580"/>
                              <a:gd name="T107" fmla="*/ 849 h 5660"/>
                              <a:gd name="T108" fmla="+- 0 9147 5898"/>
                              <a:gd name="T109" fmla="*/ T108 w 9655"/>
                              <a:gd name="T110" fmla="+- 0 878 -7580"/>
                              <a:gd name="T111" fmla="*/ 878 h 5660"/>
                              <a:gd name="T112" fmla="+- 0 9219 5898"/>
                              <a:gd name="T113" fmla="*/ T112 w 9655"/>
                              <a:gd name="T114" fmla="+- 0 900 -7580"/>
                              <a:gd name="T115" fmla="*/ 900 h 5660"/>
                              <a:gd name="T116" fmla="+- 0 9294 5898"/>
                              <a:gd name="T117" fmla="*/ T116 w 9655"/>
                              <a:gd name="T118" fmla="+- 0 917 -7580"/>
                              <a:gd name="T119" fmla="*/ 917 h 5660"/>
                              <a:gd name="T120" fmla="+- 0 9370 5898"/>
                              <a:gd name="T121" fmla="*/ T120 w 9655"/>
                              <a:gd name="T122" fmla="+- 0 927 -7580"/>
                              <a:gd name="T123" fmla="*/ 927 h 5660"/>
                              <a:gd name="T124" fmla="+- 0 9446 5898"/>
                              <a:gd name="T125" fmla="*/ T124 w 9655"/>
                              <a:gd name="T126" fmla="+- 0 930 -7580"/>
                              <a:gd name="T127" fmla="*/ 930 h 5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55" h="5660">
                                <a:moveTo>
                                  <a:pt x="3548" y="8510"/>
                                </a:moveTo>
                                <a:lnTo>
                                  <a:pt x="3625" y="8507"/>
                                </a:lnTo>
                                <a:lnTo>
                                  <a:pt x="3701" y="8497"/>
                                </a:lnTo>
                                <a:lnTo>
                                  <a:pt x="3775" y="8480"/>
                                </a:lnTo>
                                <a:lnTo>
                                  <a:pt x="3848" y="8458"/>
                                </a:lnTo>
                                <a:lnTo>
                                  <a:pt x="3918" y="8429"/>
                                </a:lnTo>
                                <a:lnTo>
                                  <a:pt x="3985" y="8394"/>
                                </a:lnTo>
                                <a:lnTo>
                                  <a:pt x="4049" y="8354"/>
                                </a:lnTo>
                                <a:lnTo>
                                  <a:pt x="4110" y="8307"/>
                                </a:lnTo>
                                <a:lnTo>
                                  <a:pt x="4167" y="8256"/>
                                </a:lnTo>
                                <a:lnTo>
                                  <a:pt x="4219" y="8199"/>
                                </a:lnTo>
                                <a:lnTo>
                                  <a:pt x="4250" y="8159"/>
                                </a:lnTo>
                                <a:moveTo>
                                  <a:pt x="2676" y="7586"/>
                                </a:moveTo>
                                <a:lnTo>
                                  <a:pt x="2674" y="7641"/>
                                </a:lnTo>
                                <a:lnTo>
                                  <a:pt x="2677" y="7718"/>
                                </a:lnTo>
                                <a:lnTo>
                                  <a:pt x="2687" y="7793"/>
                                </a:lnTo>
                                <a:lnTo>
                                  <a:pt x="2704" y="7867"/>
                                </a:lnTo>
                                <a:lnTo>
                                  <a:pt x="2727" y="7939"/>
                                </a:lnTo>
                                <a:lnTo>
                                  <a:pt x="2756" y="8008"/>
                                </a:lnTo>
                                <a:lnTo>
                                  <a:pt x="2791" y="8075"/>
                                </a:lnTo>
                                <a:lnTo>
                                  <a:pt x="2832" y="8139"/>
                                </a:lnTo>
                                <a:lnTo>
                                  <a:pt x="2878" y="8199"/>
                                </a:lnTo>
                                <a:lnTo>
                                  <a:pt x="2930" y="8256"/>
                                </a:lnTo>
                                <a:lnTo>
                                  <a:pt x="2987" y="8307"/>
                                </a:lnTo>
                                <a:lnTo>
                                  <a:pt x="3047" y="8354"/>
                                </a:lnTo>
                                <a:lnTo>
                                  <a:pt x="3112" y="8394"/>
                                </a:lnTo>
                                <a:lnTo>
                                  <a:pt x="3179" y="8429"/>
                                </a:lnTo>
                                <a:lnTo>
                                  <a:pt x="3249" y="8458"/>
                                </a:lnTo>
                                <a:lnTo>
                                  <a:pt x="3321" y="8480"/>
                                </a:lnTo>
                                <a:lnTo>
                                  <a:pt x="3396" y="8497"/>
                                </a:lnTo>
                                <a:lnTo>
                                  <a:pt x="3472" y="8507"/>
                                </a:lnTo>
                                <a:lnTo>
                                  <a:pt x="3548" y="851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Freeform 1315"/>
                        <wps:cNvSpPr>
                          <a:spLocks/>
                        </wps:cNvSpPr>
                        <wps:spPr bwMode="auto">
                          <a:xfrm>
                            <a:off x="9009" y="6"/>
                            <a:ext cx="875" cy="490"/>
                          </a:xfrm>
                          <a:custGeom>
                            <a:avLst/>
                            <a:gdLst>
                              <a:gd name="T0" fmla="+- 0 9878 9009"/>
                              <a:gd name="T1" fmla="*/ T0 w 875"/>
                              <a:gd name="T2" fmla="+- 0 6 6"/>
                              <a:gd name="T3" fmla="*/ 6 h 490"/>
                              <a:gd name="T4" fmla="+- 0 9015 9009"/>
                              <a:gd name="T5" fmla="*/ T4 w 875"/>
                              <a:gd name="T6" fmla="+- 0 6 6"/>
                              <a:gd name="T7" fmla="*/ 6 h 490"/>
                              <a:gd name="T8" fmla="+- 0 9009 9009"/>
                              <a:gd name="T9" fmla="*/ T8 w 875"/>
                              <a:gd name="T10" fmla="+- 0 61 6"/>
                              <a:gd name="T11" fmla="*/ 61 h 490"/>
                              <a:gd name="T12" fmla="+- 0 9018 9009"/>
                              <a:gd name="T13" fmla="*/ T12 w 875"/>
                              <a:gd name="T14" fmla="+- 0 146 6"/>
                              <a:gd name="T15" fmla="*/ 146 h 490"/>
                              <a:gd name="T16" fmla="+- 0 9042 9009"/>
                              <a:gd name="T17" fmla="*/ T16 w 875"/>
                              <a:gd name="T18" fmla="+- 0 228 6"/>
                              <a:gd name="T19" fmla="*/ 228 h 490"/>
                              <a:gd name="T20" fmla="+- 0 9083 9009"/>
                              <a:gd name="T21" fmla="*/ T20 w 875"/>
                              <a:gd name="T22" fmla="+- 0 302 6"/>
                              <a:gd name="T23" fmla="*/ 302 h 490"/>
                              <a:gd name="T24" fmla="+- 0 9137 9009"/>
                              <a:gd name="T25" fmla="*/ T24 w 875"/>
                              <a:gd name="T26" fmla="+- 0 368 6"/>
                              <a:gd name="T27" fmla="*/ 368 h 490"/>
                              <a:gd name="T28" fmla="+- 0 9204 9009"/>
                              <a:gd name="T29" fmla="*/ T28 w 875"/>
                              <a:gd name="T30" fmla="+- 0 423 6"/>
                              <a:gd name="T31" fmla="*/ 423 h 490"/>
                              <a:gd name="T32" fmla="+- 0 9279 9009"/>
                              <a:gd name="T33" fmla="*/ T32 w 875"/>
                              <a:gd name="T34" fmla="+- 0 463 6"/>
                              <a:gd name="T35" fmla="*/ 463 h 490"/>
                              <a:gd name="T36" fmla="+- 0 9361 9009"/>
                              <a:gd name="T37" fmla="*/ T36 w 875"/>
                              <a:gd name="T38" fmla="+- 0 487 6"/>
                              <a:gd name="T39" fmla="*/ 487 h 490"/>
                              <a:gd name="T40" fmla="+- 0 9446 9009"/>
                              <a:gd name="T41" fmla="*/ T40 w 875"/>
                              <a:gd name="T42" fmla="+- 0 496 6"/>
                              <a:gd name="T43" fmla="*/ 496 h 490"/>
                              <a:gd name="T44" fmla="+- 0 9532 9009"/>
                              <a:gd name="T45" fmla="*/ T44 w 875"/>
                              <a:gd name="T46" fmla="+- 0 487 6"/>
                              <a:gd name="T47" fmla="*/ 487 h 490"/>
                              <a:gd name="T48" fmla="+- 0 9614 9009"/>
                              <a:gd name="T49" fmla="*/ T48 w 875"/>
                              <a:gd name="T50" fmla="+- 0 463 6"/>
                              <a:gd name="T51" fmla="*/ 463 h 490"/>
                              <a:gd name="T52" fmla="+- 0 9689 9009"/>
                              <a:gd name="T53" fmla="*/ T52 w 875"/>
                              <a:gd name="T54" fmla="+- 0 423 6"/>
                              <a:gd name="T55" fmla="*/ 423 h 490"/>
                              <a:gd name="T56" fmla="+- 0 9756 9009"/>
                              <a:gd name="T57" fmla="*/ T56 w 875"/>
                              <a:gd name="T58" fmla="+- 0 368 6"/>
                              <a:gd name="T59" fmla="*/ 368 h 490"/>
                              <a:gd name="T60" fmla="+- 0 9810 9009"/>
                              <a:gd name="T61" fmla="*/ T60 w 875"/>
                              <a:gd name="T62" fmla="+- 0 302 6"/>
                              <a:gd name="T63" fmla="*/ 302 h 490"/>
                              <a:gd name="T64" fmla="+- 0 9851 9009"/>
                              <a:gd name="T65" fmla="*/ T64 w 875"/>
                              <a:gd name="T66" fmla="+- 0 228 6"/>
                              <a:gd name="T67" fmla="*/ 228 h 490"/>
                              <a:gd name="T68" fmla="+- 0 9875 9009"/>
                              <a:gd name="T69" fmla="*/ T68 w 875"/>
                              <a:gd name="T70" fmla="+- 0 146 6"/>
                              <a:gd name="T71" fmla="*/ 146 h 490"/>
                              <a:gd name="T72" fmla="+- 0 9884 9009"/>
                              <a:gd name="T73" fmla="*/ T72 w 875"/>
                              <a:gd name="T74" fmla="+- 0 61 6"/>
                              <a:gd name="T75" fmla="*/ 61 h 490"/>
                              <a:gd name="T76" fmla="+- 0 9878 9009"/>
                              <a:gd name="T77" fmla="*/ T76 w 875"/>
                              <a:gd name="T78" fmla="+- 0 6 6"/>
                              <a:gd name="T79" fmla="*/ 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75" h="490">
                                <a:moveTo>
                                  <a:pt x="869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55"/>
                                </a:lnTo>
                                <a:lnTo>
                                  <a:pt x="9" y="140"/>
                                </a:lnTo>
                                <a:lnTo>
                                  <a:pt x="33" y="222"/>
                                </a:lnTo>
                                <a:lnTo>
                                  <a:pt x="74" y="296"/>
                                </a:lnTo>
                                <a:lnTo>
                                  <a:pt x="128" y="362"/>
                                </a:lnTo>
                                <a:lnTo>
                                  <a:pt x="195" y="417"/>
                                </a:lnTo>
                                <a:lnTo>
                                  <a:pt x="270" y="457"/>
                                </a:lnTo>
                                <a:lnTo>
                                  <a:pt x="352" y="481"/>
                                </a:lnTo>
                                <a:lnTo>
                                  <a:pt x="437" y="490"/>
                                </a:lnTo>
                                <a:lnTo>
                                  <a:pt x="523" y="481"/>
                                </a:lnTo>
                                <a:lnTo>
                                  <a:pt x="605" y="457"/>
                                </a:lnTo>
                                <a:lnTo>
                                  <a:pt x="680" y="417"/>
                                </a:lnTo>
                                <a:lnTo>
                                  <a:pt x="747" y="362"/>
                                </a:lnTo>
                                <a:lnTo>
                                  <a:pt x="801" y="296"/>
                                </a:lnTo>
                                <a:lnTo>
                                  <a:pt x="842" y="222"/>
                                </a:lnTo>
                                <a:lnTo>
                                  <a:pt x="866" y="140"/>
                                </a:lnTo>
                                <a:lnTo>
                                  <a:pt x="875" y="55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Freeform 1314"/>
                        <wps:cNvSpPr>
                          <a:spLocks/>
                        </wps:cNvSpPr>
                        <wps:spPr bwMode="auto">
                          <a:xfrm>
                            <a:off x="9009" y="6"/>
                            <a:ext cx="875" cy="490"/>
                          </a:xfrm>
                          <a:custGeom>
                            <a:avLst/>
                            <a:gdLst>
                              <a:gd name="T0" fmla="+- 0 9446 9009"/>
                              <a:gd name="T1" fmla="*/ T0 w 875"/>
                              <a:gd name="T2" fmla="+- 0 496 6"/>
                              <a:gd name="T3" fmla="*/ 496 h 490"/>
                              <a:gd name="T4" fmla="+- 0 9532 9009"/>
                              <a:gd name="T5" fmla="*/ T4 w 875"/>
                              <a:gd name="T6" fmla="+- 0 487 6"/>
                              <a:gd name="T7" fmla="*/ 487 h 490"/>
                              <a:gd name="T8" fmla="+- 0 9614 9009"/>
                              <a:gd name="T9" fmla="*/ T8 w 875"/>
                              <a:gd name="T10" fmla="+- 0 463 6"/>
                              <a:gd name="T11" fmla="*/ 463 h 490"/>
                              <a:gd name="T12" fmla="+- 0 9689 9009"/>
                              <a:gd name="T13" fmla="*/ T12 w 875"/>
                              <a:gd name="T14" fmla="+- 0 423 6"/>
                              <a:gd name="T15" fmla="*/ 423 h 490"/>
                              <a:gd name="T16" fmla="+- 0 9756 9009"/>
                              <a:gd name="T17" fmla="*/ T16 w 875"/>
                              <a:gd name="T18" fmla="+- 0 368 6"/>
                              <a:gd name="T19" fmla="*/ 368 h 490"/>
                              <a:gd name="T20" fmla="+- 0 9810 9009"/>
                              <a:gd name="T21" fmla="*/ T20 w 875"/>
                              <a:gd name="T22" fmla="+- 0 302 6"/>
                              <a:gd name="T23" fmla="*/ 302 h 490"/>
                              <a:gd name="T24" fmla="+- 0 9851 9009"/>
                              <a:gd name="T25" fmla="*/ T24 w 875"/>
                              <a:gd name="T26" fmla="+- 0 228 6"/>
                              <a:gd name="T27" fmla="*/ 228 h 490"/>
                              <a:gd name="T28" fmla="+- 0 9875 9009"/>
                              <a:gd name="T29" fmla="*/ T28 w 875"/>
                              <a:gd name="T30" fmla="+- 0 146 6"/>
                              <a:gd name="T31" fmla="*/ 146 h 490"/>
                              <a:gd name="T32" fmla="+- 0 9884 9009"/>
                              <a:gd name="T33" fmla="*/ T32 w 875"/>
                              <a:gd name="T34" fmla="+- 0 61 6"/>
                              <a:gd name="T35" fmla="*/ 61 h 490"/>
                              <a:gd name="T36" fmla="+- 0 9878 9009"/>
                              <a:gd name="T37" fmla="*/ T36 w 875"/>
                              <a:gd name="T38" fmla="+- 0 6 6"/>
                              <a:gd name="T39" fmla="*/ 6 h 490"/>
                              <a:gd name="T40" fmla="+- 0 9015 9009"/>
                              <a:gd name="T41" fmla="*/ T40 w 875"/>
                              <a:gd name="T42" fmla="+- 0 6 6"/>
                              <a:gd name="T43" fmla="*/ 6 h 490"/>
                              <a:gd name="T44" fmla="+- 0 9009 9009"/>
                              <a:gd name="T45" fmla="*/ T44 w 875"/>
                              <a:gd name="T46" fmla="+- 0 61 6"/>
                              <a:gd name="T47" fmla="*/ 61 h 490"/>
                              <a:gd name="T48" fmla="+- 0 9018 9009"/>
                              <a:gd name="T49" fmla="*/ T48 w 875"/>
                              <a:gd name="T50" fmla="+- 0 146 6"/>
                              <a:gd name="T51" fmla="*/ 146 h 490"/>
                              <a:gd name="T52" fmla="+- 0 9042 9009"/>
                              <a:gd name="T53" fmla="*/ T52 w 875"/>
                              <a:gd name="T54" fmla="+- 0 228 6"/>
                              <a:gd name="T55" fmla="*/ 228 h 490"/>
                              <a:gd name="T56" fmla="+- 0 9083 9009"/>
                              <a:gd name="T57" fmla="*/ T56 w 875"/>
                              <a:gd name="T58" fmla="+- 0 302 6"/>
                              <a:gd name="T59" fmla="*/ 302 h 490"/>
                              <a:gd name="T60" fmla="+- 0 9137 9009"/>
                              <a:gd name="T61" fmla="*/ T60 w 875"/>
                              <a:gd name="T62" fmla="+- 0 368 6"/>
                              <a:gd name="T63" fmla="*/ 368 h 490"/>
                              <a:gd name="T64" fmla="+- 0 9204 9009"/>
                              <a:gd name="T65" fmla="*/ T64 w 875"/>
                              <a:gd name="T66" fmla="+- 0 423 6"/>
                              <a:gd name="T67" fmla="*/ 423 h 490"/>
                              <a:gd name="T68" fmla="+- 0 9279 9009"/>
                              <a:gd name="T69" fmla="*/ T68 w 875"/>
                              <a:gd name="T70" fmla="+- 0 463 6"/>
                              <a:gd name="T71" fmla="*/ 463 h 490"/>
                              <a:gd name="T72" fmla="+- 0 9361 9009"/>
                              <a:gd name="T73" fmla="*/ T72 w 875"/>
                              <a:gd name="T74" fmla="+- 0 487 6"/>
                              <a:gd name="T75" fmla="*/ 487 h 490"/>
                              <a:gd name="T76" fmla="+- 0 9446 9009"/>
                              <a:gd name="T77" fmla="*/ T76 w 875"/>
                              <a:gd name="T78" fmla="+- 0 496 6"/>
                              <a:gd name="T79" fmla="*/ 49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75" h="490">
                                <a:moveTo>
                                  <a:pt x="437" y="490"/>
                                </a:moveTo>
                                <a:lnTo>
                                  <a:pt x="523" y="481"/>
                                </a:lnTo>
                                <a:lnTo>
                                  <a:pt x="605" y="457"/>
                                </a:lnTo>
                                <a:lnTo>
                                  <a:pt x="680" y="417"/>
                                </a:lnTo>
                                <a:lnTo>
                                  <a:pt x="747" y="362"/>
                                </a:lnTo>
                                <a:lnTo>
                                  <a:pt x="801" y="296"/>
                                </a:lnTo>
                                <a:lnTo>
                                  <a:pt x="842" y="222"/>
                                </a:lnTo>
                                <a:lnTo>
                                  <a:pt x="866" y="140"/>
                                </a:lnTo>
                                <a:lnTo>
                                  <a:pt x="875" y="55"/>
                                </a:lnTo>
                                <a:lnTo>
                                  <a:pt x="86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55"/>
                                </a:lnTo>
                                <a:lnTo>
                                  <a:pt x="9" y="140"/>
                                </a:lnTo>
                                <a:lnTo>
                                  <a:pt x="33" y="222"/>
                                </a:lnTo>
                                <a:lnTo>
                                  <a:pt x="74" y="296"/>
                                </a:lnTo>
                                <a:lnTo>
                                  <a:pt x="128" y="362"/>
                                </a:lnTo>
                                <a:lnTo>
                                  <a:pt x="195" y="417"/>
                                </a:lnTo>
                                <a:lnTo>
                                  <a:pt x="270" y="457"/>
                                </a:lnTo>
                                <a:lnTo>
                                  <a:pt x="352" y="481"/>
                                </a:lnTo>
                                <a:lnTo>
                                  <a:pt x="437" y="490"/>
                                </a:lnTo>
                              </a:path>
                            </a:pathLst>
                          </a:custGeom>
                          <a:noFill/>
                          <a:ln w="207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" name="Line 1313"/>
                        <wps:cNvCnPr>
                          <a:cxnSpLocks noChangeShapeType="1"/>
                        </wps:cNvCnPr>
                        <wps:spPr bwMode="auto">
                          <a:xfrm>
                            <a:off x="7962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Line 1312"/>
                        <wps:cNvCnPr>
                          <a:cxnSpLocks noChangeShapeType="1"/>
                        </wps:cNvCnPr>
                        <wps:spPr bwMode="auto">
                          <a:xfrm>
                            <a:off x="8399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0" name="Line 1311"/>
                        <wps:cNvCnPr>
                          <a:cxnSpLocks noChangeShapeType="1"/>
                        </wps:cNvCnPr>
                        <wps:spPr bwMode="auto">
                          <a:xfrm>
                            <a:off x="8836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1" name="Line 1310"/>
                        <wps:cNvCnPr>
                          <a:cxnSpLocks noChangeShapeType="1"/>
                        </wps:cNvCnPr>
                        <wps:spPr bwMode="auto">
                          <a:xfrm>
                            <a:off x="9274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" name="Line 1309"/>
                        <wps:cNvCnPr>
                          <a:cxnSpLocks noChangeShapeType="1"/>
                        </wps:cNvCnPr>
                        <wps:spPr bwMode="auto">
                          <a:xfrm>
                            <a:off x="9711" y="2179"/>
                            <a:ext cx="0" cy="11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3" name="Line 1308"/>
                        <wps:cNvCnPr>
                          <a:cxnSpLocks noChangeShapeType="1"/>
                        </wps:cNvCnPr>
                        <wps:spPr bwMode="auto">
                          <a:xfrm>
                            <a:off x="10148" y="6"/>
                            <a:ext cx="0" cy="2184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4" name="Freeform 1307"/>
                        <wps:cNvSpPr>
                          <a:spLocks/>
                        </wps:cNvSpPr>
                        <wps:spPr bwMode="auto">
                          <a:xfrm>
                            <a:off x="7950" y="2178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Line 1306"/>
                        <wps:cNvCnPr>
                          <a:cxnSpLocks noChangeShapeType="1"/>
                        </wps:cNvCnPr>
                        <wps:spPr bwMode="auto">
                          <a:xfrm>
                            <a:off x="7962" y="21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" name="Freeform 1305"/>
                        <wps:cNvSpPr>
                          <a:spLocks/>
                        </wps:cNvSpPr>
                        <wps:spPr bwMode="auto">
                          <a:xfrm>
                            <a:off x="7950" y="1744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" name="Line 1304"/>
                        <wps:cNvCnPr>
                          <a:cxnSpLocks noChangeShapeType="1"/>
                        </wps:cNvCnPr>
                        <wps:spPr bwMode="auto">
                          <a:xfrm>
                            <a:off x="7962" y="17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" name="Freeform 1303"/>
                        <wps:cNvSpPr>
                          <a:spLocks/>
                        </wps:cNvSpPr>
                        <wps:spPr bwMode="auto">
                          <a:xfrm>
                            <a:off x="7950" y="1309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" name="Line 1302"/>
                        <wps:cNvCnPr>
                          <a:cxnSpLocks noChangeShapeType="1"/>
                        </wps:cNvCnPr>
                        <wps:spPr bwMode="auto">
                          <a:xfrm>
                            <a:off x="7962" y="13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0" name="Freeform 1301"/>
                        <wps:cNvSpPr>
                          <a:spLocks/>
                        </wps:cNvSpPr>
                        <wps:spPr bwMode="auto">
                          <a:xfrm>
                            <a:off x="7950" y="875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Line 1300"/>
                        <wps:cNvCnPr>
                          <a:cxnSpLocks noChangeShapeType="1"/>
                        </wps:cNvCnPr>
                        <wps:spPr bwMode="auto">
                          <a:xfrm>
                            <a:off x="7962" y="8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2" name="Freeform 1299"/>
                        <wps:cNvSpPr>
                          <a:spLocks/>
                        </wps:cNvSpPr>
                        <wps:spPr bwMode="auto">
                          <a:xfrm>
                            <a:off x="7950" y="440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" name="Line 1298"/>
                        <wps:cNvCnPr>
                          <a:cxnSpLocks noChangeShapeType="1"/>
                        </wps:cNvCnPr>
                        <wps:spPr bwMode="auto">
                          <a:xfrm>
                            <a:off x="7962" y="4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4" name="Freeform 1297"/>
                        <wps:cNvSpPr>
                          <a:spLocks/>
                        </wps:cNvSpPr>
                        <wps:spPr bwMode="auto">
                          <a:xfrm>
                            <a:off x="7950" y="6"/>
                            <a:ext cx="12" cy="2"/>
                          </a:xfrm>
                          <a:custGeom>
                            <a:avLst/>
                            <a:gdLst>
                              <a:gd name="T0" fmla="+- 0 7962 7950"/>
                              <a:gd name="T1" fmla="*/ T0 w 12"/>
                              <a:gd name="T2" fmla="+- 0 7950 7950"/>
                              <a:gd name="T3" fmla="*/ T2 w 1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Line 1296"/>
                        <wps:cNvCnPr>
                          <a:cxnSpLocks noChangeShapeType="1"/>
                        </wps:cNvCnPr>
                        <wps:spPr bwMode="auto">
                          <a:xfrm>
                            <a:off x="7962" y="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6" name="AutoShape 1295"/>
                        <wps:cNvSpPr>
                          <a:spLocks/>
                        </wps:cNvSpPr>
                        <wps:spPr bwMode="auto">
                          <a:xfrm>
                            <a:off x="2160" y="-7581"/>
                            <a:ext cx="13392" cy="13306"/>
                          </a:xfrm>
                          <a:custGeom>
                            <a:avLst/>
                            <a:gdLst>
                              <a:gd name="T0" fmla="+- 0 7962 2160"/>
                              <a:gd name="T1" fmla="*/ T0 w 13392"/>
                              <a:gd name="T2" fmla="+- 0 2179 -7580"/>
                              <a:gd name="T3" fmla="*/ 2179 h 13306"/>
                              <a:gd name="T4" fmla="+- 0 10148 2160"/>
                              <a:gd name="T5" fmla="*/ T4 w 13392"/>
                              <a:gd name="T6" fmla="+- 0 2179 -7580"/>
                              <a:gd name="T7" fmla="*/ 2179 h 13306"/>
                              <a:gd name="T8" fmla="+- 0 7962 2160"/>
                              <a:gd name="T9" fmla="*/ T8 w 13392"/>
                              <a:gd name="T10" fmla="+- 0 6 -7580"/>
                              <a:gd name="T11" fmla="*/ 6 h 13306"/>
                              <a:gd name="T12" fmla="+- 0 10148 2160"/>
                              <a:gd name="T13" fmla="*/ T12 w 13392"/>
                              <a:gd name="T14" fmla="+- 0 6 -7580"/>
                              <a:gd name="T15" fmla="*/ 6 h 13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92" h="13306">
                                <a:moveTo>
                                  <a:pt x="5802" y="9759"/>
                                </a:moveTo>
                                <a:lnTo>
                                  <a:pt x="7988" y="9759"/>
                                </a:lnTo>
                                <a:moveTo>
                                  <a:pt x="5802" y="7586"/>
                                </a:moveTo>
                                <a:lnTo>
                                  <a:pt x="7988" y="7586"/>
                                </a:lnTo>
                              </a:path>
                            </a:pathLst>
                          </a:custGeom>
                          <a:noFill/>
                          <a:ln w="165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00CC9" id="Group 1294" o:spid="_x0000_s1026" style="position:absolute;margin-left:397.5pt;margin-top:.25pt;width:110pt;height:109.3pt;z-index:251629056;mso-position-horizontal-relative:page" coordorigin="7950,5" coordsize="2200,2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">
                <v:shape id="Freeform 1331" o:spid="_x0000_s1027" style="position:absolute;left:7961;top:666;width:986;height:1513;visibility:visible;mso-wrap-style:square;v-text-anchor:top" coordsize="986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" path="m697,1513r84,-86l828,1367r40,-64l904,1236r29,-69l955,1095r17,-74l982,946r3,-77l982,793,972,717,955,644,933,572,904,502,868,435,828,371,781,311,729,255,672,203,612,157,547,116,480,81,410,53,338,30,263,13,188,3,111,,34,3,,8e" filled="f" strokecolor="red" strokeweight=".05761mm">
                  <v:path arrowok="t" o:connecttype="custom" o:connectlocs="697,2179;781,2093;828,2033;868,1969;904,1902;933,1833;955,1761;972,1687;982,1612;985,1535;982,1459;972,1383;955,1310;933,1238;904,1168;868,1101;828,1037;781,977;729,921;672,869;612,823;547,782;480,747;410,719;338,696;263,679;188,669;111,666;34,669;0,674" o:connectangles="0,0,0,0,0,0,0,0,0,0,0,0,0,0,0,0,0,0,0,0,0,0,0,0,0,0,0,0,0,0"/>
                </v:shape>
                <v:shape id="Freeform 1330" o:spid="_x0000_s1028" style="position:absolute;left:79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" path="m111,l25,8,,16,,853r25,7l111,869r85,-9l278,836r75,-40l420,741r55,-66l515,600r25,-81l548,434r-8,-85l515,268,475,193,420,127,353,73,278,33,196,8,111,xe" fillcolor="red" stroked="f">
                  <v:fill opacity="13107f"/>
                  <v:path arrowok="t" o:connecttype="custom" o:connectlocs="111,1101;25,1109;0,1117;0,1954;25,1961;111,1970;196,1961;278,1937;353,1897;420,1842;475,1776;515,1701;540,1620;548,1535;540,1450;515,1369;475,1294;420,1228;353,1174;278,1134;196,1109;111,1101" o:connectangles="0,0,0,0,0,0,0,0,0,0,0,0,0,0,0,0,0,0,0,0,0,0"/>
                </v:shape>
                <v:shape id="Freeform 1329" o:spid="_x0000_s1029" style="position:absolute;left:7961;top:1100;width:549;height:870;visibility:visible;mso-wrap-style:square;v-text-anchor:top" coordsize="549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" path="m111,869r85,-9l278,836r75,-40l420,741r55,-66l515,600r25,-81l548,434r-8,-85l515,268,475,193,420,127,353,73,278,33,196,8,111,,25,8,,16,,853r25,7l111,869e" filled="f" strokecolor="red" strokeweight=".05761mm">
                  <v:path arrowok="t" o:connecttype="custom" o:connectlocs="111,1970;196,1961;278,1937;353,1897;420,1842;475,1776;515,1701;540,1620;548,1535;540,1450;515,1369;475,1294;420,1228;353,1174;278,1134;196,1109;111,1101;25,1109;0,1117;0,1954;25,1961;111,1970" o:connectangles="0,0,0,0,0,0,0,0,0,0,0,0,0,0,0,0,0,0,0,0,0,0"/>
                </v:shape>
                <v:shape id="AutoShape 1328" o:spid="_x0000_s1030" style="position:absolute;left:9423;top:-7581;width:6129;height:9685;visibility:visible;mso-wrap-style:square;v-text-anchor:top" coordsize="6129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" path="m598,9167r77,-3l724,9158m97,7586r-60,46l-20,7684r-52,56l-119,7801r-41,63l-195,7931r-29,70l-246,8073r-17,74l-273,8222r-3,76l-273,8375r10,75l-246,8524r22,72l-195,8665r35,67l-119,8796r47,60l-20,8913r57,52l97,9011r64,40l229,9086r70,29l371,9138r75,16l521,9164r77,3e" filled="f" strokecolor="red" strokeweight=".05761mm">
                  <v:path arrowok="t" o:connecttype="custom" o:connectlocs="598,1587;675,1584;724,1578;97,6;37,52;-20,104;-72,160;-119,221;-160,284;-195,351;-224,421;-246,493;-263,567;-273,642;-276,718;-273,795;-263,870;-246,944;-224,1016;-195,1085;-160,1152;-119,1216;-72,1276;-20,1333;37,1385;97,1431;161,1471;229,1506;299,1535;371,1558;446,1574;521,1584;598,1587" o:connectangles="0,0,0,0,0,0,0,0,0,0,0,0,0,0,0,0,0,0,0,0,0,0,0,0,0,0,0,0,0,0,0,0,0"/>
                </v:shape>
                <v:shape id="Freeform 1327" o:spid="_x0000_s1031" style="position:absolute;left:9584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" path="m437,l352,8,270,33,195,73r-67,54l73,193,33,268,8,349,,434r8,86l33,601r40,74l128,742r67,54l270,836r82,24l437,869r86,-9l563,848r,-828l523,8,437,xe" fillcolor="red" stroked="f">
                  <v:fill opacity="13107f"/>
                  <v:path arrowok="t" o:connecttype="custom" o:connectlocs="437,284;352,292;270,317;195,357;128,411;73,477;33,552;8,633;0,718;8,804;33,885;73,959;128,1026;195,1080;270,1120;352,1144;437,1153;523,1144;563,1132;563,304;523,292;437,284" o:connectangles="0,0,0,0,0,0,0,0,0,0,0,0,0,0,0,0,0,0,0,0,0,0"/>
                </v:shape>
                <v:shape id="Freeform 1326" o:spid="_x0000_s1032" style="position:absolute;left:9584;top:283;width:564;height:870;visibility:visible;mso-wrap-style:square;v-text-anchor:top" coordsize="564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" path="m437,869r86,-9l563,848r,-828l523,8,437,,352,8,270,33,195,73r-67,54l73,193,33,268,8,349,,434r8,86l33,601r40,74l128,742r67,54l270,836r82,24l437,869e" filled="f" strokecolor="red" strokeweight=".05761mm">
                  <v:path arrowok="t" o:connecttype="custom" o:connectlocs="437,1153;523,1144;563,1132;563,304;523,292;437,284;352,292;270,317;195,357;128,411;73,477;33,552;8,633;0,718;8,804;33,885;73,959;128,1026;195,1080;270,1120;352,1144;437,1153" o:connectangles="0,0,0,0,0,0,0,0,0,0,0,0,0,0,0,0,0,0,0,0,0,0"/>
                </v:shape>
                <v:shape id="AutoShape 1325" o:spid="_x0000_s1033" style="position:absolute;left:2160;top:-7581;width:9354;height:8794;visibility:visible;mso-wrap-style:square;v-text-anchor:top" coordsize="9354,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" path="m6454,9022r77,-3l6607,9009r74,-17l6753,8969r71,-28l6891,8906r64,-41l7016,8819r57,-52l7125,8711r46,-60l7212,8587r35,-67l7276,8450r23,-72l7315,8305r10,-76l7329,8153r-4,-77l7315,8001r-16,-74l7276,7855r-29,-69l7212,7719r-41,-64l7125,7595r-8,-9m5802,8730r34,37l5892,8819r61,46l6017,8906r68,35l6155,8969r72,23l6301,9009r76,10l6454,9022e" filled="f" strokecolor="red" strokeweight=".05761mm">
                  <v:path arrowok="t" o:connecttype="custom" o:connectlocs="6454,1442;6531,1439;6607,1429;6681,1412;6753,1389;6824,1361;6891,1326;6955,1285;7016,1239;7073,1187;7125,1131;7171,1071;7212,1007;7247,940;7276,870;7299,798;7315,725;7325,649;7329,573;7325,496;7315,421;7299,347;7276,275;7247,206;7212,139;7171,75;7125,15;7117,6;5802,1150;5836,1187;5892,1239;5953,1285;6017,1326;6085,1361;6155,1389;6227,1412;6301,1429;6377,1439;6454,1442" o:connectangles="0,0,0,0,0,0,0,0,0,0,0,0,0,0,0,0,0,0,0,0,0,0,0,0,0,0,0,0,0,0,0,0,0,0,0,0,0,0,0"/>
                </v:shape>
                <v:shape id="Freeform 1324" o:spid="_x0000_s1034" style="position:absolute;left:8176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" path="m437,l351,9,270,33,194,73r-66,55l73,194,33,269,8,350,,435r8,85l33,601r40,75l128,742r66,54l270,836r81,25l437,869r86,-8l604,836r76,-40l746,742r55,-66l841,601r25,-81l874,435r-8,-85l841,269,801,194,746,128,680,73,604,33,523,9,437,xe" fillcolor="red" stroked="f">
                  <v:fill opacity="13107f"/>
                  <v:path arrowok="t" o:connecttype="custom" o:connectlocs="437,138;351,147;270,171;194,211;128,266;73,332;33,407;8,488;0,573;8,658;33,739;73,814;128,880;194,934;270,974;351,999;437,1007;523,999;604,974;680,934;746,880;801,814;841,739;866,658;874,573;866,488;841,407;801,332;746,266;680,211;604,171;523,147;437,138" o:connectangles="0,0,0,0,0,0,0,0,0,0,0,0,0,0,0,0,0,0,0,0,0,0,0,0,0,0,0,0,0,0,0,0,0"/>
                </v:shape>
                <v:shape id="Freeform 1323" o:spid="_x0000_s1035" style="position:absolute;left:8176;top:138;width:875;height:870;visibility:visible;mso-wrap-style:square;v-text-anchor:top" coordsize="875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" path="m437,869r86,-8l604,836r76,-40l746,742r55,-66l841,601r25,-81l874,435r-8,-85l841,269,801,194,746,128,680,73,604,33,523,9,437,,351,9,270,33,194,73r-66,55l73,194,33,269,8,350,,435r8,85l33,601r40,75l128,742r66,54l270,836r81,25l437,869xe" filled="f" strokecolor="red" strokeweight=".05761mm">
                  <v:path arrowok="t" o:connecttype="custom" o:connectlocs="437,1007;523,999;604,974;680,934;746,880;801,814;841,739;866,658;874,573;866,488;841,407;801,332;746,266;680,211;604,171;523,147;437,138;351,147;270,171;194,211;128,266;73,332;33,407;8,488;0,573;8,658;33,739;73,814;128,880;194,934;270,974;351,999;437,1007" o:connectangles="0,0,0,0,0,0,0,0,0,0,0,0,0,0,0,0,0,0,0,0,0,0,0,0,0,0,0,0,0,0,0,0,0"/>
                </v:shape>
                <v:shape id="Freeform 1322" o:spid="_x0000_s1036" style="position:absolute;left:8055;top:1014;width:1750;height:1164;visibility:visible;mso-wrap-style:square;v-text-anchor:top" coordsize="1750,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" path="m1697,1164r22,-70l1736,1021r10,-76l1749,869r-3,-76l1736,717r-17,-74l1696,571r-29,-69l1632,435r-40,-64l1545,311r-52,-57l1436,203r-60,-46l1311,116,1244,81,1174,52,1102,30,1027,13,951,3,875,,798,3,722,13,648,30,575,52,505,81r-67,35l374,157r-61,46l256,254r-52,57l158,371r-41,64l82,502,53,571,30,643,13,717,3,793,,869r3,76l13,1021r17,73l52,1164e" filled="f" strokecolor="red" strokeweight=".05761mm">
                  <v:path arrowok="t" o:connecttype="custom" o:connectlocs="1697,2179;1719,2109;1736,2036;1746,1960;1749,1884;1746,1808;1736,1732;1719,1658;1696,1586;1667,1517;1632,1450;1592,1386;1545,1326;1493,1269;1436,1218;1376,1172;1311,1131;1244,1096;1174,1067;1102,1045;1027,1028;951,1018;875,1015;798,1018;722,1028;648,1045;575,1067;505,1096;438,1131;374,1172;313,1218;256,1269;204,1326;158,1386;117,1450;82,1517;53,1586;30,1658;13,1732;3,1808;0,1884;3,1960;13,2036;30,2109;52,2179" o:connectangles="0,0,0,0,0,0,0,0,0,0,0,0,0,0,0,0,0,0,0,0,0,0,0,0,0,0,0,0,0,0,0,0,0,0,0,0,0,0,0,0,0,0,0,0,0"/>
                </v:shape>
                <v:shape id="Freeform 1321" o:spid="_x0000_s1037" style="position:absolute;left:8493;top:1449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" path="m438,l352,9,270,34,195,73r-67,55l74,194,34,269,9,350,,435r9,85l34,601r40,75l118,730r639,l801,676r41,-75l866,520r9,-85l866,350,842,269,801,194,747,128,680,73,605,34,523,9,438,xe" fillcolor="red" stroked="f">
                  <v:fill opacity="13107f"/>
                  <v:path arrowok="t" o:connecttype="custom" o:connectlocs="438,1449;352,1458;270,1483;195,1522;128,1577;74,1643;34,1718;9,1799;0,1884;9,1969;34,2050;74,2125;118,2179;757,2179;801,2125;842,2050;866,1969;875,1884;866,1799;842,1718;801,1643;747,1577;680,1522;605,1483;523,1458;438,1449" o:connectangles="0,0,0,0,0,0,0,0,0,0,0,0,0,0,0,0,0,0,0,0,0,0,0,0,0,0"/>
                </v:shape>
                <v:shape id="Freeform 1320" o:spid="_x0000_s1038" style="position:absolute;left:8493;top:1449;width:875;height:730;visibility:visible;mso-wrap-style:square;v-text-anchor:top" coordsize="875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" path="m757,730r44,-54l842,601r24,-81l875,435r-9,-85l842,269,801,194,747,128,680,73,605,34,523,9,438,,352,9,270,34,195,73r-67,55l74,194,34,269,9,350,,435r9,85l34,601r40,75l118,730r639,e" filled="f" strokecolor="red" strokeweight=".05761mm">
                  <v:path arrowok="t" o:connecttype="custom" o:connectlocs="757,2179;801,2125;842,2050;866,1969;875,1884;866,1799;842,1718;801,1643;747,1577;680,1522;605,1483;523,1458;438,1449;352,1458;270,1483;195,1522;128,1577;74,1643;34,1718;9,1799;0,1884;9,1969;34,2050;74,2125;118,2179;757,2179" o:connectangles="0,0,0,0,0,0,0,0,0,0,0,0,0,0,0,0,0,0,0,0,0,0,0,0,0,0"/>
                </v:shape>
                <v:shape id="Freeform 1319" o:spid="_x0000_s1039" style="position:absolute;left:9146;top:934;width:1002;height:1244;visibility:visible;mso-wrap-style:square;v-text-anchor:top" coordsize="1002,1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" path="m1001,10l951,3,874,,797,3,721,13,647,30,575,52,505,81r-68,35l373,156r-61,47l256,254r-52,57l157,371r-41,64l81,502,52,571,29,643,13,717,3,792,,869r3,76l13,1021r16,73l52,1166r29,70l85,1244e" filled="f" strokecolor="red" strokeweight=".05761mm">
                  <v:path arrowok="t" o:connecttype="custom" o:connectlocs="1001,945;951,938;874,935;797,938;721,948;647,965;575,987;505,1016;437,1051;373,1091;312,1138;256,1189;204,1246;157,1306;116,1370;81,1437;52,1506;29,1578;13,1652;3,1727;0,1804;3,1880;13,1956;29,2029;52,2101;81,2171;85,2179" o:connectangles="0,0,0,0,0,0,0,0,0,0,0,0,0,0,0,0,0,0,0,0,0,0,0,0,0,0,0"/>
                </v:shape>
                <v:shape id="Freeform 1318" o:spid="_x0000_s1040" style="position:absolute;left:9583;top:1369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" path="m437,l351,9,270,33,195,73r-67,55l73,194,33,269,8,350,,435r8,85l33,601r40,75l128,742r67,54l220,810r344,l564,21,523,9,437,xe" fillcolor="red" stroked="f">
                  <v:fill opacity="13107f"/>
                  <v:path arrowok="t" o:connecttype="custom" o:connectlocs="437,1369;351,1378;270,1402;195,1442;128,1497;73,1563;33,1638;8,1719;0,1804;8,1889;33,1970;73,2045;128,2111;195,2165;220,2179;564,2179;564,1390;523,1378;437,1369" o:connectangles="0,0,0,0,0,0,0,0,0,0,0,0,0,0,0,0,0,0,0"/>
                </v:shape>
                <v:shape id="Freeform 1317" o:spid="_x0000_s1041" style="position:absolute;left:9583;top:1369;width:565;height:810;visibility:visible;mso-wrap-style:square;v-text-anchor:top" coordsize="56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" path="m564,21l523,9,437,,351,9,270,33,195,73r-67,55l73,194,33,269,8,350,,435r8,85l33,601r40,75l128,742r67,54l220,810r344,l564,21e" filled="f" strokecolor="red" strokeweight=".05761mm">
                  <v:path arrowok="t" o:connecttype="custom" o:connectlocs="564,1390;523,1378;437,1369;351,1378;270,1402;195,1442;128,1497;73,1563;33,1638;8,1719;0,1804;8,1889;33,1970;73,2045;128,2111;195,2165;220,2179;564,2179;564,1390" o:connectangles="0,0,0,0,0,0,0,0,0,0,0,0,0,0,0,0,0,0,0"/>
                </v:shape>
                <v:shape id="AutoShape 1316" o:spid="_x0000_s1042" style="position:absolute;left:5897;top:-7581;width:9655;height:5660;visibility:visible;mso-wrap-style:square;v-text-anchor:top" coordsize="9655,5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" path="m3548,8510r77,-3l3701,8497r74,-17l3848,8458r70,-29l3985,8394r64,-40l4110,8307r57,-51l4219,8199r31,-40m2676,7586r-2,55l2677,7718r10,75l2704,7867r23,72l2756,8008r35,67l2832,8139r46,60l2930,8256r57,51l3047,8354r65,40l3179,8429r70,29l3321,8480r75,17l3472,8507r76,3e" filled="f" strokecolor="red" strokeweight=".05761mm">
                  <v:path arrowok="t" o:connecttype="custom" o:connectlocs="3548,930;3625,927;3701,917;3775,900;3848,878;3918,849;3985,814;4049,774;4110,727;4167,676;4219,619;4250,579;2676,6;2674,61;2677,138;2687,213;2704,287;2727,359;2756,428;2791,495;2832,559;2878,619;2930,676;2987,727;3047,774;3112,814;3179,849;3249,878;3321,900;3396,917;3472,927;3548,930" o:connectangles="0,0,0,0,0,0,0,0,0,0,0,0,0,0,0,0,0,0,0,0,0,0,0,0,0,0,0,0,0,0,0,0"/>
                </v:shape>
                <v:shape id="Freeform 1315" o:spid="_x0000_s1043" style="position:absolute;left:9009;top:6;width:875;height:490;visibility:visible;mso-wrap-style:square;v-text-anchor:top" coordsize="875,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" path="m869,l6,,,55r9,85l33,222r41,74l128,362r67,55l270,457r82,24l437,490r86,-9l605,457r75,-40l747,362r54,-66l842,222r24,-82l875,55,869,xe" fillcolor="red" stroked="f">
                  <v:fill opacity="13107f"/>
                  <v:path arrowok="t" o:connecttype="custom" o:connectlocs="869,6;6,6;0,61;9,146;33,228;74,302;128,368;195,423;270,463;352,487;437,496;523,487;605,463;680,423;747,368;801,302;842,228;866,146;875,61;869,6" o:connectangles="0,0,0,0,0,0,0,0,0,0,0,0,0,0,0,0,0,0,0,0"/>
                </v:shape>
                <v:shape id="Freeform 1314" o:spid="_x0000_s1044" style="position:absolute;left:9009;top:6;width:875;height:490;visibility:visible;mso-wrap-style:square;v-text-anchor:top" coordsize="875,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" path="m437,490r86,-9l605,457r75,-40l747,362r54,-66l842,222r24,-82l875,55,869,,6,,,55r9,85l33,222r41,74l128,362r67,55l270,457r82,24l437,490e" filled="f" strokecolor="red" strokeweight=".05761mm">
                  <v:path arrowok="t" o:connecttype="custom" o:connectlocs="437,496;523,487;605,463;680,423;747,368;801,302;842,228;866,146;875,61;869,6;6,6;0,61;9,146;33,228;74,302;128,368;195,423;270,463;352,487;437,496" o:connectangles="0,0,0,0,0,0,0,0,0,0,0,0,0,0,0,0,0,0,0,0"/>
                </v:shape>
                <v:line id="Line 1313" o:spid="_x0000_s1045" style="position:absolute;visibility:visible;mso-wrap-style:square" from="7962,6" to="7962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" strokeweight=".04608mm"/>
                <v:line id="Line 1312" o:spid="_x0000_s1046" style="position:absolute;visibility:visible;mso-wrap-style:square" from="8399,2179" to="839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" strokeweight=".04608mm"/>
                <v:line id="Line 1311" o:spid="_x0000_s1047" style="position:absolute;visibility:visible;mso-wrap-style:square" from="8836,2179" to="8836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" strokeweight=".04608mm"/>
                <v:line id="Line 1310" o:spid="_x0000_s1048" style="position:absolute;visibility:visible;mso-wrap-style:square" from="9274,2179" to="9274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" strokeweight=".04608mm"/>
                <v:line id="Line 1309" o:spid="_x0000_s1049" style="position:absolute;visibility:visible;mso-wrap-style:square" from="9711,2179" to="9711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" strokeweight=".04608mm"/>
                <v:line id="Line 1308" o:spid="_x0000_s1050" style="position:absolute;visibility:visible;mso-wrap-style:square" from="10148,6" to="10148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" strokeweight=".04608mm"/>
                <v:shape id="Freeform 1307" o:spid="_x0000_s1051" style="position:absolute;left:7950;top:2178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306" o:spid="_x0000_s1052" style="position:absolute;visibility:visible;mso-wrap-style:square" from="7962,2179" to="7962,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" strokeweight=".04608mm"/>
                <v:shape id="Freeform 1305" o:spid="_x0000_s1053" style="position:absolute;left:7950;top:1744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" path="m12,l,e" fillcolor="black" stroked="f">
                  <v:path arrowok="t" o:connecttype="custom" o:connectlocs="12,0;0,0" o:connectangles="0,0"/>
                </v:shape>
                <v:line id="Line 1304" o:spid="_x0000_s1054" style="position:absolute;visibility:visible;mso-wrap-style:square" from="7962,1744" to="7962,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" strokeweight=".04608mm"/>
                <v:shape id="Freeform 1303" o:spid="_x0000_s1055" style="position:absolute;left:7950;top:1309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" path="m12,l,e" fillcolor="black" stroked="f">
                  <v:path arrowok="t" o:connecttype="custom" o:connectlocs="12,0;0,0" o:connectangles="0,0"/>
                </v:shape>
                <v:line id="Line 1302" o:spid="_x0000_s1056" style="position:absolute;visibility:visible;mso-wrap-style:square" from="7962,1310" to="7962,1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" strokeweight=".04608mm"/>
                <v:shape id="Freeform 1301" o:spid="_x0000_s1057" style="position:absolute;left:7950;top:875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" path="m12,l,e" fillcolor="black" stroked="f">
                  <v:path arrowok="t" o:connecttype="custom" o:connectlocs="12,0;0,0" o:connectangles="0,0"/>
                </v:shape>
                <v:line id="Line 1300" o:spid="_x0000_s1058" style="position:absolute;visibility:visible;mso-wrap-style:square" from="7962,875" to="7962,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" strokeweight=".04608mm"/>
                <v:shape id="Freeform 1299" o:spid="_x0000_s1059" style="position:absolute;left:7950;top:440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298" o:spid="_x0000_s1060" style="position:absolute;visibility:visible;mso-wrap-style:square" from="7962,441" to="7962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" strokeweight=".04608mm"/>
                <v:shape id="Freeform 1297" o:spid="_x0000_s1061" style="position:absolute;left:7950;top: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" path="m12,l,e" fillcolor="black" stroked="f">
                  <v:path arrowok="t" o:connecttype="custom" o:connectlocs="12,0;0,0" o:connectangles="0,0"/>
                </v:shape>
                <v:line id="Line 1296" o:spid="_x0000_s1062" style="position:absolute;visibility:visible;mso-wrap-style:square" from="7962,6" to="796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" strokeweight=".04608mm"/>
                <v:shape id="AutoShape 1295" o:spid="_x0000_s1063" style="position:absolute;left:2160;top:-7581;width:13392;height:13306;visibility:visible;mso-wrap-style:square;v-text-anchor:top" coordsize="13392,1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" path="m5802,9759r2186,m5802,7586r2186,e" filled="f" strokeweight=".04608mm">
                  <v:path arrowok="t" o:connecttype="custom" o:connectlocs="5802,2179;7988,2179;5802,6;7988,6" o:connectangles="0,0,0,0"/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65"/>
          <w:sz w:val="2"/>
          <w:lang w:val="en-GB"/>
        </w:rPr>
        <w:t>10</w:t>
      </w:r>
      <w:r w:rsidR="005677B4" w:rsidRPr="005677B4">
        <w:rPr>
          <w:rFonts w:ascii="DejaVu Sans"/>
          <w:w w:val="165"/>
          <w:sz w:val="2"/>
          <w:lang w:val="en-GB"/>
        </w:rPr>
        <w:tab/>
        <w:t>10</w:t>
      </w:r>
      <w:r w:rsidR="005677B4" w:rsidRPr="005677B4">
        <w:rPr>
          <w:rFonts w:ascii="DejaVu Sans"/>
          <w:w w:val="165"/>
          <w:sz w:val="2"/>
          <w:lang w:val="en-GB"/>
        </w:rPr>
        <w:tab/>
        <w:t>10</w:t>
      </w:r>
    </w:p>
    <w:p w14:paraId="015FB9A6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5061BB9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0668917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8A6189E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670B100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2E72EA4F" w14:textId="77777777" w:rsidR="000A52FD" w:rsidRPr="005677B4" w:rsidRDefault="005677B4">
      <w:pPr>
        <w:tabs>
          <w:tab w:val="left" w:pos="3718"/>
          <w:tab w:val="left" w:pos="6617"/>
        </w:tabs>
        <w:spacing w:before="12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8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  <w:t>8</w:t>
      </w:r>
    </w:p>
    <w:p w14:paraId="0993A5A7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0046C00E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5427808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203A56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0EDF247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3748A05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6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6</w:t>
      </w:r>
    </w:p>
    <w:p w14:paraId="58DFE850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20E020B4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153527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49048A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2E3ED2FB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B30AB25" w14:textId="77777777" w:rsidR="000A52FD" w:rsidRPr="005677B4" w:rsidRDefault="005677B4">
      <w:pPr>
        <w:tabs>
          <w:tab w:val="left" w:pos="3718"/>
          <w:tab w:val="left" w:pos="6617"/>
        </w:tabs>
        <w:spacing w:before="12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4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4</w:t>
      </w:r>
    </w:p>
    <w:p w14:paraId="55227A9D" w14:textId="77777777" w:rsidR="000A52FD" w:rsidRPr="005677B4" w:rsidRDefault="000A52FD">
      <w:pPr>
        <w:pStyle w:val="Tekstpodstawowy"/>
        <w:spacing w:before="3"/>
        <w:rPr>
          <w:rFonts w:ascii="DejaVu Sans"/>
          <w:sz w:val="26"/>
          <w:lang w:val="en-GB"/>
        </w:rPr>
      </w:pPr>
    </w:p>
    <w:p w14:paraId="26C6C08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1D4358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515A6DA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AAEBEE2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CDD94BB" w14:textId="77777777" w:rsidR="000A52FD" w:rsidRPr="005677B4" w:rsidRDefault="005677B4">
      <w:pPr>
        <w:tabs>
          <w:tab w:val="left" w:pos="3718"/>
          <w:tab w:val="left" w:pos="6617"/>
        </w:tabs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2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2</w:t>
      </w:r>
    </w:p>
    <w:p w14:paraId="1B9F9F5B" w14:textId="77777777" w:rsidR="000A52FD" w:rsidRPr="005677B4" w:rsidRDefault="000A52FD">
      <w:pPr>
        <w:pStyle w:val="Tekstpodstawowy"/>
        <w:spacing w:before="2"/>
        <w:rPr>
          <w:rFonts w:ascii="DejaVu Sans"/>
          <w:sz w:val="26"/>
          <w:lang w:val="en-GB"/>
        </w:rPr>
      </w:pPr>
    </w:p>
    <w:p w14:paraId="55B11C3B" w14:textId="77777777" w:rsidR="000A52FD" w:rsidRPr="005677B4" w:rsidRDefault="000A52FD">
      <w:pPr>
        <w:rPr>
          <w:rFonts w:ascii="DejaVu Sans"/>
          <w:sz w:val="26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0694E9CA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9D9A282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4D3C0A93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36E8FD5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13909D79" w14:textId="77777777" w:rsidR="000A52FD" w:rsidRPr="005677B4" w:rsidRDefault="005677B4">
      <w:pPr>
        <w:spacing w:before="13"/>
        <w:ind w:left="81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2DF5DC30" w14:textId="77777777" w:rsidR="000A52FD" w:rsidRPr="005677B4" w:rsidRDefault="005677B4">
      <w:pPr>
        <w:tabs>
          <w:tab w:val="left" w:pos="1289"/>
          <w:tab w:val="left" w:pos="1726"/>
          <w:tab w:val="left" w:pos="2163"/>
          <w:tab w:val="left" w:pos="2601"/>
          <w:tab w:val="left" w:pos="3027"/>
        </w:tabs>
        <w:spacing w:before="12"/>
        <w:ind w:left="85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</w:r>
      <w:r w:rsidRPr="005677B4">
        <w:rPr>
          <w:rFonts w:ascii="DejaVu Sans"/>
          <w:spacing w:val="-10"/>
          <w:w w:val="165"/>
          <w:sz w:val="2"/>
          <w:lang w:val="en-GB"/>
        </w:rPr>
        <w:t>10</w:t>
      </w:r>
    </w:p>
    <w:p w14:paraId="4C0CDDE0" w14:textId="77777777" w:rsidR="000A52FD" w:rsidRPr="005677B4" w:rsidRDefault="005677B4">
      <w:pPr>
        <w:pStyle w:val="Tekstpodstawowy"/>
        <w:rPr>
          <w:rFonts w:ascii="DejaVu Sans"/>
          <w:sz w:val="2"/>
          <w:lang w:val="en-GB"/>
        </w:rPr>
      </w:pPr>
      <w:r w:rsidRPr="005677B4">
        <w:rPr>
          <w:lang w:val="en-GB"/>
        </w:rPr>
        <w:br w:type="column"/>
      </w:r>
    </w:p>
    <w:p w14:paraId="24A8BC4F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784CE5AF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914534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5BCA8EA6" w14:textId="77777777" w:rsidR="000A52FD" w:rsidRPr="005677B4" w:rsidRDefault="005677B4">
      <w:pPr>
        <w:spacing w:before="13"/>
        <w:ind w:left="60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04CF4C54" w14:textId="77777777" w:rsidR="000A52FD" w:rsidRPr="005677B4" w:rsidRDefault="005677B4">
      <w:pPr>
        <w:tabs>
          <w:tab w:val="left" w:pos="1079"/>
          <w:tab w:val="left" w:pos="1516"/>
          <w:tab w:val="left" w:pos="1953"/>
          <w:tab w:val="left" w:pos="2391"/>
          <w:tab w:val="left" w:pos="2818"/>
        </w:tabs>
        <w:spacing w:before="12"/>
        <w:ind w:left="64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</w:r>
      <w:r w:rsidRPr="005677B4">
        <w:rPr>
          <w:rFonts w:ascii="DejaVu Sans"/>
          <w:spacing w:val="-10"/>
          <w:w w:val="165"/>
          <w:sz w:val="2"/>
          <w:lang w:val="en-GB"/>
        </w:rPr>
        <w:t>10</w:t>
      </w:r>
    </w:p>
    <w:p w14:paraId="1FAFD3B6" w14:textId="77777777" w:rsidR="000A52FD" w:rsidRPr="005677B4" w:rsidRDefault="005677B4">
      <w:pPr>
        <w:pStyle w:val="Tekstpodstawowy"/>
        <w:rPr>
          <w:rFonts w:ascii="DejaVu Sans"/>
          <w:sz w:val="2"/>
          <w:lang w:val="en-GB"/>
        </w:rPr>
      </w:pPr>
      <w:r w:rsidRPr="005677B4">
        <w:rPr>
          <w:lang w:val="en-GB"/>
        </w:rPr>
        <w:br w:type="column"/>
      </w:r>
    </w:p>
    <w:p w14:paraId="3759B280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721B9FC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33E8B816" w14:textId="77777777" w:rsidR="000A52FD" w:rsidRPr="005677B4" w:rsidRDefault="000A52FD">
      <w:pPr>
        <w:pStyle w:val="Tekstpodstawowy"/>
        <w:rPr>
          <w:rFonts w:ascii="DejaVu Sans"/>
          <w:sz w:val="2"/>
          <w:lang w:val="en-GB"/>
        </w:rPr>
      </w:pPr>
    </w:p>
    <w:p w14:paraId="01EAFF09" w14:textId="77777777" w:rsidR="000A52FD" w:rsidRPr="005677B4" w:rsidRDefault="005677B4">
      <w:pPr>
        <w:spacing w:before="13"/>
        <w:ind w:left="608"/>
        <w:rPr>
          <w:rFonts w:ascii="DejaVu Sans"/>
          <w:sz w:val="2"/>
          <w:lang w:val="en-GB"/>
        </w:rPr>
      </w:pPr>
      <w:r w:rsidRPr="005677B4">
        <w:rPr>
          <w:rFonts w:ascii="DejaVu Sans"/>
          <w:w w:val="163"/>
          <w:sz w:val="2"/>
          <w:lang w:val="en-GB"/>
        </w:rPr>
        <w:t>0</w:t>
      </w:r>
    </w:p>
    <w:p w14:paraId="2F46A3FC" w14:textId="77777777" w:rsidR="000A52FD" w:rsidRPr="005677B4" w:rsidRDefault="005677B4">
      <w:pPr>
        <w:tabs>
          <w:tab w:val="left" w:pos="1079"/>
          <w:tab w:val="left" w:pos="1516"/>
          <w:tab w:val="left" w:pos="1953"/>
          <w:tab w:val="left" w:pos="2391"/>
          <w:tab w:val="left" w:pos="2818"/>
        </w:tabs>
        <w:spacing w:before="12"/>
        <w:ind w:left="641"/>
        <w:rPr>
          <w:rFonts w:ascii="DejaVu Sans"/>
          <w:sz w:val="2"/>
          <w:lang w:val="en-GB"/>
        </w:rPr>
      </w:pPr>
      <w:r w:rsidRPr="005677B4">
        <w:rPr>
          <w:rFonts w:ascii="DejaVu Sans"/>
          <w:w w:val="165"/>
          <w:sz w:val="2"/>
          <w:lang w:val="en-GB"/>
        </w:rPr>
        <w:t>0</w:t>
      </w:r>
      <w:r w:rsidRPr="005677B4">
        <w:rPr>
          <w:rFonts w:ascii="DejaVu Sans"/>
          <w:w w:val="165"/>
          <w:sz w:val="2"/>
          <w:lang w:val="en-GB"/>
        </w:rPr>
        <w:tab/>
        <w:t>2</w:t>
      </w:r>
      <w:r w:rsidRPr="005677B4">
        <w:rPr>
          <w:rFonts w:ascii="DejaVu Sans"/>
          <w:w w:val="165"/>
          <w:sz w:val="2"/>
          <w:lang w:val="en-GB"/>
        </w:rPr>
        <w:tab/>
        <w:t>4</w:t>
      </w:r>
      <w:r w:rsidRPr="005677B4">
        <w:rPr>
          <w:rFonts w:ascii="DejaVu Sans"/>
          <w:w w:val="165"/>
          <w:sz w:val="2"/>
          <w:lang w:val="en-GB"/>
        </w:rPr>
        <w:tab/>
        <w:t>6</w:t>
      </w:r>
      <w:r w:rsidRPr="005677B4">
        <w:rPr>
          <w:rFonts w:ascii="DejaVu Sans"/>
          <w:w w:val="165"/>
          <w:sz w:val="2"/>
          <w:lang w:val="en-GB"/>
        </w:rPr>
        <w:tab/>
        <w:t>8</w:t>
      </w:r>
      <w:r w:rsidRPr="005677B4">
        <w:rPr>
          <w:rFonts w:ascii="DejaVu Sans"/>
          <w:w w:val="165"/>
          <w:sz w:val="2"/>
          <w:lang w:val="en-GB"/>
        </w:rPr>
        <w:tab/>
        <w:t>10</w:t>
      </w:r>
    </w:p>
    <w:p w14:paraId="440DB85D" w14:textId="77777777" w:rsidR="000A52FD" w:rsidRPr="005677B4" w:rsidRDefault="000A52FD">
      <w:pPr>
        <w:rPr>
          <w:rFonts w:ascii="DejaVu Sans"/>
          <w:sz w:val="2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3070" w:space="40"/>
            <w:col w:w="2860" w:space="39"/>
            <w:col w:w="4931"/>
          </w:cols>
        </w:sectPr>
      </w:pPr>
    </w:p>
    <w:p w14:paraId="5D66B302" w14:textId="77777777" w:rsidR="000A52FD" w:rsidRPr="005677B4" w:rsidRDefault="000A52FD">
      <w:pPr>
        <w:pStyle w:val="Tekstpodstawowy"/>
        <w:spacing w:before="6"/>
        <w:rPr>
          <w:rFonts w:ascii="DejaVu Sans"/>
          <w:sz w:val="22"/>
          <w:lang w:val="en-GB"/>
        </w:rPr>
      </w:pPr>
    </w:p>
    <w:p w14:paraId="47EE2ACB" w14:textId="77777777" w:rsidR="000A52FD" w:rsidRPr="005677B4" w:rsidRDefault="000A52FD">
      <w:pPr>
        <w:rPr>
          <w:rFonts w:ascii="DejaVu Sans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16EC8A23" w14:textId="77777777" w:rsidR="000A52FD" w:rsidRPr="005677B4" w:rsidRDefault="005677B4">
      <w:pPr>
        <w:spacing w:before="96"/>
        <w:ind w:right="38"/>
        <w:jc w:val="right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(g)</w:t>
      </w:r>
    </w:p>
    <w:p w14:paraId="0B7C12C5" w14:textId="77777777" w:rsidR="000A52FD" w:rsidRPr="005677B4" w:rsidRDefault="005677B4">
      <w:pPr>
        <w:spacing w:before="96"/>
        <w:ind w:right="38"/>
        <w:jc w:val="right"/>
        <w:rPr>
          <w:rFonts w:ascii="Calibri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Calibri"/>
          <w:w w:val="115"/>
          <w:lang w:val="en-GB"/>
        </w:rPr>
        <w:t>(h)</w:t>
      </w:r>
    </w:p>
    <w:p w14:paraId="31E8CFEE" w14:textId="77777777" w:rsidR="000A52FD" w:rsidRPr="005677B4" w:rsidRDefault="005677B4">
      <w:pPr>
        <w:spacing w:before="96"/>
        <w:ind w:left="1762" w:right="3084"/>
        <w:jc w:val="center"/>
        <w:rPr>
          <w:rFonts w:ascii="Calibri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Calibri"/>
          <w:w w:val="125"/>
          <w:lang w:val="en-GB"/>
        </w:rPr>
        <w:t>(i)</w:t>
      </w:r>
    </w:p>
    <w:p w14:paraId="4B7DB86C" w14:textId="77777777" w:rsidR="000A52FD" w:rsidRPr="005677B4" w:rsidRDefault="000A52FD">
      <w:pPr>
        <w:jc w:val="center"/>
        <w:rPr>
          <w:rFonts w:ascii="Calibri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2099" w:space="794"/>
            <w:col w:w="2111" w:space="819"/>
            <w:col w:w="5117"/>
          </w:cols>
        </w:sectPr>
      </w:pPr>
    </w:p>
    <w:p w14:paraId="3118F4B5" w14:textId="77777777" w:rsidR="000A52FD" w:rsidRPr="005677B4" w:rsidRDefault="005677B4">
      <w:pPr>
        <w:pStyle w:val="Tekstpodstawowy"/>
        <w:spacing w:before="200" w:line="232" w:lineRule="auto"/>
        <w:ind w:left="117" w:right="1402"/>
        <w:rPr>
          <w:lang w:val="en-GB"/>
        </w:rPr>
      </w:pPr>
      <w:r w:rsidRPr="005677B4">
        <w:rPr>
          <w:lang w:val="en-GB"/>
        </w:rPr>
        <w:t>Figure 2.2: The figures illustrate a simple run of the described simple 2D RSA algorithm. 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size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10.0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10.0,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circles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4"/>
          <w:lang w:val="en-GB"/>
        </w:rPr>
        <w:t>have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radius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2.0.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initial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side length is 2.0. After 10 failed attempts at inserting the circle, the </w:t>
      </w:r>
      <w:r w:rsidRPr="005677B4">
        <w:rPr>
          <w:spacing w:val="-3"/>
          <w:lang w:val="en-GB"/>
        </w:rPr>
        <w:t xml:space="preserve">voxels </w:t>
      </w:r>
      <w:r w:rsidRPr="005677B4">
        <w:rPr>
          <w:lang w:val="en-GB"/>
        </w:rPr>
        <w:t>are split and rejected.</w:t>
      </w:r>
    </w:p>
    <w:p w14:paraId="257085B1" w14:textId="2E8417E7" w:rsidR="000A52FD" w:rsidRPr="005677B4" w:rsidRDefault="005677B4">
      <w:pPr>
        <w:pStyle w:val="Tekstpodstawowy"/>
        <w:spacing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 xml:space="preserve">The figures </w:t>
      </w:r>
      <w:r w:rsidRPr="005677B4">
        <w:rPr>
          <w:i/>
          <w:lang w:val="en-GB"/>
        </w:rPr>
        <w:t>a,</w:t>
      </w:r>
      <w:ins w:id="321" w:author="program2" w:date="2019-09-12T12:55:00Z">
        <w:r w:rsidR="004E21B6">
          <w:rPr>
            <w:i/>
            <w:lang w:val="en-GB"/>
          </w:rPr>
          <w:t xml:space="preserve"> </w:t>
        </w:r>
      </w:ins>
      <w:r w:rsidRPr="005677B4">
        <w:rPr>
          <w:i/>
          <w:lang w:val="en-GB"/>
        </w:rPr>
        <w:t>b,</w:t>
      </w:r>
      <w:ins w:id="322" w:author="program2" w:date="2019-09-12T12:55:00Z">
        <w:r w:rsidR="004E21B6">
          <w:rPr>
            <w:i/>
            <w:lang w:val="en-GB"/>
          </w:rPr>
          <w:t xml:space="preserve"> </w:t>
        </w:r>
      </w:ins>
      <w:r w:rsidRPr="005677B4">
        <w:rPr>
          <w:i/>
          <w:lang w:val="en-GB"/>
        </w:rPr>
        <w:t>c,</w:t>
      </w:r>
      <w:ins w:id="323" w:author="program2" w:date="2019-09-12T12:55:00Z">
        <w:r w:rsidR="004E21B6">
          <w:rPr>
            <w:i/>
            <w:lang w:val="en-GB"/>
          </w:rPr>
          <w:t xml:space="preserve"> </w:t>
        </w:r>
      </w:ins>
      <w:r w:rsidRPr="005677B4">
        <w:rPr>
          <w:i/>
          <w:lang w:val="en-GB"/>
        </w:rPr>
        <w:t xml:space="preserve">d </w:t>
      </w:r>
      <w:r w:rsidRPr="005677B4">
        <w:rPr>
          <w:lang w:val="en-GB"/>
        </w:rPr>
        <w:t xml:space="preserve">show the insertion of the first four circles. The figure </w:t>
      </w:r>
      <w:r w:rsidRPr="005677B4">
        <w:rPr>
          <w:i/>
          <w:lang w:val="en-GB"/>
        </w:rPr>
        <w:t xml:space="preserve">e </w:t>
      </w:r>
      <w:r w:rsidRPr="005677B4">
        <w:rPr>
          <w:lang w:val="en-GB"/>
        </w:rPr>
        <w:t xml:space="preserve">illustrates the </w:t>
      </w:r>
      <w:r w:rsidRPr="005677B4">
        <w:rPr>
          <w:lang w:val="en-GB"/>
        </w:rPr>
        <w:lastRenderedPageBreak/>
        <w:t xml:space="preserve">effect of the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subdivision and rejection. </w:t>
      </w:r>
      <w:r w:rsidRPr="005677B4">
        <w:rPr>
          <w:spacing w:val="-3"/>
          <w:lang w:val="en-GB"/>
        </w:rPr>
        <w:t xml:space="preserve">Following </w:t>
      </w:r>
      <w:r w:rsidRPr="005677B4">
        <w:rPr>
          <w:lang w:val="en-GB"/>
        </w:rPr>
        <w:t>figures illustrate next iterations of circle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insertions,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divisions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removals,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4"/>
          <w:lang w:val="en-GB"/>
        </w:rPr>
        <w:t>finally,</w:t>
      </w:r>
      <w:r w:rsidRPr="005677B4">
        <w:rPr>
          <w:spacing w:val="-16"/>
          <w:lang w:val="en-GB"/>
        </w:rPr>
        <w:t xml:space="preserve"> </w:t>
      </w:r>
      <w:del w:id="324" w:author="program2" w:date="2019-09-12T12:55:00Z">
        <w:r w:rsidRPr="005677B4" w:rsidDel="004E21B6">
          <w:rPr>
            <w:lang w:val="en-GB"/>
          </w:rPr>
          <w:delText>at</w:delText>
        </w:r>
        <w:r w:rsidRPr="005677B4" w:rsidDel="004E21B6">
          <w:rPr>
            <w:spacing w:val="-16"/>
            <w:lang w:val="en-GB"/>
          </w:rPr>
          <w:delText xml:space="preserve"> </w:delText>
        </w:r>
      </w:del>
      <w:r w:rsidRPr="005677B4">
        <w:rPr>
          <w:lang w:val="en-GB"/>
        </w:rPr>
        <w:t>figure</w:t>
      </w:r>
      <w:r w:rsidRPr="005677B4">
        <w:rPr>
          <w:spacing w:val="-15"/>
          <w:lang w:val="en-GB"/>
        </w:rPr>
        <w:t xml:space="preserve"> </w:t>
      </w:r>
      <w:r w:rsidRPr="005677B4">
        <w:rPr>
          <w:i/>
          <w:lang w:val="en-GB"/>
        </w:rPr>
        <w:t>i</w:t>
      </w:r>
      <w:ins w:id="325" w:author="program2" w:date="2019-09-12T12:55:00Z">
        <w:r w:rsidR="004E21B6">
          <w:rPr>
            <w:lang w:val="en-GB"/>
          </w:rPr>
          <w:t xml:space="preserve"> shows</w:t>
        </w:r>
      </w:ins>
      <w:del w:id="326" w:author="program2" w:date="2019-09-12T12:55:00Z">
        <w:r w:rsidRPr="005677B4" w:rsidDel="004E21B6">
          <w:rPr>
            <w:lang w:val="en-GB"/>
          </w:rPr>
          <w:delText>,</w:delText>
        </w:r>
      </w:del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completely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saturated system with no remaining</w:t>
      </w:r>
      <w:r w:rsidRPr="005677B4">
        <w:rPr>
          <w:spacing w:val="57"/>
          <w:lang w:val="en-GB"/>
        </w:rPr>
        <w:t xml:space="preserve"> </w:t>
      </w:r>
      <w:r w:rsidRPr="005677B4">
        <w:rPr>
          <w:spacing w:val="-3"/>
          <w:lang w:val="en-GB"/>
        </w:rPr>
        <w:t>voxels.</w:t>
      </w:r>
    </w:p>
    <w:p w14:paraId="68C5AB25" w14:textId="16084692" w:rsidR="000A52FD" w:rsidRPr="005677B4" w:rsidRDefault="005677B4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22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rejected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they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lie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entirely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double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radius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1"/>
          <w:lang w:val="en-GB"/>
        </w:rPr>
        <w:t xml:space="preserve"> </w:t>
      </w:r>
      <w:r w:rsidRPr="005677B4">
        <w:rPr>
          <w:spacing w:val="-3"/>
          <w:lang w:val="en-GB"/>
        </w:rPr>
        <w:t>any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circle.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such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 xml:space="preserve">case </w:t>
      </w:r>
      <w:r w:rsidRPr="005677B4">
        <w:rPr>
          <w:spacing w:val="-3"/>
          <w:lang w:val="en-GB"/>
        </w:rPr>
        <w:t>any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circle,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it</w:t>
      </w:r>
      <w:ins w:id="327" w:author="program2" w:date="2019-09-12T12:56:00Z">
        <w:r w:rsidR="004E21B6">
          <w:rPr>
            <w:lang w:val="en-GB"/>
          </w:rPr>
          <w:t xml:space="preserve">s </w:t>
        </w:r>
      </w:ins>
      <w:del w:id="328" w:author="program2" w:date="2019-09-12T12:56:00Z">
        <w:r w:rsidRPr="005677B4" w:rsidDel="004E21B6">
          <w:rPr>
            <w:lang w:val="en-GB"/>
          </w:rPr>
          <w:delText>’s</w:delText>
        </w:r>
        <w:r w:rsidRPr="005677B4" w:rsidDel="004E21B6">
          <w:rPr>
            <w:spacing w:val="-27"/>
            <w:lang w:val="en-GB"/>
          </w:rPr>
          <w:delText xml:space="preserve"> </w:delText>
        </w:r>
        <w:r w:rsidRPr="005677B4" w:rsidDel="004E21B6">
          <w:rPr>
            <w:lang w:val="en-GB"/>
          </w:rPr>
          <w:delText>center</w:delText>
        </w:r>
      </w:del>
      <w:ins w:id="329" w:author="program2" w:date="2019-09-12T12:56:00Z">
        <w:r w:rsidR="004E21B6" w:rsidRPr="005677B4">
          <w:rPr>
            <w:lang w:val="en-GB"/>
          </w:rPr>
          <w:t>centre</w:t>
        </w:r>
      </w:ins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voxel,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would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collide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evaluated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circle.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This doubled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radius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marked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here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solid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red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outline.</w:t>
      </w:r>
    </w:p>
    <w:p w14:paraId="02438E1A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74AF1EE2" w14:textId="77777777" w:rsidR="000A52FD" w:rsidRPr="005677B4" w:rsidRDefault="005677B4">
      <w:pPr>
        <w:pStyle w:val="Nagwek1"/>
        <w:numPr>
          <w:ilvl w:val="1"/>
          <w:numId w:val="8"/>
        </w:numPr>
        <w:tabs>
          <w:tab w:val="left" w:pos="963"/>
          <w:tab w:val="left" w:pos="964"/>
        </w:tabs>
        <w:spacing w:before="84"/>
        <w:ind w:hanging="846"/>
        <w:rPr>
          <w:lang w:val="en-GB"/>
        </w:rPr>
      </w:pPr>
      <w:bookmarkStart w:id="330" w:name="_TOC_250019"/>
      <w:r w:rsidRPr="005677B4">
        <w:rPr>
          <w:lang w:val="en-GB"/>
        </w:rPr>
        <w:lastRenderedPageBreak/>
        <w:t>Additional</w:t>
      </w:r>
      <w:r w:rsidRPr="005677B4">
        <w:rPr>
          <w:spacing w:val="29"/>
          <w:lang w:val="en-GB"/>
        </w:rPr>
        <w:t xml:space="preserve"> </w:t>
      </w:r>
      <w:bookmarkEnd w:id="330"/>
      <w:r w:rsidRPr="005677B4">
        <w:rPr>
          <w:spacing w:val="-3"/>
          <w:lang w:val="en-GB"/>
        </w:rPr>
        <w:t>Functionalities</w:t>
      </w:r>
    </w:p>
    <w:p w14:paraId="7D40C115" w14:textId="77777777" w:rsidR="000A52FD" w:rsidRPr="005677B4" w:rsidRDefault="005677B4">
      <w:pPr>
        <w:pStyle w:val="Tekstpodstawowy"/>
        <w:spacing w:before="228" w:line="232" w:lineRule="auto"/>
        <w:ind w:left="117" w:right="1414"/>
        <w:jc w:val="both"/>
        <w:rPr>
          <w:lang w:val="en-GB"/>
        </w:rPr>
      </w:pPr>
      <w:r w:rsidRPr="005677B4">
        <w:rPr>
          <w:w w:val="95"/>
          <w:lang w:val="en-GB"/>
        </w:rPr>
        <w:t>The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previously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described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algorithm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holds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basic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structure,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which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is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used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in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expanded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im- plementations.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However,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there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are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several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features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added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in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order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to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improve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it</w:t>
      </w:r>
      <w:del w:id="331" w:author="program2" w:date="2019-09-12T12:56:00Z">
        <w:r w:rsidRPr="005677B4" w:rsidDel="004E21B6">
          <w:rPr>
            <w:w w:val="95"/>
            <w:lang w:val="en-GB"/>
          </w:rPr>
          <w:delText>’</w:delText>
        </w:r>
      </w:del>
      <w:r w:rsidRPr="005677B4">
        <w:rPr>
          <w:w w:val="95"/>
          <w:lang w:val="en-GB"/>
        </w:rPr>
        <w:t>s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functionality </w:t>
      </w:r>
      <w:r w:rsidRPr="005677B4">
        <w:rPr>
          <w:lang w:val="en-GB"/>
        </w:rPr>
        <w:t>and</w:t>
      </w:r>
      <w:r w:rsidRPr="005677B4">
        <w:rPr>
          <w:spacing w:val="13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13"/>
          <w:lang w:val="en-GB"/>
        </w:rPr>
        <w:t xml:space="preserve"> </w:t>
      </w:r>
      <w:r w:rsidRPr="005677B4">
        <w:rPr>
          <w:lang w:val="en-GB"/>
        </w:rPr>
        <w:t>time.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These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features</w:t>
      </w:r>
      <w:r w:rsidRPr="005677B4">
        <w:rPr>
          <w:spacing w:val="14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13"/>
          <w:lang w:val="en-GB"/>
        </w:rPr>
        <w:t xml:space="preserve"> </w:t>
      </w:r>
      <w:r w:rsidRPr="005677B4">
        <w:rPr>
          <w:lang w:val="en-GB"/>
        </w:rPr>
        <w:t>listed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below.</w:t>
      </w:r>
    </w:p>
    <w:p w14:paraId="383C32A6" w14:textId="77777777" w:rsidR="000A52FD" w:rsidRPr="005677B4" w:rsidRDefault="000A52FD">
      <w:pPr>
        <w:pStyle w:val="Tekstpodstawowy"/>
        <w:spacing w:before="2"/>
        <w:rPr>
          <w:sz w:val="29"/>
          <w:lang w:val="en-GB"/>
        </w:rPr>
      </w:pPr>
    </w:p>
    <w:p w14:paraId="786FD30F" w14:textId="77777777" w:rsidR="000A52FD" w:rsidRPr="005677B4" w:rsidRDefault="005677B4">
      <w:pPr>
        <w:pStyle w:val="Nagwek2"/>
        <w:numPr>
          <w:ilvl w:val="2"/>
          <w:numId w:val="8"/>
        </w:numPr>
        <w:tabs>
          <w:tab w:val="left" w:pos="1081"/>
          <w:tab w:val="left" w:pos="1082"/>
        </w:tabs>
        <w:rPr>
          <w:b/>
          <w:lang w:val="en-GB"/>
        </w:rPr>
      </w:pPr>
      <w:bookmarkStart w:id="332" w:name="_TOC_250018"/>
      <w:r w:rsidRPr="005677B4">
        <w:rPr>
          <w:b/>
          <w:lang w:val="en-GB"/>
        </w:rPr>
        <w:t>Periodic Boundary</w:t>
      </w:r>
      <w:r w:rsidRPr="005677B4">
        <w:rPr>
          <w:b/>
          <w:spacing w:val="11"/>
          <w:lang w:val="en-GB"/>
        </w:rPr>
        <w:t xml:space="preserve"> </w:t>
      </w:r>
      <w:bookmarkEnd w:id="332"/>
      <w:r w:rsidRPr="005677B4">
        <w:rPr>
          <w:b/>
          <w:lang w:val="en-GB"/>
        </w:rPr>
        <w:t>Conditions</w:t>
      </w:r>
    </w:p>
    <w:p w14:paraId="7500CE99" w14:textId="58D081E0" w:rsidR="000A52FD" w:rsidRPr="005677B4" w:rsidRDefault="005677B4">
      <w:pPr>
        <w:pStyle w:val="Tekstpodstawowy"/>
        <w:spacing w:before="155"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Periodic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Boundary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Conditions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special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behavio</w:t>
      </w:r>
      <w:ins w:id="333" w:author="program2" w:date="2019-09-12T12:56:00Z">
        <w:r w:rsidR="004E21B6">
          <w:rPr>
            <w:lang w:val="en-GB"/>
          </w:rPr>
          <w:t>u</w:t>
        </w:r>
      </w:ins>
      <w:r w:rsidRPr="005677B4">
        <w:rPr>
          <w:lang w:val="en-GB"/>
        </w:rPr>
        <w:t>r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space.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placed nearby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edge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space,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placed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opposite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edge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collide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it.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 packing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behaves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opposite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edge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space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would</w:t>
      </w:r>
      <w:r w:rsidRPr="005677B4">
        <w:rPr>
          <w:spacing w:val="-34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continuation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edge.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 xml:space="preserve">The </w:t>
      </w:r>
      <w:r w:rsidRPr="005677B4">
        <w:rPr>
          <w:w w:val="95"/>
          <w:lang w:val="en-GB"/>
        </w:rPr>
        <w:t xml:space="preserve">periodic boundary conditions serve to </w:t>
      </w:r>
      <w:r w:rsidRPr="005677B4">
        <w:rPr>
          <w:spacing w:val="-3"/>
          <w:w w:val="95"/>
          <w:lang w:val="en-GB"/>
        </w:rPr>
        <w:t xml:space="preserve">improve </w:t>
      </w:r>
      <w:r w:rsidRPr="005677B4">
        <w:rPr>
          <w:w w:val="95"/>
          <w:lang w:val="en-GB"/>
        </w:rPr>
        <w:t>packing efficiency</w:t>
      </w:r>
      <w:del w:id="334" w:author="program2" w:date="2019-09-12T14:23:00Z">
        <w:r w:rsidRPr="005677B4" w:rsidDel="001F343B">
          <w:rPr>
            <w:w w:val="95"/>
            <w:lang w:val="en-GB"/>
          </w:rPr>
          <w:delText>,</w:delText>
        </w:r>
      </w:del>
      <w:r w:rsidRPr="005677B4">
        <w:rPr>
          <w:w w:val="95"/>
          <w:lang w:val="en-GB"/>
        </w:rPr>
        <w:t xml:space="preserve"> and </w:t>
      </w:r>
      <w:r w:rsidRPr="005677B4">
        <w:rPr>
          <w:spacing w:val="-3"/>
          <w:w w:val="95"/>
          <w:lang w:val="en-GB"/>
        </w:rPr>
        <w:t xml:space="preserve">remove </w:t>
      </w:r>
      <w:r w:rsidRPr="005677B4">
        <w:rPr>
          <w:w w:val="95"/>
          <w:lang w:val="en-GB"/>
        </w:rPr>
        <w:t xml:space="preserve">edge-related </w:t>
      </w:r>
      <w:r w:rsidRPr="005677B4">
        <w:rPr>
          <w:lang w:val="en-GB"/>
        </w:rPr>
        <w:t>artifacts.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essence,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periodic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boundary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conditions</w:t>
      </w:r>
      <w:r w:rsidRPr="005677B4">
        <w:rPr>
          <w:spacing w:val="-10"/>
          <w:lang w:val="en-GB"/>
        </w:rPr>
        <w:t xml:space="preserve"> </w:t>
      </w:r>
      <w:ins w:id="335" w:author="program2" w:date="2019-09-12T14:28:00Z">
        <w:r w:rsidR="001F343B">
          <w:rPr>
            <w:lang w:val="en-GB"/>
          </w:rPr>
          <w:t>“</w:t>
        </w:r>
      </w:ins>
      <w:del w:id="336" w:author="program2" w:date="2019-09-12T14:28:00Z">
        <w:r w:rsidRPr="005677B4" w:rsidDel="001F343B">
          <w:rPr>
            <w:lang w:val="en-GB"/>
          </w:rPr>
          <w:delText>’</w:delText>
        </w:r>
      </w:del>
      <w:r w:rsidRPr="005677B4">
        <w:rPr>
          <w:lang w:val="en-GB"/>
        </w:rPr>
        <w:t>simulate</w:t>
      </w:r>
      <w:ins w:id="337" w:author="program2" w:date="2019-09-12T14:28:00Z">
        <w:r w:rsidR="001F343B">
          <w:rPr>
            <w:lang w:val="en-GB"/>
          </w:rPr>
          <w:t>”</w:t>
        </w:r>
      </w:ins>
      <w:del w:id="338" w:author="program2" w:date="2019-09-12T14:28:00Z">
        <w:r w:rsidRPr="005677B4" w:rsidDel="001F343B">
          <w:rPr>
            <w:lang w:val="en-GB"/>
          </w:rPr>
          <w:delText>’</w:delText>
        </w:r>
      </w:del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infinite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area,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3"/>
          <w:lang w:val="en-GB"/>
        </w:rPr>
        <w:t xml:space="preserve">thus may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>helpful to model surfaces of greater area than the provided space</w:t>
      </w:r>
      <w:r w:rsidRPr="005677B4">
        <w:rPr>
          <w:spacing w:val="24"/>
          <w:lang w:val="en-GB"/>
        </w:rPr>
        <w:t xml:space="preserve"> </w:t>
      </w:r>
      <w:r w:rsidRPr="005677B4">
        <w:rPr>
          <w:lang w:val="en-GB"/>
        </w:rPr>
        <w:t>[6].</w:t>
      </w:r>
    </w:p>
    <w:p w14:paraId="3B02B001" w14:textId="04F411D3" w:rsidR="000A52FD" w:rsidRPr="005677B4" w:rsidRDefault="00DC0027">
      <w:pPr>
        <w:pStyle w:val="Tekstpodstawowy"/>
        <w:spacing w:before="7"/>
        <w:rPr>
          <w:sz w:val="18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10A80515" wp14:editId="7BEE6DB7">
                <wp:simplePos x="0" y="0"/>
                <wp:positionH relativeFrom="page">
                  <wp:posOffset>1472565</wp:posOffset>
                </wp:positionH>
                <wp:positionV relativeFrom="paragraph">
                  <wp:posOffset>185420</wp:posOffset>
                </wp:positionV>
                <wp:extent cx="2389505" cy="2389505"/>
                <wp:effectExtent l="5715" t="5715" r="5080" b="5080"/>
                <wp:wrapTopAndBottom/>
                <wp:docPr id="1288" name="Group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9505" cy="2389505"/>
                          <a:chOff x="2319" y="292"/>
                          <a:chExt cx="3763" cy="3763"/>
                        </a:xfrm>
                      </wpg:grpSpPr>
                      <wps:wsp>
                        <wps:cNvPr id="1289" name="Line 1293"/>
                        <wps:cNvCnPr>
                          <a:cxnSpLocks noChangeShapeType="1"/>
                        </wps:cNvCnPr>
                        <wps:spPr bwMode="auto">
                          <a:xfrm>
                            <a:off x="2319" y="2979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0" name="Line 1292"/>
                        <wps:cNvCnPr>
                          <a:cxnSpLocks noChangeShapeType="1"/>
                        </wps:cNvCnPr>
                        <wps:spPr bwMode="auto">
                          <a:xfrm>
                            <a:off x="5006" y="292"/>
                            <a:ext cx="0" cy="3762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1" name="Line 1291"/>
                        <wps:cNvCnPr>
                          <a:cxnSpLocks noChangeShapeType="1"/>
                        </wps:cNvCnPr>
                        <wps:spPr bwMode="auto">
                          <a:xfrm>
                            <a:off x="3394" y="292"/>
                            <a:ext cx="0" cy="3762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2" name="Line 1290"/>
                        <wps:cNvCnPr>
                          <a:cxnSpLocks noChangeShapeType="1"/>
                        </wps:cNvCnPr>
                        <wps:spPr bwMode="auto">
                          <a:xfrm>
                            <a:off x="2319" y="1366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3" name="Rectangle 1289"/>
                        <wps:cNvSpPr>
                          <a:spLocks noChangeArrowheads="1"/>
                        </wps:cNvSpPr>
                        <wps:spPr bwMode="auto">
                          <a:xfrm>
                            <a:off x="3393" y="1366"/>
                            <a:ext cx="1613" cy="1613"/>
                          </a:xfrm>
                          <a:prstGeom prst="rect">
                            <a:avLst/>
                          </a:prstGeom>
                          <a:solidFill>
                            <a:srgbClr val="DFDF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4" name="Rectangle 1288"/>
                        <wps:cNvSpPr>
                          <a:spLocks noChangeArrowheads="1"/>
                        </wps:cNvSpPr>
                        <wps:spPr bwMode="auto">
                          <a:xfrm>
                            <a:off x="3393" y="1366"/>
                            <a:ext cx="1613" cy="1613"/>
                          </a:xfrm>
                          <a:prstGeom prst="rect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" name="Freeform 1287"/>
                        <wps:cNvSpPr>
                          <a:spLocks/>
                        </wps:cNvSpPr>
                        <wps:spPr bwMode="auto">
                          <a:xfrm>
                            <a:off x="3693" y="1652"/>
                            <a:ext cx="489" cy="489"/>
                          </a:xfrm>
                          <a:custGeom>
                            <a:avLst/>
                            <a:gdLst>
                              <a:gd name="T0" fmla="+- 0 3938 3694"/>
                              <a:gd name="T1" fmla="*/ T0 w 489"/>
                              <a:gd name="T2" fmla="+- 0 2141 1653"/>
                              <a:gd name="T3" fmla="*/ 2141 h 489"/>
                              <a:gd name="T4" fmla="+- 0 3861 3694"/>
                              <a:gd name="T5" fmla="*/ T4 w 489"/>
                              <a:gd name="T6" fmla="+- 0 2129 1653"/>
                              <a:gd name="T7" fmla="*/ 2129 h 489"/>
                              <a:gd name="T8" fmla="+- 0 3794 3694"/>
                              <a:gd name="T9" fmla="*/ T8 w 489"/>
                              <a:gd name="T10" fmla="+- 0 2094 1653"/>
                              <a:gd name="T11" fmla="*/ 2094 h 489"/>
                              <a:gd name="T12" fmla="+- 0 3741 3694"/>
                              <a:gd name="T13" fmla="*/ T12 w 489"/>
                              <a:gd name="T14" fmla="+- 0 2041 1653"/>
                              <a:gd name="T15" fmla="*/ 2041 h 489"/>
                              <a:gd name="T16" fmla="+- 0 3706 3694"/>
                              <a:gd name="T17" fmla="*/ T16 w 489"/>
                              <a:gd name="T18" fmla="+- 0 1974 1653"/>
                              <a:gd name="T19" fmla="*/ 1974 h 489"/>
                              <a:gd name="T20" fmla="+- 0 3694 3694"/>
                              <a:gd name="T21" fmla="*/ T20 w 489"/>
                              <a:gd name="T22" fmla="+- 0 1897 1653"/>
                              <a:gd name="T23" fmla="*/ 1897 h 489"/>
                              <a:gd name="T24" fmla="+- 0 3706 3694"/>
                              <a:gd name="T25" fmla="*/ T24 w 489"/>
                              <a:gd name="T26" fmla="+- 0 1820 1653"/>
                              <a:gd name="T27" fmla="*/ 1820 h 489"/>
                              <a:gd name="T28" fmla="+- 0 3741 3694"/>
                              <a:gd name="T29" fmla="*/ T28 w 489"/>
                              <a:gd name="T30" fmla="+- 0 1753 1653"/>
                              <a:gd name="T31" fmla="*/ 1753 h 489"/>
                              <a:gd name="T32" fmla="+- 0 3794 3694"/>
                              <a:gd name="T33" fmla="*/ T32 w 489"/>
                              <a:gd name="T34" fmla="+- 0 1700 1653"/>
                              <a:gd name="T35" fmla="*/ 1700 h 489"/>
                              <a:gd name="T36" fmla="+- 0 3861 3694"/>
                              <a:gd name="T37" fmla="*/ T36 w 489"/>
                              <a:gd name="T38" fmla="+- 0 1665 1653"/>
                              <a:gd name="T39" fmla="*/ 1665 h 489"/>
                              <a:gd name="T40" fmla="+- 0 3938 3694"/>
                              <a:gd name="T41" fmla="*/ T40 w 489"/>
                              <a:gd name="T42" fmla="+- 0 1653 1653"/>
                              <a:gd name="T43" fmla="*/ 1653 h 489"/>
                              <a:gd name="T44" fmla="+- 0 4015 3694"/>
                              <a:gd name="T45" fmla="*/ T44 w 489"/>
                              <a:gd name="T46" fmla="+- 0 1665 1653"/>
                              <a:gd name="T47" fmla="*/ 1665 h 489"/>
                              <a:gd name="T48" fmla="+- 0 4082 3694"/>
                              <a:gd name="T49" fmla="*/ T48 w 489"/>
                              <a:gd name="T50" fmla="+- 0 1700 1653"/>
                              <a:gd name="T51" fmla="*/ 1700 h 489"/>
                              <a:gd name="T52" fmla="+- 0 4135 3694"/>
                              <a:gd name="T53" fmla="*/ T52 w 489"/>
                              <a:gd name="T54" fmla="+- 0 1753 1653"/>
                              <a:gd name="T55" fmla="*/ 1753 h 489"/>
                              <a:gd name="T56" fmla="+- 0 4170 3694"/>
                              <a:gd name="T57" fmla="*/ T56 w 489"/>
                              <a:gd name="T58" fmla="+- 0 1820 1653"/>
                              <a:gd name="T59" fmla="*/ 1820 h 489"/>
                              <a:gd name="T60" fmla="+- 0 4182 3694"/>
                              <a:gd name="T61" fmla="*/ T60 w 489"/>
                              <a:gd name="T62" fmla="+- 0 1897 1653"/>
                              <a:gd name="T63" fmla="*/ 1897 h 489"/>
                              <a:gd name="T64" fmla="+- 0 4170 3694"/>
                              <a:gd name="T65" fmla="*/ T64 w 489"/>
                              <a:gd name="T66" fmla="+- 0 1974 1653"/>
                              <a:gd name="T67" fmla="*/ 1974 h 489"/>
                              <a:gd name="T68" fmla="+- 0 4135 3694"/>
                              <a:gd name="T69" fmla="*/ T68 w 489"/>
                              <a:gd name="T70" fmla="+- 0 2041 1653"/>
                              <a:gd name="T71" fmla="*/ 2041 h 489"/>
                              <a:gd name="T72" fmla="+- 0 4082 3694"/>
                              <a:gd name="T73" fmla="*/ T72 w 489"/>
                              <a:gd name="T74" fmla="+- 0 2094 1653"/>
                              <a:gd name="T75" fmla="*/ 2094 h 489"/>
                              <a:gd name="T76" fmla="+- 0 4015 3694"/>
                              <a:gd name="T77" fmla="*/ T76 w 489"/>
                              <a:gd name="T78" fmla="+- 0 2129 1653"/>
                              <a:gd name="T79" fmla="*/ 2129 h 489"/>
                              <a:gd name="T80" fmla="+- 0 3938 3694"/>
                              <a:gd name="T81" fmla="*/ T80 w 489"/>
                              <a:gd name="T82" fmla="+- 0 2141 1653"/>
                              <a:gd name="T83" fmla="*/ 214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244" y="488"/>
                                </a:moveTo>
                                <a:lnTo>
                                  <a:pt x="167" y="476"/>
                                </a:lnTo>
                                <a:lnTo>
                                  <a:pt x="100" y="441"/>
                                </a:lnTo>
                                <a:lnTo>
                                  <a:pt x="47" y="388"/>
                                </a:lnTo>
                                <a:lnTo>
                                  <a:pt x="12" y="321"/>
                                </a:lnTo>
                                <a:lnTo>
                                  <a:pt x="0" y="244"/>
                                </a:lnTo>
                                <a:lnTo>
                                  <a:pt x="12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2"/>
                                </a:lnTo>
                                <a:lnTo>
                                  <a:pt x="244" y="0"/>
                                </a:lnTo>
                                <a:lnTo>
                                  <a:pt x="321" y="12"/>
                                </a:lnTo>
                                <a:lnTo>
                                  <a:pt x="388" y="47"/>
                                </a:lnTo>
                                <a:lnTo>
                                  <a:pt x="441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8" y="244"/>
                                </a:lnTo>
                                <a:lnTo>
                                  <a:pt x="476" y="321"/>
                                </a:lnTo>
                                <a:lnTo>
                                  <a:pt x="441" y="388"/>
                                </a:lnTo>
                                <a:lnTo>
                                  <a:pt x="388" y="441"/>
                                </a:lnTo>
                                <a:lnTo>
                                  <a:pt x="321" y="476"/>
                                </a:lnTo>
                                <a:lnTo>
                                  <a:pt x="244" y="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" name="Freeform 1286"/>
                        <wps:cNvSpPr>
                          <a:spLocks/>
                        </wps:cNvSpPr>
                        <wps:spPr bwMode="auto">
                          <a:xfrm>
                            <a:off x="3693" y="1652"/>
                            <a:ext cx="489" cy="489"/>
                          </a:xfrm>
                          <a:custGeom>
                            <a:avLst/>
                            <a:gdLst>
                              <a:gd name="T0" fmla="+- 0 4182 3694"/>
                              <a:gd name="T1" fmla="*/ T0 w 489"/>
                              <a:gd name="T2" fmla="+- 0 1897 1653"/>
                              <a:gd name="T3" fmla="*/ 1897 h 489"/>
                              <a:gd name="T4" fmla="+- 0 4170 3694"/>
                              <a:gd name="T5" fmla="*/ T4 w 489"/>
                              <a:gd name="T6" fmla="+- 0 1974 1653"/>
                              <a:gd name="T7" fmla="*/ 1974 h 489"/>
                              <a:gd name="T8" fmla="+- 0 4135 3694"/>
                              <a:gd name="T9" fmla="*/ T8 w 489"/>
                              <a:gd name="T10" fmla="+- 0 2041 1653"/>
                              <a:gd name="T11" fmla="*/ 2041 h 489"/>
                              <a:gd name="T12" fmla="+- 0 4082 3694"/>
                              <a:gd name="T13" fmla="*/ T12 w 489"/>
                              <a:gd name="T14" fmla="+- 0 2094 1653"/>
                              <a:gd name="T15" fmla="*/ 2094 h 489"/>
                              <a:gd name="T16" fmla="+- 0 4015 3694"/>
                              <a:gd name="T17" fmla="*/ T16 w 489"/>
                              <a:gd name="T18" fmla="+- 0 2129 1653"/>
                              <a:gd name="T19" fmla="*/ 2129 h 489"/>
                              <a:gd name="T20" fmla="+- 0 3938 3694"/>
                              <a:gd name="T21" fmla="*/ T20 w 489"/>
                              <a:gd name="T22" fmla="+- 0 2141 1653"/>
                              <a:gd name="T23" fmla="*/ 2141 h 489"/>
                              <a:gd name="T24" fmla="+- 0 3861 3694"/>
                              <a:gd name="T25" fmla="*/ T24 w 489"/>
                              <a:gd name="T26" fmla="+- 0 2129 1653"/>
                              <a:gd name="T27" fmla="*/ 2129 h 489"/>
                              <a:gd name="T28" fmla="+- 0 3794 3694"/>
                              <a:gd name="T29" fmla="*/ T28 w 489"/>
                              <a:gd name="T30" fmla="+- 0 2094 1653"/>
                              <a:gd name="T31" fmla="*/ 2094 h 489"/>
                              <a:gd name="T32" fmla="+- 0 3741 3694"/>
                              <a:gd name="T33" fmla="*/ T32 w 489"/>
                              <a:gd name="T34" fmla="+- 0 2041 1653"/>
                              <a:gd name="T35" fmla="*/ 2041 h 489"/>
                              <a:gd name="T36" fmla="+- 0 3706 3694"/>
                              <a:gd name="T37" fmla="*/ T36 w 489"/>
                              <a:gd name="T38" fmla="+- 0 1974 1653"/>
                              <a:gd name="T39" fmla="*/ 1974 h 489"/>
                              <a:gd name="T40" fmla="+- 0 3694 3694"/>
                              <a:gd name="T41" fmla="*/ T40 w 489"/>
                              <a:gd name="T42" fmla="+- 0 1897 1653"/>
                              <a:gd name="T43" fmla="*/ 1897 h 489"/>
                              <a:gd name="T44" fmla="+- 0 3706 3694"/>
                              <a:gd name="T45" fmla="*/ T44 w 489"/>
                              <a:gd name="T46" fmla="+- 0 1820 1653"/>
                              <a:gd name="T47" fmla="*/ 1820 h 489"/>
                              <a:gd name="T48" fmla="+- 0 3741 3694"/>
                              <a:gd name="T49" fmla="*/ T48 w 489"/>
                              <a:gd name="T50" fmla="+- 0 1753 1653"/>
                              <a:gd name="T51" fmla="*/ 1753 h 489"/>
                              <a:gd name="T52" fmla="+- 0 3794 3694"/>
                              <a:gd name="T53" fmla="*/ T52 w 489"/>
                              <a:gd name="T54" fmla="+- 0 1700 1653"/>
                              <a:gd name="T55" fmla="*/ 1700 h 489"/>
                              <a:gd name="T56" fmla="+- 0 3861 3694"/>
                              <a:gd name="T57" fmla="*/ T56 w 489"/>
                              <a:gd name="T58" fmla="+- 0 1665 1653"/>
                              <a:gd name="T59" fmla="*/ 1665 h 489"/>
                              <a:gd name="T60" fmla="+- 0 3938 3694"/>
                              <a:gd name="T61" fmla="*/ T60 w 489"/>
                              <a:gd name="T62" fmla="+- 0 1653 1653"/>
                              <a:gd name="T63" fmla="*/ 1653 h 489"/>
                              <a:gd name="T64" fmla="+- 0 4015 3694"/>
                              <a:gd name="T65" fmla="*/ T64 w 489"/>
                              <a:gd name="T66" fmla="+- 0 1665 1653"/>
                              <a:gd name="T67" fmla="*/ 1665 h 489"/>
                              <a:gd name="T68" fmla="+- 0 4082 3694"/>
                              <a:gd name="T69" fmla="*/ T68 w 489"/>
                              <a:gd name="T70" fmla="+- 0 1700 1653"/>
                              <a:gd name="T71" fmla="*/ 1700 h 489"/>
                              <a:gd name="T72" fmla="+- 0 4135 3694"/>
                              <a:gd name="T73" fmla="*/ T72 w 489"/>
                              <a:gd name="T74" fmla="+- 0 1753 1653"/>
                              <a:gd name="T75" fmla="*/ 1753 h 489"/>
                              <a:gd name="T76" fmla="+- 0 4170 3694"/>
                              <a:gd name="T77" fmla="*/ T76 w 489"/>
                              <a:gd name="T78" fmla="+- 0 1820 1653"/>
                              <a:gd name="T79" fmla="*/ 1820 h 489"/>
                              <a:gd name="T80" fmla="+- 0 4182 3694"/>
                              <a:gd name="T81" fmla="*/ T80 w 489"/>
                              <a:gd name="T82" fmla="+- 0 1897 1653"/>
                              <a:gd name="T83" fmla="*/ 1897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488" y="244"/>
                                </a:moveTo>
                                <a:lnTo>
                                  <a:pt x="476" y="321"/>
                                </a:lnTo>
                                <a:lnTo>
                                  <a:pt x="441" y="388"/>
                                </a:lnTo>
                                <a:lnTo>
                                  <a:pt x="388" y="441"/>
                                </a:lnTo>
                                <a:lnTo>
                                  <a:pt x="321" y="476"/>
                                </a:lnTo>
                                <a:lnTo>
                                  <a:pt x="244" y="488"/>
                                </a:lnTo>
                                <a:lnTo>
                                  <a:pt x="167" y="476"/>
                                </a:lnTo>
                                <a:lnTo>
                                  <a:pt x="100" y="441"/>
                                </a:lnTo>
                                <a:lnTo>
                                  <a:pt x="47" y="388"/>
                                </a:lnTo>
                                <a:lnTo>
                                  <a:pt x="12" y="321"/>
                                </a:lnTo>
                                <a:lnTo>
                                  <a:pt x="0" y="244"/>
                                </a:lnTo>
                                <a:lnTo>
                                  <a:pt x="12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2"/>
                                </a:lnTo>
                                <a:lnTo>
                                  <a:pt x="244" y="0"/>
                                </a:lnTo>
                                <a:lnTo>
                                  <a:pt x="321" y="12"/>
                                </a:lnTo>
                                <a:lnTo>
                                  <a:pt x="388" y="47"/>
                                </a:lnTo>
                                <a:lnTo>
                                  <a:pt x="441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8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Freeform 1285"/>
                        <wps:cNvSpPr>
                          <a:spLocks/>
                        </wps:cNvSpPr>
                        <wps:spPr bwMode="auto">
                          <a:xfrm>
                            <a:off x="3669" y="2201"/>
                            <a:ext cx="1200" cy="1003"/>
                          </a:xfrm>
                          <a:custGeom>
                            <a:avLst/>
                            <a:gdLst>
                              <a:gd name="T0" fmla="+- 0 4869 3669"/>
                              <a:gd name="T1" fmla="*/ T0 w 1200"/>
                              <a:gd name="T2" fmla="+- 0 2667 2202"/>
                              <a:gd name="T3" fmla="*/ 2667 h 1003"/>
                              <a:gd name="T4" fmla="+- 0 3938 3669"/>
                              <a:gd name="T5" fmla="*/ T4 w 1200"/>
                              <a:gd name="T6" fmla="+- 0 3205 2202"/>
                              <a:gd name="T7" fmla="*/ 3205 h 1003"/>
                              <a:gd name="T8" fmla="+- 0 3669 3669"/>
                              <a:gd name="T9" fmla="*/ T8 w 1200"/>
                              <a:gd name="T10" fmla="+- 0 2739 2202"/>
                              <a:gd name="T11" fmla="*/ 2739 h 1003"/>
                              <a:gd name="T12" fmla="+- 0 4600 3669"/>
                              <a:gd name="T13" fmla="*/ T12 w 1200"/>
                              <a:gd name="T14" fmla="+- 0 2202 2202"/>
                              <a:gd name="T15" fmla="*/ 2202 h 1003"/>
                              <a:gd name="T16" fmla="+- 0 4869 3669"/>
                              <a:gd name="T17" fmla="*/ T16 w 1200"/>
                              <a:gd name="T18" fmla="+- 0 2667 2202"/>
                              <a:gd name="T19" fmla="*/ 2667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0" h="1003">
                                <a:moveTo>
                                  <a:pt x="1200" y="465"/>
                                </a:moveTo>
                                <a:lnTo>
                                  <a:pt x="269" y="1003"/>
                                </a:lnTo>
                                <a:lnTo>
                                  <a:pt x="0" y="537"/>
                                </a:lnTo>
                                <a:lnTo>
                                  <a:pt x="931" y="0"/>
                                </a:lnTo>
                                <a:lnTo>
                                  <a:pt x="1200" y="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Freeform 1284"/>
                        <wps:cNvSpPr>
                          <a:spLocks/>
                        </wps:cNvSpPr>
                        <wps:spPr bwMode="auto">
                          <a:xfrm>
                            <a:off x="3669" y="2201"/>
                            <a:ext cx="1200" cy="1003"/>
                          </a:xfrm>
                          <a:custGeom>
                            <a:avLst/>
                            <a:gdLst>
                              <a:gd name="T0" fmla="+- 0 3669 3669"/>
                              <a:gd name="T1" fmla="*/ T0 w 1200"/>
                              <a:gd name="T2" fmla="+- 0 2739 2202"/>
                              <a:gd name="T3" fmla="*/ 2739 h 1003"/>
                              <a:gd name="T4" fmla="+- 0 4600 3669"/>
                              <a:gd name="T5" fmla="*/ T4 w 1200"/>
                              <a:gd name="T6" fmla="+- 0 2202 2202"/>
                              <a:gd name="T7" fmla="*/ 2202 h 1003"/>
                              <a:gd name="T8" fmla="+- 0 4869 3669"/>
                              <a:gd name="T9" fmla="*/ T8 w 1200"/>
                              <a:gd name="T10" fmla="+- 0 2667 2202"/>
                              <a:gd name="T11" fmla="*/ 2667 h 1003"/>
                              <a:gd name="T12" fmla="+- 0 3938 3669"/>
                              <a:gd name="T13" fmla="*/ T12 w 1200"/>
                              <a:gd name="T14" fmla="+- 0 3205 2202"/>
                              <a:gd name="T15" fmla="*/ 3205 h 1003"/>
                              <a:gd name="T16" fmla="+- 0 3669 3669"/>
                              <a:gd name="T17" fmla="*/ T16 w 1200"/>
                              <a:gd name="T18" fmla="+- 0 2739 2202"/>
                              <a:gd name="T19" fmla="*/ 2739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0" h="1003">
                                <a:moveTo>
                                  <a:pt x="0" y="537"/>
                                </a:moveTo>
                                <a:lnTo>
                                  <a:pt x="931" y="0"/>
                                </a:lnTo>
                                <a:lnTo>
                                  <a:pt x="1200" y="465"/>
                                </a:lnTo>
                                <a:lnTo>
                                  <a:pt x="269" y="1003"/>
                                </a:lnTo>
                                <a:lnTo>
                                  <a:pt x="0" y="5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0DEA7" id="Group 1283" o:spid="_x0000_s1026" style="position:absolute;margin-left:115.95pt;margin-top:14.6pt;width:188.15pt;height:188.15pt;z-index:-251631104;mso-wrap-distance-left:0;mso-wrap-distance-right:0;mso-position-horizontal-relative:page" coordorigin="2319,292" coordsize="3763,3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">
                <v:line id="Line 1293" o:spid="_x0000_s1027" style="position:absolute;visibility:visible;mso-wrap-style:square" from="2319,2979" to="6081,2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" strokeweight=".237mm"/>
                <v:line id="Line 1292" o:spid="_x0000_s1028" style="position:absolute;visibility:visible;mso-wrap-style:square" from="5006,292" to="5006,4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" strokeweight=".237mm"/>
                <v:line id="Line 1291" o:spid="_x0000_s1029" style="position:absolute;visibility:visible;mso-wrap-style:square" from="3394,292" to="3394,4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" strokeweight=".237mm"/>
                <v:line id="Line 1290" o:spid="_x0000_s1030" style="position:absolute;visibility:visible;mso-wrap-style:square" from="2319,1366" to="6081,1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" strokeweight=".237mm"/>
                <v:rect id="Rectangle 1289" o:spid="_x0000_s1031" style="position:absolute;left:3393;top:1366;width:1613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" fillcolor="#dfdfdf" stroked="f"/>
                <v:rect id="Rectangle 1288" o:spid="_x0000_s1032" style="position:absolute;left:3393;top:1366;width:1613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" filled="f" strokeweight=".237mm"/>
                <v:shape id="Freeform 1287" o:spid="_x0000_s1033" style="position:absolute;left:3693;top:1652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" path="m244,488l167,476,100,441,47,388,12,321,,244,12,167,47,100,100,47,167,12,244,r77,12l388,47r53,53l476,167r12,77l476,321r-35,67l388,441r-67,35l244,488xe" fillcolor="#1cff90" stroked="f">
                  <v:path arrowok="t" o:connecttype="custom" o:connectlocs="244,2141;167,2129;100,2094;47,2041;12,1974;0,1897;12,1820;47,1753;100,1700;167,1665;244,1653;321,1665;388,1700;441,1753;476,1820;488,1897;476,1974;441,2041;388,2094;321,2129;244,2141" o:connectangles="0,0,0,0,0,0,0,0,0,0,0,0,0,0,0,0,0,0,0,0,0"/>
                </v:shape>
                <v:shape id="Freeform 1286" o:spid="_x0000_s1034" style="position:absolute;left:3693;top:1652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" path="m488,244r-12,77l441,388r-53,53l321,476r-77,12l167,476,100,441,47,388,12,321,,244,12,167,47,100,100,47,167,12,244,r77,12l388,47r53,53l476,167r12,77xe" filled="f" strokeweight=".237mm">
                  <v:path arrowok="t" o:connecttype="custom" o:connectlocs="488,1897;476,1974;441,2041;388,2094;321,2129;244,2141;167,2129;100,2094;47,2041;12,1974;0,1897;12,1820;47,1753;100,1700;167,1665;244,1653;321,1665;388,1700;441,1753;476,1820;488,1897" o:connectangles="0,0,0,0,0,0,0,0,0,0,0,0,0,0,0,0,0,0,0,0,0"/>
                </v:shape>
                <v:shape id="Freeform 1285" o:spid="_x0000_s1035" style="position:absolute;left:3669;top:2201;width:1200;height:1003;visibility:visible;mso-wrap-style:square;v-text-anchor:top" coordsize="1200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" path="m1200,465l269,1003,,537,931,r269,465xe" fillcolor="#1cd4ff" stroked="f">
                  <v:path arrowok="t" o:connecttype="custom" o:connectlocs="1200,2667;269,3205;0,2739;931,2202;1200,2667" o:connectangles="0,0,0,0,0"/>
                </v:shape>
                <v:shape id="Freeform 1284" o:spid="_x0000_s1036" style="position:absolute;left:3669;top:2201;width:1200;height:1003;visibility:visible;mso-wrap-style:square;v-text-anchor:top" coordsize="1200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" path="m,537l931,r269,465l269,1003,,537xe" filled="f" strokeweight=".237mm">
                  <v:path arrowok="t" o:connecttype="custom" o:connectlocs="0,2739;931,2202;1200,2667;269,3205;0,2739" o:connectangles="0,0,0,0,0"/>
                </v:shape>
                <w10:wrap type="topAndBottom"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18D7B9FE" wp14:editId="25F21B51">
                <wp:simplePos x="0" y="0"/>
                <wp:positionH relativeFrom="page">
                  <wp:posOffset>3906520</wp:posOffset>
                </wp:positionH>
                <wp:positionV relativeFrom="paragraph">
                  <wp:posOffset>180975</wp:posOffset>
                </wp:positionV>
                <wp:extent cx="2397760" cy="2397760"/>
                <wp:effectExtent l="1270" t="1270" r="1270" b="1270"/>
                <wp:wrapTopAndBottom/>
                <wp:docPr id="1247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7760" cy="2397760"/>
                          <a:chOff x="6152" y="285"/>
                          <a:chExt cx="3776" cy="3776"/>
                        </a:xfrm>
                      </wpg:grpSpPr>
                      <wps:wsp>
                        <wps:cNvPr id="1248" name="Line 1282"/>
                        <wps:cNvCnPr>
                          <a:cxnSpLocks noChangeShapeType="1"/>
                        </wps:cNvCnPr>
                        <wps:spPr bwMode="auto">
                          <a:xfrm>
                            <a:off x="6159" y="2979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9" name="Line 1281"/>
                        <wps:cNvCnPr>
                          <a:cxnSpLocks noChangeShapeType="1"/>
                        </wps:cNvCnPr>
                        <wps:spPr bwMode="auto">
                          <a:xfrm>
                            <a:off x="8846" y="292"/>
                            <a:ext cx="0" cy="3762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" name="Line 1280"/>
                        <wps:cNvCnPr>
                          <a:cxnSpLocks noChangeShapeType="1"/>
                        </wps:cNvCnPr>
                        <wps:spPr bwMode="auto">
                          <a:xfrm>
                            <a:off x="7234" y="292"/>
                            <a:ext cx="0" cy="3762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" name="Line 1279"/>
                        <wps:cNvCnPr>
                          <a:cxnSpLocks noChangeShapeType="1"/>
                        </wps:cNvCnPr>
                        <wps:spPr bwMode="auto">
                          <a:xfrm>
                            <a:off x="6159" y="1366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2" name="Rectangle 1278"/>
                        <wps:cNvSpPr>
                          <a:spLocks noChangeArrowheads="1"/>
                        </wps:cNvSpPr>
                        <wps:spPr bwMode="auto">
                          <a:xfrm>
                            <a:off x="7233" y="1366"/>
                            <a:ext cx="1613" cy="1613"/>
                          </a:xfrm>
                          <a:prstGeom prst="rect">
                            <a:avLst/>
                          </a:prstGeom>
                          <a:solidFill>
                            <a:srgbClr val="DFDF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" name="Rectangle 1277"/>
                        <wps:cNvSpPr>
                          <a:spLocks noChangeArrowheads="1"/>
                        </wps:cNvSpPr>
                        <wps:spPr bwMode="auto">
                          <a:xfrm>
                            <a:off x="7233" y="1366"/>
                            <a:ext cx="1613" cy="1613"/>
                          </a:xfrm>
                          <a:prstGeom prst="rect">
                            <a:avLst/>
                          </a:pr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" name="Freeform 1276"/>
                        <wps:cNvSpPr>
                          <a:spLocks/>
                        </wps:cNvSpPr>
                        <wps:spPr bwMode="auto">
                          <a:xfrm>
                            <a:off x="7533" y="1652"/>
                            <a:ext cx="489" cy="489"/>
                          </a:xfrm>
                          <a:custGeom>
                            <a:avLst/>
                            <a:gdLst>
                              <a:gd name="T0" fmla="+- 0 7778 7534"/>
                              <a:gd name="T1" fmla="*/ T0 w 489"/>
                              <a:gd name="T2" fmla="+- 0 2141 1653"/>
                              <a:gd name="T3" fmla="*/ 2141 h 489"/>
                              <a:gd name="T4" fmla="+- 0 7701 7534"/>
                              <a:gd name="T5" fmla="*/ T4 w 489"/>
                              <a:gd name="T6" fmla="+- 0 2129 1653"/>
                              <a:gd name="T7" fmla="*/ 2129 h 489"/>
                              <a:gd name="T8" fmla="+- 0 7634 7534"/>
                              <a:gd name="T9" fmla="*/ T8 w 489"/>
                              <a:gd name="T10" fmla="+- 0 2094 1653"/>
                              <a:gd name="T11" fmla="*/ 2094 h 489"/>
                              <a:gd name="T12" fmla="+- 0 7581 7534"/>
                              <a:gd name="T13" fmla="*/ T12 w 489"/>
                              <a:gd name="T14" fmla="+- 0 2041 1653"/>
                              <a:gd name="T15" fmla="*/ 2041 h 489"/>
                              <a:gd name="T16" fmla="+- 0 7546 7534"/>
                              <a:gd name="T17" fmla="*/ T16 w 489"/>
                              <a:gd name="T18" fmla="+- 0 1974 1653"/>
                              <a:gd name="T19" fmla="*/ 1974 h 489"/>
                              <a:gd name="T20" fmla="+- 0 7534 7534"/>
                              <a:gd name="T21" fmla="*/ T20 w 489"/>
                              <a:gd name="T22" fmla="+- 0 1897 1653"/>
                              <a:gd name="T23" fmla="*/ 1897 h 489"/>
                              <a:gd name="T24" fmla="+- 0 7546 7534"/>
                              <a:gd name="T25" fmla="*/ T24 w 489"/>
                              <a:gd name="T26" fmla="+- 0 1820 1653"/>
                              <a:gd name="T27" fmla="*/ 1820 h 489"/>
                              <a:gd name="T28" fmla="+- 0 7581 7534"/>
                              <a:gd name="T29" fmla="*/ T28 w 489"/>
                              <a:gd name="T30" fmla="+- 0 1753 1653"/>
                              <a:gd name="T31" fmla="*/ 1753 h 489"/>
                              <a:gd name="T32" fmla="+- 0 7634 7534"/>
                              <a:gd name="T33" fmla="*/ T32 w 489"/>
                              <a:gd name="T34" fmla="+- 0 1700 1653"/>
                              <a:gd name="T35" fmla="*/ 1700 h 489"/>
                              <a:gd name="T36" fmla="+- 0 7701 7534"/>
                              <a:gd name="T37" fmla="*/ T36 w 489"/>
                              <a:gd name="T38" fmla="+- 0 1665 1653"/>
                              <a:gd name="T39" fmla="*/ 1665 h 489"/>
                              <a:gd name="T40" fmla="+- 0 7778 7534"/>
                              <a:gd name="T41" fmla="*/ T40 w 489"/>
                              <a:gd name="T42" fmla="+- 0 1653 1653"/>
                              <a:gd name="T43" fmla="*/ 1653 h 489"/>
                              <a:gd name="T44" fmla="+- 0 7855 7534"/>
                              <a:gd name="T45" fmla="*/ T44 w 489"/>
                              <a:gd name="T46" fmla="+- 0 1665 1653"/>
                              <a:gd name="T47" fmla="*/ 1665 h 489"/>
                              <a:gd name="T48" fmla="+- 0 7922 7534"/>
                              <a:gd name="T49" fmla="*/ T48 w 489"/>
                              <a:gd name="T50" fmla="+- 0 1700 1653"/>
                              <a:gd name="T51" fmla="*/ 1700 h 489"/>
                              <a:gd name="T52" fmla="+- 0 7975 7534"/>
                              <a:gd name="T53" fmla="*/ T52 w 489"/>
                              <a:gd name="T54" fmla="+- 0 1753 1653"/>
                              <a:gd name="T55" fmla="*/ 1753 h 489"/>
                              <a:gd name="T56" fmla="+- 0 8010 7534"/>
                              <a:gd name="T57" fmla="*/ T56 w 489"/>
                              <a:gd name="T58" fmla="+- 0 1820 1653"/>
                              <a:gd name="T59" fmla="*/ 1820 h 489"/>
                              <a:gd name="T60" fmla="+- 0 8022 7534"/>
                              <a:gd name="T61" fmla="*/ T60 w 489"/>
                              <a:gd name="T62" fmla="+- 0 1897 1653"/>
                              <a:gd name="T63" fmla="*/ 1897 h 489"/>
                              <a:gd name="T64" fmla="+- 0 8010 7534"/>
                              <a:gd name="T65" fmla="*/ T64 w 489"/>
                              <a:gd name="T66" fmla="+- 0 1974 1653"/>
                              <a:gd name="T67" fmla="*/ 1974 h 489"/>
                              <a:gd name="T68" fmla="+- 0 7975 7534"/>
                              <a:gd name="T69" fmla="*/ T68 w 489"/>
                              <a:gd name="T70" fmla="+- 0 2041 1653"/>
                              <a:gd name="T71" fmla="*/ 2041 h 489"/>
                              <a:gd name="T72" fmla="+- 0 7922 7534"/>
                              <a:gd name="T73" fmla="*/ T72 w 489"/>
                              <a:gd name="T74" fmla="+- 0 2094 1653"/>
                              <a:gd name="T75" fmla="*/ 2094 h 489"/>
                              <a:gd name="T76" fmla="+- 0 7855 7534"/>
                              <a:gd name="T77" fmla="*/ T76 w 489"/>
                              <a:gd name="T78" fmla="+- 0 2129 1653"/>
                              <a:gd name="T79" fmla="*/ 2129 h 489"/>
                              <a:gd name="T80" fmla="+- 0 7778 7534"/>
                              <a:gd name="T81" fmla="*/ T80 w 489"/>
                              <a:gd name="T82" fmla="+- 0 2141 1653"/>
                              <a:gd name="T83" fmla="*/ 214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244" y="488"/>
                                </a:moveTo>
                                <a:lnTo>
                                  <a:pt x="167" y="476"/>
                                </a:lnTo>
                                <a:lnTo>
                                  <a:pt x="100" y="441"/>
                                </a:lnTo>
                                <a:lnTo>
                                  <a:pt x="47" y="388"/>
                                </a:lnTo>
                                <a:lnTo>
                                  <a:pt x="12" y="321"/>
                                </a:lnTo>
                                <a:lnTo>
                                  <a:pt x="0" y="244"/>
                                </a:lnTo>
                                <a:lnTo>
                                  <a:pt x="12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2"/>
                                </a:lnTo>
                                <a:lnTo>
                                  <a:pt x="244" y="0"/>
                                </a:lnTo>
                                <a:lnTo>
                                  <a:pt x="321" y="12"/>
                                </a:lnTo>
                                <a:lnTo>
                                  <a:pt x="388" y="47"/>
                                </a:lnTo>
                                <a:lnTo>
                                  <a:pt x="441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8" y="244"/>
                                </a:lnTo>
                                <a:lnTo>
                                  <a:pt x="476" y="321"/>
                                </a:lnTo>
                                <a:lnTo>
                                  <a:pt x="441" y="388"/>
                                </a:lnTo>
                                <a:lnTo>
                                  <a:pt x="388" y="441"/>
                                </a:lnTo>
                                <a:lnTo>
                                  <a:pt x="321" y="476"/>
                                </a:lnTo>
                                <a:lnTo>
                                  <a:pt x="244" y="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" name="Freeform 1275"/>
                        <wps:cNvSpPr>
                          <a:spLocks/>
                        </wps:cNvSpPr>
                        <wps:spPr bwMode="auto">
                          <a:xfrm>
                            <a:off x="7533" y="1652"/>
                            <a:ext cx="489" cy="489"/>
                          </a:xfrm>
                          <a:custGeom>
                            <a:avLst/>
                            <a:gdLst>
                              <a:gd name="T0" fmla="+- 0 8022 7534"/>
                              <a:gd name="T1" fmla="*/ T0 w 489"/>
                              <a:gd name="T2" fmla="+- 0 1897 1653"/>
                              <a:gd name="T3" fmla="*/ 1897 h 489"/>
                              <a:gd name="T4" fmla="+- 0 8010 7534"/>
                              <a:gd name="T5" fmla="*/ T4 w 489"/>
                              <a:gd name="T6" fmla="+- 0 1974 1653"/>
                              <a:gd name="T7" fmla="*/ 1974 h 489"/>
                              <a:gd name="T8" fmla="+- 0 7975 7534"/>
                              <a:gd name="T9" fmla="*/ T8 w 489"/>
                              <a:gd name="T10" fmla="+- 0 2041 1653"/>
                              <a:gd name="T11" fmla="*/ 2041 h 489"/>
                              <a:gd name="T12" fmla="+- 0 7922 7534"/>
                              <a:gd name="T13" fmla="*/ T12 w 489"/>
                              <a:gd name="T14" fmla="+- 0 2094 1653"/>
                              <a:gd name="T15" fmla="*/ 2094 h 489"/>
                              <a:gd name="T16" fmla="+- 0 7855 7534"/>
                              <a:gd name="T17" fmla="*/ T16 w 489"/>
                              <a:gd name="T18" fmla="+- 0 2129 1653"/>
                              <a:gd name="T19" fmla="*/ 2129 h 489"/>
                              <a:gd name="T20" fmla="+- 0 7778 7534"/>
                              <a:gd name="T21" fmla="*/ T20 w 489"/>
                              <a:gd name="T22" fmla="+- 0 2141 1653"/>
                              <a:gd name="T23" fmla="*/ 2141 h 489"/>
                              <a:gd name="T24" fmla="+- 0 7701 7534"/>
                              <a:gd name="T25" fmla="*/ T24 w 489"/>
                              <a:gd name="T26" fmla="+- 0 2129 1653"/>
                              <a:gd name="T27" fmla="*/ 2129 h 489"/>
                              <a:gd name="T28" fmla="+- 0 7634 7534"/>
                              <a:gd name="T29" fmla="*/ T28 w 489"/>
                              <a:gd name="T30" fmla="+- 0 2094 1653"/>
                              <a:gd name="T31" fmla="*/ 2094 h 489"/>
                              <a:gd name="T32" fmla="+- 0 7581 7534"/>
                              <a:gd name="T33" fmla="*/ T32 w 489"/>
                              <a:gd name="T34" fmla="+- 0 2041 1653"/>
                              <a:gd name="T35" fmla="*/ 2041 h 489"/>
                              <a:gd name="T36" fmla="+- 0 7546 7534"/>
                              <a:gd name="T37" fmla="*/ T36 w 489"/>
                              <a:gd name="T38" fmla="+- 0 1974 1653"/>
                              <a:gd name="T39" fmla="*/ 1974 h 489"/>
                              <a:gd name="T40" fmla="+- 0 7534 7534"/>
                              <a:gd name="T41" fmla="*/ T40 w 489"/>
                              <a:gd name="T42" fmla="+- 0 1897 1653"/>
                              <a:gd name="T43" fmla="*/ 1897 h 489"/>
                              <a:gd name="T44" fmla="+- 0 7546 7534"/>
                              <a:gd name="T45" fmla="*/ T44 w 489"/>
                              <a:gd name="T46" fmla="+- 0 1820 1653"/>
                              <a:gd name="T47" fmla="*/ 1820 h 489"/>
                              <a:gd name="T48" fmla="+- 0 7581 7534"/>
                              <a:gd name="T49" fmla="*/ T48 w 489"/>
                              <a:gd name="T50" fmla="+- 0 1753 1653"/>
                              <a:gd name="T51" fmla="*/ 1753 h 489"/>
                              <a:gd name="T52" fmla="+- 0 7634 7534"/>
                              <a:gd name="T53" fmla="*/ T52 w 489"/>
                              <a:gd name="T54" fmla="+- 0 1700 1653"/>
                              <a:gd name="T55" fmla="*/ 1700 h 489"/>
                              <a:gd name="T56" fmla="+- 0 7701 7534"/>
                              <a:gd name="T57" fmla="*/ T56 w 489"/>
                              <a:gd name="T58" fmla="+- 0 1665 1653"/>
                              <a:gd name="T59" fmla="*/ 1665 h 489"/>
                              <a:gd name="T60" fmla="+- 0 7778 7534"/>
                              <a:gd name="T61" fmla="*/ T60 w 489"/>
                              <a:gd name="T62" fmla="+- 0 1653 1653"/>
                              <a:gd name="T63" fmla="*/ 1653 h 489"/>
                              <a:gd name="T64" fmla="+- 0 7855 7534"/>
                              <a:gd name="T65" fmla="*/ T64 w 489"/>
                              <a:gd name="T66" fmla="+- 0 1665 1653"/>
                              <a:gd name="T67" fmla="*/ 1665 h 489"/>
                              <a:gd name="T68" fmla="+- 0 7922 7534"/>
                              <a:gd name="T69" fmla="*/ T68 w 489"/>
                              <a:gd name="T70" fmla="+- 0 1700 1653"/>
                              <a:gd name="T71" fmla="*/ 1700 h 489"/>
                              <a:gd name="T72" fmla="+- 0 7975 7534"/>
                              <a:gd name="T73" fmla="*/ T72 w 489"/>
                              <a:gd name="T74" fmla="+- 0 1753 1653"/>
                              <a:gd name="T75" fmla="*/ 1753 h 489"/>
                              <a:gd name="T76" fmla="+- 0 8010 7534"/>
                              <a:gd name="T77" fmla="*/ T76 w 489"/>
                              <a:gd name="T78" fmla="+- 0 1820 1653"/>
                              <a:gd name="T79" fmla="*/ 1820 h 489"/>
                              <a:gd name="T80" fmla="+- 0 8022 7534"/>
                              <a:gd name="T81" fmla="*/ T80 w 489"/>
                              <a:gd name="T82" fmla="+- 0 1897 1653"/>
                              <a:gd name="T83" fmla="*/ 1897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488" y="244"/>
                                </a:moveTo>
                                <a:lnTo>
                                  <a:pt x="476" y="321"/>
                                </a:lnTo>
                                <a:lnTo>
                                  <a:pt x="441" y="388"/>
                                </a:lnTo>
                                <a:lnTo>
                                  <a:pt x="388" y="441"/>
                                </a:lnTo>
                                <a:lnTo>
                                  <a:pt x="321" y="476"/>
                                </a:lnTo>
                                <a:lnTo>
                                  <a:pt x="244" y="488"/>
                                </a:lnTo>
                                <a:lnTo>
                                  <a:pt x="167" y="476"/>
                                </a:lnTo>
                                <a:lnTo>
                                  <a:pt x="100" y="441"/>
                                </a:lnTo>
                                <a:lnTo>
                                  <a:pt x="47" y="388"/>
                                </a:lnTo>
                                <a:lnTo>
                                  <a:pt x="12" y="321"/>
                                </a:lnTo>
                                <a:lnTo>
                                  <a:pt x="0" y="244"/>
                                </a:lnTo>
                                <a:lnTo>
                                  <a:pt x="12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2"/>
                                </a:lnTo>
                                <a:lnTo>
                                  <a:pt x="244" y="0"/>
                                </a:lnTo>
                                <a:lnTo>
                                  <a:pt x="321" y="12"/>
                                </a:lnTo>
                                <a:lnTo>
                                  <a:pt x="388" y="47"/>
                                </a:lnTo>
                                <a:lnTo>
                                  <a:pt x="441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8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" name="Freeform 1274"/>
                        <wps:cNvSpPr>
                          <a:spLocks/>
                        </wps:cNvSpPr>
                        <wps:spPr bwMode="auto">
                          <a:xfrm>
                            <a:off x="7509" y="2201"/>
                            <a:ext cx="1200" cy="1003"/>
                          </a:xfrm>
                          <a:custGeom>
                            <a:avLst/>
                            <a:gdLst>
                              <a:gd name="T0" fmla="+- 0 8709 7509"/>
                              <a:gd name="T1" fmla="*/ T0 w 1200"/>
                              <a:gd name="T2" fmla="+- 0 2667 2202"/>
                              <a:gd name="T3" fmla="*/ 2667 h 1003"/>
                              <a:gd name="T4" fmla="+- 0 7778 7509"/>
                              <a:gd name="T5" fmla="*/ T4 w 1200"/>
                              <a:gd name="T6" fmla="+- 0 3205 2202"/>
                              <a:gd name="T7" fmla="*/ 3205 h 1003"/>
                              <a:gd name="T8" fmla="+- 0 7509 7509"/>
                              <a:gd name="T9" fmla="*/ T8 w 1200"/>
                              <a:gd name="T10" fmla="+- 0 2739 2202"/>
                              <a:gd name="T11" fmla="*/ 2739 h 1003"/>
                              <a:gd name="T12" fmla="+- 0 8440 7509"/>
                              <a:gd name="T13" fmla="*/ T12 w 1200"/>
                              <a:gd name="T14" fmla="+- 0 2202 2202"/>
                              <a:gd name="T15" fmla="*/ 2202 h 1003"/>
                              <a:gd name="T16" fmla="+- 0 8709 7509"/>
                              <a:gd name="T17" fmla="*/ T16 w 1200"/>
                              <a:gd name="T18" fmla="+- 0 2667 2202"/>
                              <a:gd name="T19" fmla="*/ 2667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0" h="1003">
                                <a:moveTo>
                                  <a:pt x="1200" y="465"/>
                                </a:moveTo>
                                <a:lnTo>
                                  <a:pt x="269" y="1003"/>
                                </a:lnTo>
                                <a:lnTo>
                                  <a:pt x="0" y="537"/>
                                </a:lnTo>
                                <a:lnTo>
                                  <a:pt x="931" y="0"/>
                                </a:lnTo>
                                <a:lnTo>
                                  <a:pt x="1200" y="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" name="Freeform 1273"/>
                        <wps:cNvSpPr>
                          <a:spLocks/>
                        </wps:cNvSpPr>
                        <wps:spPr bwMode="auto">
                          <a:xfrm>
                            <a:off x="7509" y="2201"/>
                            <a:ext cx="1200" cy="1003"/>
                          </a:xfrm>
                          <a:custGeom>
                            <a:avLst/>
                            <a:gdLst>
                              <a:gd name="T0" fmla="+- 0 7509 7509"/>
                              <a:gd name="T1" fmla="*/ T0 w 1200"/>
                              <a:gd name="T2" fmla="+- 0 2739 2202"/>
                              <a:gd name="T3" fmla="*/ 2739 h 1003"/>
                              <a:gd name="T4" fmla="+- 0 8440 7509"/>
                              <a:gd name="T5" fmla="*/ T4 w 1200"/>
                              <a:gd name="T6" fmla="+- 0 2202 2202"/>
                              <a:gd name="T7" fmla="*/ 2202 h 1003"/>
                              <a:gd name="T8" fmla="+- 0 8709 7509"/>
                              <a:gd name="T9" fmla="*/ T8 w 1200"/>
                              <a:gd name="T10" fmla="+- 0 2667 2202"/>
                              <a:gd name="T11" fmla="*/ 2667 h 1003"/>
                              <a:gd name="T12" fmla="+- 0 7778 7509"/>
                              <a:gd name="T13" fmla="*/ T12 w 1200"/>
                              <a:gd name="T14" fmla="+- 0 3205 2202"/>
                              <a:gd name="T15" fmla="*/ 3205 h 1003"/>
                              <a:gd name="T16" fmla="+- 0 7509 7509"/>
                              <a:gd name="T17" fmla="*/ T16 w 1200"/>
                              <a:gd name="T18" fmla="+- 0 2739 2202"/>
                              <a:gd name="T19" fmla="*/ 2739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0" h="1003">
                                <a:moveTo>
                                  <a:pt x="0" y="537"/>
                                </a:moveTo>
                                <a:lnTo>
                                  <a:pt x="931" y="0"/>
                                </a:lnTo>
                                <a:lnTo>
                                  <a:pt x="1200" y="465"/>
                                </a:lnTo>
                                <a:lnTo>
                                  <a:pt x="269" y="1003"/>
                                </a:lnTo>
                                <a:lnTo>
                                  <a:pt x="0" y="5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Freeform 1272"/>
                        <wps:cNvSpPr>
                          <a:spLocks/>
                        </wps:cNvSpPr>
                        <wps:spPr bwMode="auto">
                          <a:xfrm>
                            <a:off x="6159" y="2201"/>
                            <a:ext cx="938" cy="1003"/>
                          </a:xfrm>
                          <a:custGeom>
                            <a:avLst/>
                            <a:gdLst>
                              <a:gd name="T0" fmla="+- 0 7097 6159"/>
                              <a:gd name="T1" fmla="*/ T0 w 938"/>
                              <a:gd name="T2" fmla="+- 0 2667 2202"/>
                              <a:gd name="T3" fmla="*/ 2667 h 1003"/>
                              <a:gd name="T4" fmla="+- 0 6166 6159"/>
                              <a:gd name="T5" fmla="*/ T4 w 938"/>
                              <a:gd name="T6" fmla="+- 0 3205 2202"/>
                              <a:gd name="T7" fmla="*/ 3205 h 1003"/>
                              <a:gd name="T8" fmla="+- 0 6159 6159"/>
                              <a:gd name="T9" fmla="*/ T8 w 938"/>
                              <a:gd name="T10" fmla="+- 0 3193 2202"/>
                              <a:gd name="T11" fmla="*/ 3193 h 1003"/>
                              <a:gd name="T12" fmla="+- 0 6159 6159"/>
                              <a:gd name="T13" fmla="*/ T12 w 938"/>
                              <a:gd name="T14" fmla="+- 0 2588 2202"/>
                              <a:gd name="T15" fmla="*/ 2588 h 1003"/>
                              <a:gd name="T16" fmla="+- 0 6828 6159"/>
                              <a:gd name="T17" fmla="*/ T16 w 938"/>
                              <a:gd name="T18" fmla="+- 0 2202 2202"/>
                              <a:gd name="T19" fmla="*/ 2202 h 1003"/>
                              <a:gd name="T20" fmla="+- 0 7097 6159"/>
                              <a:gd name="T21" fmla="*/ T20 w 938"/>
                              <a:gd name="T22" fmla="+- 0 2667 2202"/>
                              <a:gd name="T23" fmla="*/ 2667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38" h="1003">
                                <a:moveTo>
                                  <a:pt x="938" y="465"/>
                                </a:moveTo>
                                <a:lnTo>
                                  <a:pt x="7" y="1003"/>
                                </a:lnTo>
                                <a:lnTo>
                                  <a:pt x="0" y="991"/>
                                </a:lnTo>
                                <a:lnTo>
                                  <a:pt x="0" y="386"/>
                                </a:lnTo>
                                <a:lnTo>
                                  <a:pt x="669" y="0"/>
                                </a:lnTo>
                                <a:lnTo>
                                  <a:pt x="938" y="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" name="Freeform 1271"/>
                        <wps:cNvSpPr>
                          <a:spLocks/>
                        </wps:cNvSpPr>
                        <wps:spPr bwMode="auto">
                          <a:xfrm>
                            <a:off x="6159" y="2201"/>
                            <a:ext cx="938" cy="1003"/>
                          </a:xfrm>
                          <a:custGeom>
                            <a:avLst/>
                            <a:gdLst>
                              <a:gd name="T0" fmla="+- 0 6159 6159"/>
                              <a:gd name="T1" fmla="*/ T0 w 938"/>
                              <a:gd name="T2" fmla="+- 0 3193 2202"/>
                              <a:gd name="T3" fmla="*/ 3193 h 1003"/>
                              <a:gd name="T4" fmla="+- 0 6159 6159"/>
                              <a:gd name="T5" fmla="*/ T4 w 938"/>
                              <a:gd name="T6" fmla="+- 0 2588 2202"/>
                              <a:gd name="T7" fmla="*/ 2588 h 1003"/>
                              <a:gd name="T8" fmla="+- 0 6828 6159"/>
                              <a:gd name="T9" fmla="*/ T8 w 938"/>
                              <a:gd name="T10" fmla="+- 0 2202 2202"/>
                              <a:gd name="T11" fmla="*/ 2202 h 1003"/>
                              <a:gd name="T12" fmla="+- 0 7097 6159"/>
                              <a:gd name="T13" fmla="*/ T12 w 938"/>
                              <a:gd name="T14" fmla="+- 0 2667 2202"/>
                              <a:gd name="T15" fmla="*/ 2667 h 1003"/>
                              <a:gd name="T16" fmla="+- 0 6166 6159"/>
                              <a:gd name="T17" fmla="*/ T16 w 938"/>
                              <a:gd name="T18" fmla="+- 0 3205 2202"/>
                              <a:gd name="T19" fmla="*/ 3205 h 1003"/>
                              <a:gd name="T20" fmla="+- 0 6159 6159"/>
                              <a:gd name="T21" fmla="*/ T20 w 938"/>
                              <a:gd name="T22" fmla="+- 0 3193 2202"/>
                              <a:gd name="T23" fmla="*/ 3193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38" h="1003">
                                <a:moveTo>
                                  <a:pt x="0" y="991"/>
                                </a:moveTo>
                                <a:lnTo>
                                  <a:pt x="0" y="386"/>
                                </a:lnTo>
                                <a:lnTo>
                                  <a:pt x="669" y="0"/>
                                </a:lnTo>
                                <a:lnTo>
                                  <a:pt x="938" y="465"/>
                                </a:lnTo>
                                <a:lnTo>
                                  <a:pt x="7" y="1003"/>
                                </a:lnTo>
                                <a:lnTo>
                                  <a:pt x="0" y="991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" name="Freeform 1270"/>
                        <wps:cNvSpPr>
                          <a:spLocks/>
                        </wps:cNvSpPr>
                        <wps:spPr bwMode="auto">
                          <a:xfrm>
                            <a:off x="8025" y="3814"/>
                            <a:ext cx="553" cy="240"/>
                          </a:xfrm>
                          <a:custGeom>
                            <a:avLst/>
                            <a:gdLst>
                              <a:gd name="T0" fmla="+- 0 8578 8026"/>
                              <a:gd name="T1" fmla="*/ T0 w 553"/>
                              <a:gd name="T2" fmla="+- 0 4054 3814"/>
                              <a:gd name="T3" fmla="*/ 4054 h 240"/>
                              <a:gd name="T4" fmla="+- 0 8026 8026"/>
                              <a:gd name="T5" fmla="*/ T4 w 553"/>
                              <a:gd name="T6" fmla="+- 0 4054 3814"/>
                              <a:gd name="T7" fmla="*/ 4054 h 240"/>
                              <a:gd name="T8" fmla="+- 0 8440 8026"/>
                              <a:gd name="T9" fmla="*/ T8 w 553"/>
                              <a:gd name="T10" fmla="+- 0 3814 3814"/>
                              <a:gd name="T11" fmla="*/ 3814 h 240"/>
                              <a:gd name="T12" fmla="+- 0 8578 8026"/>
                              <a:gd name="T13" fmla="*/ T12 w 553"/>
                              <a:gd name="T14" fmla="+- 0 4054 3814"/>
                              <a:gd name="T15" fmla="*/ 405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3" h="240">
                                <a:moveTo>
                                  <a:pt x="552" y="240"/>
                                </a:moveTo>
                                <a:lnTo>
                                  <a:pt x="0" y="240"/>
                                </a:lnTo>
                                <a:lnTo>
                                  <a:pt x="414" y="0"/>
                                </a:lnTo>
                                <a:lnTo>
                                  <a:pt x="552" y="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Freeform 1269"/>
                        <wps:cNvSpPr>
                          <a:spLocks/>
                        </wps:cNvSpPr>
                        <wps:spPr bwMode="auto">
                          <a:xfrm>
                            <a:off x="8025" y="3814"/>
                            <a:ext cx="553" cy="240"/>
                          </a:xfrm>
                          <a:custGeom>
                            <a:avLst/>
                            <a:gdLst>
                              <a:gd name="T0" fmla="+- 0 8578 8026"/>
                              <a:gd name="T1" fmla="*/ T0 w 553"/>
                              <a:gd name="T2" fmla="+- 0 4054 3814"/>
                              <a:gd name="T3" fmla="*/ 4054 h 240"/>
                              <a:gd name="T4" fmla="+- 0 8026 8026"/>
                              <a:gd name="T5" fmla="*/ T4 w 553"/>
                              <a:gd name="T6" fmla="+- 0 4054 3814"/>
                              <a:gd name="T7" fmla="*/ 4054 h 240"/>
                              <a:gd name="T8" fmla="+- 0 8440 8026"/>
                              <a:gd name="T9" fmla="*/ T8 w 553"/>
                              <a:gd name="T10" fmla="+- 0 3814 3814"/>
                              <a:gd name="T11" fmla="*/ 3814 h 240"/>
                              <a:gd name="T12" fmla="+- 0 8578 8026"/>
                              <a:gd name="T13" fmla="*/ T12 w 553"/>
                              <a:gd name="T14" fmla="+- 0 4054 3814"/>
                              <a:gd name="T15" fmla="*/ 405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3" h="240">
                                <a:moveTo>
                                  <a:pt x="552" y="240"/>
                                </a:moveTo>
                                <a:lnTo>
                                  <a:pt x="0" y="240"/>
                                </a:lnTo>
                                <a:lnTo>
                                  <a:pt x="414" y="0"/>
                                </a:lnTo>
                                <a:lnTo>
                                  <a:pt x="552" y="240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Freeform 1268"/>
                        <wps:cNvSpPr>
                          <a:spLocks/>
                        </wps:cNvSpPr>
                        <wps:spPr bwMode="auto">
                          <a:xfrm>
                            <a:off x="9121" y="2277"/>
                            <a:ext cx="800" cy="927"/>
                          </a:xfrm>
                          <a:custGeom>
                            <a:avLst/>
                            <a:gdLst>
                              <a:gd name="T0" fmla="+- 0 9921 9122"/>
                              <a:gd name="T1" fmla="*/ T0 w 800"/>
                              <a:gd name="T2" fmla="+- 0 2898 2278"/>
                              <a:gd name="T3" fmla="*/ 2898 h 927"/>
                              <a:gd name="T4" fmla="+- 0 9390 9122"/>
                              <a:gd name="T5" fmla="*/ T4 w 800"/>
                              <a:gd name="T6" fmla="+- 0 3205 2278"/>
                              <a:gd name="T7" fmla="*/ 3205 h 927"/>
                              <a:gd name="T8" fmla="+- 0 9122 9122"/>
                              <a:gd name="T9" fmla="*/ T8 w 800"/>
                              <a:gd name="T10" fmla="+- 0 2739 2278"/>
                              <a:gd name="T11" fmla="*/ 2739 h 927"/>
                              <a:gd name="T12" fmla="+- 0 9921 9122"/>
                              <a:gd name="T13" fmla="*/ T12 w 800"/>
                              <a:gd name="T14" fmla="+- 0 2278 2278"/>
                              <a:gd name="T15" fmla="*/ 2278 h 927"/>
                              <a:gd name="T16" fmla="+- 0 9921 9122"/>
                              <a:gd name="T17" fmla="*/ T16 w 800"/>
                              <a:gd name="T18" fmla="+- 0 2898 2278"/>
                              <a:gd name="T19" fmla="*/ 2898 h 9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0" h="927">
                                <a:moveTo>
                                  <a:pt x="799" y="620"/>
                                </a:moveTo>
                                <a:lnTo>
                                  <a:pt x="268" y="927"/>
                                </a:lnTo>
                                <a:lnTo>
                                  <a:pt x="0" y="461"/>
                                </a:lnTo>
                                <a:lnTo>
                                  <a:pt x="799" y="0"/>
                                </a:lnTo>
                                <a:lnTo>
                                  <a:pt x="799" y="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" name="Freeform 1267"/>
                        <wps:cNvSpPr>
                          <a:spLocks/>
                        </wps:cNvSpPr>
                        <wps:spPr bwMode="auto">
                          <a:xfrm>
                            <a:off x="9121" y="2277"/>
                            <a:ext cx="800" cy="927"/>
                          </a:xfrm>
                          <a:custGeom>
                            <a:avLst/>
                            <a:gdLst>
                              <a:gd name="T0" fmla="+- 0 9122 9122"/>
                              <a:gd name="T1" fmla="*/ T0 w 800"/>
                              <a:gd name="T2" fmla="+- 0 2739 2278"/>
                              <a:gd name="T3" fmla="*/ 2739 h 927"/>
                              <a:gd name="T4" fmla="+- 0 9921 9122"/>
                              <a:gd name="T5" fmla="*/ T4 w 800"/>
                              <a:gd name="T6" fmla="+- 0 2278 2278"/>
                              <a:gd name="T7" fmla="*/ 2278 h 927"/>
                              <a:gd name="T8" fmla="+- 0 9921 9122"/>
                              <a:gd name="T9" fmla="*/ T8 w 800"/>
                              <a:gd name="T10" fmla="+- 0 2898 2278"/>
                              <a:gd name="T11" fmla="*/ 2898 h 927"/>
                              <a:gd name="T12" fmla="+- 0 9390 9122"/>
                              <a:gd name="T13" fmla="*/ T12 w 800"/>
                              <a:gd name="T14" fmla="+- 0 3205 2278"/>
                              <a:gd name="T15" fmla="*/ 3205 h 927"/>
                              <a:gd name="T16" fmla="+- 0 9122 9122"/>
                              <a:gd name="T17" fmla="*/ T16 w 800"/>
                              <a:gd name="T18" fmla="+- 0 2739 2278"/>
                              <a:gd name="T19" fmla="*/ 2739 h 9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0" h="927">
                                <a:moveTo>
                                  <a:pt x="0" y="461"/>
                                </a:moveTo>
                                <a:lnTo>
                                  <a:pt x="799" y="0"/>
                                </a:lnTo>
                                <a:lnTo>
                                  <a:pt x="799" y="620"/>
                                </a:lnTo>
                                <a:lnTo>
                                  <a:pt x="268" y="927"/>
                                </a:lnTo>
                                <a:lnTo>
                                  <a:pt x="0" y="461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" name="Freeform 1266"/>
                        <wps:cNvSpPr>
                          <a:spLocks/>
                        </wps:cNvSpPr>
                        <wps:spPr bwMode="auto">
                          <a:xfrm>
                            <a:off x="7509" y="589"/>
                            <a:ext cx="1200" cy="1003"/>
                          </a:xfrm>
                          <a:custGeom>
                            <a:avLst/>
                            <a:gdLst>
                              <a:gd name="T0" fmla="+- 0 7778 7509"/>
                              <a:gd name="T1" fmla="*/ T0 w 1200"/>
                              <a:gd name="T2" fmla="+- 0 1592 590"/>
                              <a:gd name="T3" fmla="*/ 1592 h 1003"/>
                              <a:gd name="T4" fmla="+- 0 7509 7509"/>
                              <a:gd name="T5" fmla="*/ T4 w 1200"/>
                              <a:gd name="T6" fmla="+- 0 1127 590"/>
                              <a:gd name="T7" fmla="*/ 1127 h 1003"/>
                              <a:gd name="T8" fmla="+- 0 8440 7509"/>
                              <a:gd name="T9" fmla="*/ T8 w 1200"/>
                              <a:gd name="T10" fmla="+- 0 590 590"/>
                              <a:gd name="T11" fmla="*/ 590 h 1003"/>
                              <a:gd name="T12" fmla="+- 0 8709 7509"/>
                              <a:gd name="T13" fmla="*/ T12 w 1200"/>
                              <a:gd name="T14" fmla="+- 0 1055 590"/>
                              <a:gd name="T15" fmla="*/ 1055 h 1003"/>
                              <a:gd name="T16" fmla="+- 0 7778 7509"/>
                              <a:gd name="T17" fmla="*/ T16 w 1200"/>
                              <a:gd name="T18" fmla="+- 0 1592 590"/>
                              <a:gd name="T19" fmla="*/ 1592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0" h="1003">
                                <a:moveTo>
                                  <a:pt x="269" y="1002"/>
                                </a:moveTo>
                                <a:lnTo>
                                  <a:pt x="0" y="537"/>
                                </a:lnTo>
                                <a:lnTo>
                                  <a:pt x="931" y="0"/>
                                </a:lnTo>
                                <a:lnTo>
                                  <a:pt x="1200" y="465"/>
                                </a:lnTo>
                                <a:lnTo>
                                  <a:pt x="269" y="1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Freeform 1265"/>
                        <wps:cNvSpPr>
                          <a:spLocks/>
                        </wps:cNvSpPr>
                        <wps:spPr bwMode="auto">
                          <a:xfrm>
                            <a:off x="7509" y="589"/>
                            <a:ext cx="1200" cy="1003"/>
                          </a:xfrm>
                          <a:custGeom>
                            <a:avLst/>
                            <a:gdLst>
                              <a:gd name="T0" fmla="+- 0 7509 7509"/>
                              <a:gd name="T1" fmla="*/ T0 w 1200"/>
                              <a:gd name="T2" fmla="+- 0 1127 590"/>
                              <a:gd name="T3" fmla="*/ 1127 h 1003"/>
                              <a:gd name="T4" fmla="+- 0 8440 7509"/>
                              <a:gd name="T5" fmla="*/ T4 w 1200"/>
                              <a:gd name="T6" fmla="+- 0 590 590"/>
                              <a:gd name="T7" fmla="*/ 590 h 1003"/>
                              <a:gd name="T8" fmla="+- 0 8709 7509"/>
                              <a:gd name="T9" fmla="*/ T8 w 1200"/>
                              <a:gd name="T10" fmla="+- 0 1055 590"/>
                              <a:gd name="T11" fmla="*/ 1055 h 1003"/>
                              <a:gd name="T12" fmla="+- 0 7778 7509"/>
                              <a:gd name="T13" fmla="*/ T12 w 1200"/>
                              <a:gd name="T14" fmla="+- 0 1592 590"/>
                              <a:gd name="T15" fmla="*/ 1592 h 1003"/>
                              <a:gd name="T16" fmla="+- 0 7509 7509"/>
                              <a:gd name="T17" fmla="*/ T16 w 1200"/>
                              <a:gd name="T18" fmla="+- 0 1127 590"/>
                              <a:gd name="T19" fmla="*/ 1127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0" h="1003">
                                <a:moveTo>
                                  <a:pt x="0" y="537"/>
                                </a:moveTo>
                                <a:lnTo>
                                  <a:pt x="931" y="0"/>
                                </a:lnTo>
                                <a:lnTo>
                                  <a:pt x="1200" y="465"/>
                                </a:lnTo>
                                <a:lnTo>
                                  <a:pt x="269" y="1002"/>
                                </a:lnTo>
                                <a:lnTo>
                                  <a:pt x="0" y="5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" name="Freeform 1264"/>
                        <wps:cNvSpPr>
                          <a:spLocks/>
                        </wps:cNvSpPr>
                        <wps:spPr bwMode="auto">
                          <a:xfrm>
                            <a:off x="9146" y="1652"/>
                            <a:ext cx="489" cy="489"/>
                          </a:xfrm>
                          <a:custGeom>
                            <a:avLst/>
                            <a:gdLst>
                              <a:gd name="T0" fmla="+- 0 9390 9146"/>
                              <a:gd name="T1" fmla="*/ T0 w 489"/>
                              <a:gd name="T2" fmla="+- 0 2141 1653"/>
                              <a:gd name="T3" fmla="*/ 2141 h 489"/>
                              <a:gd name="T4" fmla="+- 0 9313 9146"/>
                              <a:gd name="T5" fmla="*/ T4 w 489"/>
                              <a:gd name="T6" fmla="+- 0 2129 1653"/>
                              <a:gd name="T7" fmla="*/ 2129 h 489"/>
                              <a:gd name="T8" fmla="+- 0 9246 9146"/>
                              <a:gd name="T9" fmla="*/ T8 w 489"/>
                              <a:gd name="T10" fmla="+- 0 2094 1653"/>
                              <a:gd name="T11" fmla="*/ 2094 h 489"/>
                              <a:gd name="T12" fmla="+- 0 9193 9146"/>
                              <a:gd name="T13" fmla="*/ T12 w 489"/>
                              <a:gd name="T14" fmla="+- 0 2041 1653"/>
                              <a:gd name="T15" fmla="*/ 2041 h 489"/>
                              <a:gd name="T16" fmla="+- 0 9159 9146"/>
                              <a:gd name="T17" fmla="*/ T16 w 489"/>
                              <a:gd name="T18" fmla="+- 0 1974 1653"/>
                              <a:gd name="T19" fmla="*/ 1974 h 489"/>
                              <a:gd name="T20" fmla="+- 0 9146 9146"/>
                              <a:gd name="T21" fmla="*/ T20 w 489"/>
                              <a:gd name="T22" fmla="+- 0 1897 1653"/>
                              <a:gd name="T23" fmla="*/ 1897 h 489"/>
                              <a:gd name="T24" fmla="+- 0 9159 9146"/>
                              <a:gd name="T25" fmla="*/ T24 w 489"/>
                              <a:gd name="T26" fmla="+- 0 1820 1653"/>
                              <a:gd name="T27" fmla="*/ 1820 h 489"/>
                              <a:gd name="T28" fmla="+- 0 9193 9146"/>
                              <a:gd name="T29" fmla="*/ T28 w 489"/>
                              <a:gd name="T30" fmla="+- 0 1753 1653"/>
                              <a:gd name="T31" fmla="*/ 1753 h 489"/>
                              <a:gd name="T32" fmla="+- 0 9246 9146"/>
                              <a:gd name="T33" fmla="*/ T32 w 489"/>
                              <a:gd name="T34" fmla="+- 0 1700 1653"/>
                              <a:gd name="T35" fmla="*/ 1700 h 489"/>
                              <a:gd name="T36" fmla="+- 0 9313 9146"/>
                              <a:gd name="T37" fmla="*/ T36 w 489"/>
                              <a:gd name="T38" fmla="+- 0 1665 1653"/>
                              <a:gd name="T39" fmla="*/ 1665 h 489"/>
                              <a:gd name="T40" fmla="+- 0 9390 9146"/>
                              <a:gd name="T41" fmla="*/ T40 w 489"/>
                              <a:gd name="T42" fmla="+- 0 1653 1653"/>
                              <a:gd name="T43" fmla="*/ 1653 h 489"/>
                              <a:gd name="T44" fmla="+- 0 9468 9146"/>
                              <a:gd name="T45" fmla="*/ T44 w 489"/>
                              <a:gd name="T46" fmla="+- 0 1665 1653"/>
                              <a:gd name="T47" fmla="*/ 1665 h 489"/>
                              <a:gd name="T48" fmla="+- 0 9535 9146"/>
                              <a:gd name="T49" fmla="*/ T48 w 489"/>
                              <a:gd name="T50" fmla="+- 0 1700 1653"/>
                              <a:gd name="T51" fmla="*/ 1700 h 489"/>
                              <a:gd name="T52" fmla="+- 0 9588 9146"/>
                              <a:gd name="T53" fmla="*/ T52 w 489"/>
                              <a:gd name="T54" fmla="+- 0 1753 1653"/>
                              <a:gd name="T55" fmla="*/ 1753 h 489"/>
                              <a:gd name="T56" fmla="+- 0 9622 9146"/>
                              <a:gd name="T57" fmla="*/ T56 w 489"/>
                              <a:gd name="T58" fmla="+- 0 1820 1653"/>
                              <a:gd name="T59" fmla="*/ 1820 h 489"/>
                              <a:gd name="T60" fmla="+- 0 9635 9146"/>
                              <a:gd name="T61" fmla="*/ T60 w 489"/>
                              <a:gd name="T62" fmla="+- 0 1897 1653"/>
                              <a:gd name="T63" fmla="*/ 1897 h 489"/>
                              <a:gd name="T64" fmla="+- 0 9622 9146"/>
                              <a:gd name="T65" fmla="*/ T64 w 489"/>
                              <a:gd name="T66" fmla="+- 0 1974 1653"/>
                              <a:gd name="T67" fmla="*/ 1974 h 489"/>
                              <a:gd name="T68" fmla="+- 0 9588 9146"/>
                              <a:gd name="T69" fmla="*/ T68 w 489"/>
                              <a:gd name="T70" fmla="+- 0 2041 1653"/>
                              <a:gd name="T71" fmla="*/ 2041 h 489"/>
                              <a:gd name="T72" fmla="+- 0 9535 9146"/>
                              <a:gd name="T73" fmla="*/ T72 w 489"/>
                              <a:gd name="T74" fmla="+- 0 2094 1653"/>
                              <a:gd name="T75" fmla="*/ 2094 h 489"/>
                              <a:gd name="T76" fmla="+- 0 9468 9146"/>
                              <a:gd name="T77" fmla="*/ T76 w 489"/>
                              <a:gd name="T78" fmla="+- 0 2129 1653"/>
                              <a:gd name="T79" fmla="*/ 2129 h 489"/>
                              <a:gd name="T80" fmla="+- 0 9390 9146"/>
                              <a:gd name="T81" fmla="*/ T80 w 489"/>
                              <a:gd name="T82" fmla="+- 0 2141 1653"/>
                              <a:gd name="T83" fmla="*/ 214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244" y="488"/>
                                </a:moveTo>
                                <a:lnTo>
                                  <a:pt x="167" y="476"/>
                                </a:lnTo>
                                <a:lnTo>
                                  <a:pt x="100" y="441"/>
                                </a:lnTo>
                                <a:lnTo>
                                  <a:pt x="47" y="388"/>
                                </a:lnTo>
                                <a:lnTo>
                                  <a:pt x="13" y="321"/>
                                </a:lnTo>
                                <a:lnTo>
                                  <a:pt x="0" y="244"/>
                                </a:lnTo>
                                <a:lnTo>
                                  <a:pt x="13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2"/>
                                </a:lnTo>
                                <a:lnTo>
                                  <a:pt x="244" y="0"/>
                                </a:lnTo>
                                <a:lnTo>
                                  <a:pt x="322" y="12"/>
                                </a:lnTo>
                                <a:lnTo>
                                  <a:pt x="389" y="47"/>
                                </a:lnTo>
                                <a:lnTo>
                                  <a:pt x="442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9" y="244"/>
                                </a:lnTo>
                                <a:lnTo>
                                  <a:pt x="476" y="321"/>
                                </a:lnTo>
                                <a:lnTo>
                                  <a:pt x="442" y="388"/>
                                </a:lnTo>
                                <a:lnTo>
                                  <a:pt x="389" y="441"/>
                                </a:lnTo>
                                <a:lnTo>
                                  <a:pt x="322" y="476"/>
                                </a:lnTo>
                                <a:lnTo>
                                  <a:pt x="244" y="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" name="Freeform 1263"/>
                        <wps:cNvSpPr>
                          <a:spLocks/>
                        </wps:cNvSpPr>
                        <wps:spPr bwMode="auto">
                          <a:xfrm>
                            <a:off x="9146" y="1652"/>
                            <a:ext cx="489" cy="489"/>
                          </a:xfrm>
                          <a:custGeom>
                            <a:avLst/>
                            <a:gdLst>
                              <a:gd name="T0" fmla="+- 0 9635 9146"/>
                              <a:gd name="T1" fmla="*/ T0 w 489"/>
                              <a:gd name="T2" fmla="+- 0 1897 1653"/>
                              <a:gd name="T3" fmla="*/ 1897 h 489"/>
                              <a:gd name="T4" fmla="+- 0 9622 9146"/>
                              <a:gd name="T5" fmla="*/ T4 w 489"/>
                              <a:gd name="T6" fmla="+- 0 1974 1653"/>
                              <a:gd name="T7" fmla="*/ 1974 h 489"/>
                              <a:gd name="T8" fmla="+- 0 9588 9146"/>
                              <a:gd name="T9" fmla="*/ T8 w 489"/>
                              <a:gd name="T10" fmla="+- 0 2041 1653"/>
                              <a:gd name="T11" fmla="*/ 2041 h 489"/>
                              <a:gd name="T12" fmla="+- 0 9535 9146"/>
                              <a:gd name="T13" fmla="*/ T12 w 489"/>
                              <a:gd name="T14" fmla="+- 0 2094 1653"/>
                              <a:gd name="T15" fmla="*/ 2094 h 489"/>
                              <a:gd name="T16" fmla="+- 0 9468 9146"/>
                              <a:gd name="T17" fmla="*/ T16 w 489"/>
                              <a:gd name="T18" fmla="+- 0 2129 1653"/>
                              <a:gd name="T19" fmla="*/ 2129 h 489"/>
                              <a:gd name="T20" fmla="+- 0 9390 9146"/>
                              <a:gd name="T21" fmla="*/ T20 w 489"/>
                              <a:gd name="T22" fmla="+- 0 2141 1653"/>
                              <a:gd name="T23" fmla="*/ 2141 h 489"/>
                              <a:gd name="T24" fmla="+- 0 9313 9146"/>
                              <a:gd name="T25" fmla="*/ T24 w 489"/>
                              <a:gd name="T26" fmla="+- 0 2129 1653"/>
                              <a:gd name="T27" fmla="*/ 2129 h 489"/>
                              <a:gd name="T28" fmla="+- 0 9246 9146"/>
                              <a:gd name="T29" fmla="*/ T28 w 489"/>
                              <a:gd name="T30" fmla="+- 0 2094 1653"/>
                              <a:gd name="T31" fmla="*/ 2094 h 489"/>
                              <a:gd name="T32" fmla="+- 0 9193 9146"/>
                              <a:gd name="T33" fmla="*/ T32 w 489"/>
                              <a:gd name="T34" fmla="+- 0 2041 1653"/>
                              <a:gd name="T35" fmla="*/ 2041 h 489"/>
                              <a:gd name="T36" fmla="+- 0 9159 9146"/>
                              <a:gd name="T37" fmla="*/ T36 w 489"/>
                              <a:gd name="T38" fmla="+- 0 1974 1653"/>
                              <a:gd name="T39" fmla="*/ 1974 h 489"/>
                              <a:gd name="T40" fmla="+- 0 9146 9146"/>
                              <a:gd name="T41" fmla="*/ T40 w 489"/>
                              <a:gd name="T42" fmla="+- 0 1897 1653"/>
                              <a:gd name="T43" fmla="*/ 1897 h 489"/>
                              <a:gd name="T44" fmla="+- 0 9159 9146"/>
                              <a:gd name="T45" fmla="*/ T44 w 489"/>
                              <a:gd name="T46" fmla="+- 0 1820 1653"/>
                              <a:gd name="T47" fmla="*/ 1820 h 489"/>
                              <a:gd name="T48" fmla="+- 0 9193 9146"/>
                              <a:gd name="T49" fmla="*/ T48 w 489"/>
                              <a:gd name="T50" fmla="+- 0 1753 1653"/>
                              <a:gd name="T51" fmla="*/ 1753 h 489"/>
                              <a:gd name="T52" fmla="+- 0 9246 9146"/>
                              <a:gd name="T53" fmla="*/ T52 w 489"/>
                              <a:gd name="T54" fmla="+- 0 1700 1653"/>
                              <a:gd name="T55" fmla="*/ 1700 h 489"/>
                              <a:gd name="T56" fmla="+- 0 9313 9146"/>
                              <a:gd name="T57" fmla="*/ T56 w 489"/>
                              <a:gd name="T58" fmla="+- 0 1665 1653"/>
                              <a:gd name="T59" fmla="*/ 1665 h 489"/>
                              <a:gd name="T60" fmla="+- 0 9390 9146"/>
                              <a:gd name="T61" fmla="*/ T60 w 489"/>
                              <a:gd name="T62" fmla="+- 0 1653 1653"/>
                              <a:gd name="T63" fmla="*/ 1653 h 489"/>
                              <a:gd name="T64" fmla="+- 0 9468 9146"/>
                              <a:gd name="T65" fmla="*/ T64 w 489"/>
                              <a:gd name="T66" fmla="+- 0 1665 1653"/>
                              <a:gd name="T67" fmla="*/ 1665 h 489"/>
                              <a:gd name="T68" fmla="+- 0 9535 9146"/>
                              <a:gd name="T69" fmla="*/ T68 w 489"/>
                              <a:gd name="T70" fmla="+- 0 1700 1653"/>
                              <a:gd name="T71" fmla="*/ 1700 h 489"/>
                              <a:gd name="T72" fmla="+- 0 9588 9146"/>
                              <a:gd name="T73" fmla="*/ T72 w 489"/>
                              <a:gd name="T74" fmla="+- 0 1753 1653"/>
                              <a:gd name="T75" fmla="*/ 1753 h 489"/>
                              <a:gd name="T76" fmla="+- 0 9622 9146"/>
                              <a:gd name="T77" fmla="*/ T76 w 489"/>
                              <a:gd name="T78" fmla="+- 0 1820 1653"/>
                              <a:gd name="T79" fmla="*/ 1820 h 489"/>
                              <a:gd name="T80" fmla="+- 0 9635 9146"/>
                              <a:gd name="T81" fmla="*/ T80 w 489"/>
                              <a:gd name="T82" fmla="+- 0 1897 1653"/>
                              <a:gd name="T83" fmla="*/ 1897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489" y="244"/>
                                </a:moveTo>
                                <a:lnTo>
                                  <a:pt x="476" y="321"/>
                                </a:lnTo>
                                <a:lnTo>
                                  <a:pt x="442" y="388"/>
                                </a:lnTo>
                                <a:lnTo>
                                  <a:pt x="389" y="441"/>
                                </a:lnTo>
                                <a:lnTo>
                                  <a:pt x="322" y="476"/>
                                </a:lnTo>
                                <a:lnTo>
                                  <a:pt x="244" y="488"/>
                                </a:lnTo>
                                <a:lnTo>
                                  <a:pt x="167" y="476"/>
                                </a:lnTo>
                                <a:lnTo>
                                  <a:pt x="100" y="441"/>
                                </a:lnTo>
                                <a:lnTo>
                                  <a:pt x="47" y="388"/>
                                </a:lnTo>
                                <a:lnTo>
                                  <a:pt x="13" y="321"/>
                                </a:lnTo>
                                <a:lnTo>
                                  <a:pt x="0" y="244"/>
                                </a:lnTo>
                                <a:lnTo>
                                  <a:pt x="13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2"/>
                                </a:lnTo>
                                <a:lnTo>
                                  <a:pt x="244" y="0"/>
                                </a:lnTo>
                                <a:lnTo>
                                  <a:pt x="322" y="12"/>
                                </a:lnTo>
                                <a:lnTo>
                                  <a:pt x="389" y="47"/>
                                </a:lnTo>
                                <a:lnTo>
                                  <a:pt x="442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9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" name="Freeform 1262"/>
                        <wps:cNvSpPr>
                          <a:spLocks/>
                        </wps:cNvSpPr>
                        <wps:spPr bwMode="auto">
                          <a:xfrm>
                            <a:off x="7534" y="291"/>
                            <a:ext cx="487" cy="238"/>
                          </a:xfrm>
                          <a:custGeom>
                            <a:avLst/>
                            <a:gdLst>
                              <a:gd name="T0" fmla="+- 0 7778 7535"/>
                              <a:gd name="T1" fmla="*/ T0 w 487"/>
                              <a:gd name="T2" fmla="+- 0 529 292"/>
                              <a:gd name="T3" fmla="*/ 529 h 238"/>
                              <a:gd name="T4" fmla="+- 0 7701 7535"/>
                              <a:gd name="T5" fmla="*/ T4 w 487"/>
                              <a:gd name="T6" fmla="+- 0 517 292"/>
                              <a:gd name="T7" fmla="*/ 517 h 238"/>
                              <a:gd name="T8" fmla="+- 0 7634 7535"/>
                              <a:gd name="T9" fmla="*/ T8 w 487"/>
                              <a:gd name="T10" fmla="+- 0 482 292"/>
                              <a:gd name="T11" fmla="*/ 482 h 238"/>
                              <a:gd name="T12" fmla="+- 0 7581 7535"/>
                              <a:gd name="T13" fmla="*/ T12 w 487"/>
                              <a:gd name="T14" fmla="+- 0 429 292"/>
                              <a:gd name="T15" fmla="*/ 429 h 238"/>
                              <a:gd name="T16" fmla="+- 0 7546 7535"/>
                              <a:gd name="T17" fmla="*/ T16 w 487"/>
                              <a:gd name="T18" fmla="+- 0 362 292"/>
                              <a:gd name="T19" fmla="*/ 362 h 238"/>
                              <a:gd name="T20" fmla="+- 0 7535 7535"/>
                              <a:gd name="T21" fmla="*/ T20 w 487"/>
                              <a:gd name="T22" fmla="+- 0 292 292"/>
                              <a:gd name="T23" fmla="*/ 292 h 238"/>
                              <a:gd name="T24" fmla="+- 0 8021 7535"/>
                              <a:gd name="T25" fmla="*/ T24 w 487"/>
                              <a:gd name="T26" fmla="+- 0 292 292"/>
                              <a:gd name="T27" fmla="*/ 292 h 238"/>
                              <a:gd name="T28" fmla="+- 0 8010 7535"/>
                              <a:gd name="T29" fmla="*/ T28 w 487"/>
                              <a:gd name="T30" fmla="+- 0 362 292"/>
                              <a:gd name="T31" fmla="*/ 362 h 238"/>
                              <a:gd name="T32" fmla="+- 0 7975 7535"/>
                              <a:gd name="T33" fmla="*/ T32 w 487"/>
                              <a:gd name="T34" fmla="+- 0 429 292"/>
                              <a:gd name="T35" fmla="*/ 429 h 238"/>
                              <a:gd name="T36" fmla="+- 0 7922 7535"/>
                              <a:gd name="T37" fmla="*/ T36 w 487"/>
                              <a:gd name="T38" fmla="+- 0 482 292"/>
                              <a:gd name="T39" fmla="*/ 482 h 238"/>
                              <a:gd name="T40" fmla="+- 0 7855 7535"/>
                              <a:gd name="T41" fmla="*/ T40 w 487"/>
                              <a:gd name="T42" fmla="+- 0 517 292"/>
                              <a:gd name="T43" fmla="*/ 517 h 238"/>
                              <a:gd name="T44" fmla="+- 0 7778 7535"/>
                              <a:gd name="T45" fmla="*/ T44 w 487"/>
                              <a:gd name="T46" fmla="+- 0 529 292"/>
                              <a:gd name="T47" fmla="*/ 529 h 2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87" h="238">
                                <a:moveTo>
                                  <a:pt x="243" y="237"/>
                                </a:moveTo>
                                <a:lnTo>
                                  <a:pt x="166" y="225"/>
                                </a:lnTo>
                                <a:lnTo>
                                  <a:pt x="99" y="190"/>
                                </a:lnTo>
                                <a:lnTo>
                                  <a:pt x="46" y="137"/>
                                </a:lnTo>
                                <a:lnTo>
                                  <a:pt x="11" y="70"/>
                                </a:lnTo>
                                <a:lnTo>
                                  <a:pt x="0" y="0"/>
                                </a:lnTo>
                                <a:lnTo>
                                  <a:pt x="486" y="0"/>
                                </a:lnTo>
                                <a:lnTo>
                                  <a:pt x="475" y="70"/>
                                </a:lnTo>
                                <a:lnTo>
                                  <a:pt x="440" y="137"/>
                                </a:lnTo>
                                <a:lnTo>
                                  <a:pt x="387" y="190"/>
                                </a:lnTo>
                                <a:lnTo>
                                  <a:pt x="320" y="225"/>
                                </a:lnTo>
                                <a:lnTo>
                                  <a:pt x="243" y="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" name="Freeform 1261"/>
                        <wps:cNvSpPr>
                          <a:spLocks/>
                        </wps:cNvSpPr>
                        <wps:spPr bwMode="auto">
                          <a:xfrm>
                            <a:off x="7534" y="291"/>
                            <a:ext cx="487" cy="238"/>
                          </a:xfrm>
                          <a:custGeom>
                            <a:avLst/>
                            <a:gdLst>
                              <a:gd name="T0" fmla="+- 0 7535 7535"/>
                              <a:gd name="T1" fmla="*/ T0 w 487"/>
                              <a:gd name="T2" fmla="+- 0 292 292"/>
                              <a:gd name="T3" fmla="*/ 292 h 238"/>
                              <a:gd name="T4" fmla="+- 0 8021 7535"/>
                              <a:gd name="T5" fmla="*/ T4 w 487"/>
                              <a:gd name="T6" fmla="+- 0 292 292"/>
                              <a:gd name="T7" fmla="*/ 292 h 238"/>
                              <a:gd name="T8" fmla="+- 0 8010 7535"/>
                              <a:gd name="T9" fmla="*/ T8 w 487"/>
                              <a:gd name="T10" fmla="+- 0 362 292"/>
                              <a:gd name="T11" fmla="*/ 362 h 238"/>
                              <a:gd name="T12" fmla="+- 0 7975 7535"/>
                              <a:gd name="T13" fmla="*/ T12 w 487"/>
                              <a:gd name="T14" fmla="+- 0 429 292"/>
                              <a:gd name="T15" fmla="*/ 429 h 238"/>
                              <a:gd name="T16" fmla="+- 0 7922 7535"/>
                              <a:gd name="T17" fmla="*/ T16 w 487"/>
                              <a:gd name="T18" fmla="+- 0 482 292"/>
                              <a:gd name="T19" fmla="*/ 482 h 238"/>
                              <a:gd name="T20" fmla="+- 0 7855 7535"/>
                              <a:gd name="T21" fmla="*/ T20 w 487"/>
                              <a:gd name="T22" fmla="+- 0 517 292"/>
                              <a:gd name="T23" fmla="*/ 517 h 238"/>
                              <a:gd name="T24" fmla="+- 0 7778 7535"/>
                              <a:gd name="T25" fmla="*/ T24 w 487"/>
                              <a:gd name="T26" fmla="+- 0 529 292"/>
                              <a:gd name="T27" fmla="*/ 529 h 238"/>
                              <a:gd name="T28" fmla="+- 0 7701 7535"/>
                              <a:gd name="T29" fmla="*/ T28 w 487"/>
                              <a:gd name="T30" fmla="+- 0 517 292"/>
                              <a:gd name="T31" fmla="*/ 517 h 238"/>
                              <a:gd name="T32" fmla="+- 0 7634 7535"/>
                              <a:gd name="T33" fmla="*/ T32 w 487"/>
                              <a:gd name="T34" fmla="+- 0 482 292"/>
                              <a:gd name="T35" fmla="*/ 482 h 238"/>
                              <a:gd name="T36" fmla="+- 0 7581 7535"/>
                              <a:gd name="T37" fmla="*/ T36 w 487"/>
                              <a:gd name="T38" fmla="+- 0 429 292"/>
                              <a:gd name="T39" fmla="*/ 429 h 238"/>
                              <a:gd name="T40" fmla="+- 0 7546 7535"/>
                              <a:gd name="T41" fmla="*/ T40 w 487"/>
                              <a:gd name="T42" fmla="+- 0 362 292"/>
                              <a:gd name="T43" fmla="*/ 362 h 238"/>
                              <a:gd name="T44" fmla="+- 0 7535 7535"/>
                              <a:gd name="T45" fmla="*/ T44 w 487"/>
                              <a:gd name="T46" fmla="+- 0 292 292"/>
                              <a:gd name="T47" fmla="*/ 292 h 2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87" h="238">
                                <a:moveTo>
                                  <a:pt x="0" y="0"/>
                                </a:moveTo>
                                <a:lnTo>
                                  <a:pt x="486" y="0"/>
                                </a:lnTo>
                                <a:lnTo>
                                  <a:pt x="475" y="70"/>
                                </a:lnTo>
                                <a:lnTo>
                                  <a:pt x="440" y="137"/>
                                </a:lnTo>
                                <a:lnTo>
                                  <a:pt x="387" y="190"/>
                                </a:lnTo>
                                <a:lnTo>
                                  <a:pt x="320" y="225"/>
                                </a:lnTo>
                                <a:lnTo>
                                  <a:pt x="243" y="237"/>
                                </a:lnTo>
                                <a:lnTo>
                                  <a:pt x="166" y="225"/>
                                </a:lnTo>
                                <a:lnTo>
                                  <a:pt x="99" y="190"/>
                                </a:lnTo>
                                <a:lnTo>
                                  <a:pt x="46" y="137"/>
                                </a:lnTo>
                                <a:lnTo>
                                  <a:pt x="11" y="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" name="Freeform 1260"/>
                        <wps:cNvSpPr>
                          <a:spLocks/>
                        </wps:cNvSpPr>
                        <wps:spPr bwMode="auto">
                          <a:xfrm>
                            <a:off x="6159" y="1652"/>
                            <a:ext cx="251" cy="489"/>
                          </a:xfrm>
                          <a:custGeom>
                            <a:avLst/>
                            <a:gdLst>
                              <a:gd name="T0" fmla="+- 0 6166 6159"/>
                              <a:gd name="T1" fmla="*/ T0 w 251"/>
                              <a:gd name="T2" fmla="+- 0 2141 1653"/>
                              <a:gd name="T3" fmla="*/ 2141 h 489"/>
                              <a:gd name="T4" fmla="+- 0 6159 6159"/>
                              <a:gd name="T5" fmla="*/ T4 w 251"/>
                              <a:gd name="T6" fmla="+- 0 2140 1653"/>
                              <a:gd name="T7" fmla="*/ 2140 h 489"/>
                              <a:gd name="T8" fmla="+- 0 6159 6159"/>
                              <a:gd name="T9" fmla="*/ T8 w 251"/>
                              <a:gd name="T10" fmla="+- 0 1654 1653"/>
                              <a:gd name="T11" fmla="*/ 1654 h 489"/>
                              <a:gd name="T12" fmla="+- 0 6166 6159"/>
                              <a:gd name="T13" fmla="*/ T12 w 251"/>
                              <a:gd name="T14" fmla="+- 0 1653 1653"/>
                              <a:gd name="T15" fmla="*/ 1653 h 489"/>
                              <a:gd name="T16" fmla="+- 0 6243 6159"/>
                              <a:gd name="T17" fmla="*/ T16 w 251"/>
                              <a:gd name="T18" fmla="+- 0 1665 1653"/>
                              <a:gd name="T19" fmla="*/ 1665 h 489"/>
                              <a:gd name="T20" fmla="+- 0 6310 6159"/>
                              <a:gd name="T21" fmla="*/ T20 w 251"/>
                              <a:gd name="T22" fmla="+- 0 1700 1653"/>
                              <a:gd name="T23" fmla="*/ 1700 h 489"/>
                              <a:gd name="T24" fmla="+- 0 6363 6159"/>
                              <a:gd name="T25" fmla="*/ T24 w 251"/>
                              <a:gd name="T26" fmla="+- 0 1753 1653"/>
                              <a:gd name="T27" fmla="*/ 1753 h 489"/>
                              <a:gd name="T28" fmla="+- 0 6398 6159"/>
                              <a:gd name="T29" fmla="*/ T28 w 251"/>
                              <a:gd name="T30" fmla="+- 0 1820 1653"/>
                              <a:gd name="T31" fmla="*/ 1820 h 489"/>
                              <a:gd name="T32" fmla="+- 0 6410 6159"/>
                              <a:gd name="T33" fmla="*/ T32 w 251"/>
                              <a:gd name="T34" fmla="+- 0 1897 1653"/>
                              <a:gd name="T35" fmla="*/ 1897 h 489"/>
                              <a:gd name="T36" fmla="+- 0 6398 6159"/>
                              <a:gd name="T37" fmla="*/ T36 w 251"/>
                              <a:gd name="T38" fmla="+- 0 1974 1653"/>
                              <a:gd name="T39" fmla="*/ 1974 h 489"/>
                              <a:gd name="T40" fmla="+- 0 6363 6159"/>
                              <a:gd name="T41" fmla="*/ T40 w 251"/>
                              <a:gd name="T42" fmla="+- 0 2041 1653"/>
                              <a:gd name="T43" fmla="*/ 2041 h 489"/>
                              <a:gd name="T44" fmla="+- 0 6310 6159"/>
                              <a:gd name="T45" fmla="*/ T44 w 251"/>
                              <a:gd name="T46" fmla="+- 0 2094 1653"/>
                              <a:gd name="T47" fmla="*/ 2094 h 489"/>
                              <a:gd name="T48" fmla="+- 0 6243 6159"/>
                              <a:gd name="T49" fmla="*/ T48 w 251"/>
                              <a:gd name="T50" fmla="+- 0 2129 1653"/>
                              <a:gd name="T51" fmla="*/ 2129 h 489"/>
                              <a:gd name="T52" fmla="+- 0 6166 6159"/>
                              <a:gd name="T53" fmla="*/ T52 w 251"/>
                              <a:gd name="T54" fmla="+- 0 2141 1653"/>
                              <a:gd name="T55" fmla="*/ 2141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51" h="489">
                                <a:moveTo>
                                  <a:pt x="7" y="488"/>
                                </a:moveTo>
                                <a:lnTo>
                                  <a:pt x="0" y="487"/>
                                </a:lnTo>
                                <a:lnTo>
                                  <a:pt x="0" y="1"/>
                                </a:lnTo>
                                <a:lnTo>
                                  <a:pt x="7" y="0"/>
                                </a:lnTo>
                                <a:lnTo>
                                  <a:pt x="84" y="12"/>
                                </a:lnTo>
                                <a:lnTo>
                                  <a:pt x="151" y="47"/>
                                </a:lnTo>
                                <a:lnTo>
                                  <a:pt x="204" y="100"/>
                                </a:lnTo>
                                <a:lnTo>
                                  <a:pt x="239" y="167"/>
                                </a:lnTo>
                                <a:lnTo>
                                  <a:pt x="251" y="244"/>
                                </a:lnTo>
                                <a:lnTo>
                                  <a:pt x="239" y="321"/>
                                </a:lnTo>
                                <a:lnTo>
                                  <a:pt x="204" y="388"/>
                                </a:lnTo>
                                <a:lnTo>
                                  <a:pt x="151" y="441"/>
                                </a:lnTo>
                                <a:lnTo>
                                  <a:pt x="84" y="476"/>
                                </a:lnTo>
                                <a:lnTo>
                                  <a:pt x="7" y="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Freeform 1259"/>
                        <wps:cNvSpPr>
                          <a:spLocks/>
                        </wps:cNvSpPr>
                        <wps:spPr bwMode="auto">
                          <a:xfrm>
                            <a:off x="6159" y="1652"/>
                            <a:ext cx="251" cy="489"/>
                          </a:xfrm>
                          <a:custGeom>
                            <a:avLst/>
                            <a:gdLst>
                              <a:gd name="T0" fmla="+- 0 6410 6159"/>
                              <a:gd name="T1" fmla="*/ T0 w 251"/>
                              <a:gd name="T2" fmla="+- 0 1897 1653"/>
                              <a:gd name="T3" fmla="*/ 1897 h 489"/>
                              <a:gd name="T4" fmla="+- 0 6398 6159"/>
                              <a:gd name="T5" fmla="*/ T4 w 251"/>
                              <a:gd name="T6" fmla="+- 0 1974 1653"/>
                              <a:gd name="T7" fmla="*/ 1974 h 489"/>
                              <a:gd name="T8" fmla="+- 0 6363 6159"/>
                              <a:gd name="T9" fmla="*/ T8 w 251"/>
                              <a:gd name="T10" fmla="+- 0 2041 1653"/>
                              <a:gd name="T11" fmla="*/ 2041 h 489"/>
                              <a:gd name="T12" fmla="+- 0 6310 6159"/>
                              <a:gd name="T13" fmla="*/ T12 w 251"/>
                              <a:gd name="T14" fmla="+- 0 2094 1653"/>
                              <a:gd name="T15" fmla="*/ 2094 h 489"/>
                              <a:gd name="T16" fmla="+- 0 6243 6159"/>
                              <a:gd name="T17" fmla="*/ T16 w 251"/>
                              <a:gd name="T18" fmla="+- 0 2129 1653"/>
                              <a:gd name="T19" fmla="*/ 2129 h 489"/>
                              <a:gd name="T20" fmla="+- 0 6166 6159"/>
                              <a:gd name="T21" fmla="*/ T20 w 251"/>
                              <a:gd name="T22" fmla="+- 0 2141 1653"/>
                              <a:gd name="T23" fmla="*/ 2141 h 489"/>
                              <a:gd name="T24" fmla="+- 0 6159 6159"/>
                              <a:gd name="T25" fmla="*/ T24 w 251"/>
                              <a:gd name="T26" fmla="+- 0 2140 1653"/>
                              <a:gd name="T27" fmla="*/ 2140 h 489"/>
                              <a:gd name="T28" fmla="+- 0 6159 6159"/>
                              <a:gd name="T29" fmla="*/ T28 w 251"/>
                              <a:gd name="T30" fmla="+- 0 1654 1653"/>
                              <a:gd name="T31" fmla="*/ 1654 h 489"/>
                              <a:gd name="T32" fmla="+- 0 6166 6159"/>
                              <a:gd name="T33" fmla="*/ T32 w 251"/>
                              <a:gd name="T34" fmla="+- 0 1653 1653"/>
                              <a:gd name="T35" fmla="*/ 1653 h 489"/>
                              <a:gd name="T36" fmla="+- 0 6243 6159"/>
                              <a:gd name="T37" fmla="*/ T36 w 251"/>
                              <a:gd name="T38" fmla="+- 0 1665 1653"/>
                              <a:gd name="T39" fmla="*/ 1665 h 489"/>
                              <a:gd name="T40" fmla="+- 0 6310 6159"/>
                              <a:gd name="T41" fmla="*/ T40 w 251"/>
                              <a:gd name="T42" fmla="+- 0 1700 1653"/>
                              <a:gd name="T43" fmla="*/ 1700 h 489"/>
                              <a:gd name="T44" fmla="+- 0 6363 6159"/>
                              <a:gd name="T45" fmla="*/ T44 w 251"/>
                              <a:gd name="T46" fmla="+- 0 1753 1653"/>
                              <a:gd name="T47" fmla="*/ 1753 h 489"/>
                              <a:gd name="T48" fmla="+- 0 6398 6159"/>
                              <a:gd name="T49" fmla="*/ T48 w 251"/>
                              <a:gd name="T50" fmla="+- 0 1820 1653"/>
                              <a:gd name="T51" fmla="*/ 1820 h 489"/>
                              <a:gd name="T52" fmla="+- 0 6410 6159"/>
                              <a:gd name="T53" fmla="*/ T52 w 251"/>
                              <a:gd name="T54" fmla="+- 0 1897 1653"/>
                              <a:gd name="T55" fmla="*/ 1897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51" h="489">
                                <a:moveTo>
                                  <a:pt x="251" y="244"/>
                                </a:moveTo>
                                <a:lnTo>
                                  <a:pt x="239" y="321"/>
                                </a:lnTo>
                                <a:lnTo>
                                  <a:pt x="204" y="388"/>
                                </a:lnTo>
                                <a:lnTo>
                                  <a:pt x="151" y="441"/>
                                </a:lnTo>
                                <a:lnTo>
                                  <a:pt x="84" y="476"/>
                                </a:lnTo>
                                <a:lnTo>
                                  <a:pt x="7" y="488"/>
                                </a:lnTo>
                                <a:lnTo>
                                  <a:pt x="0" y="487"/>
                                </a:lnTo>
                                <a:lnTo>
                                  <a:pt x="0" y="1"/>
                                </a:lnTo>
                                <a:lnTo>
                                  <a:pt x="7" y="0"/>
                                </a:lnTo>
                                <a:lnTo>
                                  <a:pt x="84" y="12"/>
                                </a:lnTo>
                                <a:lnTo>
                                  <a:pt x="151" y="47"/>
                                </a:lnTo>
                                <a:lnTo>
                                  <a:pt x="204" y="100"/>
                                </a:lnTo>
                                <a:lnTo>
                                  <a:pt x="239" y="167"/>
                                </a:lnTo>
                                <a:lnTo>
                                  <a:pt x="251" y="244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" name="Picture 1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1" y="3883"/>
                            <a:ext cx="297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" name="Freeform 1257"/>
                        <wps:cNvSpPr>
                          <a:spLocks/>
                        </wps:cNvSpPr>
                        <wps:spPr bwMode="auto">
                          <a:xfrm>
                            <a:off x="9146" y="3265"/>
                            <a:ext cx="489" cy="489"/>
                          </a:xfrm>
                          <a:custGeom>
                            <a:avLst/>
                            <a:gdLst>
                              <a:gd name="T0" fmla="+- 0 9390 9146"/>
                              <a:gd name="T1" fmla="*/ T0 w 489"/>
                              <a:gd name="T2" fmla="+- 0 3754 3265"/>
                              <a:gd name="T3" fmla="*/ 3754 h 489"/>
                              <a:gd name="T4" fmla="+- 0 9313 9146"/>
                              <a:gd name="T5" fmla="*/ T4 w 489"/>
                              <a:gd name="T6" fmla="+- 0 3741 3265"/>
                              <a:gd name="T7" fmla="*/ 3741 h 489"/>
                              <a:gd name="T8" fmla="+- 0 9246 9146"/>
                              <a:gd name="T9" fmla="*/ T8 w 489"/>
                              <a:gd name="T10" fmla="+- 0 3707 3265"/>
                              <a:gd name="T11" fmla="*/ 3707 h 489"/>
                              <a:gd name="T12" fmla="+- 0 9193 9146"/>
                              <a:gd name="T13" fmla="*/ T12 w 489"/>
                              <a:gd name="T14" fmla="+- 0 3654 3265"/>
                              <a:gd name="T15" fmla="*/ 3654 h 489"/>
                              <a:gd name="T16" fmla="+- 0 9159 9146"/>
                              <a:gd name="T17" fmla="*/ T16 w 489"/>
                              <a:gd name="T18" fmla="+- 0 3587 3265"/>
                              <a:gd name="T19" fmla="*/ 3587 h 489"/>
                              <a:gd name="T20" fmla="+- 0 9146 9146"/>
                              <a:gd name="T21" fmla="*/ T20 w 489"/>
                              <a:gd name="T22" fmla="+- 0 3510 3265"/>
                              <a:gd name="T23" fmla="*/ 3510 h 489"/>
                              <a:gd name="T24" fmla="+- 0 9159 9146"/>
                              <a:gd name="T25" fmla="*/ T24 w 489"/>
                              <a:gd name="T26" fmla="+- 0 3432 3265"/>
                              <a:gd name="T27" fmla="*/ 3432 h 489"/>
                              <a:gd name="T28" fmla="+- 0 9193 9146"/>
                              <a:gd name="T29" fmla="*/ T28 w 489"/>
                              <a:gd name="T30" fmla="+- 0 3365 3265"/>
                              <a:gd name="T31" fmla="*/ 3365 h 489"/>
                              <a:gd name="T32" fmla="+- 0 9246 9146"/>
                              <a:gd name="T33" fmla="*/ T32 w 489"/>
                              <a:gd name="T34" fmla="+- 0 3312 3265"/>
                              <a:gd name="T35" fmla="*/ 3312 h 489"/>
                              <a:gd name="T36" fmla="+- 0 9313 9146"/>
                              <a:gd name="T37" fmla="*/ T36 w 489"/>
                              <a:gd name="T38" fmla="+- 0 3278 3265"/>
                              <a:gd name="T39" fmla="*/ 3278 h 489"/>
                              <a:gd name="T40" fmla="+- 0 9390 9146"/>
                              <a:gd name="T41" fmla="*/ T40 w 489"/>
                              <a:gd name="T42" fmla="+- 0 3265 3265"/>
                              <a:gd name="T43" fmla="*/ 3265 h 489"/>
                              <a:gd name="T44" fmla="+- 0 9468 9146"/>
                              <a:gd name="T45" fmla="*/ T44 w 489"/>
                              <a:gd name="T46" fmla="+- 0 3278 3265"/>
                              <a:gd name="T47" fmla="*/ 3278 h 489"/>
                              <a:gd name="T48" fmla="+- 0 9535 9146"/>
                              <a:gd name="T49" fmla="*/ T48 w 489"/>
                              <a:gd name="T50" fmla="+- 0 3312 3265"/>
                              <a:gd name="T51" fmla="*/ 3312 h 489"/>
                              <a:gd name="T52" fmla="+- 0 9588 9146"/>
                              <a:gd name="T53" fmla="*/ T52 w 489"/>
                              <a:gd name="T54" fmla="+- 0 3365 3265"/>
                              <a:gd name="T55" fmla="*/ 3365 h 489"/>
                              <a:gd name="T56" fmla="+- 0 9622 9146"/>
                              <a:gd name="T57" fmla="*/ T56 w 489"/>
                              <a:gd name="T58" fmla="+- 0 3432 3265"/>
                              <a:gd name="T59" fmla="*/ 3432 h 489"/>
                              <a:gd name="T60" fmla="+- 0 9635 9146"/>
                              <a:gd name="T61" fmla="*/ T60 w 489"/>
                              <a:gd name="T62" fmla="+- 0 3510 3265"/>
                              <a:gd name="T63" fmla="*/ 3510 h 489"/>
                              <a:gd name="T64" fmla="+- 0 9622 9146"/>
                              <a:gd name="T65" fmla="*/ T64 w 489"/>
                              <a:gd name="T66" fmla="+- 0 3587 3265"/>
                              <a:gd name="T67" fmla="*/ 3587 h 489"/>
                              <a:gd name="T68" fmla="+- 0 9588 9146"/>
                              <a:gd name="T69" fmla="*/ T68 w 489"/>
                              <a:gd name="T70" fmla="+- 0 3654 3265"/>
                              <a:gd name="T71" fmla="*/ 3654 h 489"/>
                              <a:gd name="T72" fmla="+- 0 9535 9146"/>
                              <a:gd name="T73" fmla="*/ T72 w 489"/>
                              <a:gd name="T74" fmla="+- 0 3707 3265"/>
                              <a:gd name="T75" fmla="*/ 3707 h 489"/>
                              <a:gd name="T76" fmla="+- 0 9468 9146"/>
                              <a:gd name="T77" fmla="*/ T76 w 489"/>
                              <a:gd name="T78" fmla="+- 0 3741 3265"/>
                              <a:gd name="T79" fmla="*/ 3741 h 489"/>
                              <a:gd name="T80" fmla="+- 0 9390 9146"/>
                              <a:gd name="T81" fmla="*/ T80 w 489"/>
                              <a:gd name="T82" fmla="+- 0 3754 3265"/>
                              <a:gd name="T83" fmla="*/ 3754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244" y="489"/>
                                </a:moveTo>
                                <a:lnTo>
                                  <a:pt x="167" y="476"/>
                                </a:lnTo>
                                <a:lnTo>
                                  <a:pt x="100" y="442"/>
                                </a:lnTo>
                                <a:lnTo>
                                  <a:pt x="47" y="389"/>
                                </a:lnTo>
                                <a:lnTo>
                                  <a:pt x="13" y="322"/>
                                </a:lnTo>
                                <a:lnTo>
                                  <a:pt x="0" y="245"/>
                                </a:lnTo>
                                <a:lnTo>
                                  <a:pt x="13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3"/>
                                </a:lnTo>
                                <a:lnTo>
                                  <a:pt x="244" y="0"/>
                                </a:lnTo>
                                <a:lnTo>
                                  <a:pt x="322" y="13"/>
                                </a:lnTo>
                                <a:lnTo>
                                  <a:pt x="389" y="47"/>
                                </a:lnTo>
                                <a:lnTo>
                                  <a:pt x="442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9" y="245"/>
                                </a:lnTo>
                                <a:lnTo>
                                  <a:pt x="476" y="322"/>
                                </a:lnTo>
                                <a:lnTo>
                                  <a:pt x="442" y="389"/>
                                </a:lnTo>
                                <a:lnTo>
                                  <a:pt x="389" y="442"/>
                                </a:lnTo>
                                <a:lnTo>
                                  <a:pt x="322" y="476"/>
                                </a:lnTo>
                                <a:lnTo>
                                  <a:pt x="244" y="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" name="Freeform 1256"/>
                        <wps:cNvSpPr>
                          <a:spLocks/>
                        </wps:cNvSpPr>
                        <wps:spPr bwMode="auto">
                          <a:xfrm>
                            <a:off x="9146" y="3265"/>
                            <a:ext cx="489" cy="489"/>
                          </a:xfrm>
                          <a:custGeom>
                            <a:avLst/>
                            <a:gdLst>
                              <a:gd name="T0" fmla="+- 0 9635 9146"/>
                              <a:gd name="T1" fmla="*/ T0 w 489"/>
                              <a:gd name="T2" fmla="+- 0 3510 3265"/>
                              <a:gd name="T3" fmla="*/ 3510 h 489"/>
                              <a:gd name="T4" fmla="+- 0 9622 9146"/>
                              <a:gd name="T5" fmla="*/ T4 w 489"/>
                              <a:gd name="T6" fmla="+- 0 3587 3265"/>
                              <a:gd name="T7" fmla="*/ 3587 h 489"/>
                              <a:gd name="T8" fmla="+- 0 9588 9146"/>
                              <a:gd name="T9" fmla="*/ T8 w 489"/>
                              <a:gd name="T10" fmla="+- 0 3654 3265"/>
                              <a:gd name="T11" fmla="*/ 3654 h 489"/>
                              <a:gd name="T12" fmla="+- 0 9535 9146"/>
                              <a:gd name="T13" fmla="*/ T12 w 489"/>
                              <a:gd name="T14" fmla="+- 0 3707 3265"/>
                              <a:gd name="T15" fmla="*/ 3707 h 489"/>
                              <a:gd name="T16" fmla="+- 0 9468 9146"/>
                              <a:gd name="T17" fmla="*/ T16 w 489"/>
                              <a:gd name="T18" fmla="+- 0 3741 3265"/>
                              <a:gd name="T19" fmla="*/ 3741 h 489"/>
                              <a:gd name="T20" fmla="+- 0 9390 9146"/>
                              <a:gd name="T21" fmla="*/ T20 w 489"/>
                              <a:gd name="T22" fmla="+- 0 3754 3265"/>
                              <a:gd name="T23" fmla="*/ 3754 h 489"/>
                              <a:gd name="T24" fmla="+- 0 9313 9146"/>
                              <a:gd name="T25" fmla="*/ T24 w 489"/>
                              <a:gd name="T26" fmla="+- 0 3741 3265"/>
                              <a:gd name="T27" fmla="*/ 3741 h 489"/>
                              <a:gd name="T28" fmla="+- 0 9246 9146"/>
                              <a:gd name="T29" fmla="*/ T28 w 489"/>
                              <a:gd name="T30" fmla="+- 0 3707 3265"/>
                              <a:gd name="T31" fmla="*/ 3707 h 489"/>
                              <a:gd name="T32" fmla="+- 0 9193 9146"/>
                              <a:gd name="T33" fmla="*/ T32 w 489"/>
                              <a:gd name="T34" fmla="+- 0 3654 3265"/>
                              <a:gd name="T35" fmla="*/ 3654 h 489"/>
                              <a:gd name="T36" fmla="+- 0 9159 9146"/>
                              <a:gd name="T37" fmla="*/ T36 w 489"/>
                              <a:gd name="T38" fmla="+- 0 3587 3265"/>
                              <a:gd name="T39" fmla="*/ 3587 h 489"/>
                              <a:gd name="T40" fmla="+- 0 9146 9146"/>
                              <a:gd name="T41" fmla="*/ T40 w 489"/>
                              <a:gd name="T42" fmla="+- 0 3510 3265"/>
                              <a:gd name="T43" fmla="*/ 3510 h 489"/>
                              <a:gd name="T44" fmla="+- 0 9159 9146"/>
                              <a:gd name="T45" fmla="*/ T44 w 489"/>
                              <a:gd name="T46" fmla="+- 0 3432 3265"/>
                              <a:gd name="T47" fmla="*/ 3432 h 489"/>
                              <a:gd name="T48" fmla="+- 0 9193 9146"/>
                              <a:gd name="T49" fmla="*/ T48 w 489"/>
                              <a:gd name="T50" fmla="+- 0 3365 3265"/>
                              <a:gd name="T51" fmla="*/ 3365 h 489"/>
                              <a:gd name="T52" fmla="+- 0 9246 9146"/>
                              <a:gd name="T53" fmla="*/ T52 w 489"/>
                              <a:gd name="T54" fmla="+- 0 3312 3265"/>
                              <a:gd name="T55" fmla="*/ 3312 h 489"/>
                              <a:gd name="T56" fmla="+- 0 9313 9146"/>
                              <a:gd name="T57" fmla="*/ T56 w 489"/>
                              <a:gd name="T58" fmla="+- 0 3278 3265"/>
                              <a:gd name="T59" fmla="*/ 3278 h 489"/>
                              <a:gd name="T60" fmla="+- 0 9390 9146"/>
                              <a:gd name="T61" fmla="*/ T60 w 489"/>
                              <a:gd name="T62" fmla="+- 0 3265 3265"/>
                              <a:gd name="T63" fmla="*/ 3265 h 489"/>
                              <a:gd name="T64" fmla="+- 0 9468 9146"/>
                              <a:gd name="T65" fmla="*/ T64 w 489"/>
                              <a:gd name="T66" fmla="+- 0 3278 3265"/>
                              <a:gd name="T67" fmla="*/ 3278 h 489"/>
                              <a:gd name="T68" fmla="+- 0 9535 9146"/>
                              <a:gd name="T69" fmla="*/ T68 w 489"/>
                              <a:gd name="T70" fmla="+- 0 3312 3265"/>
                              <a:gd name="T71" fmla="*/ 3312 h 489"/>
                              <a:gd name="T72" fmla="+- 0 9588 9146"/>
                              <a:gd name="T73" fmla="*/ T72 w 489"/>
                              <a:gd name="T74" fmla="+- 0 3365 3265"/>
                              <a:gd name="T75" fmla="*/ 3365 h 489"/>
                              <a:gd name="T76" fmla="+- 0 9622 9146"/>
                              <a:gd name="T77" fmla="*/ T76 w 489"/>
                              <a:gd name="T78" fmla="+- 0 3432 3265"/>
                              <a:gd name="T79" fmla="*/ 3432 h 489"/>
                              <a:gd name="T80" fmla="+- 0 9635 9146"/>
                              <a:gd name="T81" fmla="*/ T80 w 489"/>
                              <a:gd name="T82" fmla="+- 0 3510 3265"/>
                              <a:gd name="T83" fmla="*/ 3510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489" y="245"/>
                                </a:moveTo>
                                <a:lnTo>
                                  <a:pt x="476" y="322"/>
                                </a:lnTo>
                                <a:lnTo>
                                  <a:pt x="442" y="389"/>
                                </a:lnTo>
                                <a:lnTo>
                                  <a:pt x="389" y="442"/>
                                </a:lnTo>
                                <a:lnTo>
                                  <a:pt x="322" y="476"/>
                                </a:lnTo>
                                <a:lnTo>
                                  <a:pt x="244" y="489"/>
                                </a:lnTo>
                                <a:lnTo>
                                  <a:pt x="167" y="476"/>
                                </a:lnTo>
                                <a:lnTo>
                                  <a:pt x="100" y="442"/>
                                </a:lnTo>
                                <a:lnTo>
                                  <a:pt x="47" y="389"/>
                                </a:lnTo>
                                <a:lnTo>
                                  <a:pt x="13" y="322"/>
                                </a:lnTo>
                                <a:lnTo>
                                  <a:pt x="0" y="245"/>
                                </a:lnTo>
                                <a:lnTo>
                                  <a:pt x="13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3"/>
                                </a:lnTo>
                                <a:lnTo>
                                  <a:pt x="244" y="0"/>
                                </a:lnTo>
                                <a:lnTo>
                                  <a:pt x="322" y="13"/>
                                </a:lnTo>
                                <a:lnTo>
                                  <a:pt x="389" y="47"/>
                                </a:lnTo>
                                <a:lnTo>
                                  <a:pt x="442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9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" name="Freeform 1255"/>
                        <wps:cNvSpPr>
                          <a:spLocks/>
                        </wps:cNvSpPr>
                        <wps:spPr bwMode="auto">
                          <a:xfrm>
                            <a:off x="6413" y="3814"/>
                            <a:ext cx="553" cy="240"/>
                          </a:xfrm>
                          <a:custGeom>
                            <a:avLst/>
                            <a:gdLst>
                              <a:gd name="T0" fmla="+- 0 6966 6413"/>
                              <a:gd name="T1" fmla="*/ T0 w 553"/>
                              <a:gd name="T2" fmla="+- 0 4054 3814"/>
                              <a:gd name="T3" fmla="*/ 4054 h 240"/>
                              <a:gd name="T4" fmla="+- 0 6413 6413"/>
                              <a:gd name="T5" fmla="*/ T4 w 553"/>
                              <a:gd name="T6" fmla="+- 0 4054 3814"/>
                              <a:gd name="T7" fmla="*/ 4054 h 240"/>
                              <a:gd name="T8" fmla="+- 0 6828 6413"/>
                              <a:gd name="T9" fmla="*/ T8 w 553"/>
                              <a:gd name="T10" fmla="+- 0 3814 3814"/>
                              <a:gd name="T11" fmla="*/ 3814 h 240"/>
                              <a:gd name="T12" fmla="+- 0 6966 6413"/>
                              <a:gd name="T13" fmla="*/ T12 w 553"/>
                              <a:gd name="T14" fmla="+- 0 4054 3814"/>
                              <a:gd name="T15" fmla="*/ 405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3" h="240">
                                <a:moveTo>
                                  <a:pt x="553" y="240"/>
                                </a:moveTo>
                                <a:lnTo>
                                  <a:pt x="0" y="240"/>
                                </a:lnTo>
                                <a:lnTo>
                                  <a:pt x="415" y="0"/>
                                </a:lnTo>
                                <a:lnTo>
                                  <a:pt x="553" y="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" name="Freeform 1254"/>
                        <wps:cNvSpPr>
                          <a:spLocks/>
                        </wps:cNvSpPr>
                        <wps:spPr bwMode="auto">
                          <a:xfrm>
                            <a:off x="6413" y="3814"/>
                            <a:ext cx="553" cy="240"/>
                          </a:xfrm>
                          <a:custGeom>
                            <a:avLst/>
                            <a:gdLst>
                              <a:gd name="T0" fmla="+- 0 6966 6413"/>
                              <a:gd name="T1" fmla="*/ T0 w 553"/>
                              <a:gd name="T2" fmla="+- 0 4054 3814"/>
                              <a:gd name="T3" fmla="*/ 4054 h 240"/>
                              <a:gd name="T4" fmla="+- 0 6413 6413"/>
                              <a:gd name="T5" fmla="*/ T4 w 553"/>
                              <a:gd name="T6" fmla="+- 0 4054 3814"/>
                              <a:gd name="T7" fmla="*/ 4054 h 240"/>
                              <a:gd name="T8" fmla="+- 0 6828 6413"/>
                              <a:gd name="T9" fmla="*/ T8 w 553"/>
                              <a:gd name="T10" fmla="+- 0 3814 3814"/>
                              <a:gd name="T11" fmla="*/ 3814 h 240"/>
                              <a:gd name="T12" fmla="+- 0 6966 6413"/>
                              <a:gd name="T13" fmla="*/ T12 w 553"/>
                              <a:gd name="T14" fmla="+- 0 4054 3814"/>
                              <a:gd name="T15" fmla="*/ 405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3" h="240">
                                <a:moveTo>
                                  <a:pt x="553" y="240"/>
                                </a:moveTo>
                                <a:lnTo>
                                  <a:pt x="0" y="240"/>
                                </a:lnTo>
                                <a:lnTo>
                                  <a:pt x="415" y="0"/>
                                </a:lnTo>
                                <a:lnTo>
                                  <a:pt x="553" y="240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" name="Freeform 1253"/>
                        <wps:cNvSpPr>
                          <a:spLocks/>
                        </wps:cNvSpPr>
                        <wps:spPr bwMode="auto">
                          <a:xfrm>
                            <a:off x="6159" y="3265"/>
                            <a:ext cx="251" cy="489"/>
                          </a:xfrm>
                          <a:custGeom>
                            <a:avLst/>
                            <a:gdLst>
                              <a:gd name="T0" fmla="+- 0 6166 6159"/>
                              <a:gd name="T1" fmla="*/ T0 w 251"/>
                              <a:gd name="T2" fmla="+- 0 3754 3265"/>
                              <a:gd name="T3" fmla="*/ 3754 h 489"/>
                              <a:gd name="T4" fmla="+- 0 6159 6159"/>
                              <a:gd name="T5" fmla="*/ T4 w 251"/>
                              <a:gd name="T6" fmla="+- 0 3753 3265"/>
                              <a:gd name="T7" fmla="*/ 3753 h 489"/>
                              <a:gd name="T8" fmla="+- 0 6159 6159"/>
                              <a:gd name="T9" fmla="*/ T8 w 251"/>
                              <a:gd name="T10" fmla="+- 0 3266 3265"/>
                              <a:gd name="T11" fmla="*/ 3266 h 489"/>
                              <a:gd name="T12" fmla="+- 0 6166 6159"/>
                              <a:gd name="T13" fmla="*/ T12 w 251"/>
                              <a:gd name="T14" fmla="+- 0 3265 3265"/>
                              <a:gd name="T15" fmla="*/ 3265 h 489"/>
                              <a:gd name="T16" fmla="+- 0 6243 6159"/>
                              <a:gd name="T17" fmla="*/ T16 w 251"/>
                              <a:gd name="T18" fmla="+- 0 3278 3265"/>
                              <a:gd name="T19" fmla="*/ 3278 h 489"/>
                              <a:gd name="T20" fmla="+- 0 6310 6159"/>
                              <a:gd name="T21" fmla="*/ T20 w 251"/>
                              <a:gd name="T22" fmla="+- 0 3312 3265"/>
                              <a:gd name="T23" fmla="*/ 3312 h 489"/>
                              <a:gd name="T24" fmla="+- 0 6363 6159"/>
                              <a:gd name="T25" fmla="*/ T24 w 251"/>
                              <a:gd name="T26" fmla="+- 0 3365 3265"/>
                              <a:gd name="T27" fmla="*/ 3365 h 489"/>
                              <a:gd name="T28" fmla="+- 0 6398 6159"/>
                              <a:gd name="T29" fmla="*/ T28 w 251"/>
                              <a:gd name="T30" fmla="+- 0 3432 3265"/>
                              <a:gd name="T31" fmla="*/ 3432 h 489"/>
                              <a:gd name="T32" fmla="+- 0 6410 6159"/>
                              <a:gd name="T33" fmla="*/ T32 w 251"/>
                              <a:gd name="T34" fmla="+- 0 3510 3265"/>
                              <a:gd name="T35" fmla="*/ 3510 h 489"/>
                              <a:gd name="T36" fmla="+- 0 6398 6159"/>
                              <a:gd name="T37" fmla="*/ T36 w 251"/>
                              <a:gd name="T38" fmla="+- 0 3587 3265"/>
                              <a:gd name="T39" fmla="*/ 3587 h 489"/>
                              <a:gd name="T40" fmla="+- 0 6363 6159"/>
                              <a:gd name="T41" fmla="*/ T40 w 251"/>
                              <a:gd name="T42" fmla="+- 0 3654 3265"/>
                              <a:gd name="T43" fmla="*/ 3654 h 489"/>
                              <a:gd name="T44" fmla="+- 0 6310 6159"/>
                              <a:gd name="T45" fmla="*/ T44 w 251"/>
                              <a:gd name="T46" fmla="+- 0 3707 3265"/>
                              <a:gd name="T47" fmla="*/ 3707 h 489"/>
                              <a:gd name="T48" fmla="+- 0 6243 6159"/>
                              <a:gd name="T49" fmla="*/ T48 w 251"/>
                              <a:gd name="T50" fmla="+- 0 3741 3265"/>
                              <a:gd name="T51" fmla="*/ 3741 h 489"/>
                              <a:gd name="T52" fmla="+- 0 6166 6159"/>
                              <a:gd name="T53" fmla="*/ T52 w 251"/>
                              <a:gd name="T54" fmla="+- 0 3754 3265"/>
                              <a:gd name="T55" fmla="*/ 3754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51" h="489">
                                <a:moveTo>
                                  <a:pt x="7" y="489"/>
                                </a:moveTo>
                                <a:lnTo>
                                  <a:pt x="0" y="488"/>
                                </a:lnTo>
                                <a:lnTo>
                                  <a:pt x="0" y="1"/>
                                </a:lnTo>
                                <a:lnTo>
                                  <a:pt x="7" y="0"/>
                                </a:lnTo>
                                <a:lnTo>
                                  <a:pt x="84" y="13"/>
                                </a:lnTo>
                                <a:lnTo>
                                  <a:pt x="151" y="47"/>
                                </a:lnTo>
                                <a:lnTo>
                                  <a:pt x="204" y="100"/>
                                </a:lnTo>
                                <a:lnTo>
                                  <a:pt x="239" y="167"/>
                                </a:lnTo>
                                <a:lnTo>
                                  <a:pt x="251" y="245"/>
                                </a:lnTo>
                                <a:lnTo>
                                  <a:pt x="239" y="322"/>
                                </a:lnTo>
                                <a:lnTo>
                                  <a:pt x="204" y="389"/>
                                </a:lnTo>
                                <a:lnTo>
                                  <a:pt x="151" y="442"/>
                                </a:lnTo>
                                <a:lnTo>
                                  <a:pt x="84" y="476"/>
                                </a:lnTo>
                                <a:lnTo>
                                  <a:pt x="7" y="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" name="Freeform 1252"/>
                        <wps:cNvSpPr>
                          <a:spLocks/>
                        </wps:cNvSpPr>
                        <wps:spPr bwMode="auto">
                          <a:xfrm>
                            <a:off x="6159" y="3265"/>
                            <a:ext cx="251" cy="489"/>
                          </a:xfrm>
                          <a:custGeom>
                            <a:avLst/>
                            <a:gdLst>
                              <a:gd name="T0" fmla="+- 0 6410 6159"/>
                              <a:gd name="T1" fmla="*/ T0 w 251"/>
                              <a:gd name="T2" fmla="+- 0 3510 3265"/>
                              <a:gd name="T3" fmla="*/ 3510 h 489"/>
                              <a:gd name="T4" fmla="+- 0 6398 6159"/>
                              <a:gd name="T5" fmla="*/ T4 w 251"/>
                              <a:gd name="T6" fmla="+- 0 3587 3265"/>
                              <a:gd name="T7" fmla="*/ 3587 h 489"/>
                              <a:gd name="T8" fmla="+- 0 6363 6159"/>
                              <a:gd name="T9" fmla="*/ T8 w 251"/>
                              <a:gd name="T10" fmla="+- 0 3654 3265"/>
                              <a:gd name="T11" fmla="*/ 3654 h 489"/>
                              <a:gd name="T12" fmla="+- 0 6310 6159"/>
                              <a:gd name="T13" fmla="*/ T12 w 251"/>
                              <a:gd name="T14" fmla="+- 0 3707 3265"/>
                              <a:gd name="T15" fmla="*/ 3707 h 489"/>
                              <a:gd name="T16" fmla="+- 0 6243 6159"/>
                              <a:gd name="T17" fmla="*/ T16 w 251"/>
                              <a:gd name="T18" fmla="+- 0 3741 3265"/>
                              <a:gd name="T19" fmla="*/ 3741 h 489"/>
                              <a:gd name="T20" fmla="+- 0 6166 6159"/>
                              <a:gd name="T21" fmla="*/ T20 w 251"/>
                              <a:gd name="T22" fmla="+- 0 3754 3265"/>
                              <a:gd name="T23" fmla="*/ 3754 h 489"/>
                              <a:gd name="T24" fmla="+- 0 6159 6159"/>
                              <a:gd name="T25" fmla="*/ T24 w 251"/>
                              <a:gd name="T26" fmla="+- 0 3753 3265"/>
                              <a:gd name="T27" fmla="*/ 3753 h 489"/>
                              <a:gd name="T28" fmla="+- 0 6159 6159"/>
                              <a:gd name="T29" fmla="*/ T28 w 251"/>
                              <a:gd name="T30" fmla="+- 0 3266 3265"/>
                              <a:gd name="T31" fmla="*/ 3266 h 489"/>
                              <a:gd name="T32" fmla="+- 0 6166 6159"/>
                              <a:gd name="T33" fmla="*/ T32 w 251"/>
                              <a:gd name="T34" fmla="+- 0 3265 3265"/>
                              <a:gd name="T35" fmla="*/ 3265 h 489"/>
                              <a:gd name="T36" fmla="+- 0 6243 6159"/>
                              <a:gd name="T37" fmla="*/ T36 w 251"/>
                              <a:gd name="T38" fmla="+- 0 3278 3265"/>
                              <a:gd name="T39" fmla="*/ 3278 h 489"/>
                              <a:gd name="T40" fmla="+- 0 6310 6159"/>
                              <a:gd name="T41" fmla="*/ T40 w 251"/>
                              <a:gd name="T42" fmla="+- 0 3312 3265"/>
                              <a:gd name="T43" fmla="*/ 3312 h 489"/>
                              <a:gd name="T44" fmla="+- 0 6363 6159"/>
                              <a:gd name="T45" fmla="*/ T44 w 251"/>
                              <a:gd name="T46" fmla="+- 0 3365 3265"/>
                              <a:gd name="T47" fmla="*/ 3365 h 489"/>
                              <a:gd name="T48" fmla="+- 0 6398 6159"/>
                              <a:gd name="T49" fmla="*/ T48 w 251"/>
                              <a:gd name="T50" fmla="+- 0 3432 3265"/>
                              <a:gd name="T51" fmla="*/ 3432 h 489"/>
                              <a:gd name="T52" fmla="+- 0 6410 6159"/>
                              <a:gd name="T53" fmla="*/ T52 w 251"/>
                              <a:gd name="T54" fmla="+- 0 3510 3265"/>
                              <a:gd name="T55" fmla="*/ 3510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51" h="489">
                                <a:moveTo>
                                  <a:pt x="251" y="245"/>
                                </a:moveTo>
                                <a:lnTo>
                                  <a:pt x="239" y="322"/>
                                </a:lnTo>
                                <a:lnTo>
                                  <a:pt x="204" y="389"/>
                                </a:lnTo>
                                <a:lnTo>
                                  <a:pt x="151" y="442"/>
                                </a:lnTo>
                                <a:lnTo>
                                  <a:pt x="84" y="476"/>
                                </a:lnTo>
                                <a:lnTo>
                                  <a:pt x="7" y="489"/>
                                </a:lnTo>
                                <a:lnTo>
                                  <a:pt x="0" y="488"/>
                                </a:lnTo>
                                <a:lnTo>
                                  <a:pt x="0" y="1"/>
                                </a:lnTo>
                                <a:lnTo>
                                  <a:pt x="7" y="0"/>
                                </a:lnTo>
                                <a:lnTo>
                                  <a:pt x="84" y="13"/>
                                </a:lnTo>
                                <a:lnTo>
                                  <a:pt x="151" y="47"/>
                                </a:lnTo>
                                <a:lnTo>
                                  <a:pt x="204" y="100"/>
                                </a:lnTo>
                                <a:lnTo>
                                  <a:pt x="239" y="167"/>
                                </a:lnTo>
                                <a:lnTo>
                                  <a:pt x="251" y="245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9" name="Freeform 1251"/>
                        <wps:cNvSpPr>
                          <a:spLocks/>
                        </wps:cNvSpPr>
                        <wps:spPr bwMode="auto">
                          <a:xfrm>
                            <a:off x="6159" y="589"/>
                            <a:ext cx="938" cy="1003"/>
                          </a:xfrm>
                          <a:custGeom>
                            <a:avLst/>
                            <a:gdLst>
                              <a:gd name="T0" fmla="+- 0 6166 6159"/>
                              <a:gd name="T1" fmla="*/ T0 w 938"/>
                              <a:gd name="T2" fmla="+- 0 1592 590"/>
                              <a:gd name="T3" fmla="*/ 1592 h 1003"/>
                              <a:gd name="T4" fmla="+- 0 6159 6159"/>
                              <a:gd name="T5" fmla="*/ T4 w 938"/>
                              <a:gd name="T6" fmla="+- 0 1581 590"/>
                              <a:gd name="T7" fmla="*/ 1581 h 1003"/>
                              <a:gd name="T8" fmla="+- 0 6159 6159"/>
                              <a:gd name="T9" fmla="*/ T8 w 938"/>
                              <a:gd name="T10" fmla="+- 0 976 590"/>
                              <a:gd name="T11" fmla="*/ 976 h 1003"/>
                              <a:gd name="T12" fmla="+- 0 6828 6159"/>
                              <a:gd name="T13" fmla="*/ T12 w 938"/>
                              <a:gd name="T14" fmla="+- 0 590 590"/>
                              <a:gd name="T15" fmla="*/ 590 h 1003"/>
                              <a:gd name="T16" fmla="+- 0 7097 6159"/>
                              <a:gd name="T17" fmla="*/ T16 w 938"/>
                              <a:gd name="T18" fmla="+- 0 1055 590"/>
                              <a:gd name="T19" fmla="*/ 1055 h 1003"/>
                              <a:gd name="T20" fmla="+- 0 6166 6159"/>
                              <a:gd name="T21" fmla="*/ T20 w 938"/>
                              <a:gd name="T22" fmla="+- 0 1592 590"/>
                              <a:gd name="T23" fmla="*/ 1592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38" h="1003">
                                <a:moveTo>
                                  <a:pt x="7" y="1002"/>
                                </a:moveTo>
                                <a:lnTo>
                                  <a:pt x="0" y="991"/>
                                </a:lnTo>
                                <a:lnTo>
                                  <a:pt x="0" y="386"/>
                                </a:lnTo>
                                <a:lnTo>
                                  <a:pt x="669" y="0"/>
                                </a:lnTo>
                                <a:lnTo>
                                  <a:pt x="938" y="465"/>
                                </a:lnTo>
                                <a:lnTo>
                                  <a:pt x="7" y="1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" name="Freeform 1250"/>
                        <wps:cNvSpPr>
                          <a:spLocks/>
                        </wps:cNvSpPr>
                        <wps:spPr bwMode="auto">
                          <a:xfrm>
                            <a:off x="6159" y="589"/>
                            <a:ext cx="938" cy="1003"/>
                          </a:xfrm>
                          <a:custGeom>
                            <a:avLst/>
                            <a:gdLst>
                              <a:gd name="T0" fmla="+- 0 6159 6159"/>
                              <a:gd name="T1" fmla="*/ T0 w 938"/>
                              <a:gd name="T2" fmla="+- 0 1581 590"/>
                              <a:gd name="T3" fmla="*/ 1581 h 1003"/>
                              <a:gd name="T4" fmla="+- 0 6159 6159"/>
                              <a:gd name="T5" fmla="*/ T4 w 938"/>
                              <a:gd name="T6" fmla="+- 0 976 590"/>
                              <a:gd name="T7" fmla="*/ 976 h 1003"/>
                              <a:gd name="T8" fmla="+- 0 6828 6159"/>
                              <a:gd name="T9" fmla="*/ T8 w 938"/>
                              <a:gd name="T10" fmla="+- 0 590 590"/>
                              <a:gd name="T11" fmla="*/ 590 h 1003"/>
                              <a:gd name="T12" fmla="+- 0 7097 6159"/>
                              <a:gd name="T13" fmla="*/ T12 w 938"/>
                              <a:gd name="T14" fmla="+- 0 1055 590"/>
                              <a:gd name="T15" fmla="*/ 1055 h 1003"/>
                              <a:gd name="T16" fmla="+- 0 6166 6159"/>
                              <a:gd name="T17" fmla="*/ T16 w 938"/>
                              <a:gd name="T18" fmla="+- 0 1592 590"/>
                              <a:gd name="T19" fmla="*/ 1592 h 1003"/>
                              <a:gd name="T20" fmla="+- 0 6159 6159"/>
                              <a:gd name="T21" fmla="*/ T20 w 938"/>
                              <a:gd name="T22" fmla="+- 0 1581 590"/>
                              <a:gd name="T23" fmla="*/ 1581 h 1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38" h="1003">
                                <a:moveTo>
                                  <a:pt x="0" y="991"/>
                                </a:moveTo>
                                <a:lnTo>
                                  <a:pt x="0" y="386"/>
                                </a:lnTo>
                                <a:lnTo>
                                  <a:pt x="669" y="0"/>
                                </a:lnTo>
                                <a:lnTo>
                                  <a:pt x="938" y="465"/>
                                </a:lnTo>
                                <a:lnTo>
                                  <a:pt x="7" y="1002"/>
                                </a:lnTo>
                                <a:lnTo>
                                  <a:pt x="0" y="991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2" y="284"/>
                            <a:ext cx="264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2" name="Freeform 1248"/>
                        <wps:cNvSpPr>
                          <a:spLocks/>
                        </wps:cNvSpPr>
                        <wps:spPr bwMode="auto">
                          <a:xfrm>
                            <a:off x="8996" y="593"/>
                            <a:ext cx="925" cy="999"/>
                          </a:xfrm>
                          <a:custGeom>
                            <a:avLst/>
                            <a:gdLst>
                              <a:gd name="T0" fmla="+- 0 9266 8997"/>
                              <a:gd name="T1" fmla="*/ T0 w 925"/>
                              <a:gd name="T2" fmla="+- 0 1592 593"/>
                              <a:gd name="T3" fmla="*/ 1592 h 999"/>
                              <a:gd name="T4" fmla="+- 0 8997 8997"/>
                              <a:gd name="T5" fmla="*/ T4 w 925"/>
                              <a:gd name="T6" fmla="+- 0 1127 593"/>
                              <a:gd name="T7" fmla="*/ 1127 h 999"/>
                              <a:gd name="T8" fmla="+- 0 9921 8997"/>
                              <a:gd name="T9" fmla="*/ T8 w 925"/>
                              <a:gd name="T10" fmla="+- 0 593 593"/>
                              <a:gd name="T11" fmla="*/ 593 h 999"/>
                              <a:gd name="T12" fmla="+- 0 9921 8997"/>
                              <a:gd name="T13" fmla="*/ T12 w 925"/>
                              <a:gd name="T14" fmla="+- 0 1214 593"/>
                              <a:gd name="T15" fmla="*/ 1214 h 999"/>
                              <a:gd name="T16" fmla="+- 0 9266 8997"/>
                              <a:gd name="T17" fmla="*/ T16 w 925"/>
                              <a:gd name="T18" fmla="+- 0 1592 593"/>
                              <a:gd name="T19" fmla="*/ 1592 h 9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25" h="999">
                                <a:moveTo>
                                  <a:pt x="269" y="999"/>
                                </a:moveTo>
                                <a:lnTo>
                                  <a:pt x="0" y="534"/>
                                </a:lnTo>
                                <a:lnTo>
                                  <a:pt x="924" y="0"/>
                                </a:lnTo>
                                <a:lnTo>
                                  <a:pt x="924" y="621"/>
                                </a:lnTo>
                                <a:lnTo>
                                  <a:pt x="269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D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" name="Freeform 1247"/>
                        <wps:cNvSpPr>
                          <a:spLocks/>
                        </wps:cNvSpPr>
                        <wps:spPr bwMode="auto">
                          <a:xfrm>
                            <a:off x="8996" y="593"/>
                            <a:ext cx="925" cy="999"/>
                          </a:xfrm>
                          <a:custGeom>
                            <a:avLst/>
                            <a:gdLst>
                              <a:gd name="T0" fmla="+- 0 8997 8997"/>
                              <a:gd name="T1" fmla="*/ T0 w 925"/>
                              <a:gd name="T2" fmla="+- 0 1127 593"/>
                              <a:gd name="T3" fmla="*/ 1127 h 999"/>
                              <a:gd name="T4" fmla="+- 0 9921 8997"/>
                              <a:gd name="T5" fmla="*/ T4 w 925"/>
                              <a:gd name="T6" fmla="+- 0 593 593"/>
                              <a:gd name="T7" fmla="*/ 593 h 999"/>
                              <a:gd name="T8" fmla="+- 0 9921 8997"/>
                              <a:gd name="T9" fmla="*/ T8 w 925"/>
                              <a:gd name="T10" fmla="+- 0 1214 593"/>
                              <a:gd name="T11" fmla="*/ 1214 h 999"/>
                              <a:gd name="T12" fmla="+- 0 9266 8997"/>
                              <a:gd name="T13" fmla="*/ T12 w 925"/>
                              <a:gd name="T14" fmla="+- 0 1592 593"/>
                              <a:gd name="T15" fmla="*/ 1592 h 999"/>
                              <a:gd name="T16" fmla="+- 0 8997 8997"/>
                              <a:gd name="T17" fmla="*/ T16 w 925"/>
                              <a:gd name="T18" fmla="+- 0 1127 593"/>
                              <a:gd name="T19" fmla="*/ 1127 h 9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25" h="999">
                                <a:moveTo>
                                  <a:pt x="0" y="534"/>
                                </a:moveTo>
                                <a:lnTo>
                                  <a:pt x="924" y="0"/>
                                </a:lnTo>
                                <a:lnTo>
                                  <a:pt x="924" y="621"/>
                                </a:lnTo>
                                <a:lnTo>
                                  <a:pt x="269" y="999"/>
                                </a:lnTo>
                                <a:lnTo>
                                  <a:pt x="0" y="534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" name="Freeform 1246"/>
                        <wps:cNvSpPr>
                          <a:spLocks/>
                        </wps:cNvSpPr>
                        <wps:spPr bwMode="auto">
                          <a:xfrm>
                            <a:off x="9022" y="291"/>
                            <a:ext cx="487" cy="238"/>
                          </a:xfrm>
                          <a:custGeom>
                            <a:avLst/>
                            <a:gdLst>
                              <a:gd name="T0" fmla="+- 0 9266 9023"/>
                              <a:gd name="T1" fmla="*/ T0 w 487"/>
                              <a:gd name="T2" fmla="+- 0 529 292"/>
                              <a:gd name="T3" fmla="*/ 529 h 238"/>
                              <a:gd name="T4" fmla="+- 0 9188 9023"/>
                              <a:gd name="T5" fmla="*/ T4 w 487"/>
                              <a:gd name="T6" fmla="+- 0 517 292"/>
                              <a:gd name="T7" fmla="*/ 517 h 238"/>
                              <a:gd name="T8" fmla="+- 0 9121 9023"/>
                              <a:gd name="T9" fmla="*/ T8 w 487"/>
                              <a:gd name="T10" fmla="+- 0 482 292"/>
                              <a:gd name="T11" fmla="*/ 482 h 238"/>
                              <a:gd name="T12" fmla="+- 0 9069 9023"/>
                              <a:gd name="T13" fmla="*/ T12 w 487"/>
                              <a:gd name="T14" fmla="+- 0 429 292"/>
                              <a:gd name="T15" fmla="*/ 429 h 238"/>
                              <a:gd name="T16" fmla="+- 0 9034 9023"/>
                              <a:gd name="T17" fmla="*/ T16 w 487"/>
                              <a:gd name="T18" fmla="+- 0 362 292"/>
                              <a:gd name="T19" fmla="*/ 362 h 238"/>
                              <a:gd name="T20" fmla="+- 0 9023 9023"/>
                              <a:gd name="T21" fmla="*/ T20 w 487"/>
                              <a:gd name="T22" fmla="+- 0 292 292"/>
                              <a:gd name="T23" fmla="*/ 292 h 238"/>
                              <a:gd name="T24" fmla="+- 0 9509 9023"/>
                              <a:gd name="T25" fmla="*/ T24 w 487"/>
                              <a:gd name="T26" fmla="+- 0 292 292"/>
                              <a:gd name="T27" fmla="*/ 292 h 238"/>
                              <a:gd name="T28" fmla="+- 0 9498 9023"/>
                              <a:gd name="T29" fmla="*/ T28 w 487"/>
                              <a:gd name="T30" fmla="+- 0 362 292"/>
                              <a:gd name="T31" fmla="*/ 362 h 238"/>
                              <a:gd name="T32" fmla="+- 0 9463 9023"/>
                              <a:gd name="T33" fmla="*/ T32 w 487"/>
                              <a:gd name="T34" fmla="+- 0 429 292"/>
                              <a:gd name="T35" fmla="*/ 429 h 238"/>
                              <a:gd name="T36" fmla="+- 0 9410 9023"/>
                              <a:gd name="T37" fmla="*/ T36 w 487"/>
                              <a:gd name="T38" fmla="+- 0 482 292"/>
                              <a:gd name="T39" fmla="*/ 482 h 238"/>
                              <a:gd name="T40" fmla="+- 0 9343 9023"/>
                              <a:gd name="T41" fmla="*/ T40 w 487"/>
                              <a:gd name="T42" fmla="+- 0 517 292"/>
                              <a:gd name="T43" fmla="*/ 517 h 238"/>
                              <a:gd name="T44" fmla="+- 0 9266 9023"/>
                              <a:gd name="T45" fmla="*/ T44 w 487"/>
                              <a:gd name="T46" fmla="+- 0 529 292"/>
                              <a:gd name="T47" fmla="*/ 529 h 2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87" h="238">
                                <a:moveTo>
                                  <a:pt x="243" y="237"/>
                                </a:moveTo>
                                <a:lnTo>
                                  <a:pt x="165" y="225"/>
                                </a:lnTo>
                                <a:lnTo>
                                  <a:pt x="98" y="190"/>
                                </a:lnTo>
                                <a:lnTo>
                                  <a:pt x="46" y="137"/>
                                </a:lnTo>
                                <a:lnTo>
                                  <a:pt x="11" y="70"/>
                                </a:lnTo>
                                <a:lnTo>
                                  <a:pt x="0" y="0"/>
                                </a:lnTo>
                                <a:lnTo>
                                  <a:pt x="486" y="0"/>
                                </a:lnTo>
                                <a:lnTo>
                                  <a:pt x="475" y="70"/>
                                </a:lnTo>
                                <a:lnTo>
                                  <a:pt x="440" y="137"/>
                                </a:lnTo>
                                <a:lnTo>
                                  <a:pt x="387" y="190"/>
                                </a:lnTo>
                                <a:lnTo>
                                  <a:pt x="320" y="225"/>
                                </a:lnTo>
                                <a:lnTo>
                                  <a:pt x="243" y="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" name="Freeform 1245"/>
                        <wps:cNvSpPr>
                          <a:spLocks/>
                        </wps:cNvSpPr>
                        <wps:spPr bwMode="auto">
                          <a:xfrm>
                            <a:off x="9022" y="291"/>
                            <a:ext cx="487" cy="238"/>
                          </a:xfrm>
                          <a:custGeom>
                            <a:avLst/>
                            <a:gdLst>
                              <a:gd name="T0" fmla="+- 0 9023 9023"/>
                              <a:gd name="T1" fmla="*/ T0 w 487"/>
                              <a:gd name="T2" fmla="+- 0 292 292"/>
                              <a:gd name="T3" fmla="*/ 292 h 238"/>
                              <a:gd name="T4" fmla="+- 0 9509 9023"/>
                              <a:gd name="T5" fmla="*/ T4 w 487"/>
                              <a:gd name="T6" fmla="+- 0 292 292"/>
                              <a:gd name="T7" fmla="*/ 292 h 238"/>
                              <a:gd name="T8" fmla="+- 0 9498 9023"/>
                              <a:gd name="T9" fmla="*/ T8 w 487"/>
                              <a:gd name="T10" fmla="+- 0 362 292"/>
                              <a:gd name="T11" fmla="*/ 362 h 238"/>
                              <a:gd name="T12" fmla="+- 0 9463 9023"/>
                              <a:gd name="T13" fmla="*/ T12 w 487"/>
                              <a:gd name="T14" fmla="+- 0 429 292"/>
                              <a:gd name="T15" fmla="*/ 429 h 238"/>
                              <a:gd name="T16" fmla="+- 0 9410 9023"/>
                              <a:gd name="T17" fmla="*/ T16 w 487"/>
                              <a:gd name="T18" fmla="+- 0 482 292"/>
                              <a:gd name="T19" fmla="*/ 482 h 238"/>
                              <a:gd name="T20" fmla="+- 0 9343 9023"/>
                              <a:gd name="T21" fmla="*/ T20 w 487"/>
                              <a:gd name="T22" fmla="+- 0 517 292"/>
                              <a:gd name="T23" fmla="*/ 517 h 238"/>
                              <a:gd name="T24" fmla="+- 0 9266 9023"/>
                              <a:gd name="T25" fmla="*/ T24 w 487"/>
                              <a:gd name="T26" fmla="+- 0 529 292"/>
                              <a:gd name="T27" fmla="*/ 529 h 238"/>
                              <a:gd name="T28" fmla="+- 0 9188 9023"/>
                              <a:gd name="T29" fmla="*/ T28 w 487"/>
                              <a:gd name="T30" fmla="+- 0 517 292"/>
                              <a:gd name="T31" fmla="*/ 517 h 238"/>
                              <a:gd name="T32" fmla="+- 0 9121 9023"/>
                              <a:gd name="T33" fmla="*/ T32 w 487"/>
                              <a:gd name="T34" fmla="+- 0 482 292"/>
                              <a:gd name="T35" fmla="*/ 482 h 238"/>
                              <a:gd name="T36" fmla="+- 0 9069 9023"/>
                              <a:gd name="T37" fmla="*/ T36 w 487"/>
                              <a:gd name="T38" fmla="+- 0 429 292"/>
                              <a:gd name="T39" fmla="*/ 429 h 238"/>
                              <a:gd name="T40" fmla="+- 0 9034 9023"/>
                              <a:gd name="T41" fmla="*/ T40 w 487"/>
                              <a:gd name="T42" fmla="+- 0 362 292"/>
                              <a:gd name="T43" fmla="*/ 362 h 238"/>
                              <a:gd name="T44" fmla="+- 0 9023 9023"/>
                              <a:gd name="T45" fmla="*/ T44 w 487"/>
                              <a:gd name="T46" fmla="+- 0 292 292"/>
                              <a:gd name="T47" fmla="*/ 292 h 2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87" h="238">
                                <a:moveTo>
                                  <a:pt x="0" y="0"/>
                                </a:moveTo>
                                <a:lnTo>
                                  <a:pt x="486" y="0"/>
                                </a:lnTo>
                                <a:lnTo>
                                  <a:pt x="475" y="70"/>
                                </a:lnTo>
                                <a:lnTo>
                                  <a:pt x="440" y="137"/>
                                </a:lnTo>
                                <a:lnTo>
                                  <a:pt x="387" y="190"/>
                                </a:lnTo>
                                <a:lnTo>
                                  <a:pt x="320" y="225"/>
                                </a:lnTo>
                                <a:lnTo>
                                  <a:pt x="243" y="237"/>
                                </a:lnTo>
                                <a:lnTo>
                                  <a:pt x="165" y="225"/>
                                </a:lnTo>
                                <a:lnTo>
                                  <a:pt x="98" y="190"/>
                                </a:lnTo>
                                <a:lnTo>
                                  <a:pt x="46" y="137"/>
                                </a:lnTo>
                                <a:lnTo>
                                  <a:pt x="11" y="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" name="Freeform 1244"/>
                        <wps:cNvSpPr>
                          <a:spLocks/>
                        </wps:cNvSpPr>
                        <wps:spPr bwMode="auto">
                          <a:xfrm>
                            <a:off x="7533" y="3265"/>
                            <a:ext cx="489" cy="489"/>
                          </a:xfrm>
                          <a:custGeom>
                            <a:avLst/>
                            <a:gdLst>
                              <a:gd name="T0" fmla="+- 0 7778 7534"/>
                              <a:gd name="T1" fmla="*/ T0 w 489"/>
                              <a:gd name="T2" fmla="+- 0 3754 3265"/>
                              <a:gd name="T3" fmla="*/ 3754 h 489"/>
                              <a:gd name="T4" fmla="+- 0 7701 7534"/>
                              <a:gd name="T5" fmla="*/ T4 w 489"/>
                              <a:gd name="T6" fmla="+- 0 3741 3265"/>
                              <a:gd name="T7" fmla="*/ 3741 h 489"/>
                              <a:gd name="T8" fmla="+- 0 7634 7534"/>
                              <a:gd name="T9" fmla="*/ T8 w 489"/>
                              <a:gd name="T10" fmla="+- 0 3707 3265"/>
                              <a:gd name="T11" fmla="*/ 3707 h 489"/>
                              <a:gd name="T12" fmla="+- 0 7581 7534"/>
                              <a:gd name="T13" fmla="*/ T12 w 489"/>
                              <a:gd name="T14" fmla="+- 0 3654 3265"/>
                              <a:gd name="T15" fmla="*/ 3654 h 489"/>
                              <a:gd name="T16" fmla="+- 0 7546 7534"/>
                              <a:gd name="T17" fmla="*/ T16 w 489"/>
                              <a:gd name="T18" fmla="+- 0 3587 3265"/>
                              <a:gd name="T19" fmla="*/ 3587 h 489"/>
                              <a:gd name="T20" fmla="+- 0 7534 7534"/>
                              <a:gd name="T21" fmla="*/ T20 w 489"/>
                              <a:gd name="T22" fmla="+- 0 3510 3265"/>
                              <a:gd name="T23" fmla="*/ 3510 h 489"/>
                              <a:gd name="T24" fmla="+- 0 7546 7534"/>
                              <a:gd name="T25" fmla="*/ T24 w 489"/>
                              <a:gd name="T26" fmla="+- 0 3432 3265"/>
                              <a:gd name="T27" fmla="*/ 3432 h 489"/>
                              <a:gd name="T28" fmla="+- 0 7581 7534"/>
                              <a:gd name="T29" fmla="*/ T28 w 489"/>
                              <a:gd name="T30" fmla="+- 0 3365 3265"/>
                              <a:gd name="T31" fmla="*/ 3365 h 489"/>
                              <a:gd name="T32" fmla="+- 0 7634 7534"/>
                              <a:gd name="T33" fmla="*/ T32 w 489"/>
                              <a:gd name="T34" fmla="+- 0 3312 3265"/>
                              <a:gd name="T35" fmla="*/ 3312 h 489"/>
                              <a:gd name="T36" fmla="+- 0 7701 7534"/>
                              <a:gd name="T37" fmla="*/ T36 w 489"/>
                              <a:gd name="T38" fmla="+- 0 3278 3265"/>
                              <a:gd name="T39" fmla="*/ 3278 h 489"/>
                              <a:gd name="T40" fmla="+- 0 7778 7534"/>
                              <a:gd name="T41" fmla="*/ T40 w 489"/>
                              <a:gd name="T42" fmla="+- 0 3265 3265"/>
                              <a:gd name="T43" fmla="*/ 3265 h 489"/>
                              <a:gd name="T44" fmla="+- 0 7855 7534"/>
                              <a:gd name="T45" fmla="*/ T44 w 489"/>
                              <a:gd name="T46" fmla="+- 0 3278 3265"/>
                              <a:gd name="T47" fmla="*/ 3278 h 489"/>
                              <a:gd name="T48" fmla="+- 0 7922 7534"/>
                              <a:gd name="T49" fmla="*/ T48 w 489"/>
                              <a:gd name="T50" fmla="+- 0 3312 3265"/>
                              <a:gd name="T51" fmla="*/ 3312 h 489"/>
                              <a:gd name="T52" fmla="+- 0 7975 7534"/>
                              <a:gd name="T53" fmla="*/ T52 w 489"/>
                              <a:gd name="T54" fmla="+- 0 3365 3265"/>
                              <a:gd name="T55" fmla="*/ 3365 h 489"/>
                              <a:gd name="T56" fmla="+- 0 8010 7534"/>
                              <a:gd name="T57" fmla="*/ T56 w 489"/>
                              <a:gd name="T58" fmla="+- 0 3432 3265"/>
                              <a:gd name="T59" fmla="*/ 3432 h 489"/>
                              <a:gd name="T60" fmla="+- 0 8022 7534"/>
                              <a:gd name="T61" fmla="*/ T60 w 489"/>
                              <a:gd name="T62" fmla="+- 0 3510 3265"/>
                              <a:gd name="T63" fmla="*/ 3510 h 489"/>
                              <a:gd name="T64" fmla="+- 0 8010 7534"/>
                              <a:gd name="T65" fmla="*/ T64 w 489"/>
                              <a:gd name="T66" fmla="+- 0 3587 3265"/>
                              <a:gd name="T67" fmla="*/ 3587 h 489"/>
                              <a:gd name="T68" fmla="+- 0 7975 7534"/>
                              <a:gd name="T69" fmla="*/ T68 w 489"/>
                              <a:gd name="T70" fmla="+- 0 3654 3265"/>
                              <a:gd name="T71" fmla="*/ 3654 h 489"/>
                              <a:gd name="T72" fmla="+- 0 7922 7534"/>
                              <a:gd name="T73" fmla="*/ T72 w 489"/>
                              <a:gd name="T74" fmla="+- 0 3707 3265"/>
                              <a:gd name="T75" fmla="*/ 3707 h 489"/>
                              <a:gd name="T76" fmla="+- 0 7855 7534"/>
                              <a:gd name="T77" fmla="*/ T76 w 489"/>
                              <a:gd name="T78" fmla="+- 0 3741 3265"/>
                              <a:gd name="T79" fmla="*/ 3741 h 489"/>
                              <a:gd name="T80" fmla="+- 0 7778 7534"/>
                              <a:gd name="T81" fmla="*/ T80 w 489"/>
                              <a:gd name="T82" fmla="+- 0 3754 3265"/>
                              <a:gd name="T83" fmla="*/ 3754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244" y="489"/>
                                </a:moveTo>
                                <a:lnTo>
                                  <a:pt x="167" y="476"/>
                                </a:lnTo>
                                <a:lnTo>
                                  <a:pt x="100" y="442"/>
                                </a:lnTo>
                                <a:lnTo>
                                  <a:pt x="47" y="389"/>
                                </a:lnTo>
                                <a:lnTo>
                                  <a:pt x="12" y="322"/>
                                </a:lnTo>
                                <a:lnTo>
                                  <a:pt x="0" y="245"/>
                                </a:lnTo>
                                <a:lnTo>
                                  <a:pt x="12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3"/>
                                </a:lnTo>
                                <a:lnTo>
                                  <a:pt x="244" y="0"/>
                                </a:lnTo>
                                <a:lnTo>
                                  <a:pt x="321" y="13"/>
                                </a:lnTo>
                                <a:lnTo>
                                  <a:pt x="388" y="47"/>
                                </a:lnTo>
                                <a:lnTo>
                                  <a:pt x="441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8" y="245"/>
                                </a:lnTo>
                                <a:lnTo>
                                  <a:pt x="476" y="322"/>
                                </a:lnTo>
                                <a:lnTo>
                                  <a:pt x="441" y="389"/>
                                </a:lnTo>
                                <a:lnTo>
                                  <a:pt x="388" y="442"/>
                                </a:lnTo>
                                <a:lnTo>
                                  <a:pt x="321" y="476"/>
                                </a:lnTo>
                                <a:lnTo>
                                  <a:pt x="244" y="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FF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" name="Freeform 1243"/>
                        <wps:cNvSpPr>
                          <a:spLocks/>
                        </wps:cNvSpPr>
                        <wps:spPr bwMode="auto">
                          <a:xfrm>
                            <a:off x="7533" y="3265"/>
                            <a:ext cx="489" cy="489"/>
                          </a:xfrm>
                          <a:custGeom>
                            <a:avLst/>
                            <a:gdLst>
                              <a:gd name="T0" fmla="+- 0 8022 7534"/>
                              <a:gd name="T1" fmla="*/ T0 w 489"/>
                              <a:gd name="T2" fmla="+- 0 3510 3265"/>
                              <a:gd name="T3" fmla="*/ 3510 h 489"/>
                              <a:gd name="T4" fmla="+- 0 8010 7534"/>
                              <a:gd name="T5" fmla="*/ T4 w 489"/>
                              <a:gd name="T6" fmla="+- 0 3587 3265"/>
                              <a:gd name="T7" fmla="*/ 3587 h 489"/>
                              <a:gd name="T8" fmla="+- 0 7975 7534"/>
                              <a:gd name="T9" fmla="*/ T8 w 489"/>
                              <a:gd name="T10" fmla="+- 0 3654 3265"/>
                              <a:gd name="T11" fmla="*/ 3654 h 489"/>
                              <a:gd name="T12" fmla="+- 0 7922 7534"/>
                              <a:gd name="T13" fmla="*/ T12 w 489"/>
                              <a:gd name="T14" fmla="+- 0 3707 3265"/>
                              <a:gd name="T15" fmla="*/ 3707 h 489"/>
                              <a:gd name="T16" fmla="+- 0 7855 7534"/>
                              <a:gd name="T17" fmla="*/ T16 w 489"/>
                              <a:gd name="T18" fmla="+- 0 3741 3265"/>
                              <a:gd name="T19" fmla="*/ 3741 h 489"/>
                              <a:gd name="T20" fmla="+- 0 7778 7534"/>
                              <a:gd name="T21" fmla="*/ T20 w 489"/>
                              <a:gd name="T22" fmla="+- 0 3754 3265"/>
                              <a:gd name="T23" fmla="*/ 3754 h 489"/>
                              <a:gd name="T24" fmla="+- 0 7701 7534"/>
                              <a:gd name="T25" fmla="*/ T24 w 489"/>
                              <a:gd name="T26" fmla="+- 0 3741 3265"/>
                              <a:gd name="T27" fmla="*/ 3741 h 489"/>
                              <a:gd name="T28" fmla="+- 0 7634 7534"/>
                              <a:gd name="T29" fmla="*/ T28 w 489"/>
                              <a:gd name="T30" fmla="+- 0 3707 3265"/>
                              <a:gd name="T31" fmla="*/ 3707 h 489"/>
                              <a:gd name="T32" fmla="+- 0 7581 7534"/>
                              <a:gd name="T33" fmla="*/ T32 w 489"/>
                              <a:gd name="T34" fmla="+- 0 3654 3265"/>
                              <a:gd name="T35" fmla="*/ 3654 h 489"/>
                              <a:gd name="T36" fmla="+- 0 7546 7534"/>
                              <a:gd name="T37" fmla="*/ T36 w 489"/>
                              <a:gd name="T38" fmla="+- 0 3587 3265"/>
                              <a:gd name="T39" fmla="*/ 3587 h 489"/>
                              <a:gd name="T40" fmla="+- 0 7534 7534"/>
                              <a:gd name="T41" fmla="*/ T40 w 489"/>
                              <a:gd name="T42" fmla="+- 0 3510 3265"/>
                              <a:gd name="T43" fmla="*/ 3510 h 489"/>
                              <a:gd name="T44" fmla="+- 0 7546 7534"/>
                              <a:gd name="T45" fmla="*/ T44 w 489"/>
                              <a:gd name="T46" fmla="+- 0 3432 3265"/>
                              <a:gd name="T47" fmla="*/ 3432 h 489"/>
                              <a:gd name="T48" fmla="+- 0 7581 7534"/>
                              <a:gd name="T49" fmla="*/ T48 w 489"/>
                              <a:gd name="T50" fmla="+- 0 3365 3265"/>
                              <a:gd name="T51" fmla="*/ 3365 h 489"/>
                              <a:gd name="T52" fmla="+- 0 7634 7534"/>
                              <a:gd name="T53" fmla="*/ T52 w 489"/>
                              <a:gd name="T54" fmla="+- 0 3312 3265"/>
                              <a:gd name="T55" fmla="*/ 3312 h 489"/>
                              <a:gd name="T56" fmla="+- 0 7701 7534"/>
                              <a:gd name="T57" fmla="*/ T56 w 489"/>
                              <a:gd name="T58" fmla="+- 0 3278 3265"/>
                              <a:gd name="T59" fmla="*/ 3278 h 489"/>
                              <a:gd name="T60" fmla="+- 0 7778 7534"/>
                              <a:gd name="T61" fmla="*/ T60 w 489"/>
                              <a:gd name="T62" fmla="+- 0 3265 3265"/>
                              <a:gd name="T63" fmla="*/ 3265 h 489"/>
                              <a:gd name="T64" fmla="+- 0 7855 7534"/>
                              <a:gd name="T65" fmla="*/ T64 w 489"/>
                              <a:gd name="T66" fmla="+- 0 3278 3265"/>
                              <a:gd name="T67" fmla="*/ 3278 h 489"/>
                              <a:gd name="T68" fmla="+- 0 7922 7534"/>
                              <a:gd name="T69" fmla="*/ T68 w 489"/>
                              <a:gd name="T70" fmla="+- 0 3312 3265"/>
                              <a:gd name="T71" fmla="*/ 3312 h 489"/>
                              <a:gd name="T72" fmla="+- 0 7975 7534"/>
                              <a:gd name="T73" fmla="*/ T72 w 489"/>
                              <a:gd name="T74" fmla="+- 0 3365 3265"/>
                              <a:gd name="T75" fmla="*/ 3365 h 489"/>
                              <a:gd name="T76" fmla="+- 0 8010 7534"/>
                              <a:gd name="T77" fmla="*/ T76 w 489"/>
                              <a:gd name="T78" fmla="+- 0 3432 3265"/>
                              <a:gd name="T79" fmla="*/ 3432 h 489"/>
                              <a:gd name="T80" fmla="+- 0 8022 7534"/>
                              <a:gd name="T81" fmla="*/ T80 w 489"/>
                              <a:gd name="T82" fmla="+- 0 3510 3265"/>
                              <a:gd name="T83" fmla="*/ 3510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9" h="489">
                                <a:moveTo>
                                  <a:pt x="488" y="245"/>
                                </a:moveTo>
                                <a:lnTo>
                                  <a:pt x="476" y="322"/>
                                </a:lnTo>
                                <a:lnTo>
                                  <a:pt x="441" y="389"/>
                                </a:lnTo>
                                <a:lnTo>
                                  <a:pt x="388" y="442"/>
                                </a:lnTo>
                                <a:lnTo>
                                  <a:pt x="321" y="476"/>
                                </a:lnTo>
                                <a:lnTo>
                                  <a:pt x="244" y="489"/>
                                </a:lnTo>
                                <a:lnTo>
                                  <a:pt x="167" y="476"/>
                                </a:lnTo>
                                <a:lnTo>
                                  <a:pt x="100" y="442"/>
                                </a:lnTo>
                                <a:lnTo>
                                  <a:pt x="47" y="389"/>
                                </a:lnTo>
                                <a:lnTo>
                                  <a:pt x="12" y="322"/>
                                </a:lnTo>
                                <a:lnTo>
                                  <a:pt x="0" y="245"/>
                                </a:lnTo>
                                <a:lnTo>
                                  <a:pt x="12" y="167"/>
                                </a:lnTo>
                                <a:lnTo>
                                  <a:pt x="47" y="100"/>
                                </a:lnTo>
                                <a:lnTo>
                                  <a:pt x="100" y="47"/>
                                </a:lnTo>
                                <a:lnTo>
                                  <a:pt x="167" y="13"/>
                                </a:lnTo>
                                <a:lnTo>
                                  <a:pt x="244" y="0"/>
                                </a:lnTo>
                                <a:lnTo>
                                  <a:pt x="321" y="13"/>
                                </a:lnTo>
                                <a:lnTo>
                                  <a:pt x="388" y="47"/>
                                </a:lnTo>
                                <a:lnTo>
                                  <a:pt x="441" y="100"/>
                                </a:lnTo>
                                <a:lnTo>
                                  <a:pt x="476" y="167"/>
                                </a:lnTo>
                                <a:lnTo>
                                  <a:pt x="488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27A49C" id="Group 1242" o:spid="_x0000_s1026" style="position:absolute;margin-left:307.6pt;margin-top:14.25pt;width:188.8pt;height:188.8pt;z-index:-251630080;mso-wrap-distance-left:0;mso-wrap-distance-right:0;mso-position-horizontal-relative:page" coordorigin="6152,285" coordsize="3776,3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">
                <v:line id="Line 1282" o:spid="_x0000_s1027" style="position:absolute;visibility:visible;mso-wrap-style:square" from="6159,2979" to="9921,2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" strokeweight=".237mm"/>
                <v:line id="Line 1281" o:spid="_x0000_s1028" style="position:absolute;visibility:visible;mso-wrap-style:square" from="8846,292" to="8846,4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" strokeweight=".237mm"/>
                <v:line id="Line 1280" o:spid="_x0000_s1029" style="position:absolute;visibility:visible;mso-wrap-style:square" from="7234,292" to="7234,4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" strokeweight=".237mm"/>
                <v:line id="Line 1279" o:spid="_x0000_s1030" style="position:absolute;visibility:visible;mso-wrap-style:square" from="6159,1366" to="9921,1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" strokeweight=".237mm"/>
                <v:rect id="Rectangle 1278" o:spid="_x0000_s1031" style="position:absolute;left:7233;top:1366;width:1613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" fillcolor="#dfdfdf" stroked="f"/>
                <v:rect id="Rectangle 1277" o:spid="_x0000_s1032" style="position:absolute;left:7233;top:1366;width:1613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" filled="f" strokeweight=".237mm"/>
                <v:shape id="Freeform 1276" o:spid="_x0000_s1033" style="position:absolute;left:7533;top:1652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" path="m244,488l167,476,100,441,47,388,12,321,,244,12,167,47,100,100,47,167,12,244,r77,12l388,47r53,53l476,167r12,77l476,321r-35,67l388,441r-67,35l244,488xe" fillcolor="#1cff90" stroked="f">
                  <v:path arrowok="t" o:connecttype="custom" o:connectlocs="244,2141;167,2129;100,2094;47,2041;12,1974;0,1897;12,1820;47,1753;100,1700;167,1665;244,1653;321,1665;388,1700;441,1753;476,1820;488,1897;476,1974;441,2041;388,2094;321,2129;244,2141" o:connectangles="0,0,0,0,0,0,0,0,0,0,0,0,0,0,0,0,0,0,0,0,0"/>
                </v:shape>
                <v:shape id="Freeform 1275" o:spid="_x0000_s1034" style="position:absolute;left:7533;top:1652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" path="m488,244r-12,77l441,388r-53,53l321,476r-77,12l167,476,100,441,47,388,12,321,,244,12,167,47,100,100,47,167,12,244,r77,12l388,47r53,53l476,167r12,77xe" filled="f" strokeweight=".237mm">
                  <v:path arrowok="t" o:connecttype="custom" o:connectlocs="488,1897;476,1974;441,2041;388,2094;321,2129;244,2141;167,2129;100,2094;47,2041;12,1974;0,1897;12,1820;47,1753;100,1700;167,1665;244,1653;321,1665;388,1700;441,1753;476,1820;488,1897" o:connectangles="0,0,0,0,0,0,0,0,0,0,0,0,0,0,0,0,0,0,0,0,0"/>
                </v:shape>
                <v:shape id="Freeform 1274" o:spid="_x0000_s1035" style="position:absolute;left:7509;top:2201;width:1200;height:1003;visibility:visible;mso-wrap-style:square;v-text-anchor:top" coordsize="1200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" path="m1200,465l269,1003,,537,931,r269,465xe" fillcolor="#1cd4ff" stroked="f">
                  <v:path arrowok="t" o:connecttype="custom" o:connectlocs="1200,2667;269,3205;0,2739;931,2202;1200,2667" o:connectangles="0,0,0,0,0"/>
                </v:shape>
                <v:shape id="Freeform 1273" o:spid="_x0000_s1036" style="position:absolute;left:7509;top:2201;width:1200;height:1003;visibility:visible;mso-wrap-style:square;v-text-anchor:top" coordsize="1200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" path="m,537l931,r269,465l269,1003,,537xe" filled="f" strokeweight=".237mm">
                  <v:path arrowok="t" o:connecttype="custom" o:connectlocs="0,2739;931,2202;1200,2667;269,3205;0,2739" o:connectangles="0,0,0,0,0"/>
                </v:shape>
                <v:shape id="Freeform 1272" o:spid="_x0000_s1037" style="position:absolute;left:6159;top:2201;width:938;height:1003;visibility:visible;mso-wrap-style:square;v-text-anchor:top" coordsize="938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" path="m938,465l7,1003,,991,,386,669,,938,465xe" fillcolor="#1cd4ff" stroked="f">
                  <v:path arrowok="t" o:connecttype="custom" o:connectlocs="938,2667;7,3205;0,3193;0,2588;669,2202;938,2667" o:connectangles="0,0,0,0,0,0"/>
                </v:shape>
                <v:shape id="Freeform 1271" o:spid="_x0000_s1038" style="position:absolute;left:6159;top:2201;width:938;height:1003;visibility:visible;mso-wrap-style:square;v-text-anchor:top" coordsize="938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" path="m,991l,386,669,,938,465,7,1003,,991e" filled="f" strokeweight=".237mm">
                  <v:path arrowok="t" o:connecttype="custom" o:connectlocs="0,3193;0,2588;669,2202;938,2667;7,3205;0,3193" o:connectangles="0,0,0,0,0,0"/>
                </v:shape>
                <v:shape id="Freeform 1270" o:spid="_x0000_s1039" style="position:absolute;left:8025;top:3814;width:553;height:240;visibility:visible;mso-wrap-style:square;v-text-anchor:top" coordsize="553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" path="m552,240l,240,414,,552,240xe" fillcolor="#1cd4ff" stroked="f">
                  <v:path arrowok="t" o:connecttype="custom" o:connectlocs="552,4054;0,4054;414,3814;552,4054" o:connectangles="0,0,0,0"/>
                </v:shape>
                <v:shape id="Freeform 1269" o:spid="_x0000_s1040" style="position:absolute;left:8025;top:3814;width:553;height:240;visibility:visible;mso-wrap-style:square;v-text-anchor:top" coordsize="553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" path="m552,240l,240,414,,552,240e" filled="f" strokeweight=".237mm">
                  <v:path arrowok="t" o:connecttype="custom" o:connectlocs="552,4054;0,4054;414,3814;552,4054" o:connectangles="0,0,0,0"/>
                </v:shape>
                <v:shape id="Freeform 1268" o:spid="_x0000_s1041" style="position:absolute;left:9121;top:2277;width:800;height:927;visibility:visible;mso-wrap-style:square;v-text-anchor:top" coordsize="800,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" path="m799,620l268,927,,461,799,r,620xe" fillcolor="#1cd4ff" stroked="f">
                  <v:path arrowok="t" o:connecttype="custom" o:connectlocs="799,2898;268,3205;0,2739;799,2278;799,2898" o:connectangles="0,0,0,0,0"/>
                </v:shape>
                <v:shape id="Freeform 1267" o:spid="_x0000_s1042" style="position:absolute;left:9121;top:2277;width:800;height:927;visibility:visible;mso-wrap-style:square;v-text-anchor:top" coordsize="800,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" path="m,461l799,r,620l268,927,,461e" filled="f" strokeweight=".237mm">
                  <v:path arrowok="t" o:connecttype="custom" o:connectlocs="0,2739;799,2278;799,2898;268,3205;0,2739" o:connectangles="0,0,0,0,0"/>
                </v:shape>
                <v:shape id="Freeform 1266" o:spid="_x0000_s1043" style="position:absolute;left:7509;top:589;width:1200;height:1003;visibility:visible;mso-wrap-style:square;v-text-anchor:top" coordsize="1200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" path="m269,1002l,537,931,r269,465l269,1002xe" fillcolor="#1cd4ff" stroked="f">
                  <v:path arrowok="t" o:connecttype="custom" o:connectlocs="269,1592;0,1127;931,590;1200,1055;269,1592" o:connectangles="0,0,0,0,0"/>
                </v:shape>
                <v:shape id="Freeform 1265" o:spid="_x0000_s1044" style="position:absolute;left:7509;top:589;width:1200;height:1003;visibility:visible;mso-wrap-style:square;v-text-anchor:top" coordsize="1200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" path="m,537l931,r269,465l269,1002,,537xe" filled="f" strokeweight=".237mm">
                  <v:path arrowok="t" o:connecttype="custom" o:connectlocs="0,1127;931,590;1200,1055;269,1592;0,1127" o:connectangles="0,0,0,0,0"/>
                </v:shape>
                <v:shape id="Freeform 1264" o:spid="_x0000_s1045" style="position:absolute;left:9146;top:1652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" path="m244,488l167,476,100,441,47,388,13,321,,244,13,167,47,100,100,47,167,12,244,r78,12l389,47r53,53l476,167r13,77l476,321r-34,67l389,441r-67,35l244,488xe" fillcolor="#1cff90" stroked="f">
                  <v:path arrowok="t" o:connecttype="custom" o:connectlocs="244,2141;167,2129;100,2094;47,2041;13,1974;0,1897;13,1820;47,1753;100,1700;167,1665;244,1653;322,1665;389,1700;442,1753;476,1820;489,1897;476,1974;442,2041;389,2094;322,2129;244,2141" o:connectangles="0,0,0,0,0,0,0,0,0,0,0,0,0,0,0,0,0,0,0,0,0"/>
                </v:shape>
                <v:shape id="Freeform 1263" o:spid="_x0000_s1046" style="position:absolute;left:9146;top:1652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" path="m489,244r-13,77l442,388r-53,53l322,476r-78,12l167,476,100,441,47,388,13,321,,244,13,167,47,100,100,47,167,12,244,r78,12l389,47r53,53l476,167r13,77xe" filled="f" strokeweight=".237mm">
                  <v:path arrowok="t" o:connecttype="custom" o:connectlocs="489,1897;476,1974;442,2041;389,2094;322,2129;244,2141;167,2129;100,2094;47,2041;13,1974;0,1897;13,1820;47,1753;100,1700;167,1665;244,1653;322,1665;389,1700;442,1753;476,1820;489,1897" o:connectangles="0,0,0,0,0,0,0,0,0,0,0,0,0,0,0,0,0,0,0,0,0"/>
                </v:shape>
                <v:shape id="Freeform 1262" o:spid="_x0000_s1047" style="position:absolute;left:7534;top:291;width:487;height:238;visibility:visible;mso-wrap-style:square;v-text-anchor:top" coordsize="487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" path="m243,237l166,225,99,190,46,137,11,70,,,486,,475,70r-35,67l387,190r-67,35l243,237xe" fillcolor="#1cff90" stroked="f">
                  <v:path arrowok="t" o:connecttype="custom" o:connectlocs="243,529;166,517;99,482;46,429;11,362;0,292;486,292;475,362;440,429;387,482;320,517;243,529" o:connectangles="0,0,0,0,0,0,0,0,0,0,0,0"/>
                </v:shape>
                <v:shape id="Freeform 1261" o:spid="_x0000_s1048" style="position:absolute;left:7534;top:291;width:487;height:238;visibility:visible;mso-wrap-style:square;v-text-anchor:top" coordsize="487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" path="m,l486,,475,70r-35,67l387,190r-67,35l243,237,166,225,99,190,46,137,11,70,,e" filled="f" strokeweight=".237mm">
                  <v:path arrowok="t" o:connecttype="custom" o:connectlocs="0,292;486,292;475,362;440,429;387,482;320,517;243,529;166,517;99,482;46,429;11,362;0,292" o:connectangles="0,0,0,0,0,0,0,0,0,0,0,0"/>
                </v:shape>
                <v:shape id="Freeform 1260" o:spid="_x0000_s1049" style="position:absolute;left:6159;top:1652;width:251;height:489;visibility:visible;mso-wrap-style:square;v-text-anchor:top" coordsize="251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" path="m7,488l,487,,1,7,,84,12r67,35l204,100r35,67l251,244r-12,77l204,388r-53,53l84,476,7,488xe" fillcolor="#1cff90" stroked="f">
                  <v:path arrowok="t" o:connecttype="custom" o:connectlocs="7,2141;0,2140;0,1654;7,1653;84,1665;151,1700;204,1753;239,1820;251,1897;239,1974;204,2041;151,2094;84,2129;7,2141" o:connectangles="0,0,0,0,0,0,0,0,0,0,0,0,0,0"/>
                </v:shape>
                <v:shape id="Freeform 1259" o:spid="_x0000_s1050" style="position:absolute;left:6159;top:1652;width:251;height:489;visibility:visible;mso-wrap-style:square;v-text-anchor:top" coordsize="251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" path="m251,244r-12,77l204,388r-53,53l84,476,7,488,,487,,1,7,,84,12r67,35l204,100r35,67l251,244e" filled="f" strokeweight=".237mm">
                  <v:path arrowok="t" o:connecttype="custom" o:connectlocs="251,1897;239,1974;204,2041;151,2094;84,2129;7,2141;0,2140;0,1654;7,1653;84,1665;151,1700;204,1753;239,1820;251,1897" o:connectangles="0,0,0,0,0,0,0,0,0,0,0,0,0,0"/>
                </v:shape>
                <v:shape id="Picture 1258" o:spid="_x0000_s1051" type="#_x0000_t75" style="position:absolute;left:9631;top:3883;width:297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">
                  <v:imagedata r:id="rId26" o:title=""/>
                </v:shape>
                <v:shape id="Freeform 1257" o:spid="_x0000_s1052" style="position:absolute;left:9146;top:3265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" path="m244,489l167,476,100,442,47,389,13,322,,245,13,167,47,100,100,47,167,13,244,r78,13l389,47r53,53l476,167r13,78l476,322r-34,67l389,442r-67,34l244,489xe" fillcolor="#1cff90" stroked="f">
                  <v:path arrowok="t" o:connecttype="custom" o:connectlocs="244,3754;167,3741;100,3707;47,3654;13,3587;0,3510;13,3432;47,3365;100,3312;167,3278;244,3265;322,3278;389,3312;442,3365;476,3432;489,3510;476,3587;442,3654;389,3707;322,3741;244,3754" o:connectangles="0,0,0,0,0,0,0,0,0,0,0,0,0,0,0,0,0,0,0,0,0"/>
                </v:shape>
                <v:shape id="Freeform 1256" o:spid="_x0000_s1053" style="position:absolute;left:9146;top:3265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" path="m489,245r-13,77l442,389r-53,53l322,476r-78,13l167,476,100,442,47,389,13,322,,245,13,167,47,100,100,47,167,13,244,r78,13l389,47r53,53l476,167r13,78xe" filled="f" strokeweight=".237mm">
                  <v:path arrowok="t" o:connecttype="custom" o:connectlocs="489,3510;476,3587;442,3654;389,3707;322,3741;244,3754;167,3741;100,3707;47,3654;13,3587;0,3510;13,3432;47,3365;100,3312;167,3278;244,3265;322,3278;389,3312;442,3365;476,3432;489,3510" o:connectangles="0,0,0,0,0,0,0,0,0,0,0,0,0,0,0,0,0,0,0,0,0"/>
                </v:shape>
                <v:shape id="Freeform 1255" o:spid="_x0000_s1054" style="position:absolute;left:6413;top:3814;width:553;height:240;visibility:visible;mso-wrap-style:square;v-text-anchor:top" coordsize="553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" path="m553,240l,240,415,,553,240xe" fillcolor="#1cd4ff" stroked="f">
                  <v:path arrowok="t" o:connecttype="custom" o:connectlocs="553,4054;0,4054;415,3814;553,4054" o:connectangles="0,0,0,0"/>
                </v:shape>
                <v:shape id="Freeform 1254" o:spid="_x0000_s1055" style="position:absolute;left:6413;top:3814;width:553;height:240;visibility:visible;mso-wrap-style:square;v-text-anchor:top" coordsize="553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" path="m553,240l,240,415,,553,240e" filled="f" strokeweight=".237mm">
                  <v:path arrowok="t" o:connecttype="custom" o:connectlocs="553,4054;0,4054;415,3814;553,4054" o:connectangles="0,0,0,0"/>
                </v:shape>
                <v:shape id="Freeform 1253" o:spid="_x0000_s1056" style="position:absolute;left:6159;top:3265;width:251;height:489;visibility:visible;mso-wrap-style:square;v-text-anchor:top" coordsize="251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" path="m7,489l,488,,1,7,,84,13r67,34l204,100r35,67l251,245r-12,77l204,389r-53,53l84,476,7,489xe" fillcolor="#1cff90" stroked="f">
                  <v:path arrowok="t" o:connecttype="custom" o:connectlocs="7,3754;0,3753;0,3266;7,3265;84,3278;151,3312;204,3365;239,3432;251,3510;239,3587;204,3654;151,3707;84,3741;7,3754" o:connectangles="0,0,0,0,0,0,0,0,0,0,0,0,0,0"/>
                </v:shape>
                <v:shape id="Freeform 1252" o:spid="_x0000_s1057" style="position:absolute;left:6159;top:3265;width:251;height:489;visibility:visible;mso-wrap-style:square;v-text-anchor:top" coordsize="251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" path="m251,245r-12,77l204,389r-53,53l84,476,7,489,,488,,1,7,,84,13r67,34l204,100r35,67l251,245e" filled="f" strokeweight=".237mm">
                  <v:path arrowok="t" o:connecttype="custom" o:connectlocs="251,3510;239,3587;204,3654;151,3707;84,3741;7,3754;0,3753;0,3266;7,3265;84,3278;151,3312;204,3365;239,3432;251,3510" o:connectangles="0,0,0,0,0,0,0,0,0,0,0,0,0,0"/>
                </v:shape>
                <v:shape id="Freeform 1251" o:spid="_x0000_s1058" style="position:absolute;left:6159;top:589;width:938;height:1003;visibility:visible;mso-wrap-style:square;v-text-anchor:top" coordsize="938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" path="m7,1002l,991,,386,669,,938,465,7,1002xe" fillcolor="#1cd4ff" stroked="f">
                  <v:path arrowok="t" o:connecttype="custom" o:connectlocs="7,1592;0,1581;0,976;669,590;938,1055;7,1592" o:connectangles="0,0,0,0,0,0"/>
                </v:shape>
                <v:shape id="Freeform 1250" o:spid="_x0000_s1059" style="position:absolute;left:6159;top:589;width:938;height:1003;visibility:visible;mso-wrap-style:square;v-text-anchor:top" coordsize="938,1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" path="m,991l,386,669,,938,465,7,1002,,991e" filled="f" strokeweight=".237mm">
                  <v:path arrowok="t" o:connecttype="custom" o:connectlocs="0,1581;0,976;669,590;938,1055;7,1592;0,1581" o:connectangles="0,0,0,0,0,0"/>
                </v:shape>
                <v:shape id="Picture 1249" o:spid="_x0000_s1060" type="#_x0000_t75" style="position:absolute;left:6152;top:284;width:264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">
                  <v:imagedata r:id="rId27" o:title=""/>
                </v:shape>
                <v:shape id="Freeform 1248" o:spid="_x0000_s1061" style="position:absolute;left:8996;top:593;width:925;height:999;visibility:visible;mso-wrap-style:square;v-text-anchor:top" coordsize="925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" path="m269,999l,534,924,r,621l269,999xe" fillcolor="#1cd4ff" stroked="f">
                  <v:path arrowok="t" o:connecttype="custom" o:connectlocs="269,1592;0,1127;924,593;924,1214;269,1592" o:connectangles="0,0,0,0,0"/>
                </v:shape>
                <v:shape id="Freeform 1247" o:spid="_x0000_s1062" style="position:absolute;left:8996;top:593;width:925;height:999;visibility:visible;mso-wrap-style:square;v-text-anchor:top" coordsize="925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" path="m,534l924,r,621l269,999,,534e" filled="f" strokeweight=".237mm">
                  <v:path arrowok="t" o:connecttype="custom" o:connectlocs="0,1127;924,593;924,1214;269,1592;0,1127" o:connectangles="0,0,0,0,0"/>
                </v:shape>
                <v:shape id="Freeform 1246" o:spid="_x0000_s1063" style="position:absolute;left:9022;top:291;width:487;height:238;visibility:visible;mso-wrap-style:square;v-text-anchor:top" coordsize="487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" path="m243,237l165,225,98,190,46,137,11,70,,,486,,475,70r-35,67l387,190r-67,35l243,237xe" fillcolor="#1cff90" stroked="f">
                  <v:path arrowok="t" o:connecttype="custom" o:connectlocs="243,529;165,517;98,482;46,429;11,362;0,292;486,292;475,362;440,429;387,482;320,517;243,529" o:connectangles="0,0,0,0,0,0,0,0,0,0,0,0"/>
                </v:shape>
                <v:shape id="Freeform 1245" o:spid="_x0000_s1064" style="position:absolute;left:9022;top:291;width:487;height:238;visibility:visible;mso-wrap-style:square;v-text-anchor:top" coordsize="487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" path="m,l486,,475,70r-35,67l387,190r-67,35l243,237,165,225,98,190,46,137,11,70,,e" filled="f" strokeweight=".237mm">
                  <v:path arrowok="t" o:connecttype="custom" o:connectlocs="0,292;486,292;475,362;440,429;387,482;320,517;243,529;165,517;98,482;46,429;11,362;0,292" o:connectangles="0,0,0,0,0,0,0,0,0,0,0,0"/>
                </v:shape>
                <v:shape id="Freeform 1244" o:spid="_x0000_s1065" style="position:absolute;left:7533;top:3265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" path="m244,489l167,476,100,442,47,389,12,322,,245,12,167,47,100,100,47,167,13,244,r77,13l388,47r53,53l476,167r12,78l476,322r-35,67l388,442r-67,34l244,489xe" fillcolor="#1cff90" stroked="f">
                  <v:path arrowok="t" o:connecttype="custom" o:connectlocs="244,3754;167,3741;100,3707;47,3654;12,3587;0,3510;12,3432;47,3365;100,3312;167,3278;244,3265;321,3278;388,3312;441,3365;476,3432;488,3510;476,3587;441,3654;388,3707;321,3741;244,3754" o:connectangles="0,0,0,0,0,0,0,0,0,0,0,0,0,0,0,0,0,0,0,0,0"/>
                </v:shape>
                <v:shape id="Freeform 1243" o:spid="_x0000_s1066" style="position:absolute;left:7533;top:3265;width:489;height:489;visibility:visible;mso-wrap-style:square;v-text-anchor:top" coordsize="489,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" path="m488,245r-12,77l441,389r-53,53l321,476r-77,13l167,476,100,442,47,389,12,322,,245,12,167,47,100,100,47,167,13,244,r77,13l388,47r53,53l476,167r12,78xe" filled="f" strokeweight=".237mm">
                  <v:path arrowok="t" o:connecttype="custom" o:connectlocs="488,3510;476,3587;441,3654;388,3707;321,3741;244,3754;167,3741;100,3707;47,3654;12,3587;0,3510;12,3432;47,3365;100,3312;167,3278;244,3265;321,3278;388,3312;441,3365;476,3432;488,3510" o:connectangles="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126E9E8" w14:textId="77777777" w:rsidR="000A52FD" w:rsidRPr="005677B4" w:rsidRDefault="005677B4">
      <w:pPr>
        <w:pStyle w:val="Akapitzlist"/>
        <w:numPr>
          <w:ilvl w:val="3"/>
          <w:numId w:val="8"/>
        </w:numPr>
        <w:tabs>
          <w:tab w:val="left" w:pos="6595"/>
          <w:tab w:val="left" w:pos="6596"/>
        </w:tabs>
        <w:spacing w:before="51"/>
        <w:ind w:hanging="3834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(b)</w:t>
      </w:r>
    </w:p>
    <w:p w14:paraId="7CE8576C" w14:textId="77777777" w:rsidR="000A52FD" w:rsidRPr="005677B4" w:rsidRDefault="005677B4">
      <w:pPr>
        <w:pStyle w:val="Tekstpodstawowy"/>
        <w:spacing w:before="200" w:line="232" w:lineRule="auto"/>
        <w:ind w:left="117" w:right="1414"/>
        <w:jc w:val="both"/>
        <w:rPr>
          <w:lang w:val="en-GB"/>
        </w:rPr>
      </w:pPr>
      <w:r w:rsidRPr="005677B4">
        <w:rPr>
          <w:w w:val="95"/>
          <w:lang w:val="en-GB"/>
        </w:rPr>
        <w:t>Figure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2.3: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figure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demonstrates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function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of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periodic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boundary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conditions,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on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square </w:t>
      </w:r>
      <w:r w:rsidRPr="005677B4">
        <w:rPr>
          <w:lang w:val="en-GB"/>
        </w:rPr>
        <w:t xml:space="preserve">space. Panel </w:t>
      </w:r>
      <w:r w:rsidRPr="005677B4">
        <w:rPr>
          <w:i/>
          <w:lang w:val="en-GB"/>
        </w:rPr>
        <w:t xml:space="preserve">(a) </w:t>
      </w:r>
      <w:r w:rsidRPr="005677B4">
        <w:rPr>
          <w:lang w:val="en-GB"/>
        </w:rPr>
        <w:t xml:space="preserve">shows an example packing, and panel </w:t>
      </w:r>
      <w:r w:rsidRPr="005677B4">
        <w:rPr>
          <w:i/>
          <w:lang w:val="en-GB"/>
        </w:rPr>
        <w:t xml:space="preserve">(b) </w:t>
      </w:r>
      <w:r w:rsidRPr="005677B4">
        <w:rPr>
          <w:lang w:val="en-GB"/>
        </w:rPr>
        <w:t>shows she same packing with periodic boundary conditions</w:t>
      </w:r>
      <w:r w:rsidRPr="005677B4">
        <w:rPr>
          <w:spacing w:val="43"/>
          <w:lang w:val="en-GB"/>
        </w:rPr>
        <w:t xml:space="preserve"> </w:t>
      </w:r>
      <w:r w:rsidRPr="005677B4">
        <w:rPr>
          <w:lang w:val="en-GB"/>
        </w:rPr>
        <w:t>applied.</w:t>
      </w:r>
    </w:p>
    <w:p w14:paraId="786ECB08" w14:textId="77777777" w:rsidR="000A52FD" w:rsidRPr="005677B4" w:rsidRDefault="000A52FD">
      <w:pPr>
        <w:pStyle w:val="Tekstpodstawowy"/>
        <w:spacing w:before="2"/>
        <w:rPr>
          <w:sz w:val="36"/>
          <w:lang w:val="en-GB"/>
        </w:rPr>
      </w:pPr>
    </w:p>
    <w:p w14:paraId="4D6FFB66" w14:textId="77777777" w:rsidR="000A52FD" w:rsidRPr="005677B4" w:rsidRDefault="005677B4">
      <w:pPr>
        <w:pStyle w:val="Nagwek2"/>
        <w:numPr>
          <w:ilvl w:val="2"/>
          <w:numId w:val="8"/>
        </w:numPr>
        <w:tabs>
          <w:tab w:val="left" w:pos="1082"/>
        </w:tabs>
        <w:jc w:val="both"/>
        <w:rPr>
          <w:b/>
          <w:lang w:val="en-GB"/>
        </w:rPr>
      </w:pPr>
      <w:bookmarkStart w:id="339" w:name="_TOC_250017"/>
      <w:r w:rsidRPr="005677B4">
        <w:rPr>
          <w:b/>
          <w:lang w:val="en-GB"/>
        </w:rPr>
        <w:t>Adjacency</w:t>
      </w:r>
      <w:r w:rsidRPr="005677B4">
        <w:rPr>
          <w:b/>
          <w:spacing w:val="9"/>
          <w:lang w:val="en-GB"/>
        </w:rPr>
        <w:t xml:space="preserve"> </w:t>
      </w:r>
      <w:bookmarkEnd w:id="339"/>
      <w:r w:rsidRPr="005677B4">
        <w:rPr>
          <w:b/>
          <w:lang w:val="en-GB"/>
        </w:rPr>
        <w:t>Matrix</w:t>
      </w:r>
    </w:p>
    <w:p w14:paraId="5C0C5DE1" w14:textId="4BE6E050" w:rsidR="000A52FD" w:rsidRPr="005677B4" w:rsidRDefault="005677B4">
      <w:pPr>
        <w:pStyle w:val="Tekstpodstawowy"/>
        <w:spacing w:before="155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 xml:space="preserve">During the execution of the algorithm, the function determining if </w:t>
      </w:r>
      <w:r w:rsidRPr="005677B4">
        <w:rPr>
          <w:spacing w:val="-5"/>
          <w:lang w:val="en-GB"/>
        </w:rPr>
        <w:t xml:space="preserve">two </w:t>
      </w:r>
      <w:r w:rsidRPr="005677B4">
        <w:rPr>
          <w:lang w:val="en-GB"/>
        </w:rPr>
        <w:t xml:space="preserve">shapes overlap is </w:t>
      </w:r>
      <w:r w:rsidRPr="005677B4">
        <w:rPr>
          <w:w w:val="95"/>
          <w:lang w:val="en-GB"/>
        </w:rPr>
        <w:t>frequently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used.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spacing w:val="-4"/>
          <w:w w:val="95"/>
          <w:lang w:val="en-GB"/>
        </w:rPr>
        <w:t>At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every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iteration,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every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added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shape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that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collides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with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those</w:t>
      </w:r>
      <w:r w:rsidRPr="005677B4">
        <w:rPr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already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existing </w:t>
      </w:r>
      <w:r w:rsidRPr="005677B4">
        <w:rPr>
          <w:lang w:val="en-GB"/>
        </w:rPr>
        <w:t xml:space="preserve">within the packing is rejected. </w:t>
      </w:r>
      <w:ins w:id="340" w:author="program2" w:date="2019-09-12T14:26:00Z">
        <w:r w:rsidR="001F343B">
          <w:rPr>
            <w:lang w:val="en-GB"/>
          </w:rPr>
          <w:t>Furthe</w:t>
        </w:r>
      </w:ins>
      <w:ins w:id="341" w:author="program2" w:date="2019-09-12T14:27:00Z">
        <w:r w:rsidR="001F343B">
          <w:rPr>
            <w:lang w:val="en-GB"/>
          </w:rPr>
          <w:t>rmore</w:t>
        </w:r>
      </w:ins>
      <w:del w:id="342" w:author="program2" w:date="2019-09-12T14:26:00Z">
        <w:r w:rsidRPr="005677B4" w:rsidDel="001F343B">
          <w:rPr>
            <w:lang w:val="en-GB"/>
          </w:rPr>
          <w:delText>Also</w:delText>
        </w:r>
      </w:del>
      <w:r w:rsidRPr="005677B4">
        <w:rPr>
          <w:lang w:val="en-GB"/>
        </w:rPr>
        <w:t xml:space="preserve">, when the </w:t>
      </w:r>
      <w:r w:rsidRPr="005677B4">
        <w:rPr>
          <w:spacing w:val="-3"/>
          <w:lang w:val="en-GB"/>
        </w:rPr>
        <w:t xml:space="preserve">voxels </w:t>
      </w:r>
      <w:r w:rsidRPr="005677B4">
        <w:rPr>
          <w:lang w:val="en-GB"/>
        </w:rPr>
        <w:t xml:space="preserve">are rejected, every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>needs to</w:t>
      </w:r>
      <w:r w:rsidRPr="005677B4">
        <w:rPr>
          <w:spacing w:val="-38"/>
          <w:lang w:val="en-GB"/>
        </w:rPr>
        <w:t xml:space="preserve"> </w:t>
      </w:r>
      <w:r w:rsidRPr="005677B4">
        <w:rPr>
          <w:spacing w:val="3"/>
          <w:lang w:val="en-GB"/>
        </w:rPr>
        <w:t xml:space="preserve">be </w:t>
      </w:r>
      <w:r w:rsidRPr="005677B4">
        <w:rPr>
          <w:spacing w:val="-4"/>
          <w:lang w:val="en-GB"/>
        </w:rPr>
        <w:t>checked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against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all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shapes,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until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would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cause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it</w:t>
      </w:r>
      <w:del w:id="343" w:author="program2" w:date="2019-09-12T14:20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rejection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found.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4"/>
          <w:lang w:val="en-GB"/>
        </w:rPr>
        <w:t>At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both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these places, the collision function is called multiple</w:t>
      </w:r>
      <w:r w:rsidRPr="005677B4">
        <w:rPr>
          <w:spacing w:val="20"/>
          <w:lang w:val="en-GB"/>
        </w:rPr>
        <w:t xml:space="preserve"> </w:t>
      </w:r>
      <w:r w:rsidRPr="005677B4">
        <w:rPr>
          <w:lang w:val="en-GB"/>
        </w:rPr>
        <w:t>times.</w:t>
      </w:r>
    </w:p>
    <w:p w14:paraId="617A7B2B" w14:textId="6C584A4A" w:rsidR="000A52FD" w:rsidRPr="005677B4" w:rsidRDefault="005677B4">
      <w:pPr>
        <w:pStyle w:val="Tekstpodstawowy"/>
        <w:spacing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It is possible to limit the executions of these functions to a far lesser number. The space can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divided</w:t>
      </w:r>
      <w:r w:rsidRPr="005677B4">
        <w:rPr>
          <w:spacing w:val="-4"/>
          <w:lang w:val="en-GB"/>
        </w:rPr>
        <w:t xml:space="preserve"> </w:t>
      </w:r>
      <w:r w:rsidRPr="005677B4">
        <w:rPr>
          <w:spacing w:val="-3"/>
          <w:lang w:val="en-GB"/>
        </w:rPr>
        <w:t>into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rectangular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cells,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containing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-3"/>
          <w:lang w:val="en-GB"/>
        </w:rPr>
        <w:t>voxels.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then only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necessary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36"/>
          <w:lang w:val="en-GB"/>
        </w:rPr>
        <w:t xml:space="preserve"> </w:t>
      </w:r>
      <w:r w:rsidRPr="005677B4">
        <w:rPr>
          <w:spacing w:val="-4"/>
          <w:lang w:val="en-GB"/>
        </w:rPr>
        <w:t>check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collisions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between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belong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same,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or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neighbo</w:t>
      </w:r>
      <w:ins w:id="344" w:author="program2" w:date="2019-09-12T12:59:00Z">
        <w:r w:rsidR="004E21B6">
          <w:rPr>
            <w:lang w:val="en-GB"/>
          </w:rPr>
          <w:t>u</w:t>
        </w:r>
      </w:ins>
      <w:r w:rsidRPr="005677B4">
        <w:rPr>
          <w:lang w:val="en-GB"/>
        </w:rPr>
        <w:t>ring cells,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determine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they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overlap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each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other.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minimal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width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cell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3"/>
          <w:lang w:val="en-GB"/>
        </w:rPr>
        <w:t>must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equal</w:t>
      </w:r>
    </w:p>
    <w:p w14:paraId="32D4192F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260" w:right="0" w:bottom="1040" w:left="1300" w:header="0" w:footer="845" w:gutter="0"/>
          <w:cols w:space="708"/>
        </w:sectPr>
      </w:pPr>
    </w:p>
    <w:p w14:paraId="0DD6DD85" w14:textId="4BB15ECD" w:rsidR="000A52FD" w:rsidRPr="005677B4" w:rsidRDefault="005677B4">
      <w:pPr>
        <w:pStyle w:val="Tekstpodstawowy"/>
        <w:spacing w:before="66" w:line="294" w:lineRule="exact"/>
        <w:ind w:left="117"/>
        <w:rPr>
          <w:lang w:val="en-GB"/>
        </w:rPr>
      </w:pPr>
      <w:r w:rsidRPr="005677B4">
        <w:rPr>
          <w:lang w:val="en-GB"/>
        </w:rPr>
        <w:lastRenderedPageBreak/>
        <w:t>to the radius of the shape’s minimal bounding cir</w:t>
      </w:r>
      <w:del w:id="345" w:author="program2" w:date="2019-09-12T12:59:00Z">
        <w:r w:rsidRPr="005677B4" w:rsidDel="00773288">
          <w:rPr>
            <w:lang w:val="en-GB"/>
          </w:rPr>
          <w:delText>l</w:delText>
        </w:r>
      </w:del>
      <w:r w:rsidRPr="005677B4">
        <w:rPr>
          <w:lang w:val="en-GB"/>
        </w:rPr>
        <w:t>c</w:t>
      </w:r>
      <w:ins w:id="346" w:author="program2" w:date="2019-09-12T12:59:00Z">
        <w:r w:rsidR="00773288">
          <w:rPr>
            <w:lang w:val="en-GB"/>
          </w:rPr>
          <w:t>l</w:t>
        </w:r>
      </w:ins>
      <w:r w:rsidRPr="005677B4">
        <w:rPr>
          <w:lang w:val="en-GB"/>
        </w:rPr>
        <w:t>e.</w:t>
      </w:r>
    </w:p>
    <w:p w14:paraId="06FCE8B3" w14:textId="7FA9B0AF" w:rsidR="000A52FD" w:rsidRPr="005677B4" w:rsidRDefault="001F343B">
      <w:pPr>
        <w:pStyle w:val="Tekstpodstawowy"/>
        <w:spacing w:before="2" w:line="232" w:lineRule="auto"/>
        <w:ind w:left="117" w:right="1414"/>
        <w:jc w:val="both"/>
        <w:rPr>
          <w:lang w:val="en-GB"/>
        </w:rPr>
      </w:pPr>
      <w:ins w:id="347" w:author="program2" w:date="2019-09-12T14:27:00Z">
        <w:r>
          <w:rPr>
            <w:lang w:val="en-GB"/>
          </w:rPr>
          <w:t>Furthermore</w:t>
        </w:r>
      </w:ins>
      <w:del w:id="348" w:author="program2" w:date="2019-09-12T14:27:00Z">
        <w:r w:rsidR="005677B4" w:rsidRPr="005677B4" w:rsidDel="001F343B">
          <w:rPr>
            <w:lang w:val="en-GB"/>
          </w:rPr>
          <w:delText>Also</w:delText>
        </w:r>
      </w:del>
      <w:r w:rsidR="005677B4" w:rsidRPr="005677B4">
        <w:rPr>
          <w:lang w:val="en-GB"/>
        </w:rPr>
        <w:t>,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periodic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boundary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conditions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can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spacing w:val="3"/>
          <w:lang w:val="en-GB"/>
        </w:rPr>
        <w:t>be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easily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implemented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using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this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solution.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 xml:space="preserve">The </w:t>
      </w:r>
      <w:r w:rsidR="005677B4" w:rsidRPr="005677B4">
        <w:rPr>
          <w:spacing w:val="-3"/>
          <w:lang w:val="en-GB"/>
        </w:rPr>
        <w:t>content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cells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from</w:t>
      </w:r>
      <w:r w:rsidR="005677B4" w:rsidRPr="005677B4">
        <w:rPr>
          <w:spacing w:val="-25"/>
          <w:lang w:val="en-GB"/>
        </w:rPr>
        <w:t xml:space="preserve"> </w:t>
      </w:r>
      <w:r w:rsidR="005677B4" w:rsidRPr="005677B4">
        <w:rPr>
          <w:lang w:val="en-GB"/>
        </w:rPr>
        <w:t>one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edge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can</w:t>
      </w:r>
      <w:r w:rsidR="005677B4" w:rsidRPr="005677B4">
        <w:rPr>
          <w:spacing w:val="-25"/>
          <w:lang w:val="en-GB"/>
        </w:rPr>
        <w:t xml:space="preserve"> </w:t>
      </w:r>
      <w:r w:rsidR="005677B4" w:rsidRPr="005677B4">
        <w:rPr>
          <w:spacing w:val="3"/>
          <w:lang w:val="en-GB"/>
        </w:rPr>
        <w:t>be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referenced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while</w:t>
      </w:r>
      <w:r w:rsidR="005677B4" w:rsidRPr="005677B4">
        <w:rPr>
          <w:spacing w:val="-25"/>
          <w:lang w:val="en-GB"/>
        </w:rPr>
        <w:t xml:space="preserve"> </w:t>
      </w:r>
      <w:r w:rsidR="005677B4" w:rsidRPr="005677B4">
        <w:rPr>
          <w:lang w:val="en-GB"/>
        </w:rPr>
        <w:t>investigating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opposite</w:t>
      </w:r>
      <w:r w:rsidR="005677B4" w:rsidRPr="005677B4">
        <w:rPr>
          <w:spacing w:val="-25"/>
          <w:lang w:val="en-GB"/>
        </w:rPr>
        <w:t xml:space="preserve"> </w:t>
      </w:r>
      <w:r w:rsidR="005677B4" w:rsidRPr="005677B4">
        <w:rPr>
          <w:lang w:val="en-GB"/>
        </w:rPr>
        <w:t>edge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6"/>
          <w:lang w:val="en-GB"/>
        </w:rPr>
        <w:t xml:space="preserve"> </w:t>
      </w:r>
      <w:r w:rsidR="005677B4" w:rsidRPr="005677B4">
        <w:rPr>
          <w:lang w:val="en-GB"/>
        </w:rPr>
        <w:t>the space.</w:t>
      </w:r>
    </w:p>
    <w:p w14:paraId="2F77C30A" w14:textId="19E98871" w:rsidR="000A52FD" w:rsidRPr="005677B4" w:rsidRDefault="00DC0027">
      <w:pPr>
        <w:pStyle w:val="Tekstpodstawowy"/>
        <w:spacing w:before="8"/>
        <w:rPr>
          <w:sz w:val="18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0" distR="0" simplePos="0" relativeHeight="251687424" behindDoc="1" locked="0" layoutInCell="1" allowOverlap="1" wp14:anchorId="27070411" wp14:editId="379994AD">
                <wp:simplePos x="0" y="0"/>
                <wp:positionH relativeFrom="page">
                  <wp:posOffset>1467485</wp:posOffset>
                </wp:positionH>
                <wp:positionV relativeFrom="paragraph">
                  <wp:posOffset>172085</wp:posOffset>
                </wp:positionV>
                <wp:extent cx="4837430" cy="2399030"/>
                <wp:effectExtent l="635" t="5080" r="635" b="5715"/>
                <wp:wrapTopAndBottom/>
                <wp:docPr id="1205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7430" cy="2399030"/>
                          <a:chOff x="2311" y="271"/>
                          <a:chExt cx="7618" cy="3778"/>
                        </a:xfrm>
                      </wpg:grpSpPr>
                      <wps:wsp>
                        <wps:cNvPr id="1206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2318" y="279"/>
                            <a:ext cx="3763" cy="3763"/>
                          </a:xfrm>
                          <a:prstGeom prst="rect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" name="Freeform 1240"/>
                        <wps:cNvSpPr>
                          <a:spLocks/>
                        </wps:cNvSpPr>
                        <wps:spPr bwMode="auto">
                          <a:xfrm>
                            <a:off x="2475" y="435"/>
                            <a:ext cx="628" cy="628"/>
                          </a:xfrm>
                          <a:custGeom>
                            <a:avLst/>
                            <a:gdLst>
                              <a:gd name="T0" fmla="+- 0 2789 2476"/>
                              <a:gd name="T1" fmla="*/ T0 w 628"/>
                              <a:gd name="T2" fmla="+- 0 1063 436"/>
                              <a:gd name="T3" fmla="*/ 1063 h 628"/>
                              <a:gd name="T4" fmla="+- 0 2717 2476"/>
                              <a:gd name="T5" fmla="*/ T4 w 628"/>
                              <a:gd name="T6" fmla="+- 0 1055 436"/>
                              <a:gd name="T7" fmla="*/ 1055 h 628"/>
                              <a:gd name="T8" fmla="+- 0 2651 2476"/>
                              <a:gd name="T9" fmla="*/ T8 w 628"/>
                              <a:gd name="T10" fmla="+- 0 1031 436"/>
                              <a:gd name="T11" fmla="*/ 1031 h 628"/>
                              <a:gd name="T12" fmla="+- 0 2593 2476"/>
                              <a:gd name="T13" fmla="*/ T12 w 628"/>
                              <a:gd name="T14" fmla="+- 0 994 436"/>
                              <a:gd name="T15" fmla="*/ 994 h 628"/>
                              <a:gd name="T16" fmla="+- 0 2545 2476"/>
                              <a:gd name="T17" fmla="*/ T16 w 628"/>
                              <a:gd name="T18" fmla="+- 0 945 436"/>
                              <a:gd name="T19" fmla="*/ 945 h 628"/>
                              <a:gd name="T20" fmla="+- 0 2508 2476"/>
                              <a:gd name="T21" fmla="*/ T20 w 628"/>
                              <a:gd name="T22" fmla="+- 0 887 436"/>
                              <a:gd name="T23" fmla="*/ 887 h 628"/>
                              <a:gd name="T24" fmla="+- 0 2484 2476"/>
                              <a:gd name="T25" fmla="*/ T24 w 628"/>
                              <a:gd name="T26" fmla="+- 0 821 436"/>
                              <a:gd name="T27" fmla="*/ 821 h 628"/>
                              <a:gd name="T28" fmla="+- 0 2476 2476"/>
                              <a:gd name="T29" fmla="*/ T28 w 628"/>
                              <a:gd name="T30" fmla="+- 0 749 436"/>
                              <a:gd name="T31" fmla="*/ 749 h 628"/>
                              <a:gd name="T32" fmla="+- 0 2484 2476"/>
                              <a:gd name="T33" fmla="*/ T32 w 628"/>
                              <a:gd name="T34" fmla="+- 0 677 436"/>
                              <a:gd name="T35" fmla="*/ 677 h 628"/>
                              <a:gd name="T36" fmla="+- 0 2508 2476"/>
                              <a:gd name="T37" fmla="*/ T36 w 628"/>
                              <a:gd name="T38" fmla="+- 0 611 436"/>
                              <a:gd name="T39" fmla="*/ 611 h 628"/>
                              <a:gd name="T40" fmla="+- 0 2545 2476"/>
                              <a:gd name="T41" fmla="*/ T40 w 628"/>
                              <a:gd name="T42" fmla="+- 0 553 436"/>
                              <a:gd name="T43" fmla="*/ 553 h 628"/>
                              <a:gd name="T44" fmla="+- 0 2593 2476"/>
                              <a:gd name="T45" fmla="*/ T44 w 628"/>
                              <a:gd name="T46" fmla="+- 0 505 436"/>
                              <a:gd name="T47" fmla="*/ 505 h 628"/>
                              <a:gd name="T48" fmla="+- 0 2651 2476"/>
                              <a:gd name="T49" fmla="*/ T48 w 628"/>
                              <a:gd name="T50" fmla="+- 0 468 436"/>
                              <a:gd name="T51" fmla="*/ 468 h 628"/>
                              <a:gd name="T52" fmla="+- 0 2717 2476"/>
                              <a:gd name="T53" fmla="*/ T52 w 628"/>
                              <a:gd name="T54" fmla="+- 0 444 436"/>
                              <a:gd name="T55" fmla="*/ 444 h 628"/>
                              <a:gd name="T56" fmla="+- 0 2789 2476"/>
                              <a:gd name="T57" fmla="*/ T56 w 628"/>
                              <a:gd name="T58" fmla="+- 0 436 436"/>
                              <a:gd name="T59" fmla="*/ 436 h 628"/>
                              <a:gd name="T60" fmla="+- 0 2861 2476"/>
                              <a:gd name="T61" fmla="*/ T60 w 628"/>
                              <a:gd name="T62" fmla="+- 0 444 436"/>
                              <a:gd name="T63" fmla="*/ 444 h 628"/>
                              <a:gd name="T64" fmla="+- 0 2927 2476"/>
                              <a:gd name="T65" fmla="*/ T64 w 628"/>
                              <a:gd name="T66" fmla="+- 0 468 436"/>
                              <a:gd name="T67" fmla="*/ 468 h 628"/>
                              <a:gd name="T68" fmla="+- 0 2985 2476"/>
                              <a:gd name="T69" fmla="*/ T68 w 628"/>
                              <a:gd name="T70" fmla="+- 0 505 436"/>
                              <a:gd name="T71" fmla="*/ 505 h 628"/>
                              <a:gd name="T72" fmla="+- 0 3034 2476"/>
                              <a:gd name="T73" fmla="*/ T72 w 628"/>
                              <a:gd name="T74" fmla="+- 0 553 436"/>
                              <a:gd name="T75" fmla="*/ 553 h 628"/>
                              <a:gd name="T76" fmla="+- 0 3071 2476"/>
                              <a:gd name="T77" fmla="*/ T76 w 628"/>
                              <a:gd name="T78" fmla="+- 0 611 436"/>
                              <a:gd name="T79" fmla="*/ 611 h 628"/>
                              <a:gd name="T80" fmla="+- 0 3094 2476"/>
                              <a:gd name="T81" fmla="*/ T80 w 628"/>
                              <a:gd name="T82" fmla="+- 0 677 436"/>
                              <a:gd name="T83" fmla="*/ 677 h 628"/>
                              <a:gd name="T84" fmla="+- 0 3103 2476"/>
                              <a:gd name="T85" fmla="*/ T84 w 628"/>
                              <a:gd name="T86" fmla="+- 0 749 436"/>
                              <a:gd name="T87" fmla="*/ 749 h 628"/>
                              <a:gd name="T88" fmla="+- 0 3094 2476"/>
                              <a:gd name="T89" fmla="*/ T88 w 628"/>
                              <a:gd name="T90" fmla="+- 0 821 436"/>
                              <a:gd name="T91" fmla="*/ 821 h 628"/>
                              <a:gd name="T92" fmla="+- 0 3071 2476"/>
                              <a:gd name="T93" fmla="*/ T92 w 628"/>
                              <a:gd name="T94" fmla="+- 0 887 436"/>
                              <a:gd name="T95" fmla="*/ 887 h 628"/>
                              <a:gd name="T96" fmla="+- 0 3034 2476"/>
                              <a:gd name="T97" fmla="*/ T96 w 628"/>
                              <a:gd name="T98" fmla="+- 0 945 436"/>
                              <a:gd name="T99" fmla="*/ 945 h 628"/>
                              <a:gd name="T100" fmla="+- 0 2985 2476"/>
                              <a:gd name="T101" fmla="*/ T100 w 628"/>
                              <a:gd name="T102" fmla="+- 0 994 436"/>
                              <a:gd name="T103" fmla="*/ 994 h 628"/>
                              <a:gd name="T104" fmla="+- 0 2927 2476"/>
                              <a:gd name="T105" fmla="*/ T104 w 628"/>
                              <a:gd name="T106" fmla="+- 0 1031 436"/>
                              <a:gd name="T107" fmla="*/ 1031 h 628"/>
                              <a:gd name="T108" fmla="+- 0 2861 2476"/>
                              <a:gd name="T109" fmla="*/ T108 w 628"/>
                              <a:gd name="T110" fmla="+- 0 1055 436"/>
                              <a:gd name="T111" fmla="*/ 1055 h 628"/>
                              <a:gd name="T112" fmla="+- 0 2789 2476"/>
                              <a:gd name="T113" fmla="*/ T112 w 628"/>
                              <a:gd name="T114" fmla="+- 0 1063 436"/>
                              <a:gd name="T115" fmla="*/ 1063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3" y="627"/>
                                </a:moveTo>
                                <a:lnTo>
                                  <a:pt x="241" y="619"/>
                                </a:lnTo>
                                <a:lnTo>
                                  <a:pt x="175" y="595"/>
                                </a:lnTo>
                                <a:lnTo>
                                  <a:pt x="117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7" y="69"/>
                                </a:lnTo>
                                <a:lnTo>
                                  <a:pt x="175" y="32"/>
                                </a:lnTo>
                                <a:lnTo>
                                  <a:pt x="241" y="8"/>
                                </a:lnTo>
                                <a:lnTo>
                                  <a:pt x="313" y="0"/>
                                </a:lnTo>
                                <a:lnTo>
                                  <a:pt x="385" y="8"/>
                                </a:lnTo>
                                <a:lnTo>
                                  <a:pt x="451" y="32"/>
                                </a:lnTo>
                                <a:lnTo>
                                  <a:pt x="509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8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8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09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9"/>
                                </a:lnTo>
                                <a:lnTo>
                                  <a:pt x="313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Freeform 1239"/>
                        <wps:cNvSpPr>
                          <a:spLocks/>
                        </wps:cNvSpPr>
                        <wps:spPr bwMode="auto">
                          <a:xfrm>
                            <a:off x="2538" y="1125"/>
                            <a:ext cx="628" cy="628"/>
                          </a:xfrm>
                          <a:custGeom>
                            <a:avLst/>
                            <a:gdLst>
                              <a:gd name="T0" fmla="+- 0 2852 2538"/>
                              <a:gd name="T1" fmla="*/ T0 w 628"/>
                              <a:gd name="T2" fmla="+- 0 1753 1126"/>
                              <a:gd name="T3" fmla="*/ 1753 h 628"/>
                              <a:gd name="T4" fmla="+- 0 2780 2538"/>
                              <a:gd name="T5" fmla="*/ T4 w 628"/>
                              <a:gd name="T6" fmla="+- 0 1744 1126"/>
                              <a:gd name="T7" fmla="*/ 1744 h 628"/>
                              <a:gd name="T8" fmla="+- 0 2714 2538"/>
                              <a:gd name="T9" fmla="*/ T8 w 628"/>
                              <a:gd name="T10" fmla="+- 0 1721 1126"/>
                              <a:gd name="T11" fmla="*/ 1721 h 628"/>
                              <a:gd name="T12" fmla="+- 0 2656 2538"/>
                              <a:gd name="T13" fmla="*/ T12 w 628"/>
                              <a:gd name="T14" fmla="+- 0 1684 1126"/>
                              <a:gd name="T15" fmla="*/ 1684 h 628"/>
                              <a:gd name="T16" fmla="+- 0 2607 2538"/>
                              <a:gd name="T17" fmla="*/ T16 w 628"/>
                              <a:gd name="T18" fmla="+- 0 1635 1126"/>
                              <a:gd name="T19" fmla="*/ 1635 h 628"/>
                              <a:gd name="T20" fmla="+- 0 2570 2538"/>
                              <a:gd name="T21" fmla="*/ T20 w 628"/>
                              <a:gd name="T22" fmla="+- 0 1577 1126"/>
                              <a:gd name="T23" fmla="*/ 1577 h 628"/>
                              <a:gd name="T24" fmla="+- 0 2547 2538"/>
                              <a:gd name="T25" fmla="*/ T24 w 628"/>
                              <a:gd name="T26" fmla="+- 0 1511 1126"/>
                              <a:gd name="T27" fmla="*/ 1511 h 628"/>
                              <a:gd name="T28" fmla="+- 0 2538 2538"/>
                              <a:gd name="T29" fmla="*/ T28 w 628"/>
                              <a:gd name="T30" fmla="+- 0 1439 1126"/>
                              <a:gd name="T31" fmla="*/ 1439 h 628"/>
                              <a:gd name="T32" fmla="+- 0 2547 2538"/>
                              <a:gd name="T33" fmla="*/ T32 w 628"/>
                              <a:gd name="T34" fmla="+- 0 1367 1126"/>
                              <a:gd name="T35" fmla="*/ 1367 h 628"/>
                              <a:gd name="T36" fmla="+- 0 2570 2538"/>
                              <a:gd name="T37" fmla="*/ T36 w 628"/>
                              <a:gd name="T38" fmla="+- 0 1301 1126"/>
                              <a:gd name="T39" fmla="*/ 1301 h 628"/>
                              <a:gd name="T40" fmla="+- 0 2607 2538"/>
                              <a:gd name="T41" fmla="*/ T40 w 628"/>
                              <a:gd name="T42" fmla="+- 0 1243 1126"/>
                              <a:gd name="T43" fmla="*/ 1243 h 628"/>
                              <a:gd name="T44" fmla="+- 0 2656 2538"/>
                              <a:gd name="T45" fmla="*/ T44 w 628"/>
                              <a:gd name="T46" fmla="+- 0 1194 1126"/>
                              <a:gd name="T47" fmla="*/ 1194 h 628"/>
                              <a:gd name="T48" fmla="+- 0 2714 2538"/>
                              <a:gd name="T49" fmla="*/ T48 w 628"/>
                              <a:gd name="T50" fmla="+- 0 1157 1126"/>
                              <a:gd name="T51" fmla="*/ 1157 h 628"/>
                              <a:gd name="T52" fmla="+- 0 2780 2538"/>
                              <a:gd name="T53" fmla="*/ T52 w 628"/>
                              <a:gd name="T54" fmla="+- 0 1134 1126"/>
                              <a:gd name="T55" fmla="*/ 1134 h 628"/>
                              <a:gd name="T56" fmla="+- 0 2852 2538"/>
                              <a:gd name="T57" fmla="*/ T56 w 628"/>
                              <a:gd name="T58" fmla="+- 0 1126 1126"/>
                              <a:gd name="T59" fmla="*/ 1126 h 628"/>
                              <a:gd name="T60" fmla="+- 0 2924 2538"/>
                              <a:gd name="T61" fmla="*/ T60 w 628"/>
                              <a:gd name="T62" fmla="+- 0 1134 1126"/>
                              <a:gd name="T63" fmla="*/ 1134 h 628"/>
                              <a:gd name="T64" fmla="+- 0 2990 2538"/>
                              <a:gd name="T65" fmla="*/ T64 w 628"/>
                              <a:gd name="T66" fmla="+- 0 1157 1126"/>
                              <a:gd name="T67" fmla="*/ 1157 h 628"/>
                              <a:gd name="T68" fmla="+- 0 3048 2538"/>
                              <a:gd name="T69" fmla="*/ T68 w 628"/>
                              <a:gd name="T70" fmla="+- 0 1194 1126"/>
                              <a:gd name="T71" fmla="*/ 1194 h 628"/>
                              <a:gd name="T72" fmla="+- 0 3097 2538"/>
                              <a:gd name="T73" fmla="*/ T72 w 628"/>
                              <a:gd name="T74" fmla="+- 0 1243 1126"/>
                              <a:gd name="T75" fmla="*/ 1243 h 628"/>
                              <a:gd name="T76" fmla="+- 0 3134 2538"/>
                              <a:gd name="T77" fmla="*/ T76 w 628"/>
                              <a:gd name="T78" fmla="+- 0 1301 1126"/>
                              <a:gd name="T79" fmla="*/ 1301 h 628"/>
                              <a:gd name="T80" fmla="+- 0 3157 2538"/>
                              <a:gd name="T81" fmla="*/ T80 w 628"/>
                              <a:gd name="T82" fmla="+- 0 1367 1126"/>
                              <a:gd name="T83" fmla="*/ 1367 h 628"/>
                              <a:gd name="T84" fmla="+- 0 3165 2538"/>
                              <a:gd name="T85" fmla="*/ T84 w 628"/>
                              <a:gd name="T86" fmla="+- 0 1439 1126"/>
                              <a:gd name="T87" fmla="*/ 1439 h 628"/>
                              <a:gd name="T88" fmla="+- 0 3157 2538"/>
                              <a:gd name="T89" fmla="*/ T88 w 628"/>
                              <a:gd name="T90" fmla="+- 0 1511 1126"/>
                              <a:gd name="T91" fmla="*/ 1511 h 628"/>
                              <a:gd name="T92" fmla="+- 0 3134 2538"/>
                              <a:gd name="T93" fmla="*/ T92 w 628"/>
                              <a:gd name="T94" fmla="+- 0 1577 1126"/>
                              <a:gd name="T95" fmla="*/ 1577 h 628"/>
                              <a:gd name="T96" fmla="+- 0 3097 2538"/>
                              <a:gd name="T97" fmla="*/ T96 w 628"/>
                              <a:gd name="T98" fmla="+- 0 1635 1126"/>
                              <a:gd name="T99" fmla="*/ 1635 h 628"/>
                              <a:gd name="T100" fmla="+- 0 3048 2538"/>
                              <a:gd name="T101" fmla="*/ T100 w 628"/>
                              <a:gd name="T102" fmla="+- 0 1684 1126"/>
                              <a:gd name="T103" fmla="*/ 1684 h 628"/>
                              <a:gd name="T104" fmla="+- 0 2990 2538"/>
                              <a:gd name="T105" fmla="*/ T104 w 628"/>
                              <a:gd name="T106" fmla="+- 0 1721 1126"/>
                              <a:gd name="T107" fmla="*/ 1721 h 628"/>
                              <a:gd name="T108" fmla="+- 0 2924 2538"/>
                              <a:gd name="T109" fmla="*/ T108 w 628"/>
                              <a:gd name="T110" fmla="+- 0 1744 1126"/>
                              <a:gd name="T111" fmla="*/ 1744 h 628"/>
                              <a:gd name="T112" fmla="+- 0 2852 2538"/>
                              <a:gd name="T113" fmla="*/ T112 w 628"/>
                              <a:gd name="T114" fmla="+- 0 1753 1126"/>
                              <a:gd name="T115" fmla="*/ 1753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8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9" y="385"/>
                                </a:lnTo>
                                <a:lnTo>
                                  <a:pt x="0" y="313"/>
                                </a:lnTo>
                                <a:lnTo>
                                  <a:pt x="9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8"/>
                                </a:lnTo>
                                <a:lnTo>
                                  <a:pt x="176" y="31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1"/>
                                </a:lnTo>
                                <a:lnTo>
                                  <a:pt x="510" y="68"/>
                                </a:lnTo>
                                <a:lnTo>
                                  <a:pt x="559" y="117"/>
                                </a:lnTo>
                                <a:lnTo>
                                  <a:pt x="596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6" y="451"/>
                                </a:lnTo>
                                <a:lnTo>
                                  <a:pt x="559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8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" name="Freeform 1238"/>
                        <wps:cNvSpPr>
                          <a:spLocks/>
                        </wps:cNvSpPr>
                        <wps:spPr bwMode="auto">
                          <a:xfrm>
                            <a:off x="3416" y="592"/>
                            <a:ext cx="628" cy="628"/>
                          </a:xfrm>
                          <a:custGeom>
                            <a:avLst/>
                            <a:gdLst>
                              <a:gd name="T0" fmla="+- 0 3730 3416"/>
                              <a:gd name="T1" fmla="*/ T0 w 628"/>
                              <a:gd name="T2" fmla="+- 0 1220 593"/>
                              <a:gd name="T3" fmla="*/ 1220 h 628"/>
                              <a:gd name="T4" fmla="+- 0 3658 3416"/>
                              <a:gd name="T5" fmla="*/ T4 w 628"/>
                              <a:gd name="T6" fmla="+- 0 1211 593"/>
                              <a:gd name="T7" fmla="*/ 1211 h 628"/>
                              <a:gd name="T8" fmla="+- 0 3592 3416"/>
                              <a:gd name="T9" fmla="*/ T8 w 628"/>
                              <a:gd name="T10" fmla="+- 0 1188 593"/>
                              <a:gd name="T11" fmla="*/ 1188 h 628"/>
                              <a:gd name="T12" fmla="+- 0 3534 3416"/>
                              <a:gd name="T13" fmla="*/ T12 w 628"/>
                              <a:gd name="T14" fmla="+- 0 1151 593"/>
                              <a:gd name="T15" fmla="*/ 1151 h 628"/>
                              <a:gd name="T16" fmla="+- 0 3485 3416"/>
                              <a:gd name="T17" fmla="*/ T16 w 628"/>
                              <a:gd name="T18" fmla="+- 0 1102 593"/>
                              <a:gd name="T19" fmla="*/ 1102 h 628"/>
                              <a:gd name="T20" fmla="+- 0 3448 3416"/>
                              <a:gd name="T21" fmla="*/ T20 w 628"/>
                              <a:gd name="T22" fmla="+- 0 1044 593"/>
                              <a:gd name="T23" fmla="*/ 1044 h 628"/>
                              <a:gd name="T24" fmla="+- 0 3424 3416"/>
                              <a:gd name="T25" fmla="*/ T24 w 628"/>
                              <a:gd name="T26" fmla="+- 0 978 593"/>
                              <a:gd name="T27" fmla="*/ 978 h 628"/>
                              <a:gd name="T28" fmla="+- 0 3416 3416"/>
                              <a:gd name="T29" fmla="*/ T28 w 628"/>
                              <a:gd name="T30" fmla="+- 0 906 593"/>
                              <a:gd name="T31" fmla="*/ 906 h 628"/>
                              <a:gd name="T32" fmla="+- 0 3424 3416"/>
                              <a:gd name="T33" fmla="*/ T32 w 628"/>
                              <a:gd name="T34" fmla="+- 0 834 593"/>
                              <a:gd name="T35" fmla="*/ 834 h 628"/>
                              <a:gd name="T36" fmla="+- 0 3448 3416"/>
                              <a:gd name="T37" fmla="*/ T36 w 628"/>
                              <a:gd name="T38" fmla="+- 0 768 593"/>
                              <a:gd name="T39" fmla="*/ 768 h 628"/>
                              <a:gd name="T40" fmla="+- 0 3485 3416"/>
                              <a:gd name="T41" fmla="*/ T40 w 628"/>
                              <a:gd name="T42" fmla="+- 0 710 593"/>
                              <a:gd name="T43" fmla="*/ 710 h 628"/>
                              <a:gd name="T44" fmla="+- 0 3534 3416"/>
                              <a:gd name="T45" fmla="*/ T44 w 628"/>
                              <a:gd name="T46" fmla="+- 0 661 593"/>
                              <a:gd name="T47" fmla="*/ 661 h 628"/>
                              <a:gd name="T48" fmla="+- 0 3592 3416"/>
                              <a:gd name="T49" fmla="*/ T48 w 628"/>
                              <a:gd name="T50" fmla="+- 0 624 593"/>
                              <a:gd name="T51" fmla="*/ 624 h 628"/>
                              <a:gd name="T52" fmla="+- 0 3658 3416"/>
                              <a:gd name="T53" fmla="*/ T52 w 628"/>
                              <a:gd name="T54" fmla="+- 0 601 593"/>
                              <a:gd name="T55" fmla="*/ 601 h 628"/>
                              <a:gd name="T56" fmla="+- 0 3730 3416"/>
                              <a:gd name="T57" fmla="*/ T56 w 628"/>
                              <a:gd name="T58" fmla="+- 0 593 593"/>
                              <a:gd name="T59" fmla="*/ 593 h 628"/>
                              <a:gd name="T60" fmla="+- 0 3802 3416"/>
                              <a:gd name="T61" fmla="*/ T60 w 628"/>
                              <a:gd name="T62" fmla="+- 0 601 593"/>
                              <a:gd name="T63" fmla="*/ 601 h 628"/>
                              <a:gd name="T64" fmla="+- 0 3868 3416"/>
                              <a:gd name="T65" fmla="*/ T64 w 628"/>
                              <a:gd name="T66" fmla="+- 0 624 593"/>
                              <a:gd name="T67" fmla="*/ 624 h 628"/>
                              <a:gd name="T68" fmla="+- 0 3926 3416"/>
                              <a:gd name="T69" fmla="*/ T68 w 628"/>
                              <a:gd name="T70" fmla="+- 0 661 593"/>
                              <a:gd name="T71" fmla="*/ 661 h 628"/>
                              <a:gd name="T72" fmla="+- 0 3974 3416"/>
                              <a:gd name="T73" fmla="*/ T72 w 628"/>
                              <a:gd name="T74" fmla="+- 0 710 593"/>
                              <a:gd name="T75" fmla="*/ 710 h 628"/>
                              <a:gd name="T76" fmla="+- 0 4011 3416"/>
                              <a:gd name="T77" fmla="*/ T76 w 628"/>
                              <a:gd name="T78" fmla="+- 0 768 593"/>
                              <a:gd name="T79" fmla="*/ 768 h 628"/>
                              <a:gd name="T80" fmla="+- 0 4035 3416"/>
                              <a:gd name="T81" fmla="*/ T80 w 628"/>
                              <a:gd name="T82" fmla="+- 0 834 593"/>
                              <a:gd name="T83" fmla="*/ 834 h 628"/>
                              <a:gd name="T84" fmla="+- 0 4043 3416"/>
                              <a:gd name="T85" fmla="*/ T84 w 628"/>
                              <a:gd name="T86" fmla="+- 0 906 593"/>
                              <a:gd name="T87" fmla="*/ 906 h 628"/>
                              <a:gd name="T88" fmla="+- 0 4035 3416"/>
                              <a:gd name="T89" fmla="*/ T88 w 628"/>
                              <a:gd name="T90" fmla="+- 0 978 593"/>
                              <a:gd name="T91" fmla="*/ 978 h 628"/>
                              <a:gd name="T92" fmla="+- 0 4011 3416"/>
                              <a:gd name="T93" fmla="*/ T92 w 628"/>
                              <a:gd name="T94" fmla="+- 0 1044 593"/>
                              <a:gd name="T95" fmla="*/ 1044 h 628"/>
                              <a:gd name="T96" fmla="+- 0 3974 3416"/>
                              <a:gd name="T97" fmla="*/ T96 w 628"/>
                              <a:gd name="T98" fmla="+- 0 1102 593"/>
                              <a:gd name="T99" fmla="*/ 1102 h 628"/>
                              <a:gd name="T100" fmla="+- 0 3926 3416"/>
                              <a:gd name="T101" fmla="*/ T100 w 628"/>
                              <a:gd name="T102" fmla="+- 0 1151 593"/>
                              <a:gd name="T103" fmla="*/ 1151 h 628"/>
                              <a:gd name="T104" fmla="+- 0 3868 3416"/>
                              <a:gd name="T105" fmla="*/ T104 w 628"/>
                              <a:gd name="T106" fmla="+- 0 1188 593"/>
                              <a:gd name="T107" fmla="*/ 1188 h 628"/>
                              <a:gd name="T108" fmla="+- 0 3802 3416"/>
                              <a:gd name="T109" fmla="*/ T108 w 628"/>
                              <a:gd name="T110" fmla="+- 0 1211 593"/>
                              <a:gd name="T111" fmla="*/ 1211 h 628"/>
                              <a:gd name="T112" fmla="+- 0 3730 3416"/>
                              <a:gd name="T113" fmla="*/ T112 w 628"/>
                              <a:gd name="T114" fmla="+- 0 1220 593"/>
                              <a:gd name="T115" fmla="*/ 1220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8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8"/>
                                </a:lnTo>
                                <a:lnTo>
                                  <a:pt x="176" y="31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1"/>
                                </a:lnTo>
                                <a:lnTo>
                                  <a:pt x="510" y="68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8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" name="Freeform 1237"/>
                        <wps:cNvSpPr>
                          <a:spLocks/>
                        </wps:cNvSpPr>
                        <wps:spPr bwMode="auto">
                          <a:xfrm>
                            <a:off x="4294" y="2348"/>
                            <a:ext cx="628" cy="628"/>
                          </a:xfrm>
                          <a:custGeom>
                            <a:avLst/>
                            <a:gdLst>
                              <a:gd name="T0" fmla="+- 0 4608 4294"/>
                              <a:gd name="T1" fmla="*/ T0 w 628"/>
                              <a:gd name="T2" fmla="+- 0 2975 2348"/>
                              <a:gd name="T3" fmla="*/ 2975 h 628"/>
                              <a:gd name="T4" fmla="+- 0 4536 4294"/>
                              <a:gd name="T5" fmla="*/ T4 w 628"/>
                              <a:gd name="T6" fmla="+- 0 2967 2348"/>
                              <a:gd name="T7" fmla="*/ 2967 h 628"/>
                              <a:gd name="T8" fmla="+- 0 4470 4294"/>
                              <a:gd name="T9" fmla="*/ T8 w 628"/>
                              <a:gd name="T10" fmla="+- 0 2943 2348"/>
                              <a:gd name="T11" fmla="*/ 2943 h 628"/>
                              <a:gd name="T12" fmla="+- 0 4411 4294"/>
                              <a:gd name="T13" fmla="*/ T12 w 628"/>
                              <a:gd name="T14" fmla="+- 0 2906 2348"/>
                              <a:gd name="T15" fmla="*/ 2906 h 628"/>
                              <a:gd name="T16" fmla="+- 0 4363 4294"/>
                              <a:gd name="T17" fmla="*/ T16 w 628"/>
                              <a:gd name="T18" fmla="+- 0 2858 2348"/>
                              <a:gd name="T19" fmla="*/ 2858 h 628"/>
                              <a:gd name="T20" fmla="+- 0 4326 4294"/>
                              <a:gd name="T21" fmla="*/ T20 w 628"/>
                              <a:gd name="T22" fmla="+- 0 2800 2348"/>
                              <a:gd name="T23" fmla="*/ 2800 h 628"/>
                              <a:gd name="T24" fmla="+- 0 4302 4294"/>
                              <a:gd name="T25" fmla="*/ T24 w 628"/>
                              <a:gd name="T26" fmla="+- 0 2734 2348"/>
                              <a:gd name="T27" fmla="*/ 2734 h 628"/>
                              <a:gd name="T28" fmla="+- 0 4294 4294"/>
                              <a:gd name="T29" fmla="*/ T28 w 628"/>
                              <a:gd name="T30" fmla="+- 0 2662 2348"/>
                              <a:gd name="T31" fmla="*/ 2662 h 628"/>
                              <a:gd name="T32" fmla="+- 0 4302 4294"/>
                              <a:gd name="T33" fmla="*/ T32 w 628"/>
                              <a:gd name="T34" fmla="+- 0 2590 2348"/>
                              <a:gd name="T35" fmla="*/ 2590 h 628"/>
                              <a:gd name="T36" fmla="+- 0 4326 4294"/>
                              <a:gd name="T37" fmla="*/ T36 w 628"/>
                              <a:gd name="T38" fmla="+- 0 2524 2348"/>
                              <a:gd name="T39" fmla="*/ 2524 h 628"/>
                              <a:gd name="T40" fmla="+- 0 4363 4294"/>
                              <a:gd name="T41" fmla="*/ T40 w 628"/>
                              <a:gd name="T42" fmla="+- 0 2466 2348"/>
                              <a:gd name="T43" fmla="*/ 2466 h 628"/>
                              <a:gd name="T44" fmla="+- 0 4411 4294"/>
                              <a:gd name="T45" fmla="*/ T44 w 628"/>
                              <a:gd name="T46" fmla="+- 0 2417 2348"/>
                              <a:gd name="T47" fmla="*/ 2417 h 628"/>
                              <a:gd name="T48" fmla="+- 0 4470 4294"/>
                              <a:gd name="T49" fmla="*/ T48 w 628"/>
                              <a:gd name="T50" fmla="+- 0 2380 2348"/>
                              <a:gd name="T51" fmla="*/ 2380 h 628"/>
                              <a:gd name="T52" fmla="+- 0 4536 4294"/>
                              <a:gd name="T53" fmla="*/ T52 w 628"/>
                              <a:gd name="T54" fmla="+- 0 2357 2348"/>
                              <a:gd name="T55" fmla="*/ 2357 h 628"/>
                              <a:gd name="T56" fmla="+- 0 4608 4294"/>
                              <a:gd name="T57" fmla="*/ T56 w 628"/>
                              <a:gd name="T58" fmla="+- 0 2348 2348"/>
                              <a:gd name="T59" fmla="*/ 2348 h 628"/>
                              <a:gd name="T60" fmla="+- 0 4679 4294"/>
                              <a:gd name="T61" fmla="*/ T60 w 628"/>
                              <a:gd name="T62" fmla="+- 0 2357 2348"/>
                              <a:gd name="T63" fmla="*/ 2357 h 628"/>
                              <a:gd name="T64" fmla="+- 0 4745 4294"/>
                              <a:gd name="T65" fmla="*/ T64 w 628"/>
                              <a:gd name="T66" fmla="+- 0 2380 2348"/>
                              <a:gd name="T67" fmla="*/ 2380 h 628"/>
                              <a:gd name="T68" fmla="+- 0 4804 4294"/>
                              <a:gd name="T69" fmla="*/ T68 w 628"/>
                              <a:gd name="T70" fmla="+- 0 2417 2348"/>
                              <a:gd name="T71" fmla="*/ 2417 h 628"/>
                              <a:gd name="T72" fmla="+- 0 4852 4294"/>
                              <a:gd name="T73" fmla="*/ T72 w 628"/>
                              <a:gd name="T74" fmla="+- 0 2466 2348"/>
                              <a:gd name="T75" fmla="*/ 2466 h 628"/>
                              <a:gd name="T76" fmla="+- 0 4889 4294"/>
                              <a:gd name="T77" fmla="*/ T76 w 628"/>
                              <a:gd name="T78" fmla="+- 0 2524 2348"/>
                              <a:gd name="T79" fmla="*/ 2524 h 628"/>
                              <a:gd name="T80" fmla="+- 0 4913 4294"/>
                              <a:gd name="T81" fmla="*/ T80 w 628"/>
                              <a:gd name="T82" fmla="+- 0 2590 2348"/>
                              <a:gd name="T83" fmla="*/ 2590 h 628"/>
                              <a:gd name="T84" fmla="+- 0 4921 4294"/>
                              <a:gd name="T85" fmla="*/ T84 w 628"/>
                              <a:gd name="T86" fmla="+- 0 2662 2348"/>
                              <a:gd name="T87" fmla="*/ 2662 h 628"/>
                              <a:gd name="T88" fmla="+- 0 4913 4294"/>
                              <a:gd name="T89" fmla="*/ T88 w 628"/>
                              <a:gd name="T90" fmla="+- 0 2734 2348"/>
                              <a:gd name="T91" fmla="*/ 2734 h 628"/>
                              <a:gd name="T92" fmla="+- 0 4889 4294"/>
                              <a:gd name="T93" fmla="*/ T92 w 628"/>
                              <a:gd name="T94" fmla="+- 0 2800 2348"/>
                              <a:gd name="T95" fmla="*/ 2800 h 628"/>
                              <a:gd name="T96" fmla="+- 0 4852 4294"/>
                              <a:gd name="T97" fmla="*/ T96 w 628"/>
                              <a:gd name="T98" fmla="+- 0 2858 2348"/>
                              <a:gd name="T99" fmla="*/ 2858 h 628"/>
                              <a:gd name="T100" fmla="+- 0 4804 4294"/>
                              <a:gd name="T101" fmla="*/ T100 w 628"/>
                              <a:gd name="T102" fmla="+- 0 2906 2348"/>
                              <a:gd name="T103" fmla="*/ 2906 h 628"/>
                              <a:gd name="T104" fmla="+- 0 4745 4294"/>
                              <a:gd name="T105" fmla="*/ T104 w 628"/>
                              <a:gd name="T106" fmla="+- 0 2943 2348"/>
                              <a:gd name="T107" fmla="*/ 2943 h 628"/>
                              <a:gd name="T108" fmla="+- 0 4679 4294"/>
                              <a:gd name="T109" fmla="*/ T108 w 628"/>
                              <a:gd name="T110" fmla="+- 0 2967 2348"/>
                              <a:gd name="T111" fmla="*/ 2967 h 628"/>
                              <a:gd name="T112" fmla="+- 0 4608 4294"/>
                              <a:gd name="T113" fmla="*/ T112 w 628"/>
                              <a:gd name="T114" fmla="+- 0 2975 2348"/>
                              <a:gd name="T115" fmla="*/ 2975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7" y="558"/>
                                </a:lnTo>
                                <a:lnTo>
                                  <a:pt x="69" y="510"/>
                                </a:lnTo>
                                <a:lnTo>
                                  <a:pt x="32" y="452"/>
                                </a:lnTo>
                                <a:lnTo>
                                  <a:pt x="8" y="386"/>
                                </a:lnTo>
                                <a:lnTo>
                                  <a:pt x="0" y="314"/>
                                </a:lnTo>
                                <a:lnTo>
                                  <a:pt x="8" y="242"/>
                                </a:lnTo>
                                <a:lnTo>
                                  <a:pt x="32" y="176"/>
                                </a:lnTo>
                                <a:lnTo>
                                  <a:pt x="69" y="118"/>
                                </a:lnTo>
                                <a:lnTo>
                                  <a:pt x="117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9"/>
                                </a:lnTo>
                                <a:lnTo>
                                  <a:pt x="314" y="0"/>
                                </a:lnTo>
                                <a:lnTo>
                                  <a:pt x="385" y="9"/>
                                </a:lnTo>
                                <a:lnTo>
                                  <a:pt x="451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8"/>
                                </a:lnTo>
                                <a:lnTo>
                                  <a:pt x="595" y="176"/>
                                </a:lnTo>
                                <a:lnTo>
                                  <a:pt x="619" y="242"/>
                                </a:lnTo>
                                <a:lnTo>
                                  <a:pt x="627" y="314"/>
                                </a:lnTo>
                                <a:lnTo>
                                  <a:pt x="619" y="386"/>
                                </a:lnTo>
                                <a:lnTo>
                                  <a:pt x="595" y="452"/>
                                </a:lnTo>
                                <a:lnTo>
                                  <a:pt x="558" y="510"/>
                                </a:lnTo>
                                <a:lnTo>
                                  <a:pt x="510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Freeform 1236"/>
                        <wps:cNvSpPr>
                          <a:spLocks/>
                        </wps:cNvSpPr>
                        <wps:spPr bwMode="auto">
                          <a:xfrm>
                            <a:off x="4921" y="2034"/>
                            <a:ext cx="628" cy="628"/>
                          </a:xfrm>
                          <a:custGeom>
                            <a:avLst/>
                            <a:gdLst>
                              <a:gd name="T0" fmla="+- 0 5235 4921"/>
                              <a:gd name="T1" fmla="*/ T0 w 628"/>
                              <a:gd name="T2" fmla="+- 0 2662 2035"/>
                              <a:gd name="T3" fmla="*/ 2662 h 628"/>
                              <a:gd name="T4" fmla="+- 0 5163 4921"/>
                              <a:gd name="T5" fmla="*/ T4 w 628"/>
                              <a:gd name="T6" fmla="+- 0 2654 2035"/>
                              <a:gd name="T7" fmla="*/ 2654 h 628"/>
                              <a:gd name="T8" fmla="+- 0 5097 4921"/>
                              <a:gd name="T9" fmla="*/ T8 w 628"/>
                              <a:gd name="T10" fmla="+- 0 2630 2035"/>
                              <a:gd name="T11" fmla="*/ 2630 h 628"/>
                              <a:gd name="T12" fmla="+- 0 5039 4921"/>
                              <a:gd name="T13" fmla="*/ T12 w 628"/>
                              <a:gd name="T14" fmla="+- 0 2593 2035"/>
                              <a:gd name="T15" fmla="*/ 2593 h 628"/>
                              <a:gd name="T16" fmla="+- 0 4990 4921"/>
                              <a:gd name="T17" fmla="*/ T16 w 628"/>
                              <a:gd name="T18" fmla="+- 0 2544 2035"/>
                              <a:gd name="T19" fmla="*/ 2544 h 628"/>
                              <a:gd name="T20" fmla="+- 0 4953 4921"/>
                              <a:gd name="T21" fmla="*/ T20 w 628"/>
                              <a:gd name="T22" fmla="+- 0 2486 2035"/>
                              <a:gd name="T23" fmla="*/ 2486 h 628"/>
                              <a:gd name="T24" fmla="+- 0 4929 4921"/>
                              <a:gd name="T25" fmla="*/ T24 w 628"/>
                              <a:gd name="T26" fmla="+- 0 2420 2035"/>
                              <a:gd name="T27" fmla="*/ 2420 h 628"/>
                              <a:gd name="T28" fmla="+- 0 4921 4921"/>
                              <a:gd name="T29" fmla="*/ T28 w 628"/>
                              <a:gd name="T30" fmla="+- 0 2348 2035"/>
                              <a:gd name="T31" fmla="*/ 2348 h 628"/>
                              <a:gd name="T32" fmla="+- 0 4929 4921"/>
                              <a:gd name="T33" fmla="*/ T32 w 628"/>
                              <a:gd name="T34" fmla="+- 0 2276 2035"/>
                              <a:gd name="T35" fmla="*/ 2276 h 628"/>
                              <a:gd name="T36" fmla="+- 0 4953 4921"/>
                              <a:gd name="T37" fmla="*/ T36 w 628"/>
                              <a:gd name="T38" fmla="+- 0 2210 2035"/>
                              <a:gd name="T39" fmla="*/ 2210 h 628"/>
                              <a:gd name="T40" fmla="+- 0 4990 4921"/>
                              <a:gd name="T41" fmla="*/ T40 w 628"/>
                              <a:gd name="T42" fmla="+- 0 2152 2035"/>
                              <a:gd name="T43" fmla="*/ 2152 h 628"/>
                              <a:gd name="T44" fmla="+- 0 5039 4921"/>
                              <a:gd name="T45" fmla="*/ T44 w 628"/>
                              <a:gd name="T46" fmla="+- 0 2104 2035"/>
                              <a:gd name="T47" fmla="*/ 2104 h 628"/>
                              <a:gd name="T48" fmla="+- 0 5097 4921"/>
                              <a:gd name="T49" fmla="*/ T48 w 628"/>
                              <a:gd name="T50" fmla="+- 0 2067 2035"/>
                              <a:gd name="T51" fmla="*/ 2067 h 628"/>
                              <a:gd name="T52" fmla="+- 0 5163 4921"/>
                              <a:gd name="T53" fmla="*/ T52 w 628"/>
                              <a:gd name="T54" fmla="+- 0 2043 2035"/>
                              <a:gd name="T55" fmla="*/ 2043 h 628"/>
                              <a:gd name="T56" fmla="+- 0 5235 4921"/>
                              <a:gd name="T57" fmla="*/ T56 w 628"/>
                              <a:gd name="T58" fmla="+- 0 2035 2035"/>
                              <a:gd name="T59" fmla="*/ 2035 h 628"/>
                              <a:gd name="T60" fmla="+- 0 5306 4921"/>
                              <a:gd name="T61" fmla="*/ T60 w 628"/>
                              <a:gd name="T62" fmla="+- 0 2043 2035"/>
                              <a:gd name="T63" fmla="*/ 2043 h 628"/>
                              <a:gd name="T64" fmla="+- 0 5372 4921"/>
                              <a:gd name="T65" fmla="*/ T64 w 628"/>
                              <a:gd name="T66" fmla="+- 0 2067 2035"/>
                              <a:gd name="T67" fmla="*/ 2067 h 628"/>
                              <a:gd name="T68" fmla="+- 0 5431 4921"/>
                              <a:gd name="T69" fmla="*/ T68 w 628"/>
                              <a:gd name="T70" fmla="+- 0 2104 2035"/>
                              <a:gd name="T71" fmla="*/ 2104 h 628"/>
                              <a:gd name="T72" fmla="+- 0 5479 4921"/>
                              <a:gd name="T73" fmla="*/ T72 w 628"/>
                              <a:gd name="T74" fmla="+- 0 2152 2035"/>
                              <a:gd name="T75" fmla="*/ 2152 h 628"/>
                              <a:gd name="T76" fmla="+- 0 5516 4921"/>
                              <a:gd name="T77" fmla="*/ T76 w 628"/>
                              <a:gd name="T78" fmla="+- 0 2210 2035"/>
                              <a:gd name="T79" fmla="*/ 2210 h 628"/>
                              <a:gd name="T80" fmla="+- 0 5540 4921"/>
                              <a:gd name="T81" fmla="*/ T80 w 628"/>
                              <a:gd name="T82" fmla="+- 0 2276 2035"/>
                              <a:gd name="T83" fmla="*/ 2276 h 628"/>
                              <a:gd name="T84" fmla="+- 0 5548 4921"/>
                              <a:gd name="T85" fmla="*/ T84 w 628"/>
                              <a:gd name="T86" fmla="+- 0 2348 2035"/>
                              <a:gd name="T87" fmla="*/ 2348 h 628"/>
                              <a:gd name="T88" fmla="+- 0 5540 4921"/>
                              <a:gd name="T89" fmla="*/ T88 w 628"/>
                              <a:gd name="T90" fmla="+- 0 2420 2035"/>
                              <a:gd name="T91" fmla="*/ 2420 h 628"/>
                              <a:gd name="T92" fmla="+- 0 5516 4921"/>
                              <a:gd name="T93" fmla="*/ T92 w 628"/>
                              <a:gd name="T94" fmla="+- 0 2486 2035"/>
                              <a:gd name="T95" fmla="*/ 2486 h 628"/>
                              <a:gd name="T96" fmla="+- 0 5479 4921"/>
                              <a:gd name="T97" fmla="*/ T96 w 628"/>
                              <a:gd name="T98" fmla="+- 0 2544 2035"/>
                              <a:gd name="T99" fmla="*/ 2544 h 628"/>
                              <a:gd name="T100" fmla="+- 0 5431 4921"/>
                              <a:gd name="T101" fmla="*/ T100 w 628"/>
                              <a:gd name="T102" fmla="+- 0 2593 2035"/>
                              <a:gd name="T103" fmla="*/ 2593 h 628"/>
                              <a:gd name="T104" fmla="+- 0 5372 4921"/>
                              <a:gd name="T105" fmla="*/ T104 w 628"/>
                              <a:gd name="T106" fmla="+- 0 2630 2035"/>
                              <a:gd name="T107" fmla="*/ 2630 h 628"/>
                              <a:gd name="T108" fmla="+- 0 5306 4921"/>
                              <a:gd name="T109" fmla="*/ T108 w 628"/>
                              <a:gd name="T110" fmla="+- 0 2654 2035"/>
                              <a:gd name="T111" fmla="*/ 2654 h 628"/>
                              <a:gd name="T112" fmla="+- 0 5235 4921"/>
                              <a:gd name="T113" fmla="*/ T112 w 628"/>
                              <a:gd name="T114" fmla="+- 0 2662 2035"/>
                              <a:gd name="T115" fmla="*/ 2662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5" y="8"/>
                                </a:lnTo>
                                <a:lnTo>
                                  <a:pt x="451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" name="Freeform 1235"/>
                        <wps:cNvSpPr>
                          <a:spLocks/>
                        </wps:cNvSpPr>
                        <wps:spPr bwMode="auto">
                          <a:xfrm>
                            <a:off x="5046" y="3100"/>
                            <a:ext cx="628" cy="628"/>
                          </a:xfrm>
                          <a:custGeom>
                            <a:avLst/>
                            <a:gdLst>
                              <a:gd name="T0" fmla="+- 0 5360 5046"/>
                              <a:gd name="T1" fmla="*/ T0 w 628"/>
                              <a:gd name="T2" fmla="+- 0 3728 3101"/>
                              <a:gd name="T3" fmla="*/ 3728 h 628"/>
                              <a:gd name="T4" fmla="+- 0 5288 5046"/>
                              <a:gd name="T5" fmla="*/ T4 w 628"/>
                              <a:gd name="T6" fmla="+- 0 3719 3101"/>
                              <a:gd name="T7" fmla="*/ 3719 h 628"/>
                              <a:gd name="T8" fmla="+- 0 5222 5046"/>
                              <a:gd name="T9" fmla="*/ T8 w 628"/>
                              <a:gd name="T10" fmla="+- 0 3696 3101"/>
                              <a:gd name="T11" fmla="*/ 3696 h 628"/>
                              <a:gd name="T12" fmla="+- 0 5164 5046"/>
                              <a:gd name="T13" fmla="*/ T12 w 628"/>
                              <a:gd name="T14" fmla="+- 0 3659 3101"/>
                              <a:gd name="T15" fmla="*/ 3659 h 628"/>
                              <a:gd name="T16" fmla="+- 0 5115 5046"/>
                              <a:gd name="T17" fmla="*/ T16 w 628"/>
                              <a:gd name="T18" fmla="+- 0 3610 3101"/>
                              <a:gd name="T19" fmla="*/ 3610 h 628"/>
                              <a:gd name="T20" fmla="+- 0 5078 5046"/>
                              <a:gd name="T21" fmla="*/ T20 w 628"/>
                              <a:gd name="T22" fmla="+- 0 3552 3101"/>
                              <a:gd name="T23" fmla="*/ 3552 h 628"/>
                              <a:gd name="T24" fmla="+- 0 5055 5046"/>
                              <a:gd name="T25" fmla="*/ T24 w 628"/>
                              <a:gd name="T26" fmla="+- 0 3486 3101"/>
                              <a:gd name="T27" fmla="*/ 3486 h 628"/>
                              <a:gd name="T28" fmla="+- 0 5046 5046"/>
                              <a:gd name="T29" fmla="*/ T28 w 628"/>
                              <a:gd name="T30" fmla="+- 0 3414 3101"/>
                              <a:gd name="T31" fmla="*/ 3414 h 628"/>
                              <a:gd name="T32" fmla="+- 0 5055 5046"/>
                              <a:gd name="T33" fmla="*/ T32 w 628"/>
                              <a:gd name="T34" fmla="+- 0 3342 3101"/>
                              <a:gd name="T35" fmla="*/ 3342 h 628"/>
                              <a:gd name="T36" fmla="+- 0 5078 5046"/>
                              <a:gd name="T37" fmla="*/ T36 w 628"/>
                              <a:gd name="T38" fmla="+- 0 3276 3101"/>
                              <a:gd name="T39" fmla="*/ 3276 h 628"/>
                              <a:gd name="T40" fmla="+- 0 5115 5046"/>
                              <a:gd name="T41" fmla="*/ T40 w 628"/>
                              <a:gd name="T42" fmla="+- 0 3218 3101"/>
                              <a:gd name="T43" fmla="*/ 3218 h 628"/>
                              <a:gd name="T44" fmla="+- 0 5164 5046"/>
                              <a:gd name="T45" fmla="*/ T44 w 628"/>
                              <a:gd name="T46" fmla="+- 0 3170 3101"/>
                              <a:gd name="T47" fmla="*/ 3170 h 628"/>
                              <a:gd name="T48" fmla="+- 0 5222 5046"/>
                              <a:gd name="T49" fmla="*/ T48 w 628"/>
                              <a:gd name="T50" fmla="+- 0 3133 3101"/>
                              <a:gd name="T51" fmla="*/ 3133 h 628"/>
                              <a:gd name="T52" fmla="+- 0 5288 5046"/>
                              <a:gd name="T53" fmla="*/ T52 w 628"/>
                              <a:gd name="T54" fmla="+- 0 3109 3101"/>
                              <a:gd name="T55" fmla="*/ 3109 h 628"/>
                              <a:gd name="T56" fmla="+- 0 5360 5046"/>
                              <a:gd name="T57" fmla="*/ T56 w 628"/>
                              <a:gd name="T58" fmla="+- 0 3101 3101"/>
                              <a:gd name="T59" fmla="*/ 3101 h 628"/>
                              <a:gd name="T60" fmla="+- 0 5432 5046"/>
                              <a:gd name="T61" fmla="*/ T60 w 628"/>
                              <a:gd name="T62" fmla="+- 0 3109 3101"/>
                              <a:gd name="T63" fmla="*/ 3109 h 628"/>
                              <a:gd name="T64" fmla="+- 0 5498 5046"/>
                              <a:gd name="T65" fmla="*/ T64 w 628"/>
                              <a:gd name="T66" fmla="+- 0 3133 3101"/>
                              <a:gd name="T67" fmla="*/ 3133 h 628"/>
                              <a:gd name="T68" fmla="+- 0 5556 5046"/>
                              <a:gd name="T69" fmla="*/ T68 w 628"/>
                              <a:gd name="T70" fmla="+- 0 3170 3101"/>
                              <a:gd name="T71" fmla="*/ 3170 h 628"/>
                              <a:gd name="T72" fmla="+- 0 5605 5046"/>
                              <a:gd name="T73" fmla="*/ T72 w 628"/>
                              <a:gd name="T74" fmla="+- 0 3218 3101"/>
                              <a:gd name="T75" fmla="*/ 3218 h 628"/>
                              <a:gd name="T76" fmla="+- 0 5642 5046"/>
                              <a:gd name="T77" fmla="*/ T76 w 628"/>
                              <a:gd name="T78" fmla="+- 0 3276 3101"/>
                              <a:gd name="T79" fmla="*/ 3276 h 628"/>
                              <a:gd name="T80" fmla="+- 0 5665 5046"/>
                              <a:gd name="T81" fmla="*/ T80 w 628"/>
                              <a:gd name="T82" fmla="+- 0 3342 3101"/>
                              <a:gd name="T83" fmla="*/ 3342 h 628"/>
                              <a:gd name="T84" fmla="+- 0 5674 5046"/>
                              <a:gd name="T85" fmla="*/ T84 w 628"/>
                              <a:gd name="T86" fmla="+- 0 3414 3101"/>
                              <a:gd name="T87" fmla="*/ 3414 h 628"/>
                              <a:gd name="T88" fmla="+- 0 5665 5046"/>
                              <a:gd name="T89" fmla="*/ T88 w 628"/>
                              <a:gd name="T90" fmla="+- 0 3486 3101"/>
                              <a:gd name="T91" fmla="*/ 3486 h 628"/>
                              <a:gd name="T92" fmla="+- 0 5642 5046"/>
                              <a:gd name="T93" fmla="*/ T92 w 628"/>
                              <a:gd name="T94" fmla="+- 0 3552 3101"/>
                              <a:gd name="T95" fmla="*/ 3552 h 628"/>
                              <a:gd name="T96" fmla="+- 0 5605 5046"/>
                              <a:gd name="T97" fmla="*/ T96 w 628"/>
                              <a:gd name="T98" fmla="+- 0 3610 3101"/>
                              <a:gd name="T99" fmla="*/ 3610 h 628"/>
                              <a:gd name="T100" fmla="+- 0 5556 5046"/>
                              <a:gd name="T101" fmla="*/ T100 w 628"/>
                              <a:gd name="T102" fmla="+- 0 3659 3101"/>
                              <a:gd name="T103" fmla="*/ 3659 h 628"/>
                              <a:gd name="T104" fmla="+- 0 5498 5046"/>
                              <a:gd name="T105" fmla="*/ T104 w 628"/>
                              <a:gd name="T106" fmla="+- 0 3696 3101"/>
                              <a:gd name="T107" fmla="*/ 3696 h 628"/>
                              <a:gd name="T108" fmla="+- 0 5432 5046"/>
                              <a:gd name="T109" fmla="*/ T108 w 628"/>
                              <a:gd name="T110" fmla="+- 0 3719 3101"/>
                              <a:gd name="T111" fmla="*/ 3719 h 628"/>
                              <a:gd name="T112" fmla="+- 0 5360 5046"/>
                              <a:gd name="T113" fmla="*/ T112 w 628"/>
                              <a:gd name="T114" fmla="+- 0 3728 3101"/>
                              <a:gd name="T115" fmla="*/ 3728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8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9" y="385"/>
                                </a:lnTo>
                                <a:lnTo>
                                  <a:pt x="0" y="313"/>
                                </a:lnTo>
                                <a:lnTo>
                                  <a:pt x="9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2"/>
                                </a:lnTo>
                                <a:lnTo>
                                  <a:pt x="510" y="69"/>
                                </a:lnTo>
                                <a:lnTo>
                                  <a:pt x="559" y="117"/>
                                </a:lnTo>
                                <a:lnTo>
                                  <a:pt x="596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8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6" y="451"/>
                                </a:lnTo>
                                <a:lnTo>
                                  <a:pt x="559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8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Freeform 1234"/>
                        <wps:cNvSpPr>
                          <a:spLocks/>
                        </wps:cNvSpPr>
                        <wps:spPr bwMode="auto">
                          <a:xfrm>
                            <a:off x="2601" y="3132"/>
                            <a:ext cx="628" cy="628"/>
                          </a:xfrm>
                          <a:custGeom>
                            <a:avLst/>
                            <a:gdLst>
                              <a:gd name="T0" fmla="+- 0 2915 2601"/>
                              <a:gd name="T1" fmla="*/ T0 w 628"/>
                              <a:gd name="T2" fmla="+- 0 3759 3132"/>
                              <a:gd name="T3" fmla="*/ 3759 h 628"/>
                              <a:gd name="T4" fmla="+- 0 2843 2601"/>
                              <a:gd name="T5" fmla="*/ T4 w 628"/>
                              <a:gd name="T6" fmla="+- 0 3751 3132"/>
                              <a:gd name="T7" fmla="*/ 3751 h 628"/>
                              <a:gd name="T8" fmla="+- 0 2777 2601"/>
                              <a:gd name="T9" fmla="*/ T8 w 628"/>
                              <a:gd name="T10" fmla="+- 0 3727 3132"/>
                              <a:gd name="T11" fmla="*/ 3727 h 628"/>
                              <a:gd name="T12" fmla="+- 0 2718 2601"/>
                              <a:gd name="T13" fmla="*/ T12 w 628"/>
                              <a:gd name="T14" fmla="+- 0 3690 3132"/>
                              <a:gd name="T15" fmla="*/ 3690 h 628"/>
                              <a:gd name="T16" fmla="+- 0 2670 2601"/>
                              <a:gd name="T17" fmla="*/ T16 w 628"/>
                              <a:gd name="T18" fmla="+- 0 3642 3132"/>
                              <a:gd name="T19" fmla="*/ 3642 h 628"/>
                              <a:gd name="T20" fmla="+- 0 2633 2601"/>
                              <a:gd name="T21" fmla="*/ T20 w 628"/>
                              <a:gd name="T22" fmla="+- 0 3583 3132"/>
                              <a:gd name="T23" fmla="*/ 3583 h 628"/>
                              <a:gd name="T24" fmla="+- 0 2609 2601"/>
                              <a:gd name="T25" fmla="*/ T24 w 628"/>
                              <a:gd name="T26" fmla="+- 0 3517 3132"/>
                              <a:gd name="T27" fmla="*/ 3517 h 628"/>
                              <a:gd name="T28" fmla="+- 0 2601 2601"/>
                              <a:gd name="T29" fmla="*/ T28 w 628"/>
                              <a:gd name="T30" fmla="+- 0 3446 3132"/>
                              <a:gd name="T31" fmla="*/ 3446 h 628"/>
                              <a:gd name="T32" fmla="+- 0 2609 2601"/>
                              <a:gd name="T33" fmla="*/ T32 w 628"/>
                              <a:gd name="T34" fmla="+- 0 3374 3132"/>
                              <a:gd name="T35" fmla="*/ 3374 h 628"/>
                              <a:gd name="T36" fmla="+- 0 2633 2601"/>
                              <a:gd name="T37" fmla="*/ T36 w 628"/>
                              <a:gd name="T38" fmla="+- 0 3308 3132"/>
                              <a:gd name="T39" fmla="*/ 3308 h 628"/>
                              <a:gd name="T40" fmla="+- 0 2670 2601"/>
                              <a:gd name="T41" fmla="*/ T40 w 628"/>
                              <a:gd name="T42" fmla="+- 0 3249 3132"/>
                              <a:gd name="T43" fmla="*/ 3249 h 628"/>
                              <a:gd name="T44" fmla="+- 0 2718 2601"/>
                              <a:gd name="T45" fmla="*/ T44 w 628"/>
                              <a:gd name="T46" fmla="+- 0 3201 3132"/>
                              <a:gd name="T47" fmla="*/ 3201 h 628"/>
                              <a:gd name="T48" fmla="+- 0 2777 2601"/>
                              <a:gd name="T49" fmla="*/ T48 w 628"/>
                              <a:gd name="T50" fmla="+- 0 3164 3132"/>
                              <a:gd name="T51" fmla="*/ 3164 h 628"/>
                              <a:gd name="T52" fmla="+- 0 2843 2601"/>
                              <a:gd name="T53" fmla="*/ T52 w 628"/>
                              <a:gd name="T54" fmla="+- 0 3140 3132"/>
                              <a:gd name="T55" fmla="*/ 3140 h 628"/>
                              <a:gd name="T56" fmla="+- 0 2915 2601"/>
                              <a:gd name="T57" fmla="*/ T56 w 628"/>
                              <a:gd name="T58" fmla="+- 0 3132 3132"/>
                              <a:gd name="T59" fmla="*/ 3132 h 628"/>
                              <a:gd name="T60" fmla="+- 0 2986 2601"/>
                              <a:gd name="T61" fmla="*/ T60 w 628"/>
                              <a:gd name="T62" fmla="+- 0 3140 3132"/>
                              <a:gd name="T63" fmla="*/ 3140 h 628"/>
                              <a:gd name="T64" fmla="+- 0 3052 2601"/>
                              <a:gd name="T65" fmla="*/ T64 w 628"/>
                              <a:gd name="T66" fmla="+- 0 3164 3132"/>
                              <a:gd name="T67" fmla="*/ 3164 h 628"/>
                              <a:gd name="T68" fmla="+- 0 3111 2601"/>
                              <a:gd name="T69" fmla="*/ T68 w 628"/>
                              <a:gd name="T70" fmla="+- 0 3201 3132"/>
                              <a:gd name="T71" fmla="*/ 3201 h 628"/>
                              <a:gd name="T72" fmla="+- 0 3159 2601"/>
                              <a:gd name="T73" fmla="*/ T72 w 628"/>
                              <a:gd name="T74" fmla="+- 0 3249 3132"/>
                              <a:gd name="T75" fmla="*/ 3249 h 628"/>
                              <a:gd name="T76" fmla="+- 0 3196 2601"/>
                              <a:gd name="T77" fmla="*/ T76 w 628"/>
                              <a:gd name="T78" fmla="+- 0 3308 3132"/>
                              <a:gd name="T79" fmla="*/ 3308 h 628"/>
                              <a:gd name="T80" fmla="+- 0 3220 2601"/>
                              <a:gd name="T81" fmla="*/ T80 w 628"/>
                              <a:gd name="T82" fmla="+- 0 3374 3132"/>
                              <a:gd name="T83" fmla="*/ 3374 h 628"/>
                              <a:gd name="T84" fmla="+- 0 3228 2601"/>
                              <a:gd name="T85" fmla="*/ T84 w 628"/>
                              <a:gd name="T86" fmla="+- 0 3446 3132"/>
                              <a:gd name="T87" fmla="*/ 3446 h 628"/>
                              <a:gd name="T88" fmla="+- 0 3220 2601"/>
                              <a:gd name="T89" fmla="*/ T88 w 628"/>
                              <a:gd name="T90" fmla="+- 0 3517 3132"/>
                              <a:gd name="T91" fmla="*/ 3517 h 628"/>
                              <a:gd name="T92" fmla="+- 0 3196 2601"/>
                              <a:gd name="T93" fmla="*/ T92 w 628"/>
                              <a:gd name="T94" fmla="+- 0 3583 3132"/>
                              <a:gd name="T95" fmla="*/ 3583 h 628"/>
                              <a:gd name="T96" fmla="+- 0 3159 2601"/>
                              <a:gd name="T97" fmla="*/ T96 w 628"/>
                              <a:gd name="T98" fmla="+- 0 3642 3132"/>
                              <a:gd name="T99" fmla="*/ 3642 h 628"/>
                              <a:gd name="T100" fmla="+- 0 3111 2601"/>
                              <a:gd name="T101" fmla="*/ T100 w 628"/>
                              <a:gd name="T102" fmla="+- 0 3690 3132"/>
                              <a:gd name="T103" fmla="*/ 3690 h 628"/>
                              <a:gd name="T104" fmla="+- 0 3052 2601"/>
                              <a:gd name="T105" fmla="*/ T104 w 628"/>
                              <a:gd name="T106" fmla="+- 0 3727 3132"/>
                              <a:gd name="T107" fmla="*/ 3727 h 628"/>
                              <a:gd name="T108" fmla="+- 0 2986 2601"/>
                              <a:gd name="T109" fmla="*/ T108 w 628"/>
                              <a:gd name="T110" fmla="+- 0 3751 3132"/>
                              <a:gd name="T111" fmla="*/ 3751 h 628"/>
                              <a:gd name="T112" fmla="+- 0 2915 2601"/>
                              <a:gd name="T113" fmla="*/ T112 w 628"/>
                              <a:gd name="T114" fmla="+- 0 3759 3132"/>
                              <a:gd name="T115" fmla="*/ 3759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7" y="558"/>
                                </a:lnTo>
                                <a:lnTo>
                                  <a:pt x="69" y="510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4"/>
                                </a:lnTo>
                                <a:lnTo>
                                  <a:pt x="8" y="242"/>
                                </a:lnTo>
                                <a:lnTo>
                                  <a:pt x="32" y="176"/>
                                </a:lnTo>
                                <a:lnTo>
                                  <a:pt x="69" y="117"/>
                                </a:lnTo>
                                <a:lnTo>
                                  <a:pt x="117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5" y="8"/>
                                </a:lnTo>
                                <a:lnTo>
                                  <a:pt x="451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6"/>
                                </a:lnTo>
                                <a:lnTo>
                                  <a:pt x="619" y="242"/>
                                </a:lnTo>
                                <a:lnTo>
                                  <a:pt x="627" y="314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10"/>
                                </a:lnTo>
                                <a:lnTo>
                                  <a:pt x="510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Freeform 1233"/>
                        <wps:cNvSpPr>
                          <a:spLocks/>
                        </wps:cNvSpPr>
                        <wps:spPr bwMode="auto">
                          <a:xfrm>
                            <a:off x="4294" y="435"/>
                            <a:ext cx="628" cy="628"/>
                          </a:xfrm>
                          <a:custGeom>
                            <a:avLst/>
                            <a:gdLst>
                              <a:gd name="T0" fmla="+- 0 4608 4294"/>
                              <a:gd name="T1" fmla="*/ T0 w 628"/>
                              <a:gd name="T2" fmla="+- 0 1063 436"/>
                              <a:gd name="T3" fmla="*/ 1063 h 628"/>
                              <a:gd name="T4" fmla="+- 0 4536 4294"/>
                              <a:gd name="T5" fmla="*/ T4 w 628"/>
                              <a:gd name="T6" fmla="+- 0 1055 436"/>
                              <a:gd name="T7" fmla="*/ 1055 h 628"/>
                              <a:gd name="T8" fmla="+- 0 4470 4294"/>
                              <a:gd name="T9" fmla="*/ T8 w 628"/>
                              <a:gd name="T10" fmla="+- 0 1031 436"/>
                              <a:gd name="T11" fmla="*/ 1031 h 628"/>
                              <a:gd name="T12" fmla="+- 0 4411 4294"/>
                              <a:gd name="T13" fmla="*/ T12 w 628"/>
                              <a:gd name="T14" fmla="+- 0 994 436"/>
                              <a:gd name="T15" fmla="*/ 994 h 628"/>
                              <a:gd name="T16" fmla="+- 0 4363 4294"/>
                              <a:gd name="T17" fmla="*/ T16 w 628"/>
                              <a:gd name="T18" fmla="+- 0 945 436"/>
                              <a:gd name="T19" fmla="*/ 945 h 628"/>
                              <a:gd name="T20" fmla="+- 0 4326 4294"/>
                              <a:gd name="T21" fmla="*/ T20 w 628"/>
                              <a:gd name="T22" fmla="+- 0 887 436"/>
                              <a:gd name="T23" fmla="*/ 887 h 628"/>
                              <a:gd name="T24" fmla="+- 0 4302 4294"/>
                              <a:gd name="T25" fmla="*/ T24 w 628"/>
                              <a:gd name="T26" fmla="+- 0 821 436"/>
                              <a:gd name="T27" fmla="*/ 821 h 628"/>
                              <a:gd name="T28" fmla="+- 0 4294 4294"/>
                              <a:gd name="T29" fmla="*/ T28 w 628"/>
                              <a:gd name="T30" fmla="+- 0 749 436"/>
                              <a:gd name="T31" fmla="*/ 749 h 628"/>
                              <a:gd name="T32" fmla="+- 0 4302 4294"/>
                              <a:gd name="T33" fmla="*/ T32 w 628"/>
                              <a:gd name="T34" fmla="+- 0 677 436"/>
                              <a:gd name="T35" fmla="*/ 677 h 628"/>
                              <a:gd name="T36" fmla="+- 0 4326 4294"/>
                              <a:gd name="T37" fmla="*/ T36 w 628"/>
                              <a:gd name="T38" fmla="+- 0 611 436"/>
                              <a:gd name="T39" fmla="*/ 611 h 628"/>
                              <a:gd name="T40" fmla="+- 0 4363 4294"/>
                              <a:gd name="T41" fmla="*/ T40 w 628"/>
                              <a:gd name="T42" fmla="+- 0 553 436"/>
                              <a:gd name="T43" fmla="*/ 553 h 628"/>
                              <a:gd name="T44" fmla="+- 0 4411 4294"/>
                              <a:gd name="T45" fmla="*/ T44 w 628"/>
                              <a:gd name="T46" fmla="+- 0 505 436"/>
                              <a:gd name="T47" fmla="*/ 505 h 628"/>
                              <a:gd name="T48" fmla="+- 0 4470 4294"/>
                              <a:gd name="T49" fmla="*/ T48 w 628"/>
                              <a:gd name="T50" fmla="+- 0 468 436"/>
                              <a:gd name="T51" fmla="*/ 468 h 628"/>
                              <a:gd name="T52" fmla="+- 0 4536 4294"/>
                              <a:gd name="T53" fmla="*/ T52 w 628"/>
                              <a:gd name="T54" fmla="+- 0 444 436"/>
                              <a:gd name="T55" fmla="*/ 444 h 628"/>
                              <a:gd name="T56" fmla="+- 0 4608 4294"/>
                              <a:gd name="T57" fmla="*/ T56 w 628"/>
                              <a:gd name="T58" fmla="+- 0 436 436"/>
                              <a:gd name="T59" fmla="*/ 436 h 628"/>
                              <a:gd name="T60" fmla="+- 0 4679 4294"/>
                              <a:gd name="T61" fmla="*/ T60 w 628"/>
                              <a:gd name="T62" fmla="+- 0 444 436"/>
                              <a:gd name="T63" fmla="*/ 444 h 628"/>
                              <a:gd name="T64" fmla="+- 0 4745 4294"/>
                              <a:gd name="T65" fmla="*/ T64 w 628"/>
                              <a:gd name="T66" fmla="+- 0 468 436"/>
                              <a:gd name="T67" fmla="*/ 468 h 628"/>
                              <a:gd name="T68" fmla="+- 0 4804 4294"/>
                              <a:gd name="T69" fmla="*/ T68 w 628"/>
                              <a:gd name="T70" fmla="+- 0 505 436"/>
                              <a:gd name="T71" fmla="*/ 505 h 628"/>
                              <a:gd name="T72" fmla="+- 0 4852 4294"/>
                              <a:gd name="T73" fmla="*/ T72 w 628"/>
                              <a:gd name="T74" fmla="+- 0 553 436"/>
                              <a:gd name="T75" fmla="*/ 553 h 628"/>
                              <a:gd name="T76" fmla="+- 0 4889 4294"/>
                              <a:gd name="T77" fmla="*/ T76 w 628"/>
                              <a:gd name="T78" fmla="+- 0 611 436"/>
                              <a:gd name="T79" fmla="*/ 611 h 628"/>
                              <a:gd name="T80" fmla="+- 0 4913 4294"/>
                              <a:gd name="T81" fmla="*/ T80 w 628"/>
                              <a:gd name="T82" fmla="+- 0 677 436"/>
                              <a:gd name="T83" fmla="*/ 677 h 628"/>
                              <a:gd name="T84" fmla="+- 0 4921 4294"/>
                              <a:gd name="T85" fmla="*/ T84 w 628"/>
                              <a:gd name="T86" fmla="+- 0 749 436"/>
                              <a:gd name="T87" fmla="*/ 749 h 628"/>
                              <a:gd name="T88" fmla="+- 0 4913 4294"/>
                              <a:gd name="T89" fmla="*/ T88 w 628"/>
                              <a:gd name="T90" fmla="+- 0 821 436"/>
                              <a:gd name="T91" fmla="*/ 821 h 628"/>
                              <a:gd name="T92" fmla="+- 0 4889 4294"/>
                              <a:gd name="T93" fmla="*/ T92 w 628"/>
                              <a:gd name="T94" fmla="+- 0 887 436"/>
                              <a:gd name="T95" fmla="*/ 887 h 628"/>
                              <a:gd name="T96" fmla="+- 0 4852 4294"/>
                              <a:gd name="T97" fmla="*/ T96 w 628"/>
                              <a:gd name="T98" fmla="+- 0 945 436"/>
                              <a:gd name="T99" fmla="*/ 945 h 628"/>
                              <a:gd name="T100" fmla="+- 0 4804 4294"/>
                              <a:gd name="T101" fmla="*/ T100 w 628"/>
                              <a:gd name="T102" fmla="+- 0 994 436"/>
                              <a:gd name="T103" fmla="*/ 994 h 628"/>
                              <a:gd name="T104" fmla="+- 0 4745 4294"/>
                              <a:gd name="T105" fmla="*/ T104 w 628"/>
                              <a:gd name="T106" fmla="+- 0 1031 436"/>
                              <a:gd name="T107" fmla="*/ 1031 h 628"/>
                              <a:gd name="T108" fmla="+- 0 4679 4294"/>
                              <a:gd name="T109" fmla="*/ T108 w 628"/>
                              <a:gd name="T110" fmla="+- 0 1055 436"/>
                              <a:gd name="T111" fmla="*/ 1055 h 628"/>
                              <a:gd name="T112" fmla="+- 0 4608 4294"/>
                              <a:gd name="T113" fmla="*/ T112 w 628"/>
                              <a:gd name="T114" fmla="+- 0 1063 436"/>
                              <a:gd name="T115" fmla="*/ 1063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7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7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5" y="8"/>
                                </a:lnTo>
                                <a:lnTo>
                                  <a:pt x="451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" name="Freeform 1232"/>
                        <wps:cNvSpPr>
                          <a:spLocks/>
                        </wps:cNvSpPr>
                        <wps:spPr bwMode="auto">
                          <a:xfrm>
                            <a:off x="2914" y="2661"/>
                            <a:ext cx="2446" cy="784"/>
                          </a:xfrm>
                          <a:custGeom>
                            <a:avLst/>
                            <a:gdLst>
                              <a:gd name="T0" fmla="+- 0 5360 2915"/>
                              <a:gd name="T1" fmla="*/ T0 w 2446"/>
                              <a:gd name="T2" fmla="+- 0 3414 2662"/>
                              <a:gd name="T3" fmla="*/ 3414 h 784"/>
                              <a:gd name="T4" fmla="+- 0 2915 2915"/>
                              <a:gd name="T5" fmla="*/ T4 w 2446"/>
                              <a:gd name="T6" fmla="+- 0 3446 2662"/>
                              <a:gd name="T7" fmla="*/ 3446 h 784"/>
                              <a:gd name="T8" fmla="+- 0 4608 2915"/>
                              <a:gd name="T9" fmla="*/ T8 w 2446"/>
                              <a:gd name="T10" fmla="+- 0 2662 2662"/>
                              <a:gd name="T11" fmla="*/ 2662 h 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446" h="784">
                                <a:moveTo>
                                  <a:pt x="2445" y="752"/>
                                </a:moveTo>
                                <a:lnTo>
                                  <a:pt x="0" y="784"/>
                                </a:lnTo>
                                <a:lnTo>
                                  <a:pt x="1693" y="0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" name="Freeform 1231"/>
                        <wps:cNvSpPr>
                          <a:spLocks/>
                        </wps:cNvSpPr>
                        <wps:spPr bwMode="auto">
                          <a:xfrm>
                            <a:off x="2851" y="1439"/>
                            <a:ext cx="2383" cy="2007"/>
                          </a:xfrm>
                          <a:custGeom>
                            <a:avLst/>
                            <a:gdLst>
                              <a:gd name="T0" fmla="+- 0 5235 2852"/>
                              <a:gd name="T1" fmla="*/ T0 w 2383"/>
                              <a:gd name="T2" fmla="+- 0 2348 1439"/>
                              <a:gd name="T3" fmla="*/ 2348 h 2007"/>
                              <a:gd name="T4" fmla="+- 0 2915 2852"/>
                              <a:gd name="T5" fmla="*/ T4 w 2383"/>
                              <a:gd name="T6" fmla="+- 0 3446 1439"/>
                              <a:gd name="T7" fmla="*/ 3446 h 2007"/>
                              <a:gd name="T8" fmla="+- 0 2852 2852"/>
                              <a:gd name="T9" fmla="*/ T8 w 2383"/>
                              <a:gd name="T10" fmla="+- 0 1439 1439"/>
                              <a:gd name="T11" fmla="*/ 1439 h 20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383" h="2007">
                                <a:moveTo>
                                  <a:pt x="2383" y="909"/>
                                </a:moveTo>
                                <a:lnTo>
                                  <a:pt x="63" y="20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" name="Line 1230"/>
                        <wps:cNvCnPr>
                          <a:cxnSpLocks noChangeShapeType="1"/>
                        </wps:cNvCnPr>
                        <wps:spPr bwMode="auto">
                          <a:xfrm>
                            <a:off x="2915" y="3446"/>
                            <a:ext cx="815" cy="0"/>
                          </a:xfrm>
                          <a:prstGeom prst="line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Line 1229"/>
                        <wps:cNvCnPr>
                          <a:cxnSpLocks noChangeShapeType="1"/>
                        </wps:cNvCnPr>
                        <wps:spPr bwMode="auto">
                          <a:xfrm>
                            <a:off x="2789" y="749"/>
                            <a:ext cx="126" cy="2697"/>
                          </a:xfrm>
                          <a:prstGeom prst="line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9" name="Freeform 1228"/>
                        <wps:cNvSpPr>
                          <a:spLocks/>
                        </wps:cNvSpPr>
                        <wps:spPr bwMode="auto">
                          <a:xfrm>
                            <a:off x="2914" y="749"/>
                            <a:ext cx="2320" cy="2697"/>
                          </a:xfrm>
                          <a:custGeom>
                            <a:avLst/>
                            <a:gdLst>
                              <a:gd name="T0" fmla="+- 0 2915 2915"/>
                              <a:gd name="T1" fmla="*/ T0 w 2320"/>
                              <a:gd name="T2" fmla="+- 0 3446 749"/>
                              <a:gd name="T3" fmla="*/ 3446 h 2697"/>
                              <a:gd name="T4" fmla="+- 0 4608 2915"/>
                              <a:gd name="T5" fmla="*/ T4 w 2320"/>
                              <a:gd name="T6" fmla="+- 0 749 749"/>
                              <a:gd name="T7" fmla="*/ 749 h 2697"/>
                              <a:gd name="T8" fmla="+- 0 5235 2915"/>
                              <a:gd name="T9" fmla="*/ T8 w 2320"/>
                              <a:gd name="T10" fmla="+- 0 2348 749"/>
                              <a:gd name="T11" fmla="*/ 2348 h 2697"/>
                              <a:gd name="T12" fmla="+- 0 4608 2915"/>
                              <a:gd name="T13" fmla="*/ T12 w 2320"/>
                              <a:gd name="T14" fmla="+- 0 2662 749"/>
                              <a:gd name="T15" fmla="*/ 2662 h 2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20" h="2697">
                                <a:moveTo>
                                  <a:pt x="0" y="2697"/>
                                </a:moveTo>
                                <a:lnTo>
                                  <a:pt x="1693" y="0"/>
                                </a:lnTo>
                                <a:lnTo>
                                  <a:pt x="2320" y="1599"/>
                                </a:lnTo>
                                <a:lnTo>
                                  <a:pt x="1693" y="1913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Freeform 1227"/>
                        <wps:cNvSpPr>
                          <a:spLocks/>
                        </wps:cNvSpPr>
                        <wps:spPr bwMode="auto">
                          <a:xfrm>
                            <a:off x="4607" y="2348"/>
                            <a:ext cx="753" cy="1066"/>
                          </a:xfrm>
                          <a:custGeom>
                            <a:avLst/>
                            <a:gdLst>
                              <a:gd name="T0" fmla="+- 0 5235 4608"/>
                              <a:gd name="T1" fmla="*/ T0 w 753"/>
                              <a:gd name="T2" fmla="+- 0 2348 2348"/>
                              <a:gd name="T3" fmla="*/ 2348 h 1066"/>
                              <a:gd name="T4" fmla="+- 0 5360 4608"/>
                              <a:gd name="T5" fmla="*/ T4 w 753"/>
                              <a:gd name="T6" fmla="+- 0 3414 2348"/>
                              <a:gd name="T7" fmla="*/ 3414 h 1066"/>
                              <a:gd name="T8" fmla="+- 0 4608 4608"/>
                              <a:gd name="T9" fmla="*/ T8 w 753"/>
                              <a:gd name="T10" fmla="+- 0 2662 2348"/>
                              <a:gd name="T11" fmla="*/ 2662 h 10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753" h="1066">
                                <a:moveTo>
                                  <a:pt x="627" y="0"/>
                                </a:moveTo>
                                <a:lnTo>
                                  <a:pt x="752" y="1066"/>
                                </a:lnTo>
                                <a:lnTo>
                                  <a:pt x="0" y="314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" name="Line 1226"/>
                        <wps:cNvCnPr>
                          <a:cxnSpLocks noChangeShapeType="1"/>
                        </wps:cNvCnPr>
                        <wps:spPr bwMode="auto">
                          <a:xfrm>
                            <a:off x="5360" y="341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2" name="Freeform 1225"/>
                        <wps:cNvSpPr>
                          <a:spLocks/>
                        </wps:cNvSpPr>
                        <wps:spPr bwMode="auto">
                          <a:xfrm>
                            <a:off x="2789" y="749"/>
                            <a:ext cx="2571" cy="2665"/>
                          </a:xfrm>
                          <a:custGeom>
                            <a:avLst/>
                            <a:gdLst>
                              <a:gd name="T0" fmla="+- 0 3730 2789"/>
                              <a:gd name="T1" fmla="*/ T0 w 2571"/>
                              <a:gd name="T2" fmla="+- 0 906 749"/>
                              <a:gd name="T3" fmla="*/ 906 h 2665"/>
                              <a:gd name="T4" fmla="+- 0 5360 2789"/>
                              <a:gd name="T5" fmla="*/ T4 w 2571"/>
                              <a:gd name="T6" fmla="+- 0 3414 749"/>
                              <a:gd name="T7" fmla="*/ 3414 h 2665"/>
                              <a:gd name="T8" fmla="+- 0 2789 2789"/>
                              <a:gd name="T9" fmla="*/ T8 w 2571"/>
                              <a:gd name="T10" fmla="+- 0 749 749"/>
                              <a:gd name="T11" fmla="*/ 749 h 26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571" h="2665">
                                <a:moveTo>
                                  <a:pt x="941" y="157"/>
                                </a:moveTo>
                                <a:lnTo>
                                  <a:pt x="2571" y="26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" name="Freeform 1224"/>
                        <wps:cNvSpPr>
                          <a:spLocks/>
                        </wps:cNvSpPr>
                        <wps:spPr bwMode="auto">
                          <a:xfrm>
                            <a:off x="2851" y="1439"/>
                            <a:ext cx="2509" cy="1976"/>
                          </a:xfrm>
                          <a:custGeom>
                            <a:avLst/>
                            <a:gdLst>
                              <a:gd name="T0" fmla="+- 0 5360 2852"/>
                              <a:gd name="T1" fmla="*/ T0 w 2509"/>
                              <a:gd name="T2" fmla="+- 0 3414 1439"/>
                              <a:gd name="T3" fmla="*/ 3414 h 1976"/>
                              <a:gd name="T4" fmla="+- 0 2852 2852"/>
                              <a:gd name="T5" fmla="*/ T4 w 2509"/>
                              <a:gd name="T6" fmla="+- 0 1439 1439"/>
                              <a:gd name="T7" fmla="*/ 1439 h 1976"/>
                              <a:gd name="T8" fmla="+- 0 4608 2852"/>
                              <a:gd name="T9" fmla="*/ T8 w 2509"/>
                              <a:gd name="T10" fmla="+- 0 2662 1439"/>
                              <a:gd name="T11" fmla="*/ 2662 h 19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509" h="1976">
                                <a:moveTo>
                                  <a:pt x="2508" y="1975"/>
                                </a:moveTo>
                                <a:lnTo>
                                  <a:pt x="0" y="0"/>
                                </a:lnTo>
                                <a:lnTo>
                                  <a:pt x="1756" y="1223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Freeform 1223"/>
                        <wps:cNvSpPr>
                          <a:spLocks/>
                        </wps:cNvSpPr>
                        <wps:spPr bwMode="auto">
                          <a:xfrm>
                            <a:off x="2851" y="906"/>
                            <a:ext cx="2383" cy="1443"/>
                          </a:xfrm>
                          <a:custGeom>
                            <a:avLst/>
                            <a:gdLst>
                              <a:gd name="T0" fmla="+- 0 5235 2852"/>
                              <a:gd name="T1" fmla="*/ T0 w 2383"/>
                              <a:gd name="T2" fmla="+- 0 2348 906"/>
                              <a:gd name="T3" fmla="*/ 2348 h 1443"/>
                              <a:gd name="T4" fmla="+- 0 2852 2852"/>
                              <a:gd name="T5" fmla="*/ T4 w 2383"/>
                              <a:gd name="T6" fmla="+- 0 1439 906"/>
                              <a:gd name="T7" fmla="*/ 1439 h 1443"/>
                              <a:gd name="T8" fmla="+- 0 3730 2852"/>
                              <a:gd name="T9" fmla="*/ T8 w 2383"/>
                              <a:gd name="T10" fmla="+- 0 906 906"/>
                              <a:gd name="T11" fmla="*/ 906 h 1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383" h="1443">
                                <a:moveTo>
                                  <a:pt x="2383" y="1442"/>
                                </a:moveTo>
                                <a:lnTo>
                                  <a:pt x="0" y="533"/>
                                </a:lnTo>
                                <a:lnTo>
                                  <a:pt x="878" y="0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Freeform 1222"/>
                        <wps:cNvSpPr>
                          <a:spLocks/>
                        </wps:cNvSpPr>
                        <wps:spPr bwMode="auto">
                          <a:xfrm>
                            <a:off x="2789" y="749"/>
                            <a:ext cx="1819" cy="690"/>
                          </a:xfrm>
                          <a:custGeom>
                            <a:avLst/>
                            <a:gdLst>
                              <a:gd name="T0" fmla="+- 0 4608 2789"/>
                              <a:gd name="T1" fmla="*/ T0 w 1819"/>
                              <a:gd name="T2" fmla="+- 0 749 749"/>
                              <a:gd name="T3" fmla="*/ 749 h 690"/>
                              <a:gd name="T4" fmla="+- 0 2852 2789"/>
                              <a:gd name="T5" fmla="*/ T4 w 1819"/>
                              <a:gd name="T6" fmla="+- 0 1439 749"/>
                              <a:gd name="T7" fmla="*/ 1439 h 690"/>
                              <a:gd name="T8" fmla="+- 0 2789 2789"/>
                              <a:gd name="T9" fmla="*/ T8 w 1819"/>
                              <a:gd name="T10" fmla="+- 0 749 749"/>
                              <a:gd name="T11" fmla="*/ 749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819" h="690">
                                <a:moveTo>
                                  <a:pt x="1819" y="0"/>
                                </a:moveTo>
                                <a:lnTo>
                                  <a:pt x="63" y="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Freeform 1221"/>
                        <wps:cNvSpPr>
                          <a:spLocks/>
                        </wps:cNvSpPr>
                        <wps:spPr bwMode="auto">
                          <a:xfrm>
                            <a:off x="2789" y="749"/>
                            <a:ext cx="2446" cy="1599"/>
                          </a:xfrm>
                          <a:custGeom>
                            <a:avLst/>
                            <a:gdLst>
                              <a:gd name="T0" fmla="+- 0 3730 2789"/>
                              <a:gd name="T1" fmla="*/ T0 w 2446"/>
                              <a:gd name="T2" fmla="+- 0 906 749"/>
                              <a:gd name="T3" fmla="*/ 906 h 1599"/>
                              <a:gd name="T4" fmla="+- 0 5235 2789"/>
                              <a:gd name="T5" fmla="*/ T4 w 2446"/>
                              <a:gd name="T6" fmla="+- 0 2348 749"/>
                              <a:gd name="T7" fmla="*/ 2348 h 1599"/>
                              <a:gd name="T8" fmla="+- 0 2789 2789"/>
                              <a:gd name="T9" fmla="*/ T8 w 2446"/>
                              <a:gd name="T10" fmla="+- 0 749 749"/>
                              <a:gd name="T11" fmla="*/ 749 h 1599"/>
                              <a:gd name="T12" fmla="+- 0 3730 2789"/>
                              <a:gd name="T13" fmla="*/ T12 w 2446"/>
                              <a:gd name="T14" fmla="+- 0 906 749"/>
                              <a:gd name="T15" fmla="*/ 906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46" h="1599">
                                <a:moveTo>
                                  <a:pt x="941" y="157"/>
                                </a:moveTo>
                                <a:lnTo>
                                  <a:pt x="2446" y="1599"/>
                                </a:lnTo>
                                <a:lnTo>
                                  <a:pt x="0" y="0"/>
                                </a:lnTo>
                                <a:lnTo>
                                  <a:pt x="941" y="1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" name="Line 1220"/>
                        <wps:cNvCnPr>
                          <a:cxnSpLocks noChangeShapeType="1"/>
                        </wps:cNvCnPr>
                        <wps:spPr bwMode="auto">
                          <a:xfrm>
                            <a:off x="2789" y="749"/>
                            <a:ext cx="1819" cy="0"/>
                          </a:xfrm>
                          <a:prstGeom prst="line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8" name="Freeform 1219"/>
                        <wps:cNvSpPr>
                          <a:spLocks/>
                        </wps:cNvSpPr>
                        <wps:spPr bwMode="auto">
                          <a:xfrm>
                            <a:off x="3729" y="749"/>
                            <a:ext cx="878" cy="1913"/>
                          </a:xfrm>
                          <a:custGeom>
                            <a:avLst/>
                            <a:gdLst>
                              <a:gd name="T0" fmla="+- 0 3730 3730"/>
                              <a:gd name="T1" fmla="*/ T0 w 878"/>
                              <a:gd name="T2" fmla="+- 0 906 749"/>
                              <a:gd name="T3" fmla="*/ 906 h 1913"/>
                              <a:gd name="T4" fmla="+- 0 4608 3730"/>
                              <a:gd name="T5" fmla="*/ T4 w 878"/>
                              <a:gd name="T6" fmla="+- 0 749 749"/>
                              <a:gd name="T7" fmla="*/ 749 h 1913"/>
                              <a:gd name="T8" fmla="+- 0 4608 3730"/>
                              <a:gd name="T9" fmla="*/ T8 w 878"/>
                              <a:gd name="T10" fmla="+- 0 2662 749"/>
                              <a:gd name="T11" fmla="*/ 2662 h 1913"/>
                              <a:gd name="T12" fmla="+- 0 3730 3730"/>
                              <a:gd name="T13" fmla="*/ T12 w 878"/>
                              <a:gd name="T14" fmla="+- 0 906 749"/>
                              <a:gd name="T15" fmla="*/ 906 h 1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78" h="1913">
                                <a:moveTo>
                                  <a:pt x="0" y="157"/>
                                </a:moveTo>
                                <a:lnTo>
                                  <a:pt x="878" y="0"/>
                                </a:lnTo>
                                <a:lnTo>
                                  <a:pt x="878" y="1913"/>
                                </a:lnTo>
                                <a:lnTo>
                                  <a:pt x="0" y="1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" name="Line 1218"/>
                        <wps:cNvCnPr>
                          <a:cxnSpLocks noChangeShapeType="1"/>
                        </wps:cNvCnPr>
                        <wps:spPr bwMode="auto">
                          <a:xfrm>
                            <a:off x="6159" y="3101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526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0" name="Line 1217"/>
                        <wps:cNvCnPr>
                          <a:cxnSpLocks noChangeShapeType="1"/>
                        </wps:cNvCnPr>
                        <wps:spPr bwMode="auto">
                          <a:xfrm>
                            <a:off x="6159" y="2160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526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1" name="Line 1216"/>
                        <wps:cNvCnPr>
                          <a:cxnSpLocks noChangeShapeType="1"/>
                        </wps:cNvCnPr>
                        <wps:spPr bwMode="auto">
                          <a:xfrm>
                            <a:off x="6159" y="1220"/>
                            <a:ext cx="3762" cy="0"/>
                          </a:xfrm>
                          <a:prstGeom prst="line">
                            <a:avLst/>
                          </a:prstGeom>
                          <a:noFill/>
                          <a:ln w="526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2" name="Line 1215"/>
                        <wps:cNvCnPr>
                          <a:cxnSpLocks noChangeShapeType="1"/>
                        </wps:cNvCnPr>
                        <wps:spPr bwMode="auto">
                          <a:xfrm>
                            <a:off x="7100" y="279"/>
                            <a:ext cx="0" cy="3762"/>
                          </a:xfrm>
                          <a:prstGeom prst="line">
                            <a:avLst/>
                          </a:prstGeom>
                          <a:noFill/>
                          <a:ln w="526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3" name="Line 1214"/>
                        <wps:cNvCnPr>
                          <a:cxnSpLocks noChangeShapeType="1"/>
                        </wps:cNvCnPr>
                        <wps:spPr bwMode="auto">
                          <a:xfrm>
                            <a:off x="8040" y="279"/>
                            <a:ext cx="0" cy="3762"/>
                          </a:xfrm>
                          <a:prstGeom prst="line">
                            <a:avLst/>
                          </a:prstGeom>
                          <a:noFill/>
                          <a:ln w="526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" name="Line 1213"/>
                        <wps:cNvCnPr>
                          <a:cxnSpLocks noChangeShapeType="1"/>
                        </wps:cNvCnPr>
                        <wps:spPr bwMode="auto">
                          <a:xfrm>
                            <a:off x="8981" y="40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26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5" name="Rectangle 1212"/>
                        <wps:cNvSpPr>
                          <a:spLocks noChangeArrowheads="1"/>
                        </wps:cNvSpPr>
                        <wps:spPr bwMode="auto">
                          <a:xfrm>
                            <a:off x="6159" y="279"/>
                            <a:ext cx="3763" cy="3763"/>
                          </a:xfrm>
                          <a:prstGeom prst="rect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6" name="Freeform 1211"/>
                        <wps:cNvSpPr>
                          <a:spLocks/>
                        </wps:cNvSpPr>
                        <wps:spPr bwMode="auto">
                          <a:xfrm>
                            <a:off x="6315" y="435"/>
                            <a:ext cx="628" cy="628"/>
                          </a:xfrm>
                          <a:custGeom>
                            <a:avLst/>
                            <a:gdLst>
                              <a:gd name="T0" fmla="+- 0 6629 6316"/>
                              <a:gd name="T1" fmla="*/ T0 w 628"/>
                              <a:gd name="T2" fmla="+- 0 1063 436"/>
                              <a:gd name="T3" fmla="*/ 1063 h 628"/>
                              <a:gd name="T4" fmla="+- 0 6557 6316"/>
                              <a:gd name="T5" fmla="*/ T4 w 628"/>
                              <a:gd name="T6" fmla="+- 0 1055 436"/>
                              <a:gd name="T7" fmla="*/ 1055 h 628"/>
                              <a:gd name="T8" fmla="+- 0 6491 6316"/>
                              <a:gd name="T9" fmla="*/ T8 w 628"/>
                              <a:gd name="T10" fmla="+- 0 1031 436"/>
                              <a:gd name="T11" fmla="*/ 1031 h 628"/>
                              <a:gd name="T12" fmla="+- 0 6433 6316"/>
                              <a:gd name="T13" fmla="*/ T12 w 628"/>
                              <a:gd name="T14" fmla="+- 0 994 436"/>
                              <a:gd name="T15" fmla="*/ 994 h 628"/>
                              <a:gd name="T16" fmla="+- 0 6385 6316"/>
                              <a:gd name="T17" fmla="*/ T16 w 628"/>
                              <a:gd name="T18" fmla="+- 0 945 436"/>
                              <a:gd name="T19" fmla="*/ 945 h 628"/>
                              <a:gd name="T20" fmla="+- 0 6348 6316"/>
                              <a:gd name="T21" fmla="*/ T20 w 628"/>
                              <a:gd name="T22" fmla="+- 0 887 436"/>
                              <a:gd name="T23" fmla="*/ 887 h 628"/>
                              <a:gd name="T24" fmla="+- 0 6324 6316"/>
                              <a:gd name="T25" fmla="*/ T24 w 628"/>
                              <a:gd name="T26" fmla="+- 0 821 436"/>
                              <a:gd name="T27" fmla="*/ 821 h 628"/>
                              <a:gd name="T28" fmla="+- 0 6316 6316"/>
                              <a:gd name="T29" fmla="*/ T28 w 628"/>
                              <a:gd name="T30" fmla="+- 0 749 436"/>
                              <a:gd name="T31" fmla="*/ 749 h 628"/>
                              <a:gd name="T32" fmla="+- 0 6324 6316"/>
                              <a:gd name="T33" fmla="*/ T32 w 628"/>
                              <a:gd name="T34" fmla="+- 0 677 436"/>
                              <a:gd name="T35" fmla="*/ 677 h 628"/>
                              <a:gd name="T36" fmla="+- 0 6348 6316"/>
                              <a:gd name="T37" fmla="*/ T36 w 628"/>
                              <a:gd name="T38" fmla="+- 0 611 436"/>
                              <a:gd name="T39" fmla="*/ 611 h 628"/>
                              <a:gd name="T40" fmla="+- 0 6385 6316"/>
                              <a:gd name="T41" fmla="*/ T40 w 628"/>
                              <a:gd name="T42" fmla="+- 0 553 436"/>
                              <a:gd name="T43" fmla="*/ 553 h 628"/>
                              <a:gd name="T44" fmla="+- 0 6433 6316"/>
                              <a:gd name="T45" fmla="*/ T44 w 628"/>
                              <a:gd name="T46" fmla="+- 0 505 436"/>
                              <a:gd name="T47" fmla="*/ 505 h 628"/>
                              <a:gd name="T48" fmla="+- 0 6491 6316"/>
                              <a:gd name="T49" fmla="*/ T48 w 628"/>
                              <a:gd name="T50" fmla="+- 0 468 436"/>
                              <a:gd name="T51" fmla="*/ 468 h 628"/>
                              <a:gd name="T52" fmla="+- 0 6557 6316"/>
                              <a:gd name="T53" fmla="*/ T52 w 628"/>
                              <a:gd name="T54" fmla="+- 0 444 436"/>
                              <a:gd name="T55" fmla="*/ 444 h 628"/>
                              <a:gd name="T56" fmla="+- 0 6629 6316"/>
                              <a:gd name="T57" fmla="*/ T56 w 628"/>
                              <a:gd name="T58" fmla="+- 0 436 436"/>
                              <a:gd name="T59" fmla="*/ 436 h 628"/>
                              <a:gd name="T60" fmla="+- 0 6701 6316"/>
                              <a:gd name="T61" fmla="*/ T60 w 628"/>
                              <a:gd name="T62" fmla="+- 0 444 436"/>
                              <a:gd name="T63" fmla="*/ 444 h 628"/>
                              <a:gd name="T64" fmla="+- 0 6767 6316"/>
                              <a:gd name="T65" fmla="*/ T64 w 628"/>
                              <a:gd name="T66" fmla="+- 0 468 436"/>
                              <a:gd name="T67" fmla="*/ 468 h 628"/>
                              <a:gd name="T68" fmla="+- 0 6825 6316"/>
                              <a:gd name="T69" fmla="*/ T68 w 628"/>
                              <a:gd name="T70" fmla="+- 0 505 436"/>
                              <a:gd name="T71" fmla="*/ 505 h 628"/>
                              <a:gd name="T72" fmla="+- 0 6874 6316"/>
                              <a:gd name="T73" fmla="*/ T72 w 628"/>
                              <a:gd name="T74" fmla="+- 0 553 436"/>
                              <a:gd name="T75" fmla="*/ 553 h 628"/>
                              <a:gd name="T76" fmla="+- 0 6911 6316"/>
                              <a:gd name="T77" fmla="*/ T76 w 628"/>
                              <a:gd name="T78" fmla="+- 0 611 436"/>
                              <a:gd name="T79" fmla="*/ 611 h 628"/>
                              <a:gd name="T80" fmla="+- 0 6935 6316"/>
                              <a:gd name="T81" fmla="*/ T80 w 628"/>
                              <a:gd name="T82" fmla="+- 0 677 436"/>
                              <a:gd name="T83" fmla="*/ 677 h 628"/>
                              <a:gd name="T84" fmla="+- 0 6943 6316"/>
                              <a:gd name="T85" fmla="*/ T84 w 628"/>
                              <a:gd name="T86" fmla="+- 0 749 436"/>
                              <a:gd name="T87" fmla="*/ 749 h 628"/>
                              <a:gd name="T88" fmla="+- 0 6935 6316"/>
                              <a:gd name="T89" fmla="*/ T88 w 628"/>
                              <a:gd name="T90" fmla="+- 0 821 436"/>
                              <a:gd name="T91" fmla="*/ 821 h 628"/>
                              <a:gd name="T92" fmla="+- 0 6911 6316"/>
                              <a:gd name="T93" fmla="*/ T92 w 628"/>
                              <a:gd name="T94" fmla="+- 0 887 436"/>
                              <a:gd name="T95" fmla="*/ 887 h 628"/>
                              <a:gd name="T96" fmla="+- 0 6874 6316"/>
                              <a:gd name="T97" fmla="*/ T96 w 628"/>
                              <a:gd name="T98" fmla="+- 0 945 436"/>
                              <a:gd name="T99" fmla="*/ 945 h 628"/>
                              <a:gd name="T100" fmla="+- 0 6825 6316"/>
                              <a:gd name="T101" fmla="*/ T100 w 628"/>
                              <a:gd name="T102" fmla="+- 0 994 436"/>
                              <a:gd name="T103" fmla="*/ 994 h 628"/>
                              <a:gd name="T104" fmla="+- 0 6767 6316"/>
                              <a:gd name="T105" fmla="*/ T104 w 628"/>
                              <a:gd name="T106" fmla="+- 0 1031 436"/>
                              <a:gd name="T107" fmla="*/ 1031 h 628"/>
                              <a:gd name="T108" fmla="+- 0 6701 6316"/>
                              <a:gd name="T109" fmla="*/ T108 w 628"/>
                              <a:gd name="T110" fmla="+- 0 1055 436"/>
                              <a:gd name="T111" fmla="*/ 1055 h 628"/>
                              <a:gd name="T112" fmla="+- 0 6629 6316"/>
                              <a:gd name="T113" fmla="*/ T112 w 628"/>
                              <a:gd name="T114" fmla="+- 0 1063 436"/>
                              <a:gd name="T115" fmla="*/ 1063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3" y="627"/>
                                </a:moveTo>
                                <a:lnTo>
                                  <a:pt x="241" y="619"/>
                                </a:lnTo>
                                <a:lnTo>
                                  <a:pt x="175" y="595"/>
                                </a:lnTo>
                                <a:lnTo>
                                  <a:pt x="117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7" y="69"/>
                                </a:lnTo>
                                <a:lnTo>
                                  <a:pt x="175" y="32"/>
                                </a:lnTo>
                                <a:lnTo>
                                  <a:pt x="241" y="8"/>
                                </a:lnTo>
                                <a:lnTo>
                                  <a:pt x="313" y="0"/>
                                </a:lnTo>
                                <a:lnTo>
                                  <a:pt x="385" y="8"/>
                                </a:lnTo>
                                <a:lnTo>
                                  <a:pt x="451" y="32"/>
                                </a:lnTo>
                                <a:lnTo>
                                  <a:pt x="509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09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9"/>
                                </a:lnTo>
                                <a:lnTo>
                                  <a:pt x="313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" name="Freeform 1210"/>
                        <wps:cNvSpPr>
                          <a:spLocks/>
                        </wps:cNvSpPr>
                        <wps:spPr bwMode="auto">
                          <a:xfrm>
                            <a:off x="6378" y="1125"/>
                            <a:ext cx="628" cy="628"/>
                          </a:xfrm>
                          <a:custGeom>
                            <a:avLst/>
                            <a:gdLst>
                              <a:gd name="T0" fmla="+- 0 6692 6378"/>
                              <a:gd name="T1" fmla="*/ T0 w 628"/>
                              <a:gd name="T2" fmla="+- 0 1753 1126"/>
                              <a:gd name="T3" fmla="*/ 1753 h 628"/>
                              <a:gd name="T4" fmla="+- 0 6620 6378"/>
                              <a:gd name="T5" fmla="*/ T4 w 628"/>
                              <a:gd name="T6" fmla="+- 0 1744 1126"/>
                              <a:gd name="T7" fmla="*/ 1744 h 628"/>
                              <a:gd name="T8" fmla="+- 0 6554 6378"/>
                              <a:gd name="T9" fmla="*/ T8 w 628"/>
                              <a:gd name="T10" fmla="+- 0 1721 1126"/>
                              <a:gd name="T11" fmla="*/ 1721 h 628"/>
                              <a:gd name="T12" fmla="+- 0 6496 6378"/>
                              <a:gd name="T13" fmla="*/ T12 w 628"/>
                              <a:gd name="T14" fmla="+- 0 1684 1126"/>
                              <a:gd name="T15" fmla="*/ 1684 h 628"/>
                              <a:gd name="T16" fmla="+- 0 6447 6378"/>
                              <a:gd name="T17" fmla="*/ T16 w 628"/>
                              <a:gd name="T18" fmla="+- 0 1635 1126"/>
                              <a:gd name="T19" fmla="*/ 1635 h 628"/>
                              <a:gd name="T20" fmla="+- 0 6410 6378"/>
                              <a:gd name="T21" fmla="*/ T20 w 628"/>
                              <a:gd name="T22" fmla="+- 0 1577 1126"/>
                              <a:gd name="T23" fmla="*/ 1577 h 628"/>
                              <a:gd name="T24" fmla="+- 0 6387 6378"/>
                              <a:gd name="T25" fmla="*/ T24 w 628"/>
                              <a:gd name="T26" fmla="+- 0 1511 1126"/>
                              <a:gd name="T27" fmla="*/ 1511 h 628"/>
                              <a:gd name="T28" fmla="+- 0 6378 6378"/>
                              <a:gd name="T29" fmla="*/ T28 w 628"/>
                              <a:gd name="T30" fmla="+- 0 1439 1126"/>
                              <a:gd name="T31" fmla="*/ 1439 h 628"/>
                              <a:gd name="T32" fmla="+- 0 6387 6378"/>
                              <a:gd name="T33" fmla="*/ T32 w 628"/>
                              <a:gd name="T34" fmla="+- 0 1367 1126"/>
                              <a:gd name="T35" fmla="*/ 1367 h 628"/>
                              <a:gd name="T36" fmla="+- 0 6410 6378"/>
                              <a:gd name="T37" fmla="*/ T36 w 628"/>
                              <a:gd name="T38" fmla="+- 0 1301 1126"/>
                              <a:gd name="T39" fmla="*/ 1301 h 628"/>
                              <a:gd name="T40" fmla="+- 0 6447 6378"/>
                              <a:gd name="T41" fmla="*/ T40 w 628"/>
                              <a:gd name="T42" fmla="+- 0 1243 1126"/>
                              <a:gd name="T43" fmla="*/ 1243 h 628"/>
                              <a:gd name="T44" fmla="+- 0 6496 6378"/>
                              <a:gd name="T45" fmla="*/ T44 w 628"/>
                              <a:gd name="T46" fmla="+- 0 1194 1126"/>
                              <a:gd name="T47" fmla="*/ 1194 h 628"/>
                              <a:gd name="T48" fmla="+- 0 6554 6378"/>
                              <a:gd name="T49" fmla="*/ T48 w 628"/>
                              <a:gd name="T50" fmla="+- 0 1157 1126"/>
                              <a:gd name="T51" fmla="*/ 1157 h 628"/>
                              <a:gd name="T52" fmla="+- 0 6620 6378"/>
                              <a:gd name="T53" fmla="*/ T52 w 628"/>
                              <a:gd name="T54" fmla="+- 0 1134 1126"/>
                              <a:gd name="T55" fmla="*/ 1134 h 628"/>
                              <a:gd name="T56" fmla="+- 0 6692 6378"/>
                              <a:gd name="T57" fmla="*/ T56 w 628"/>
                              <a:gd name="T58" fmla="+- 0 1126 1126"/>
                              <a:gd name="T59" fmla="*/ 1126 h 628"/>
                              <a:gd name="T60" fmla="+- 0 6764 6378"/>
                              <a:gd name="T61" fmla="*/ T60 w 628"/>
                              <a:gd name="T62" fmla="+- 0 1134 1126"/>
                              <a:gd name="T63" fmla="*/ 1134 h 628"/>
                              <a:gd name="T64" fmla="+- 0 6830 6378"/>
                              <a:gd name="T65" fmla="*/ T64 w 628"/>
                              <a:gd name="T66" fmla="+- 0 1157 1126"/>
                              <a:gd name="T67" fmla="*/ 1157 h 628"/>
                              <a:gd name="T68" fmla="+- 0 6888 6378"/>
                              <a:gd name="T69" fmla="*/ T68 w 628"/>
                              <a:gd name="T70" fmla="+- 0 1194 1126"/>
                              <a:gd name="T71" fmla="*/ 1194 h 628"/>
                              <a:gd name="T72" fmla="+- 0 6937 6378"/>
                              <a:gd name="T73" fmla="*/ T72 w 628"/>
                              <a:gd name="T74" fmla="+- 0 1243 1126"/>
                              <a:gd name="T75" fmla="*/ 1243 h 628"/>
                              <a:gd name="T76" fmla="+- 0 6974 6378"/>
                              <a:gd name="T77" fmla="*/ T76 w 628"/>
                              <a:gd name="T78" fmla="+- 0 1301 1126"/>
                              <a:gd name="T79" fmla="*/ 1301 h 628"/>
                              <a:gd name="T80" fmla="+- 0 6997 6378"/>
                              <a:gd name="T81" fmla="*/ T80 w 628"/>
                              <a:gd name="T82" fmla="+- 0 1367 1126"/>
                              <a:gd name="T83" fmla="*/ 1367 h 628"/>
                              <a:gd name="T84" fmla="+- 0 7006 6378"/>
                              <a:gd name="T85" fmla="*/ T84 w 628"/>
                              <a:gd name="T86" fmla="+- 0 1439 1126"/>
                              <a:gd name="T87" fmla="*/ 1439 h 628"/>
                              <a:gd name="T88" fmla="+- 0 6997 6378"/>
                              <a:gd name="T89" fmla="*/ T88 w 628"/>
                              <a:gd name="T90" fmla="+- 0 1511 1126"/>
                              <a:gd name="T91" fmla="*/ 1511 h 628"/>
                              <a:gd name="T92" fmla="+- 0 6974 6378"/>
                              <a:gd name="T93" fmla="*/ T92 w 628"/>
                              <a:gd name="T94" fmla="+- 0 1577 1126"/>
                              <a:gd name="T95" fmla="*/ 1577 h 628"/>
                              <a:gd name="T96" fmla="+- 0 6937 6378"/>
                              <a:gd name="T97" fmla="*/ T96 w 628"/>
                              <a:gd name="T98" fmla="+- 0 1635 1126"/>
                              <a:gd name="T99" fmla="*/ 1635 h 628"/>
                              <a:gd name="T100" fmla="+- 0 6888 6378"/>
                              <a:gd name="T101" fmla="*/ T100 w 628"/>
                              <a:gd name="T102" fmla="+- 0 1684 1126"/>
                              <a:gd name="T103" fmla="*/ 1684 h 628"/>
                              <a:gd name="T104" fmla="+- 0 6830 6378"/>
                              <a:gd name="T105" fmla="*/ T104 w 628"/>
                              <a:gd name="T106" fmla="+- 0 1721 1126"/>
                              <a:gd name="T107" fmla="*/ 1721 h 628"/>
                              <a:gd name="T108" fmla="+- 0 6764 6378"/>
                              <a:gd name="T109" fmla="*/ T108 w 628"/>
                              <a:gd name="T110" fmla="+- 0 1744 1126"/>
                              <a:gd name="T111" fmla="*/ 1744 h 628"/>
                              <a:gd name="T112" fmla="+- 0 6692 6378"/>
                              <a:gd name="T113" fmla="*/ T112 w 628"/>
                              <a:gd name="T114" fmla="+- 0 1753 1126"/>
                              <a:gd name="T115" fmla="*/ 1753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8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9" y="385"/>
                                </a:lnTo>
                                <a:lnTo>
                                  <a:pt x="0" y="313"/>
                                </a:lnTo>
                                <a:lnTo>
                                  <a:pt x="9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8"/>
                                </a:lnTo>
                                <a:lnTo>
                                  <a:pt x="176" y="31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1"/>
                                </a:lnTo>
                                <a:lnTo>
                                  <a:pt x="510" y="68"/>
                                </a:lnTo>
                                <a:lnTo>
                                  <a:pt x="559" y="117"/>
                                </a:lnTo>
                                <a:lnTo>
                                  <a:pt x="596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8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6" y="451"/>
                                </a:lnTo>
                                <a:lnTo>
                                  <a:pt x="559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8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8" name="Freeform 1209"/>
                        <wps:cNvSpPr>
                          <a:spLocks/>
                        </wps:cNvSpPr>
                        <wps:spPr bwMode="auto">
                          <a:xfrm>
                            <a:off x="7256" y="592"/>
                            <a:ext cx="628" cy="628"/>
                          </a:xfrm>
                          <a:custGeom>
                            <a:avLst/>
                            <a:gdLst>
                              <a:gd name="T0" fmla="+- 0 7570 7256"/>
                              <a:gd name="T1" fmla="*/ T0 w 628"/>
                              <a:gd name="T2" fmla="+- 0 1220 593"/>
                              <a:gd name="T3" fmla="*/ 1220 h 628"/>
                              <a:gd name="T4" fmla="+- 0 7498 7256"/>
                              <a:gd name="T5" fmla="*/ T4 w 628"/>
                              <a:gd name="T6" fmla="+- 0 1211 593"/>
                              <a:gd name="T7" fmla="*/ 1211 h 628"/>
                              <a:gd name="T8" fmla="+- 0 7432 7256"/>
                              <a:gd name="T9" fmla="*/ T8 w 628"/>
                              <a:gd name="T10" fmla="+- 0 1188 593"/>
                              <a:gd name="T11" fmla="*/ 1188 h 628"/>
                              <a:gd name="T12" fmla="+- 0 7374 7256"/>
                              <a:gd name="T13" fmla="*/ T12 w 628"/>
                              <a:gd name="T14" fmla="+- 0 1151 593"/>
                              <a:gd name="T15" fmla="*/ 1151 h 628"/>
                              <a:gd name="T16" fmla="+- 0 7325 7256"/>
                              <a:gd name="T17" fmla="*/ T16 w 628"/>
                              <a:gd name="T18" fmla="+- 0 1102 593"/>
                              <a:gd name="T19" fmla="*/ 1102 h 628"/>
                              <a:gd name="T20" fmla="+- 0 7288 7256"/>
                              <a:gd name="T21" fmla="*/ T20 w 628"/>
                              <a:gd name="T22" fmla="+- 0 1044 593"/>
                              <a:gd name="T23" fmla="*/ 1044 h 628"/>
                              <a:gd name="T24" fmla="+- 0 7265 7256"/>
                              <a:gd name="T25" fmla="*/ T24 w 628"/>
                              <a:gd name="T26" fmla="+- 0 978 593"/>
                              <a:gd name="T27" fmla="*/ 978 h 628"/>
                              <a:gd name="T28" fmla="+- 0 7256 7256"/>
                              <a:gd name="T29" fmla="*/ T28 w 628"/>
                              <a:gd name="T30" fmla="+- 0 906 593"/>
                              <a:gd name="T31" fmla="*/ 906 h 628"/>
                              <a:gd name="T32" fmla="+- 0 7265 7256"/>
                              <a:gd name="T33" fmla="*/ T32 w 628"/>
                              <a:gd name="T34" fmla="+- 0 834 593"/>
                              <a:gd name="T35" fmla="*/ 834 h 628"/>
                              <a:gd name="T36" fmla="+- 0 7288 7256"/>
                              <a:gd name="T37" fmla="*/ T36 w 628"/>
                              <a:gd name="T38" fmla="+- 0 768 593"/>
                              <a:gd name="T39" fmla="*/ 768 h 628"/>
                              <a:gd name="T40" fmla="+- 0 7325 7256"/>
                              <a:gd name="T41" fmla="*/ T40 w 628"/>
                              <a:gd name="T42" fmla="+- 0 710 593"/>
                              <a:gd name="T43" fmla="*/ 710 h 628"/>
                              <a:gd name="T44" fmla="+- 0 7374 7256"/>
                              <a:gd name="T45" fmla="*/ T44 w 628"/>
                              <a:gd name="T46" fmla="+- 0 661 593"/>
                              <a:gd name="T47" fmla="*/ 661 h 628"/>
                              <a:gd name="T48" fmla="+- 0 7432 7256"/>
                              <a:gd name="T49" fmla="*/ T48 w 628"/>
                              <a:gd name="T50" fmla="+- 0 624 593"/>
                              <a:gd name="T51" fmla="*/ 624 h 628"/>
                              <a:gd name="T52" fmla="+- 0 7498 7256"/>
                              <a:gd name="T53" fmla="*/ T52 w 628"/>
                              <a:gd name="T54" fmla="+- 0 601 593"/>
                              <a:gd name="T55" fmla="*/ 601 h 628"/>
                              <a:gd name="T56" fmla="+- 0 7570 7256"/>
                              <a:gd name="T57" fmla="*/ T56 w 628"/>
                              <a:gd name="T58" fmla="+- 0 593 593"/>
                              <a:gd name="T59" fmla="*/ 593 h 628"/>
                              <a:gd name="T60" fmla="+- 0 7642 7256"/>
                              <a:gd name="T61" fmla="*/ T60 w 628"/>
                              <a:gd name="T62" fmla="+- 0 601 593"/>
                              <a:gd name="T63" fmla="*/ 601 h 628"/>
                              <a:gd name="T64" fmla="+- 0 7708 7256"/>
                              <a:gd name="T65" fmla="*/ T64 w 628"/>
                              <a:gd name="T66" fmla="+- 0 624 593"/>
                              <a:gd name="T67" fmla="*/ 624 h 628"/>
                              <a:gd name="T68" fmla="+- 0 7766 7256"/>
                              <a:gd name="T69" fmla="*/ T68 w 628"/>
                              <a:gd name="T70" fmla="+- 0 661 593"/>
                              <a:gd name="T71" fmla="*/ 661 h 628"/>
                              <a:gd name="T72" fmla="+- 0 7814 7256"/>
                              <a:gd name="T73" fmla="*/ T72 w 628"/>
                              <a:gd name="T74" fmla="+- 0 710 593"/>
                              <a:gd name="T75" fmla="*/ 710 h 628"/>
                              <a:gd name="T76" fmla="+- 0 7852 7256"/>
                              <a:gd name="T77" fmla="*/ T76 w 628"/>
                              <a:gd name="T78" fmla="+- 0 768 593"/>
                              <a:gd name="T79" fmla="*/ 768 h 628"/>
                              <a:gd name="T80" fmla="+- 0 7875 7256"/>
                              <a:gd name="T81" fmla="*/ T80 w 628"/>
                              <a:gd name="T82" fmla="+- 0 834 593"/>
                              <a:gd name="T83" fmla="*/ 834 h 628"/>
                              <a:gd name="T84" fmla="+- 0 7883 7256"/>
                              <a:gd name="T85" fmla="*/ T84 w 628"/>
                              <a:gd name="T86" fmla="+- 0 906 593"/>
                              <a:gd name="T87" fmla="*/ 906 h 628"/>
                              <a:gd name="T88" fmla="+- 0 7875 7256"/>
                              <a:gd name="T89" fmla="*/ T88 w 628"/>
                              <a:gd name="T90" fmla="+- 0 978 593"/>
                              <a:gd name="T91" fmla="*/ 978 h 628"/>
                              <a:gd name="T92" fmla="+- 0 7852 7256"/>
                              <a:gd name="T93" fmla="*/ T92 w 628"/>
                              <a:gd name="T94" fmla="+- 0 1044 593"/>
                              <a:gd name="T95" fmla="*/ 1044 h 628"/>
                              <a:gd name="T96" fmla="+- 0 7814 7256"/>
                              <a:gd name="T97" fmla="*/ T96 w 628"/>
                              <a:gd name="T98" fmla="+- 0 1102 593"/>
                              <a:gd name="T99" fmla="*/ 1102 h 628"/>
                              <a:gd name="T100" fmla="+- 0 7766 7256"/>
                              <a:gd name="T101" fmla="*/ T100 w 628"/>
                              <a:gd name="T102" fmla="+- 0 1151 593"/>
                              <a:gd name="T103" fmla="*/ 1151 h 628"/>
                              <a:gd name="T104" fmla="+- 0 7708 7256"/>
                              <a:gd name="T105" fmla="*/ T104 w 628"/>
                              <a:gd name="T106" fmla="+- 0 1188 593"/>
                              <a:gd name="T107" fmla="*/ 1188 h 628"/>
                              <a:gd name="T108" fmla="+- 0 7642 7256"/>
                              <a:gd name="T109" fmla="*/ T108 w 628"/>
                              <a:gd name="T110" fmla="+- 0 1211 593"/>
                              <a:gd name="T111" fmla="*/ 1211 h 628"/>
                              <a:gd name="T112" fmla="+- 0 7570 7256"/>
                              <a:gd name="T113" fmla="*/ T112 w 628"/>
                              <a:gd name="T114" fmla="+- 0 1220 593"/>
                              <a:gd name="T115" fmla="*/ 1220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8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9" y="385"/>
                                </a:lnTo>
                                <a:lnTo>
                                  <a:pt x="0" y="313"/>
                                </a:lnTo>
                                <a:lnTo>
                                  <a:pt x="9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8"/>
                                </a:lnTo>
                                <a:lnTo>
                                  <a:pt x="176" y="31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1"/>
                                </a:lnTo>
                                <a:lnTo>
                                  <a:pt x="510" y="68"/>
                                </a:lnTo>
                                <a:lnTo>
                                  <a:pt x="558" y="117"/>
                                </a:lnTo>
                                <a:lnTo>
                                  <a:pt x="596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6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8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" name="Freeform 1208"/>
                        <wps:cNvSpPr>
                          <a:spLocks/>
                        </wps:cNvSpPr>
                        <wps:spPr bwMode="auto">
                          <a:xfrm>
                            <a:off x="8134" y="2348"/>
                            <a:ext cx="628" cy="628"/>
                          </a:xfrm>
                          <a:custGeom>
                            <a:avLst/>
                            <a:gdLst>
                              <a:gd name="T0" fmla="+- 0 8448 8134"/>
                              <a:gd name="T1" fmla="*/ T0 w 628"/>
                              <a:gd name="T2" fmla="+- 0 2975 2348"/>
                              <a:gd name="T3" fmla="*/ 2975 h 628"/>
                              <a:gd name="T4" fmla="+- 0 8376 8134"/>
                              <a:gd name="T5" fmla="*/ T4 w 628"/>
                              <a:gd name="T6" fmla="+- 0 2967 2348"/>
                              <a:gd name="T7" fmla="*/ 2967 h 628"/>
                              <a:gd name="T8" fmla="+- 0 8310 8134"/>
                              <a:gd name="T9" fmla="*/ T8 w 628"/>
                              <a:gd name="T10" fmla="+- 0 2943 2348"/>
                              <a:gd name="T11" fmla="*/ 2943 h 628"/>
                              <a:gd name="T12" fmla="+- 0 8252 8134"/>
                              <a:gd name="T13" fmla="*/ T12 w 628"/>
                              <a:gd name="T14" fmla="+- 0 2906 2348"/>
                              <a:gd name="T15" fmla="*/ 2906 h 628"/>
                              <a:gd name="T16" fmla="+- 0 8203 8134"/>
                              <a:gd name="T17" fmla="*/ T16 w 628"/>
                              <a:gd name="T18" fmla="+- 0 2858 2348"/>
                              <a:gd name="T19" fmla="*/ 2858 h 628"/>
                              <a:gd name="T20" fmla="+- 0 8166 8134"/>
                              <a:gd name="T21" fmla="*/ T20 w 628"/>
                              <a:gd name="T22" fmla="+- 0 2800 2348"/>
                              <a:gd name="T23" fmla="*/ 2800 h 628"/>
                              <a:gd name="T24" fmla="+- 0 8142 8134"/>
                              <a:gd name="T25" fmla="*/ T24 w 628"/>
                              <a:gd name="T26" fmla="+- 0 2734 2348"/>
                              <a:gd name="T27" fmla="*/ 2734 h 628"/>
                              <a:gd name="T28" fmla="+- 0 8134 8134"/>
                              <a:gd name="T29" fmla="*/ T28 w 628"/>
                              <a:gd name="T30" fmla="+- 0 2662 2348"/>
                              <a:gd name="T31" fmla="*/ 2662 h 628"/>
                              <a:gd name="T32" fmla="+- 0 8142 8134"/>
                              <a:gd name="T33" fmla="*/ T32 w 628"/>
                              <a:gd name="T34" fmla="+- 0 2590 2348"/>
                              <a:gd name="T35" fmla="*/ 2590 h 628"/>
                              <a:gd name="T36" fmla="+- 0 8166 8134"/>
                              <a:gd name="T37" fmla="*/ T36 w 628"/>
                              <a:gd name="T38" fmla="+- 0 2524 2348"/>
                              <a:gd name="T39" fmla="*/ 2524 h 628"/>
                              <a:gd name="T40" fmla="+- 0 8203 8134"/>
                              <a:gd name="T41" fmla="*/ T40 w 628"/>
                              <a:gd name="T42" fmla="+- 0 2466 2348"/>
                              <a:gd name="T43" fmla="*/ 2466 h 628"/>
                              <a:gd name="T44" fmla="+- 0 8252 8134"/>
                              <a:gd name="T45" fmla="*/ T44 w 628"/>
                              <a:gd name="T46" fmla="+- 0 2417 2348"/>
                              <a:gd name="T47" fmla="*/ 2417 h 628"/>
                              <a:gd name="T48" fmla="+- 0 8310 8134"/>
                              <a:gd name="T49" fmla="*/ T48 w 628"/>
                              <a:gd name="T50" fmla="+- 0 2380 2348"/>
                              <a:gd name="T51" fmla="*/ 2380 h 628"/>
                              <a:gd name="T52" fmla="+- 0 8376 8134"/>
                              <a:gd name="T53" fmla="*/ T52 w 628"/>
                              <a:gd name="T54" fmla="+- 0 2357 2348"/>
                              <a:gd name="T55" fmla="*/ 2357 h 628"/>
                              <a:gd name="T56" fmla="+- 0 8448 8134"/>
                              <a:gd name="T57" fmla="*/ T56 w 628"/>
                              <a:gd name="T58" fmla="+- 0 2348 2348"/>
                              <a:gd name="T59" fmla="*/ 2348 h 628"/>
                              <a:gd name="T60" fmla="+- 0 8520 8134"/>
                              <a:gd name="T61" fmla="*/ T60 w 628"/>
                              <a:gd name="T62" fmla="+- 0 2357 2348"/>
                              <a:gd name="T63" fmla="*/ 2357 h 628"/>
                              <a:gd name="T64" fmla="+- 0 8586 8134"/>
                              <a:gd name="T65" fmla="*/ T64 w 628"/>
                              <a:gd name="T66" fmla="+- 0 2380 2348"/>
                              <a:gd name="T67" fmla="*/ 2380 h 628"/>
                              <a:gd name="T68" fmla="+- 0 8644 8134"/>
                              <a:gd name="T69" fmla="*/ T68 w 628"/>
                              <a:gd name="T70" fmla="+- 0 2417 2348"/>
                              <a:gd name="T71" fmla="*/ 2417 h 628"/>
                              <a:gd name="T72" fmla="+- 0 8692 8134"/>
                              <a:gd name="T73" fmla="*/ T72 w 628"/>
                              <a:gd name="T74" fmla="+- 0 2466 2348"/>
                              <a:gd name="T75" fmla="*/ 2466 h 628"/>
                              <a:gd name="T76" fmla="+- 0 8729 8134"/>
                              <a:gd name="T77" fmla="*/ T76 w 628"/>
                              <a:gd name="T78" fmla="+- 0 2524 2348"/>
                              <a:gd name="T79" fmla="*/ 2524 h 628"/>
                              <a:gd name="T80" fmla="+- 0 8753 8134"/>
                              <a:gd name="T81" fmla="*/ T80 w 628"/>
                              <a:gd name="T82" fmla="+- 0 2590 2348"/>
                              <a:gd name="T83" fmla="*/ 2590 h 628"/>
                              <a:gd name="T84" fmla="+- 0 8761 8134"/>
                              <a:gd name="T85" fmla="*/ T84 w 628"/>
                              <a:gd name="T86" fmla="+- 0 2662 2348"/>
                              <a:gd name="T87" fmla="*/ 2662 h 628"/>
                              <a:gd name="T88" fmla="+- 0 8753 8134"/>
                              <a:gd name="T89" fmla="*/ T88 w 628"/>
                              <a:gd name="T90" fmla="+- 0 2734 2348"/>
                              <a:gd name="T91" fmla="*/ 2734 h 628"/>
                              <a:gd name="T92" fmla="+- 0 8729 8134"/>
                              <a:gd name="T93" fmla="*/ T92 w 628"/>
                              <a:gd name="T94" fmla="+- 0 2800 2348"/>
                              <a:gd name="T95" fmla="*/ 2800 h 628"/>
                              <a:gd name="T96" fmla="+- 0 8692 8134"/>
                              <a:gd name="T97" fmla="*/ T96 w 628"/>
                              <a:gd name="T98" fmla="+- 0 2858 2348"/>
                              <a:gd name="T99" fmla="*/ 2858 h 628"/>
                              <a:gd name="T100" fmla="+- 0 8644 8134"/>
                              <a:gd name="T101" fmla="*/ T100 w 628"/>
                              <a:gd name="T102" fmla="+- 0 2906 2348"/>
                              <a:gd name="T103" fmla="*/ 2906 h 628"/>
                              <a:gd name="T104" fmla="+- 0 8586 8134"/>
                              <a:gd name="T105" fmla="*/ T104 w 628"/>
                              <a:gd name="T106" fmla="+- 0 2943 2348"/>
                              <a:gd name="T107" fmla="*/ 2943 h 628"/>
                              <a:gd name="T108" fmla="+- 0 8520 8134"/>
                              <a:gd name="T109" fmla="*/ T108 w 628"/>
                              <a:gd name="T110" fmla="+- 0 2967 2348"/>
                              <a:gd name="T111" fmla="*/ 2967 h 628"/>
                              <a:gd name="T112" fmla="+- 0 8448 8134"/>
                              <a:gd name="T113" fmla="*/ T112 w 628"/>
                              <a:gd name="T114" fmla="+- 0 2975 2348"/>
                              <a:gd name="T115" fmla="*/ 2975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10"/>
                                </a:lnTo>
                                <a:lnTo>
                                  <a:pt x="32" y="452"/>
                                </a:lnTo>
                                <a:lnTo>
                                  <a:pt x="8" y="386"/>
                                </a:lnTo>
                                <a:lnTo>
                                  <a:pt x="0" y="314"/>
                                </a:lnTo>
                                <a:lnTo>
                                  <a:pt x="8" y="242"/>
                                </a:lnTo>
                                <a:lnTo>
                                  <a:pt x="32" y="176"/>
                                </a:lnTo>
                                <a:lnTo>
                                  <a:pt x="69" y="118"/>
                                </a:lnTo>
                                <a:lnTo>
                                  <a:pt x="118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9"/>
                                </a:lnTo>
                                <a:lnTo>
                                  <a:pt x="314" y="0"/>
                                </a:lnTo>
                                <a:lnTo>
                                  <a:pt x="386" y="9"/>
                                </a:lnTo>
                                <a:lnTo>
                                  <a:pt x="452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8"/>
                                </a:lnTo>
                                <a:lnTo>
                                  <a:pt x="595" y="176"/>
                                </a:lnTo>
                                <a:lnTo>
                                  <a:pt x="619" y="242"/>
                                </a:lnTo>
                                <a:lnTo>
                                  <a:pt x="627" y="314"/>
                                </a:lnTo>
                                <a:lnTo>
                                  <a:pt x="619" y="386"/>
                                </a:lnTo>
                                <a:lnTo>
                                  <a:pt x="595" y="452"/>
                                </a:lnTo>
                                <a:lnTo>
                                  <a:pt x="558" y="510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" name="Freeform 1207"/>
                        <wps:cNvSpPr>
                          <a:spLocks/>
                        </wps:cNvSpPr>
                        <wps:spPr bwMode="auto">
                          <a:xfrm>
                            <a:off x="8761" y="2034"/>
                            <a:ext cx="628" cy="628"/>
                          </a:xfrm>
                          <a:custGeom>
                            <a:avLst/>
                            <a:gdLst>
                              <a:gd name="T0" fmla="+- 0 9075 8761"/>
                              <a:gd name="T1" fmla="*/ T0 w 628"/>
                              <a:gd name="T2" fmla="+- 0 2662 2035"/>
                              <a:gd name="T3" fmla="*/ 2662 h 628"/>
                              <a:gd name="T4" fmla="+- 0 9003 8761"/>
                              <a:gd name="T5" fmla="*/ T4 w 628"/>
                              <a:gd name="T6" fmla="+- 0 2654 2035"/>
                              <a:gd name="T7" fmla="*/ 2654 h 628"/>
                              <a:gd name="T8" fmla="+- 0 8937 8761"/>
                              <a:gd name="T9" fmla="*/ T8 w 628"/>
                              <a:gd name="T10" fmla="+- 0 2630 2035"/>
                              <a:gd name="T11" fmla="*/ 2630 h 628"/>
                              <a:gd name="T12" fmla="+- 0 8879 8761"/>
                              <a:gd name="T13" fmla="*/ T12 w 628"/>
                              <a:gd name="T14" fmla="+- 0 2593 2035"/>
                              <a:gd name="T15" fmla="*/ 2593 h 628"/>
                              <a:gd name="T16" fmla="+- 0 8830 8761"/>
                              <a:gd name="T17" fmla="*/ T16 w 628"/>
                              <a:gd name="T18" fmla="+- 0 2544 2035"/>
                              <a:gd name="T19" fmla="*/ 2544 h 628"/>
                              <a:gd name="T20" fmla="+- 0 8793 8761"/>
                              <a:gd name="T21" fmla="*/ T20 w 628"/>
                              <a:gd name="T22" fmla="+- 0 2486 2035"/>
                              <a:gd name="T23" fmla="*/ 2486 h 628"/>
                              <a:gd name="T24" fmla="+- 0 8770 8761"/>
                              <a:gd name="T25" fmla="*/ T24 w 628"/>
                              <a:gd name="T26" fmla="+- 0 2420 2035"/>
                              <a:gd name="T27" fmla="*/ 2420 h 628"/>
                              <a:gd name="T28" fmla="+- 0 8761 8761"/>
                              <a:gd name="T29" fmla="*/ T28 w 628"/>
                              <a:gd name="T30" fmla="+- 0 2348 2035"/>
                              <a:gd name="T31" fmla="*/ 2348 h 628"/>
                              <a:gd name="T32" fmla="+- 0 8770 8761"/>
                              <a:gd name="T33" fmla="*/ T32 w 628"/>
                              <a:gd name="T34" fmla="+- 0 2276 2035"/>
                              <a:gd name="T35" fmla="*/ 2276 h 628"/>
                              <a:gd name="T36" fmla="+- 0 8793 8761"/>
                              <a:gd name="T37" fmla="*/ T36 w 628"/>
                              <a:gd name="T38" fmla="+- 0 2210 2035"/>
                              <a:gd name="T39" fmla="*/ 2210 h 628"/>
                              <a:gd name="T40" fmla="+- 0 8830 8761"/>
                              <a:gd name="T41" fmla="*/ T40 w 628"/>
                              <a:gd name="T42" fmla="+- 0 2152 2035"/>
                              <a:gd name="T43" fmla="*/ 2152 h 628"/>
                              <a:gd name="T44" fmla="+- 0 8879 8761"/>
                              <a:gd name="T45" fmla="*/ T44 w 628"/>
                              <a:gd name="T46" fmla="+- 0 2104 2035"/>
                              <a:gd name="T47" fmla="*/ 2104 h 628"/>
                              <a:gd name="T48" fmla="+- 0 8937 8761"/>
                              <a:gd name="T49" fmla="*/ T48 w 628"/>
                              <a:gd name="T50" fmla="+- 0 2067 2035"/>
                              <a:gd name="T51" fmla="*/ 2067 h 628"/>
                              <a:gd name="T52" fmla="+- 0 9003 8761"/>
                              <a:gd name="T53" fmla="*/ T52 w 628"/>
                              <a:gd name="T54" fmla="+- 0 2043 2035"/>
                              <a:gd name="T55" fmla="*/ 2043 h 628"/>
                              <a:gd name="T56" fmla="+- 0 9075 8761"/>
                              <a:gd name="T57" fmla="*/ T56 w 628"/>
                              <a:gd name="T58" fmla="+- 0 2035 2035"/>
                              <a:gd name="T59" fmla="*/ 2035 h 628"/>
                              <a:gd name="T60" fmla="+- 0 9147 8761"/>
                              <a:gd name="T61" fmla="*/ T60 w 628"/>
                              <a:gd name="T62" fmla="+- 0 2043 2035"/>
                              <a:gd name="T63" fmla="*/ 2043 h 628"/>
                              <a:gd name="T64" fmla="+- 0 9213 8761"/>
                              <a:gd name="T65" fmla="*/ T64 w 628"/>
                              <a:gd name="T66" fmla="+- 0 2067 2035"/>
                              <a:gd name="T67" fmla="*/ 2067 h 628"/>
                              <a:gd name="T68" fmla="+- 0 9271 8761"/>
                              <a:gd name="T69" fmla="*/ T68 w 628"/>
                              <a:gd name="T70" fmla="+- 0 2104 2035"/>
                              <a:gd name="T71" fmla="*/ 2104 h 628"/>
                              <a:gd name="T72" fmla="+- 0 9319 8761"/>
                              <a:gd name="T73" fmla="*/ T72 w 628"/>
                              <a:gd name="T74" fmla="+- 0 2152 2035"/>
                              <a:gd name="T75" fmla="*/ 2152 h 628"/>
                              <a:gd name="T76" fmla="+- 0 9356 8761"/>
                              <a:gd name="T77" fmla="*/ T76 w 628"/>
                              <a:gd name="T78" fmla="+- 0 2210 2035"/>
                              <a:gd name="T79" fmla="*/ 2210 h 628"/>
                              <a:gd name="T80" fmla="+- 0 9380 8761"/>
                              <a:gd name="T81" fmla="*/ T80 w 628"/>
                              <a:gd name="T82" fmla="+- 0 2276 2035"/>
                              <a:gd name="T83" fmla="*/ 2276 h 628"/>
                              <a:gd name="T84" fmla="+- 0 9388 8761"/>
                              <a:gd name="T85" fmla="*/ T84 w 628"/>
                              <a:gd name="T86" fmla="+- 0 2348 2035"/>
                              <a:gd name="T87" fmla="*/ 2348 h 628"/>
                              <a:gd name="T88" fmla="+- 0 9380 8761"/>
                              <a:gd name="T89" fmla="*/ T88 w 628"/>
                              <a:gd name="T90" fmla="+- 0 2420 2035"/>
                              <a:gd name="T91" fmla="*/ 2420 h 628"/>
                              <a:gd name="T92" fmla="+- 0 9356 8761"/>
                              <a:gd name="T93" fmla="*/ T92 w 628"/>
                              <a:gd name="T94" fmla="+- 0 2486 2035"/>
                              <a:gd name="T95" fmla="*/ 2486 h 628"/>
                              <a:gd name="T96" fmla="+- 0 9319 8761"/>
                              <a:gd name="T97" fmla="*/ T96 w 628"/>
                              <a:gd name="T98" fmla="+- 0 2544 2035"/>
                              <a:gd name="T99" fmla="*/ 2544 h 628"/>
                              <a:gd name="T100" fmla="+- 0 9271 8761"/>
                              <a:gd name="T101" fmla="*/ T100 w 628"/>
                              <a:gd name="T102" fmla="+- 0 2593 2035"/>
                              <a:gd name="T103" fmla="*/ 2593 h 628"/>
                              <a:gd name="T104" fmla="+- 0 9213 8761"/>
                              <a:gd name="T105" fmla="*/ T104 w 628"/>
                              <a:gd name="T106" fmla="+- 0 2630 2035"/>
                              <a:gd name="T107" fmla="*/ 2630 h 628"/>
                              <a:gd name="T108" fmla="+- 0 9147 8761"/>
                              <a:gd name="T109" fmla="*/ T108 w 628"/>
                              <a:gd name="T110" fmla="+- 0 2654 2035"/>
                              <a:gd name="T111" fmla="*/ 2654 h 628"/>
                              <a:gd name="T112" fmla="+- 0 9075 8761"/>
                              <a:gd name="T113" fmla="*/ T112 w 628"/>
                              <a:gd name="T114" fmla="+- 0 2662 2035"/>
                              <a:gd name="T115" fmla="*/ 2662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9" y="385"/>
                                </a:lnTo>
                                <a:lnTo>
                                  <a:pt x="0" y="313"/>
                                </a:lnTo>
                                <a:lnTo>
                                  <a:pt x="9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" name="Freeform 1206"/>
                        <wps:cNvSpPr>
                          <a:spLocks/>
                        </wps:cNvSpPr>
                        <wps:spPr bwMode="auto">
                          <a:xfrm>
                            <a:off x="8886" y="3100"/>
                            <a:ext cx="628" cy="628"/>
                          </a:xfrm>
                          <a:custGeom>
                            <a:avLst/>
                            <a:gdLst>
                              <a:gd name="T0" fmla="+- 0 9200 8887"/>
                              <a:gd name="T1" fmla="*/ T0 w 628"/>
                              <a:gd name="T2" fmla="+- 0 3728 3101"/>
                              <a:gd name="T3" fmla="*/ 3728 h 628"/>
                              <a:gd name="T4" fmla="+- 0 9128 8887"/>
                              <a:gd name="T5" fmla="*/ T4 w 628"/>
                              <a:gd name="T6" fmla="+- 0 3719 3101"/>
                              <a:gd name="T7" fmla="*/ 3719 h 628"/>
                              <a:gd name="T8" fmla="+- 0 9062 8887"/>
                              <a:gd name="T9" fmla="*/ T8 w 628"/>
                              <a:gd name="T10" fmla="+- 0 3696 3101"/>
                              <a:gd name="T11" fmla="*/ 3696 h 628"/>
                              <a:gd name="T12" fmla="+- 0 9004 8887"/>
                              <a:gd name="T13" fmla="*/ T12 w 628"/>
                              <a:gd name="T14" fmla="+- 0 3659 3101"/>
                              <a:gd name="T15" fmla="*/ 3659 h 628"/>
                              <a:gd name="T16" fmla="+- 0 8955 8887"/>
                              <a:gd name="T17" fmla="*/ T16 w 628"/>
                              <a:gd name="T18" fmla="+- 0 3610 3101"/>
                              <a:gd name="T19" fmla="*/ 3610 h 628"/>
                              <a:gd name="T20" fmla="+- 0 8918 8887"/>
                              <a:gd name="T21" fmla="*/ T20 w 628"/>
                              <a:gd name="T22" fmla="+- 0 3552 3101"/>
                              <a:gd name="T23" fmla="*/ 3552 h 628"/>
                              <a:gd name="T24" fmla="+- 0 8895 8887"/>
                              <a:gd name="T25" fmla="*/ T24 w 628"/>
                              <a:gd name="T26" fmla="+- 0 3486 3101"/>
                              <a:gd name="T27" fmla="*/ 3486 h 628"/>
                              <a:gd name="T28" fmla="+- 0 8887 8887"/>
                              <a:gd name="T29" fmla="*/ T28 w 628"/>
                              <a:gd name="T30" fmla="+- 0 3414 3101"/>
                              <a:gd name="T31" fmla="*/ 3414 h 628"/>
                              <a:gd name="T32" fmla="+- 0 8895 8887"/>
                              <a:gd name="T33" fmla="*/ T32 w 628"/>
                              <a:gd name="T34" fmla="+- 0 3342 3101"/>
                              <a:gd name="T35" fmla="*/ 3342 h 628"/>
                              <a:gd name="T36" fmla="+- 0 8918 8887"/>
                              <a:gd name="T37" fmla="*/ T36 w 628"/>
                              <a:gd name="T38" fmla="+- 0 3276 3101"/>
                              <a:gd name="T39" fmla="*/ 3276 h 628"/>
                              <a:gd name="T40" fmla="+- 0 8955 8887"/>
                              <a:gd name="T41" fmla="*/ T40 w 628"/>
                              <a:gd name="T42" fmla="+- 0 3218 3101"/>
                              <a:gd name="T43" fmla="*/ 3218 h 628"/>
                              <a:gd name="T44" fmla="+- 0 9004 8887"/>
                              <a:gd name="T45" fmla="*/ T44 w 628"/>
                              <a:gd name="T46" fmla="+- 0 3170 3101"/>
                              <a:gd name="T47" fmla="*/ 3170 h 628"/>
                              <a:gd name="T48" fmla="+- 0 9062 8887"/>
                              <a:gd name="T49" fmla="*/ T48 w 628"/>
                              <a:gd name="T50" fmla="+- 0 3133 3101"/>
                              <a:gd name="T51" fmla="*/ 3133 h 628"/>
                              <a:gd name="T52" fmla="+- 0 9128 8887"/>
                              <a:gd name="T53" fmla="*/ T52 w 628"/>
                              <a:gd name="T54" fmla="+- 0 3109 3101"/>
                              <a:gd name="T55" fmla="*/ 3109 h 628"/>
                              <a:gd name="T56" fmla="+- 0 9200 8887"/>
                              <a:gd name="T57" fmla="*/ T56 w 628"/>
                              <a:gd name="T58" fmla="+- 0 3101 3101"/>
                              <a:gd name="T59" fmla="*/ 3101 h 628"/>
                              <a:gd name="T60" fmla="+- 0 9272 8887"/>
                              <a:gd name="T61" fmla="*/ T60 w 628"/>
                              <a:gd name="T62" fmla="+- 0 3109 3101"/>
                              <a:gd name="T63" fmla="*/ 3109 h 628"/>
                              <a:gd name="T64" fmla="+- 0 9338 8887"/>
                              <a:gd name="T65" fmla="*/ T64 w 628"/>
                              <a:gd name="T66" fmla="+- 0 3133 3101"/>
                              <a:gd name="T67" fmla="*/ 3133 h 628"/>
                              <a:gd name="T68" fmla="+- 0 9396 8887"/>
                              <a:gd name="T69" fmla="*/ T68 w 628"/>
                              <a:gd name="T70" fmla="+- 0 3170 3101"/>
                              <a:gd name="T71" fmla="*/ 3170 h 628"/>
                              <a:gd name="T72" fmla="+- 0 9445 8887"/>
                              <a:gd name="T73" fmla="*/ T72 w 628"/>
                              <a:gd name="T74" fmla="+- 0 3218 3101"/>
                              <a:gd name="T75" fmla="*/ 3218 h 628"/>
                              <a:gd name="T76" fmla="+- 0 9482 8887"/>
                              <a:gd name="T77" fmla="*/ T76 w 628"/>
                              <a:gd name="T78" fmla="+- 0 3276 3101"/>
                              <a:gd name="T79" fmla="*/ 3276 h 628"/>
                              <a:gd name="T80" fmla="+- 0 9505 8887"/>
                              <a:gd name="T81" fmla="*/ T80 w 628"/>
                              <a:gd name="T82" fmla="+- 0 3342 3101"/>
                              <a:gd name="T83" fmla="*/ 3342 h 628"/>
                              <a:gd name="T84" fmla="+- 0 9514 8887"/>
                              <a:gd name="T85" fmla="*/ T84 w 628"/>
                              <a:gd name="T86" fmla="+- 0 3414 3101"/>
                              <a:gd name="T87" fmla="*/ 3414 h 628"/>
                              <a:gd name="T88" fmla="+- 0 9505 8887"/>
                              <a:gd name="T89" fmla="*/ T88 w 628"/>
                              <a:gd name="T90" fmla="+- 0 3486 3101"/>
                              <a:gd name="T91" fmla="*/ 3486 h 628"/>
                              <a:gd name="T92" fmla="+- 0 9482 8887"/>
                              <a:gd name="T93" fmla="*/ T92 w 628"/>
                              <a:gd name="T94" fmla="+- 0 3552 3101"/>
                              <a:gd name="T95" fmla="*/ 3552 h 628"/>
                              <a:gd name="T96" fmla="+- 0 9445 8887"/>
                              <a:gd name="T97" fmla="*/ T96 w 628"/>
                              <a:gd name="T98" fmla="+- 0 3610 3101"/>
                              <a:gd name="T99" fmla="*/ 3610 h 628"/>
                              <a:gd name="T100" fmla="+- 0 9396 8887"/>
                              <a:gd name="T101" fmla="*/ T100 w 628"/>
                              <a:gd name="T102" fmla="+- 0 3659 3101"/>
                              <a:gd name="T103" fmla="*/ 3659 h 628"/>
                              <a:gd name="T104" fmla="+- 0 9338 8887"/>
                              <a:gd name="T105" fmla="*/ T104 w 628"/>
                              <a:gd name="T106" fmla="+- 0 3696 3101"/>
                              <a:gd name="T107" fmla="*/ 3696 h 628"/>
                              <a:gd name="T108" fmla="+- 0 9272 8887"/>
                              <a:gd name="T109" fmla="*/ T108 w 628"/>
                              <a:gd name="T110" fmla="+- 0 3719 3101"/>
                              <a:gd name="T111" fmla="*/ 3719 h 628"/>
                              <a:gd name="T112" fmla="+- 0 9200 8887"/>
                              <a:gd name="T113" fmla="*/ T112 w 628"/>
                              <a:gd name="T114" fmla="+- 0 3728 3101"/>
                              <a:gd name="T115" fmla="*/ 3728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3" y="627"/>
                                </a:moveTo>
                                <a:lnTo>
                                  <a:pt x="241" y="618"/>
                                </a:lnTo>
                                <a:lnTo>
                                  <a:pt x="175" y="595"/>
                                </a:lnTo>
                                <a:lnTo>
                                  <a:pt x="117" y="558"/>
                                </a:lnTo>
                                <a:lnTo>
                                  <a:pt x="68" y="509"/>
                                </a:lnTo>
                                <a:lnTo>
                                  <a:pt x="31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1" y="175"/>
                                </a:lnTo>
                                <a:lnTo>
                                  <a:pt x="68" y="117"/>
                                </a:lnTo>
                                <a:lnTo>
                                  <a:pt x="117" y="69"/>
                                </a:lnTo>
                                <a:lnTo>
                                  <a:pt x="175" y="32"/>
                                </a:lnTo>
                                <a:lnTo>
                                  <a:pt x="241" y="8"/>
                                </a:lnTo>
                                <a:lnTo>
                                  <a:pt x="313" y="0"/>
                                </a:lnTo>
                                <a:lnTo>
                                  <a:pt x="385" y="8"/>
                                </a:lnTo>
                                <a:lnTo>
                                  <a:pt x="451" y="32"/>
                                </a:lnTo>
                                <a:lnTo>
                                  <a:pt x="509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8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8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09" y="558"/>
                                </a:lnTo>
                                <a:lnTo>
                                  <a:pt x="451" y="595"/>
                                </a:lnTo>
                                <a:lnTo>
                                  <a:pt x="385" y="618"/>
                                </a:lnTo>
                                <a:lnTo>
                                  <a:pt x="313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2" name="Freeform 1205"/>
                        <wps:cNvSpPr>
                          <a:spLocks/>
                        </wps:cNvSpPr>
                        <wps:spPr bwMode="auto">
                          <a:xfrm>
                            <a:off x="6441" y="3132"/>
                            <a:ext cx="628" cy="628"/>
                          </a:xfrm>
                          <a:custGeom>
                            <a:avLst/>
                            <a:gdLst>
                              <a:gd name="T0" fmla="+- 0 6755 6441"/>
                              <a:gd name="T1" fmla="*/ T0 w 628"/>
                              <a:gd name="T2" fmla="+- 0 3759 3132"/>
                              <a:gd name="T3" fmla="*/ 3759 h 628"/>
                              <a:gd name="T4" fmla="+- 0 6683 6441"/>
                              <a:gd name="T5" fmla="*/ T4 w 628"/>
                              <a:gd name="T6" fmla="+- 0 3751 3132"/>
                              <a:gd name="T7" fmla="*/ 3751 h 628"/>
                              <a:gd name="T8" fmla="+- 0 6617 6441"/>
                              <a:gd name="T9" fmla="*/ T8 w 628"/>
                              <a:gd name="T10" fmla="+- 0 3727 3132"/>
                              <a:gd name="T11" fmla="*/ 3727 h 628"/>
                              <a:gd name="T12" fmla="+- 0 6559 6441"/>
                              <a:gd name="T13" fmla="*/ T12 w 628"/>
                              <a:gd name="T14" fmla="+- 0 3690 3132"/>
                              <a:gd name="T15" fmla="*/ 3690 h 628"/>
                              <a:gd name="T16" fmla="+- 0 6510 6441"/>
                              <a:gd name="T17" fmla="*/ T16 w 628"/>
                              <a:gd name="T18" fmla="+- 0 3642 3132"/>
                              <a:gd name="T19" fmla="*/ 3642 h 628"/>
                              <a:gd name="T20" fmla="+- 0 6473 6441"/>
                              <a:gd name="T21" fmla="*/ T20 w 628"/>
                              <a:gd name="T22" fmla="+- 0 3583 3132"/>
                              <a:gd name="T23" fmla="*/ 3583 h 628"/>
                              <a:gd name="T24" fmla="+- 0 6449 6441"/>
                              <a:gd name="T25" fmla="*/ T24 w 628"/>
                              <a:gd name="T26" fmla="+- 0 3517 3132"/>
                              <a:gd name="T27" fmla="*/ 3517 h 628"/>
                              <a:gd name="T28" fmla="+- 0 6441 6441"/>
                              <a:gd name="T29" fmla="*/ T28 w 628"/>
                              <a:gd name="T30" fmla="+- 0 3446 3132"/>
                              <a:gd name="T31" fmla="*/ 3446 h 628"/>
                              <a:gd name="T32" fmla="+- 0 6449 6441"/>
                              <a:gd name="T33" fmla="*/ T32 w 628"/>
                              <a:gd name="T34" fmla="+- 0 3374 3132"/>
                              <a:gd name="T35" fmla="*/ 3374 h 628"/>
                              <a:gd name="T36" fmla="+- 0 6473 6441"/>
                              <a:gd name="T37" fmla="*/ T36 w 628"/>
                              <a:gd name="T38" fmla="+- 0 3308 3132"/>
                              <a:gd name="T39" fmla="*/ 3308 h 628"/>
                              <a:gd name="T40" fmla="+- 0 6510 6441"/>
                              <a:gd name="T41" fmla="*/ T40 w 628"/>
                              <a:gd name="T42" fmla="+- 0 3249 3132"/>
                              <a:gd name="T43" fmla="*/ 3249 h 628"/>
                              <a:gd name="T44" fmla="+- 0 6559 6441"/>
                              <a:gd name="T45" fmla="*/ T44 w 628"/>
                              <a:gd name="T46" fmla="+- 0 3201 3132"/>
                              <a:gd name="T47" fmla="*/ 3201 h 628"/>
                              <a:gd name="T48" fmla="+- 0 6617 6441"/>
                              <a:gd name="T49" fmla="*/ T48 w 628"/>
                              <a:gd name="T50" fmla="+- 0 3164 3132"/>
                              <a:gd name="T51" fmla="*/ 3164 h 628"/>
                              <a:gd name="T52" fmla="+- 0 6683 6441"/>
                              <a:gd name="T53" fmla="*/ T52 w 628"/>
                              <a:gd name="T54" fmla="+- 0 3140 3132"/>
                              <a:gd name="T55" fmla="*/ 3140 h 628"/>
                              <a:gd name="T56" fmla="+- 0 6755 6441"/>
                              <a:gd name="T57" fmla="*/ T56 w 628"/>
                              <a:gd name="T58" fmla="+- 0 3132 3132"/>
                              <a:gd name="T59" fmla="*/ 3132 h 628"/>
                              <a:gd name="T60" fmla="+- 0 6827 6441"/>
                              <a:gd name="T61" fmla="*/ T60 w 628"/>
                              <a:gd name="T62" fmla="+- 0 3140 3132"/>
                              <a:gd name="T63" fmla="*/ 3140 h 628"/>
                              <a:gd name="T64" fmla="+- 0 6893 6441"/>
                              <a:gd name="T65" fmla="*/ T64 w 628"/>
                              <a:gd name="T66" fmla="+- 0 3164 3132"/>
                              <a:gd name="T67" fmla="*/ 3164 h 628"/>
                              <a:gd name="T68" fmla="+- 0 6951 6441"/>
                              <a:gd name="T69" fmla="*/ T68 w 628"/>
                              <a:gd name="T70" fmla="+- 0 3201 3132"/>
                              <a:gd name="T71" fmla="*/ 3201 h 628"/>
                              <a:gd name="T72" fmla="+- 0 6999 6441"/>
                              <a:gd name="T73" fmla="*/ T72 w 628"/>
                              <a:gd name="T74" fmla="+- 0 3249 3132"/>
                              <a:gd name="T75" fmla="*/ 3249 h 628"/>
                              <a:gd name="T76" fmla="+- 0 7036 6441"/>
                              <a:gd name="T77" fmla="*/ T76 w 628"/>
                              <a:gd name="T78" fmla="+- 0 3308 3132"/>
                              <a:gd name="T79" fmla="*/ 3308 h 628"/>
                              <a:gd name="T80" fmla="+- 0 7060 6441"/>
                              <a:gd name="T81" fmla="*/ T80 w 628"/>
                              <a:gd name="T82" fmla="+- 0 3374 3132"/>
                              <a:gd name="T83" fmla="*/ 3374 h 628"/>
                              <a:gd name="T84" fmla="+- 0 7068 6441"/>
                              <a:gd name="T85" fmla="*/ T84 w 628"/>
                              <a:gd name="T86" fmla="+- 0 3446 3132"/>
                              <a:gd name="T87" fmla="*/ 3446 h 628"/>
                              <a:gd name="T88" fmla="+- 0 7060 6441"/>
                              <a:gd name="T89" fmla="*/ T88 w 628"/>
                              <a:gd name="T90" fmla="+- 0 3517 3132"/>
                              <a:gd name="T91" fmla="*/ 3517 h 628"/>
                              <a:gd name="T92" fmla="+- 0 7036 6441"/>
                              <a:gd name="T93" fmla="*/ T92 w 628"/>
                              <a:gd name="T94" fmla="+- 0 3583 3132"/>
                              <a:gd name="T95" fmla="*/ 3583 h 628"/>
                              <a:gd name="T96" fmla="+- 0 6999 6441"/>
                              <a:gd name="T97" fmla="*/ T96 w 628"/>
                              <a:gd name="T98" fmla="+- 0 3642 3132"/>
                              <a:gd name="T99" fmla="*/ 3642 h 628"/>
                              <a:gd name="T100" fmla="+- 0 6951 6441"/>
                              <a:gd name="T101" fmla="*/ T100 w 628"/>
                              <a:gd name="T102" fmla="+- 0 3690 3132"/>
                              <a:gd name="T103" fmla="*/ 3690 h 628"/>
                              <a:gd name="T104" fmla="+- 0 6893 6441"/>
                              <a:gd name="T105" fmla="*/ T104 w 628"/>
                              <a:gd name="T106" fmla="+- 0 3727 3132"/>
                              <a:gd name="T107" fmla="*/ 3727 h 628"/>
                              <a:gd name="T108" fmla="+- 0 6827 6441"/>
                              <a:gd name="T109" fmla="*/ T108 w 628"/>
                              <a:gd name="T110" fmla="+- 0 3751 3132"/>
                              <a:gd name="T111" fmla="*/ 3751 h 628"/>
                              <a:gd name="T112" fmla="+- 0 6755 6441"/>
                              <a:gd name="T113" fmla="*/ T112 w 628"/>
                              <a:gd name="T114" fmla="+- 0 3759 3132"/>
                              <a:gd name="T115" fmla="*/ 3759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10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4"/>
                                </a:lnTo>
                                <a:lnTo>
                                  <a:pt x="8" y="242"/>
                                </a:lnTo>
                                <a:lnTo>
                                  <a:pt x="32" y="176"/>
                                </a:lnTo>
                                <a:lnTo>
                                  <a:pt x="69" y="117"/>
                                </a:lnTo>
                                <a:lnTo>
                                  <a:pt x="118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6"/>
                                </a:lnTo>
                                <a:lnTo>
                                  <a:pt x="619" y="242"/>
                                </a:lnTo>
                                <a:lnTo>
                                  <a:pt x="627" y="314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10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" name="Freeform 1204"/>
                        <wps:cNvSpPr>
                          <a:spLocks/>
                        </wps:cNvSpPr>
                        <wps:spPr bwMode="auto">
                          <a:xfrm>
                            <a:off x="8134" y="435"/>
                            <a:ext cx="628" cy="628"/>
                          </a:xfrm>
                          <a:custGeom>
                            <a:avLst/>
                            <a:gdLst>
                              <a:gd name="T0" fmla="+- 0 8448 8134"/>
                              <a:gd name="T1" fmla="*/ T0 w 628"/>
                              <a:gd name="T2" fmla="+- 0 1063 436"/>
                              <a:gd name="T3" fmla="*/ 1063 h 628"/>
                              <a:gd name="T4" fmla="+- 0 8376 8134"/>
                              <a:gd name="T5" fmla="*/ T4 w 628"/>
                              <a:gd name="T6" fmla="+- 0 1055 436"/>
                              <a:gd name="T7" fmla="*/ 1055 h 628"/>
                              <a:gd name="T8" fmla="+- 0 8310 8134"/>
                              <a:gd name="T9" fmla="*/ T8 w 628"/>
                              <a:gd name="T10" fmla="+- 0 1031 436"/>
                              <a:gd name="T11" fmla="*/ 1031 h 628"/>
                              <a:gd name="T12" fmla="+- 0 8252 8134"/>
                              <a:gd name="T13" fmla="*/ T12 w 628"/>
                              <a:gd name="T14" fmla="+- 0 994 436"/>
                              <a:gd name="T15" fmla="*/ 994 h 628"/>
                              <a:gd name="T16" fmla="+- 0 8203 8134"/>
                              <a:gd name="T17" fmla="*/ T16 w 628"/>
                              <a:gd name="T18" fmla="+- 0 945 436"/>
                              <a:gd name="T19" fmla="*/ 945 h 628"/>
                              <a:gd name="T20" fmla="+- 0 8166 8134"/>
                              <a:gd name="T21" fmla="*/ T20 w 628"/>
                              <a:gd name="T22" fmla="+- 0 887 436"/>
                              <a:gd name="T23" fmla="*/ 887 h 628"/>
                              <a:gd name="T24" fmla="+- 0 8142 8134"/>
                              <a:gd name="T25" fmla="*/ T24 w 628"/>
                              <a:gd name="T26" fmla="+- 0 821 436"/>
                              <a:gd name="T27" fmla="*/ 821 h 628"/>
                              <a:gd name="T28" fmla="+- 0 8134 8134"/>
                              <a:gd name="T29" fmla="*/ T28 w 628"/>
                              <a:gd name="T30" fmla="+- 0 749 436"/>
                              <a:gd name="T31" fmla="*/ 749 h 628"/>
                              <a:gd name="T32" fmla="+- 0 8142 8134"/>
                              <a:gd name="T33" fmla="*/ T32 w 628"/>
                              <a:gd name="T34" fmla="+- 0 677 436"/>
                              <a:gd name="T35" fmla="*/ 677 h 628"/>
                              <a:gd name="T36" fmla="+- 0 8166 8134"/>
                              <a:gd name="T37" fmla="*/ T36 w 628"/>
                              <a:gd name="T38" fmla="+- 0 611 436"/>
                              <a:gd name="T39" fmla="*/ 611 h 628"/>
                              <a:gd name="T40" fmla="+- 0 8203 8134"/>
                              <a:gd name="T41" fmla="*/ T40 w 628"/>
                              <a:gd name="T42" fmla="+- 0 553 436"/>
                              <a:gd name="T43" fmla="*/ 553 h 628"/>
                              <a:gd name="T44" fmla="+- 0 8252 8134"/>
                              <a:gd name="T45" fmla="*/ T44 w 628"/>
                              <a:gd name="T46" fmla="+- 0 505 436"/>
                              <a:gd name="T47" fmla="*/ 505 h 628"/>
                              <a:gd name="T48" fmla="+- 0 8310 8134"/>
                              <a:gd name="T49" fmla="*/ T48 w 628"/>
                              <a:gd name="T50" fmla="+- 0 468 436"/>
                              <a:gd name="T51" fmla="*/ 468 h 628"/>
                              <a:gd name="T52" fmla="+- 0 8376 8134"/>
                              <a:gd name="T53" fmla="*/ T52 w 628"/>
                              <a:gd name="T54" fmla="+- 0 444 436"/>
                              <a:gd name="T55" fmla="*/ 444 h 628"/>
                              <a:gd name="T56" fmla="+- 0 8448 8134"/>
                              <a:gd name="T57" fmla="*/ T56 w 628"/>
                              <a:gd name="T58" fmla="+- 0 436 436"/>
                              <a:gd name="T59" fmla="*/ 436 h 628"/>
                              <a:gd name="T60" fmla="+- 0 8520 8134"/>
                              <a:gd name="T61" fmla="*/ T60 w 628"/>
                              <a:gd name="T62" fmla="+- 0 444 436"/>
                              <a:gd name="T63" fmla="*/ 444 h 628"/>
                              <a:gd name="T64" fmla="+- 0 8586 8134"/>
                              <a:gd name="T65" fmla="*/ T64 w 628"/>
                              <a:gd name="T66" fmla="+- 0 468 436"/>
                              <a:gd name="T67" fmla="*/ 468 h 628"/>
                              <a:gd name="T68" fmla="+- 0 8644 8134"/>
                              <a:gd name="T69" fmla="*/ T68 w 628"/>
                              <a:gd name="T70" fmla="+- 0 505 436"/>
                              <a:gd name="T71" fmla="*/ 505 h 628"/>
                              <a:gd name="T72" fmla="+- 0 8692 8134"/>
                              <a:gd name="T73" fmla="*/ T72 w 628"/>
                              <a:gd name="T74" fmla="+- 0 553 436"/>
                              <a:gd name="T75" fmla="*/ 553 h 628"/>
                              <a:gd name="T76" fmla="+- 0 8729 8134"/>
                              <a:gd name="T77" fmla="*/ T76 w 628"/>
                              <a:gd name="T78" fmla="+- 0 611 436"/>
                              <a:gd name="T79" fmla="*/ 611 h 628"/>
                              <a:gd name="T80" fmla="+- 0 8753 8134"/>
                              <a:gd name="T81" fmla="*/ T80 w 628"/>
                              <a:gd name="T82" fmla="+- 0 677 436"/>
                              <a:gd name="T83" fmla="*/ 677 h 628"/>
                              <a:gd name="T84" fmla="+- 0 8761 8134"/>
                              <a:gd name="T85" fmla="*/ T84 w 628"/>
                              <a:gd name="T86" fmla="+- 0 749 436"/>
                              <a:gd name="T87" fmla="*/ 749 h 628"/>
                              <a:gd name="T88" fmla="+- 0 8753 8134"/>
                              <a:gd name="T89" fmla="*/ T88 w 628"/>
                              <a:gd name="T90" fmla="+- 0 821 436"/>
                              <a:gd name="T91" fmla="*/ 821 h 628"/>
                              <a:gd name="T92" fmla="+- 0 8729 8134"/>
                              <a:gd name="T93" fmla="*/ T92 w 628"/>
                              <a:gd name="T94" fmla="+- 0 887 436"/>
                              <a:gd name="T95" fmla="*/ 887 h 628"/>
                              <a:gd name="T96" fmla="+- 0 8692 8134"/>
                              <a:gd name="T97" fmla="*/ T96 w 628"/>
                              <a:gd name="T98" fmla="+- 0 945 436"/>
                              <a:gd name="T99" fmla="*/ 945 h 628"/>
                              <a:gd name="T100" fmla="+- 0 8644 8134"/>
                              <a:gd name="T101" fmla="*/ T100 w 628"/>
                              <a:gd name="T102" fmla="+- 0 994 436"/>
                              <a:gd name="T103" fmla="*/ 994 h 628"/>
                              <a:gd name="T104" fmla="+- 0 8586 8134"/>
                              <a:gd name="T105" fmla="*/ T104 w 628"/>
                              <a:gd name="T106" fmla="+- 0 1031 436"/>
                              <a:gd name="T107" fmla="*/ 1031 h 628"/>
                              <a:gd name="T108" fmla="+- 0 8520 8134"/>
                              <a:gd name="T109" fmla="*/ T108 w 628"/>
                              <a:gd name="T110" fmla="+- 0 1055 436"/>
                              <a:gd name="T111" fmla="*/ 1055 h 628"/>
                              <a:gd name="T112" fmla="+- 0 8448 8134"/>
                              <a:gd name="T113" fmla="*/ T112 w 628"/>
                              <a:gd name="T114" fmla="+- 0 1063 436"/>
                              <a:gd name="T115" fmla="*/ 1063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8" h="628">
                                <a:moveTo>
                                  <a:pt x="314" y="627"/>
                                </a:moveTo>
                                <a:lnTo>
                                  <a:pt x="242" y="619"/>
                                </a:lnTo>
                                <a:lnTo>
                                  <a:pt x="176" y="595"/>
                                </a:lnTo>
                                <a:lnTo>
                                  <a:pt x="118" y="558"/>
                                </a:lnTo>
                                <a:lnTo>
                                  <a:pt x="69" y="509"/>
                                </a:lnTo>
                                <a:lnTo>
                                  <a:pt x="32" y="451"/>
                                </a:lnTo>
                                <a:lnTo>
                                  <a:pt x="8" y="385"/>
                                </a:lnTo>
                                <a:lnTo>
                                  <a:pt x="0" y="313"/>
                                </a:lnTo>
                                <a:lnTo>
                                  <a:pt x="8" y="241"/>
                                </a:lnTo>
                                <a:lnTo>
                                  <a:pt x="32" y="175"/>
                                </a:lnTo>
                                <a:lnTo>
                                  <a:pt x="69" y="117"/>
                                </a:lnTo>
                                <a:lnTo>
                                  <a:pt x="118" y="69"/>
                                </a:lnTo>
                                <a:lnTo>
                                  <a:pt x="176" y="32"/>
                                </a:lnTo>
                                <a:lnTo>
                                  <a:pt x="242" y="8"/>
                                </a:lnTo>
                                <a:lnTo>
                                  <a:pt x="314" y="0"/>
                                </a:lnTo>
                                <a:lnTo>
                                  <a:pt x="386" y="8"/>
                                </a:lnTo>
                                <a:lnTo>
                                  <a:pt x="452" y="32"/>
                                </a:lnTo>
                                <a:lnTo>
                                  <a:pt x="510" y="69"/>
                                </a:lnTo>
                                <a:lnTo>
                                  <a:pt x="558" y="117"/>
                                </a:lnTo>
                                <a:lnTo>
                                  <a:pt x="595" y="175"/>
                                </a:lnTo>
                                <a:lnTo>
                                  <a:pt x="619" y="241"/>
                                </a:lnTo>
                                <a:lnTo>
                                  <a:pt x="627" y="313"/>
                                </a:lnTo>
                                <a:lnTo>
                                  <a:pt x="619" y="385"/>
                                </a:lnTo>
                                <a:lnTo>
                                  <a:pt x="595" y="451"/>
                                </a:lnTo>
                                <a:lnTo>
                                  <a:pt x="558" y="509"/>
                                </a:lnTo>
                                <a:lnTo>
                                  <a:pt x="510" y="558"/>
                                </a:lnTo>
                                <a:lnTo>
                                  <a:pt x="452" y="595"/>
                                </a:lnTo>
                                <a:lnTo>
                                  <a:pt x="386" y="619"/>
                                </a:lnTo>
                                <a:lnTo>
                                  <a:pt x="314" y="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" name="Freeform 1203"/>
                        <wps:cNvSpPr>
                          <a:spLocks/>
                        </wps:cNvSpPr>
                        <wps:spPr bwMode="auto">
                          <a:xfrm>
                            <a:off x="6629" y="749"/>
                            <a:ext cx="941" cy="690"/>
                          </a:xfrm>
                          <a:custGeom>
                            <a:avLst/>
                            <a:gdLst>
                              <a:gd name="T0" fmla="+- 0 6692 6629"/>
                              <a:gd name="T1" fmla="*/ T0 w 941"/>
                              <a:gd name="T2" fmla="+- 0 1439 749"/>
                              <a:gd name="T3" fmla="*/ 1439 h 690"/>
                              <a:gd name="T4" fmla="+- 0 6629 6629"/>
                              <a:gd name="T5" fmla="*/ T4 w 941"/>
                              <a:gd name="T6" fmla="+- 0 749 749"/>
                              <a:gd name="T7" fmla="*/ 749 h 690"/>
                              <a:gd name="T8" fmla="+- 0 7570 6629"/>
                              <a:gd name="T9" fmla="*/ T8 w 941"/>
                              <a:gd name="T10" fmla="+- 0 906 749"/>
                              <a:gd name="T11" fmla="*/ 906 h 690"/>
                              <a:gd name="T12" fmla="+- 0 6692 6629"/>
                              <a:gd name="T13" fmla="*/ T12 w 941"/>
                              <a:gd name="T14" fmla="+- 0 1439 749"/>
                              <a:gd name="T15" fmla="*/ 1439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41" h="690">
                                <a:moveTo>
                                  <a:pt x="63" y="690"/>
                                </a:moveTo>
                                <a:lnTo>
                                  <a:pt x="0" y="0"/>
                                </a:lnTo>
                                <a:lnTo>
                                  <a:pt x="941" y="157"/>
                                </a:lnTo>
                                <a:lnTo>
                                  <a:pt x="63" y="6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" name="Line 1202"/>
                        <wps:cNvCnPr>
                          <a:cxnSpLocks noChangeShapeType="1"/>
                        </wps:cNvCnPr>
                        <wps:spPr bwMode="auto">
                          <a:xfrm>
                            <a:off x="7570" y="906"/>
                            <a:ext cx="878" cy="0"/>
                          </a:xfrm>
                          <a:prstGeom prst="line">
                            <a:avLst/>
                          </a:pr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6" name="Freeform 1201"/>
                        <wps:cNvSpPr>
                          <a:spLocks/>
                        </wps:cNvSpPr>
                        <wps:spPr bwMode="auto">
                          <a:xfrm>
                            <a:off x="8447" y="2348"/>
                            <a:ext cx="753" cy="1066"/>
                          </a:xfrm>
                          <a:custGeom>
                            <a:avLst/>
                            <a:gdLst>
                              <a:gd name="T0" fmla="+- 0 9075 8448"/>
                              <a:gd name="T1" fmla="*/ T0 w 753"/>
                              <a:gd name="T2" fmla="+- 0 2348 2348"/>
                              <a:gd name="T3" fmla="*/ 2348 h 1066"/>
                              <a:gd name="T4" fmla="+- 0 8448 8448"/>
                              <a:gd name="T5" fmla="*/ T4 w 753"/>
                              <a:gd name="T6" fmla="+- 0 2662 2348"/>
                              <a:gd name="T7" fmla="*/ 2662 h 1066"/>
                              <a:gd name="T8" fmla="+- 0 9200 8448"/>
                              <a:gd name="T9" fmla="*/ T8 w 753"/>
                              <a:gd name="T10" fmla="+- 0 3414 2348"/>
                              <a:gd name="T11" fmla="*/ 3414 h 1066"/>
                              <a:gd name="T12" fmla="+- 0 9075 8448"/>
                              <a:gd name="T13" fmla="*/ T12 w 753"/>
                              <a:gd name="T14" fmla="+- 0 2348 2348"/>
                              <a:gd name="T15" fmla="*/ 2348 h 10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3" h="1066">
                                <a:moveTo>
                                  <a:pt x="627" y="0"/>
                                </a:moveTo>
                                <a:lnTo>
                                  <a:pt x="0" y="314"/>
                                </a:lnTo>
                                <a:lnTo>
                                  <a:pt x="752" y="1066"/>
                                </a:lnTo>
                                <a:lnTo>
                                  <a:pt x="62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9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BFA94" id="Group 1200" o:spid="_x0000_s1026" style="position:absolute;margin-left:115.55pt;margin-top:13.55pt;width:380.9pt;height:188.9pt;z-index:-251629056;mso-wrap-distance-left:0;mso-wrap-distance-right:0;mso-position-horizontal-relative:page" coordorigin="2311,271" coordsize="7618,3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">
                <v:rect id="Rectangle 1241" o:spid="_x0000_s1027" style="position:absolute;left:2318;top:279;width:3763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" filled="f" strokeweight=".2765mm"/>
                <v:shape id="Freeform 1240" o:spid="_x0000_s1028" style="position:absolute;left:2475;top:435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" path="m313,627r-72,-8l175,595,117,558,69,509,32,451,8,385,,313,8,241,32,175,69,117,117,69,175,32,241,8,313,r72,8l451,32r58,37l558,117r37,58l618,241r9,72l618,385r-23,66l558,509r-49,49l451,595r-66,24l313,627xe" fillcolor="red" stroked="f">
                  <v:path arrowok="t" o:connecttype="custom" o:connectlocs="313,1063;241,1055;175,1031;117,994;69,945;32,887;8,821;0,749;8,677;32,611;69,553;117,505;175,468;241,444;313,436;385,444;451,468;509,505;558,553;595,611;618,677;627,749;618,821;595,887;558,945;509,994;451,1031;385,1055;313,1063" o:connectangles="0,0,0,0,0,0,0,0,0,0,0,0,0,0,0,0,0,0,0,0,0,0,0,0,0,0,0,0,0"/>
                </v:shape>
                <v:shape id="Freeform 1239" o:spid="_x0000_s1029" style="position:absolute;left:2538;top:1125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" path="m314,627r-72,-9l176,595,118,558,69,509,32,451,9,385,,313,9,241,32,175,69,117,118,68,176,31,242,8,314,r72,8l452,31r58,37l559,117r37,58l619,241r8,72l619,385r-23,66l559,509r-49,49l452,595r-66,23l314,627xe" fillcolor="red" stroked="f">
                  <v:path arrowok="t" o:connecttype="custom" o:connectlocs="314,1753;242,1744;176,1721;118,1684;69,1635;32,1577;9,1511;0,1439;9,1367;32,1301;69,1243;118,1194;176,1157;242,1134;314,1126;386,1134;452,1157;510,1194;559,1243;596,1301;619,1367;627,1439;619,1511;596,1577;559,1635;510,1684;452,1721;386,1744;314,1753" o:connectangles="0,0,0,0,0,0,0,0,0,0,0,0,0,0,0,0,0,0,0,0,0,0,0,0,0,0,0,0,0"/>
                </v:shape>
                <v:shape id="Freeform 1238" o:spid="_x0000_s1030" style="position:absolute;left:3416;top:592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" path="m314,627r-72,-9l176,595,118,558,69,509,32,451,8,385,,313,8,241,32,175,69,117,118,68,176,31,242,8,314,r72,8l452,31r58,37l558,117r37,58l619,241r8,72l619,385r-24,66l558,509r-48,49l452,595r-66,23l314,627xe" fillcolor="red" stroked="f">
                  <v:path arrowok="t" o:connecttype="custom" o:connectlocs="314,1220;242,1211;176,1188;118,1151;69,1102;32,1044;8,978;0,906;8,834;32,768;69,710;118,661;176,624;242,601;314,593;386,601;452,624;510,661;558,710;595,768;619,834;627,906;619,978;595,1044;558,1102;510,1151;452,1188;386,1211;314,1220" o:connectangles="0,0,0,0,0,0,0,0,0,0,0,0,0,0,0,0,0,0,0,0,0,0,0,0,0,0,0,0,0"/>
                </v:shape>
                <v:shape id="Freeform 1237" o:spid="_x0000_s1031" style="position:absolute;left:4294;top:2348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" path="m314,627r-72,-8l176,595,117,558,69,510,32,452,8,386,,314,8,242,32,176,69,118,117,69,176,32,242,9,314,r71,9l451,32r59,37l558,118r37,58l619,242r8,72l619,386r-24,66l558,510r-48,48l451,595r-66,24l314,627xe" fillcolor="red" stroked="f">
                  <v:path arrowok="t" o:connecttype="custom" o:connectlocs="314,2975;242,2967;176,2943;117,2906;69,2858;32,2800;8,2734;0,2662;8,2590;32,2524;69,2466;117,2417;176,2380;242,2357;314,2348;385,2357;451,2380;510,2417;558,2466;595,2524;619,2590;627,2662;619,2734;595,2800;558,2858;510,2906;451,2943;385,2967;314,2975" o:connectangles="0,0,0,0,0,0,0,0,0,0,0,0,0,0,0,0,0,0,0,0,0,0,0,0,0,0,0,0,0"/>
                </v:shape>
                <v:shape id="Freeform 1236" o:spid="_x0000_s1032" style="position:absolute;left:4921;top:2034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" path="m314,627r-72,-8l176,595,118,558,69,509,32,451,8,385,,313,8,241,32,175,69,117,118,69,176,32,242,8,314,r71,8l451,32r59,37l558,117r37,58l619,241r8,72l619,385r-24,66l558,509r-48,49l451,595r-66,24l314,627xe" fillcolor="red" stroked="f">
                  <v:path arrowok="t" o:connecttype="custom" o:connectlocs="314,2662;242,2654;176,2630;118,2593;69,2544;32,2486;8,2420;0,2348;8,2276;32,2210;69,2152;118,2104;176,2067;242,2043;314,2035;385,2043;451,2067;510,2104;558,2152;595,2210;619,2276;627,2348;619,2420;595,2486;558,2544;510,2593;451,2630;385,2654;314,2662" o:connectangles="0,0,0,0,0,0,0,0,0,0,0,0,0,0,0,0,0,0,0,0,0,0,0,0,0,0,0,0,0"/>
                </v:shape>
                <v:shape id="Freeform 1235" o:spid="_x0000_s1033" style="position:absolute;left:5046;top:3100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" path="m314,627r-72,-9l176,595,118,558,69,509,32,451,9,385,,313,9,241,32,175,69,117,118,69,176,32,242,8,314,r72,8l452,32r58,37l559,117r37,58l619,241r9,72l619,385r-23,66l559,509r-49,49l452,595r-66,23l314,627xe" fillcolor="red" stroked="f">
                  <v:path arrowok="t" o:connecttype="custom" o:connectlocs="314,3728;242,3719;176,3696;118,3659;69,3610;32,3552;9,3486;0,3414;9,3342;32,3276;69,3218;118,3170;176,3133;242,3109;314,3101;386,3109;452,3133;510,3170;559,3218;596,3276;619,3342;628,3414;619,3486;596,3552;559,3610;510,3659;452,3696;386,3719;314,3728" o:connectangles="0,0,0,0,0,0,0,0,0,0,0,0,0,0,0,0,0,0,0,0,0,0,0,0,0,0,0,0,0"/>
                </v:shape>
                <v:shape id="Freeform 1234" o:spid="_x0000_s1034" style="position:absolute;left:2601;top:3132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" path="m314,627r-72,-8l176,595,117,558,69,510,32,451,8,385,,314,8,242,32,176,69,117,117,69,176,32,242,8,314,r71,8l451,32r59,37l558,117r37,59l619,242r8,72l619,385r-24,66l558,510r-48,48l451,595r-66,24l314,627xe" fillcolor="red" stroked="f">
                  <v:path arrowok="t" o:connecttype="custom" o:connectlocs="314,3759;242,3751;176,3727;117,3690;69,3642;32,3583;8,3517;0,3446;8,3374;32,3308;69,3249;117,3201;176,3164;242,3140;314,3132;385,3140;451,3164;510,3201;558,3249;595,3308;619,3374;627,3446;619,3517;595,3583;558,3642;510,3690;451,3727;385,3751;314,3759" o:connectangles="0,0,0,0,0,0,0,0,0,0,0,0,0,0,0,0,0,0,0,0,0,0,0,0,0,0,0,0,0"/>
                </v:shape>
                <v:shape id="Freeform 1233" o:spid="_x0000_s1035" style="position:absolute;left:4294;top:435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" path="m314,627r-72,-8l176,595,117,558,69,509,32,451,8,385,,313,8,241,32,175,69,117,117,69,176,32,242,8,314,r71,8l451,32r59,37l558,117r37,58l619,241r8,72l619,385r-24,66l558,509r-48,49l451,595r-66,24l314,627xe" fillcolor="red" stroked="f">
                  <v:path arrowok="t" o:connecttype="custom" o:connectlocs="314,1063;242,1055;176,1031;117,994;69,945;32,887;8,821;0,749;8,677;32,611;69,553;117,505;176,468;242,444;314,436;385,444;451,468;510,505;558,553;595,611;619,677;627,749;619,821;595,887;558,945;510,994;451,1031;385,1055;314,1063" o:connectangles="0,0,0,0,0,0,0,0,0,0,0,0,0,0,0,0,0,0,0,0,0,0,0,0,0,0,0,0,0"/>
                </v:shape>
                <v:shape id="Freeform 1232" o:spid="_x0000_s1036" style="position:absolute;left:2914;top:2661;width:2446;height:784;visibility:visible;mso-wrap-style:square;v-text-anchor:top" coordsize="2446,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" path="m2445,752l,784,1693,e" filled="f" strokeweight=".2765mm">
                  <v:path arrowok="t" o:connecttype="custom" o:connectlocs="2445,3414;0,3446;1693,2662" o:connectangles="0,0,0"/>
                </v:shape>
                <v:shape id="Freeform 1231" o:spid="_x0000_s1037" style="position:absolute;left:2851;top:1439;width:2383;height:2007;visibility:visible;mso-wrap-style:square;v-text-anchor:top" coordsize="2383,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" path="m2383,909l63,2007,,e" filled="f" strokeweight=".2765mm">
                  <v:path arrowok="t" o:connecttype="custom" o:connectlocs="2383,2348;63,3446;0,1439" o:connectangles="0,0,0"/>
                </v:shape>
                <v:line id="Line 1230" o:spid="_x0000_s1038" style="position:absolute;visibility:visible;mso-wrap-style:square" from="2915,3446" to="3730,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" strokeweight=".2765mm"/>
                <v:line id="Line 1229" o:spid="_x0000_s1039" style="position:absolute;visibility:visible;mso-wrap-style:square" from="2789,749" to="2915,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" strokeweight=".2765mm"/>
                <v:shape id="Freeform 1228" o:spid="_x0000_s1040" style="position:absolute;left:2914;top:749;width:2320;height:2697;visibility:visible;mso-wrap-style:square;v-text-anchor:top" coordsize="2320,2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" path="m,2697l1693,r627,1599l1693,1913e" filled="f" strokeweight=".2765mm">
                  <v:path arrowok="t" o:connecttype="custom" o:connectlocs="0,3446;1693,749;2320,2348;1693,2662" o:connectangles="0,0,0,0"/>
                </v:shape>
                <v:shape id="Freeform 1227" o:spid="_x0000_s1041" style="position:absolute;left:4607;top:2348;width:753;height:1066;visibility:visible;mso-wrap-style:square;v-text-anchor:top" coordsize="753,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" path="m627,l752,1066,,314e" filled="f" strokeweight=".2765mm">
                  <v:path arrowok="t" o:connecttype="custom" o:connectlocs="627,2348;752,3414;0,2662" o:connectangles="0,0,0"/>
                </v:shape>
                <v:line id="Line 1226" o:spid="_x0000_s1042" style="position:absolute;visibility:visible;mso-wrap-style:square" from="5360,3414" to="5360,3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" strokeweight=".2765mm"/>
                <v:shape id="Freeform 1225" o:spid="_x0000_s1043" style="position:absolute;left:2789;top:749;width:2571;height:2665;visibility:visible;mso-wrap-style:square;v-text-anchor:top" coordsize="2571,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" path="m941,157l2571,2665,,e" filled="f" strokeweight=".2765mm">
                  <v:path arrowok="t" o:connecttype="custom" o:connectlocs="941,906;2571,3414;0,749" o:connectangles="0,0,0"/>
                </v:shape>
                <v:shape id="Freeform 1224" o:spid="_x0000_s1044" style="position:absolute;left:2851;top:1439;width:2509;height:1976;visibility:visible;mso-wrap-style:square;v-text-anchor:top" coordsize="2509,1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" path="m2508,1975l,,1756,1223e" filled="f" strokeweight=".2765mm">
                  <v:path arrowok="t" o:connecttype="custom" o:connectlocs="2508,3414;0,1439;1756,2662" o:connectangles="0,0,0"/>
                </v:shape>
                <v:shape id="Freeform 1223" o:spid="_x0000_s1045" style="position:absolute;left:2851;top:906;width:2383;height:1443;visibility:visible;mso-wrap-style:square;v-text-anchor:top" coordsize="2383,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" path="m2383,1442l,533,878,e" filled="f" strokeweight=".2765mm">
                  <v:path arrowok="t" o:connecttype="custom" o:connectlocs="2383,2348;0,1439;878,906" o:connectangles="0,0,0"/>
                </v:shape>
                <v:shape id="Freeform 1222" o:spid="_x0000_s1046" style="position:absolute;left:2789;top:749;width:1819;height:690;visibility:visible;mso-wrap-style:square;v-text-anchor:top" coordsize="1819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" path="m1819,l63,690,,e" filled="f" strokeweight=".2765mm">
                  <v:path arrowok="t" o:connecttype="custom" o:connectlocs="1819,749;63,1439;0,749" o:connectangles="0,0,0"/>
                </v:shape>
                <v:shape id="Freeform 1221" o:spid="_x0000_s1047" style="position:absolute;left:2789;top:749;width:2446;height:1599;visibility:visible;mso-wrap-style:square;v-text-anchor:top" coordsize="2446,1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" path="m941,157l2446,1599,,,941,157xe" filled="f" strokeweight=".2765mm">
                  <v:path arrowok="t" o:connecttype="custom" o:connectlocs="941,906;2446,2348;0,749;941,906" o:connectangles="0,0,0,0"/>
                </v:shape>
                <v:line id="Line 1220" o:spid="_x0000_s1048" style="position:absolute;visibility:visible;mso-wrap-style:square" from="2789,749" to="4608,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" strokeweight=".2765mm"/>
                <v:shape id="Freeform 1219" o:spid="_x0000_s1049" style="position:absolute;left:3729;top:749;width:878;height:1913;visibility:visible;mso-wrap-style:square;v-text-anchor:top" coordsize="878,1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" path="m,157l878,r,1913l,157xe" filled="f" strokeweight=".2765mm">
                  <v:path arrowok="t" o:connecttype="custom" o:connectlocs="0,906;878,749;878,2662;0,906" o:connectangles="0,0,0,0"/>
                </v:shape>
                <v:line id="Line 1218" o:spid="_x0000_s1050" style="position:absolute;visibility:visible;mso-wrap-style:square" from="6159,3101" to="9921,3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" strokeweight=".14631mm"/>
                <v:line id="Line 1217" o:spid="_x0000_s1051" style="position:absolute;visibility:visible;mso-wrap-style:square" from="6159,2160" to="9921,2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" strokeweight=".14631mm"/>
                <v:line id="Line 1216" o:spid="_x0000_s1052" style="position:absolute;visibility:visible;mso-wrap-style:square" from="6159,1220" to="9921,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" strokeweight=".14631mm"/>
                <v:line id="Line 1215" o:spid="_x0000_s1053" style="position:absolute;visibility:visible;mso-wrap-style:square" from="7100,279" to="7100,4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" strokeweight=".14631mm"/>
                <v:line id="Line 1214" o:spid="_x0000_s1054" style="position:absolute;visibility:visible;mso-wrap-style:square" from="8040,279" to="8040,4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" strokeweight=".14631mm"/>
                <v:line id="Line 1213" o:spid="_x0000_s1055" style="position:absolute;visibility:visible;mso-wrap-style:square" from="8981,4041" to="8981,4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" strokeweight=".14631mm"/>
                <v:rect id="Rectangle 1212" o:spid="_x0000_s1056" style="position:absolute;left:6159;top:279;width:3763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" filled="f" strokeweight=".2765mm"/>
                <v:shape id="Freeform 1211" o:spid="_x0000_s1057" style="position:absolute;left:6315;top:435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" path="m313,627r-72,-8l175,595,117,558,69,509,32,451,8,385,,313,8,241,32,175,69,117,117,69,175,32,241,8,313,r72,8l451,32r58,37l558,117r37,58l619,241r8,72l619,385r-24,66l558,509r-49,49l451,595r-66,24l313,627xe" fillcolor="red" stroked="f">
                  <v:path arrowok="t" o:connecttype="custom" o:connectlocs="313,1063;241,1055;175,1031;117,994;69,945;32,887;8,821;0,749;8,677;32,611;69,553;117,505;175,468;241,444;313,436;385,444;451,468;509,505;558,553;595,611;619,677;627,749;619,821;595,887;558,945;509,994;451,1031;385,1055;313,1063" o:connectangles="0,0,0,0,0,0,0,0,0,0,0,0,0,0,0,0,0,0,0,0,0,0,0,0,0,0,0,0,0"/>
                </v:shape>
                <v:shape id="Freeform 1210" o:spid="_x0000_s1058" style="position:absolute;left:6378;top:1125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" path="m314,627r-72,-9l176,595,118,558,69,509,32,451,9,385,,313,9,241,32,175,69,117,118,68,176,31,242,8,314,r72,8l452,31r58,37l559,117r37,58l619,241r9,72l619,385r-23,66l559,509r-49,49l452,595r-66,23l314,627xe" fillcolor="red" stroked="f">
                  <v:path arrowok="t" o:connecttype="custom" o:connectlocs="314,1753;242,1744;176,1721;118,1684;69,1635;32,1577;9,1511;0,1439;9,1367;32,1301;69,1243;118,1194;176,1157;242,1134;314,1126;386,1134;452,1157;510,1194;559,1243;596,1301;619,1367;628,1439;619,1511;596,1577;559,1635;510,1684;452,1721;386,1744;314,1753" o:connectangles="0,0,0,0,0,0,0,0,0,0,0,0,0,0,0,0,0,0,0,0,0,0,0,0,0,0,0,0,0"/>
                </v:shape>
                <v:shape id="Freeform 1209" o:spid="_x0000_s1059" style="position:absolute;left:7256;top:592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" path="m314,627r-72,-9l176,595,118,558,69,509,32,451,9,385,,313,9,241,32,175,69,117,118,68,176,31,242,8,314,r72,8l452,31r58,37l558,117r38,58l619,241r8,72l619,385r-23,66l558,509r-48,49l452,595r-66,23l314,627xe" fillcolor="red" stroked="f">
                  <v:path arrowok="t" o:connecttype="custom" o:connectlocs="314,1220;242,1211;176,1188;118,1151;69,1102;32,1044;9,978;0,906;9,834;32,768;69,710;118,661;176,624;242,601;314,593;386,601;452,624;510,661;558,710;596,768;619,834;627,906;619,978;596,1044;558,1102;510,1151;452,1188;386,1211;314,1220" o:connectangles="0,0,0,0,0,0,0,0,0,0,0,0,0,0,0,0,0,0,0,0,0,0,0,0,0,0,0,0,0"/>
                </v:shape>
                <v:shape id="Freeform 1208" o:spid="_x0000_s1060" style="position:absolute;left:8134;top:2348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" path="m314,627r-72,-8l176,595,118,558,69,510,32,452,8,386,,314,8,242,32,176,69,118,118,69,176,32,242,9,314,r72,9l452,32r58,37l558,118r37,58l619,242r8,72l619,386r-24,66l558,510r-48,48l452,595r-66,24l314,627xe" fillcolor="red" stroked="f">
                  <v:path arrowok="t" o:connecttype="custom" o:connectlocs="314,2975;242,2967;176,2943;118,2906;69,2858;32,2800;8,2734;0,2662;8,2590;32,2524;69,2466;118,2417;176,2380;242,2357;314,2348;386,2357;452,2380;510,2417;558,2466;595,2524;619,2590;627,2662;619,2734;595,2800;558,2858;510,2906;452,2943;386,2967;314,2975" o:connectangles="0,0,0,0,0,0,0,0,0,0,0,0,0,0,0,0,0,0,0,0,0,0,0,0,0,0,0,0,0"/>
                </v:shape>
                <v:shape id="Freeform 1207" o:spid="_x0000_s1061" style="position:absolute;left:8761;top:2034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" path="m314,627r-72,-8l176,595,118,558,69,509,32,451,9,385,,313,9,241,32,175,69,117,118,69,176,32,242,8,314,r72,8l452,32r58,37l558,117r37,58l619,241r8,72l619,385r-24,66l558,509r-48,49l452,595r-66,24l314,627xe" fillcolor="red" stroked="f">
                  <v:path arrowok="t" o:connecttype="custom" o:connectlocs="314,2662;242,2654;176,2630;118,2593;69,2544;32,2486;9,2420;0,2348;9,2276;32,2210;69,2152;118,2104;176,2067;242,2043;314,2035;386,2043;452,2067;510,2104;558,2152;595,2210;619,2276;627,2348;619,2420;595,2486;558,2544;510,2593;452,2630;386,2654;314,2662" o:connectangles="0,0,0,0,0,0,0,0,0,0,0,0,0,0,0,0,0,0,0,0,0,0,0,0,0,0,0,0,0"/>
                </v:shape>
                <v:shape id="Freeform 1206" o:spid="_x0000_s1062" style="position:absolute;left:8886;top:3100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" path="m313,627r-72,-9l175,595,117,558,68,509,31,451,8,385,,313,8,241,31,175,68,117,117,69,175,32,241,8,313,r72,8l451,32r58,37l558,117r37,58l618,241r9,72l618,385r-23,66l558,509r-49,49l451,595r-66,23l313,627xe" fillcolor="red" stroked="f">
                  <v:path arrowok="t" o:connecttype="custom" o:connectlocs="313,3728;241,3719;175,3696;117,3659;68,3610;31,3552;8,3486;0,3414;8,3342;31,3276;68,3218;117,3170;175,3133;241,3109;313,3101;385,3109;451,3133;509,3170;558,3218;595,3276;618,3342;627,3414;618,3486;595,3552;558,3610;509,3659;451,3696;385,3719;313,3728" o:connectangles="0,0,0,0,0,0,0,0,0,0,0,0,0,0,0,0,0,0,0,0,0,0,0,0,0,0,0,0,0"/>
                </v:shape>
                <v:shape id="Freeform 1205" o:spid="_x0000_s1063" style="position:absolute;left:6441;top:3132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" path="m314,627r-72,-8l176,595,118,558,69,510,32,451,8,385,,314,8,242,32,176,69,117,118,69,176,32,242,8,314,r72,8l452,32r58,37l558,117r37,59l619,242r8,72l619,385r-24,66l558,510r-48,48l452,595r-66,24l314,627xe" fillcolor="red" stroked="f">
                  <v:path arrowok="t" o:connecttype="custom" o:connectlocs="314,3759;242,3751;176,3727;118,3690;69,3642;32,3583;8,3517;0,3446;8,3374;32,3308;69,3249;118,3201;176,3164;242,3140;314,3132;386,3140;452,3164;510,3201;558,3249;595,3308;619,3374;627,3446;619,3517;595,3583;558,3642;510,3690;452,3727;386,3751;314,3759" o:connectangles="0,0,0,0,0,0,0,0,0,0,0,0,0,0,0,0,0,0,0,0,0,0,0,0,0,0,0,0,0"/>
                </v:shape>
                <v:shape id="Freeform 1204" o:spid="_x0000_s1064" style="position:absolute;left:8134;top:435;width:628;height:628;visibility:visible;mso-wrap-style:square;v-text-anchor:top" coordsize="628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" path="m314,627r-72,-8l176,595,118,558,69,509,32,451,8,385,,313,8,241,32,175,69,117,118,69,176,32,242,8,314,r72,8l452,32r58,37l558,117r37,58l619,241r8,72l619,385r-24,66l558,509r-48,49l452,595r-66,24l314,627xe" fillcolor="red" stroked="f">
                  <v:path arrowok="t" o:connecttype="custom" o:connectlocs="314,1063;242,1055;176,1031;118,994;69,945;32,887;8,821;0,749;8,677;32,611;69,553;118,505;176,468;242,444;314,436;386,444;452,468;510,505;558,553;595,611;619,677;627,749;619,821;595,887;558,945;510,994;452,1031;386,1055;314,1063" o:connectangles="0,0,0,0,0,0,0,0,0,0,0,0,0,0,0,0,0,0,0,0,0,0,0,0,0,0,0,0,0"/>
                </v:shape>
                <v:shape id="Freeform 1203" o:spid="_x0000_s1065" style="position:absolute;left:6629;top:749;width:941;height:690;visibility:visible;mso-wrap-style:square;v-text-anchor:top" coordsize="941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" path="m63,690l,,941,157,63,690xe" filled="f" strokeweight=".2765mm">
                  <v:path arrowok="t" o:connecttype="custom" o:connectlocs="63,1439;0,749;941,906;63,1439" o:connectangles="0,0,0,0"/>
                </v:shape>
                <v:line id="Line 1202" o:spid="_x0000_s1066" style="position:absolute;visibility:visible;mso-wrap-style:square" from="7570,906" to="8448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" strokeweight=".2765mm"/>
                <v:shape id="Freeform 1201" o:spid="_x0000_s1067" style="position:absolute;left:8447;top:2348;width:753;height:1066;visibility:visible;mso-wrap-style:square;v-text-anchor:top" coordsize="753,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" path="m627,l,314r752,752l627,xe" filled="f" strokeweight=".2765mm">
                  <v:path arrowok="t" o:connecttype="custom" o:connectlocs="627,2348;0,2662;752,3414;627,2348" o:connectangles="0,0,0,0"/>
                </v:shape>
                <w10:wrap type="topAndBottom" anchorx="page"/>
              </v:group>
            </w:pict>
          </mc:Fallback>
        </mc:AlternateContent>
      </w:r>
    </w:p>
    <w:p w14:paraId="20823053" w14:textId="77777777" w:rsidR="000A52FD" w:rsidRPr="005677B4" w:rsidRDefault="005677B4">
      <w:pPr>
        <w:pStyle w:val="Akapitzlist"/>
        <w:numPr>
          <w:ilvl w:val="3"/>
          <w:numId w:val="8"/>
        </w:numPr>
        <w:tabs>
          <w:tab w:val="left" w:pos="6595"/>
          <w:tab w:val="left" w:pos="6596"/>
        </w:tabs>
        <w:spacing w:before="62"/>
        <w:ind w:hanging="3834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(b)</w:t>
      </w:r>
    </w:p>
    <w:p w14:paraId="3D84A3E3" w14:textId="154C6C6E" w:rsidR="000A52FD" w:rsidRPr="005677B4" w:rsidRDefault="005677B4">
      <w:pPr>
        <w:pStyle w:val="Tekstpodstawowy"/>
        <w:spacing w:before="201" w:line="232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Figure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2.4: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figures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demonstrate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collision</w:t>
      </w:r>
      <w:r w:rsidRPr="005677B4">
        <w:rPr>
          <w:spacing w:val="-31"/>
          <w:lang w:val="en-GB"/>
        </w:rPr>
        <w:t xml:space="preserve"> </w:t>
      </w:r>
      <w:r w:rsidRPr="005677B4">
        <w:rPr>
          <w:spacing w:val="-3"/>
          <w:lang w:val="en-GB"/>
        </w:rPr>
        <w:t>checks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performed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set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31"/>
          <w:lang w:val="en-GB"/>
        </w:rPr>
        <w:t xml:space="preserve"> </w:t>
      </w:r>
      <w:r w:rsidRPr="005677B4">
        <w:rPr>
          <w:spacing w:val="4"/>
          <w:lang w:val="en-GB"/>
        </w:rPr>
        <w:t>(</w:t>
      </w:r>
      <w:r w:rsidRPr="005677B4">
        <w:rPr>
          <w:i/>
          <w:spacing w:val="4"/>
          <w:lang w:val="en-GB"/>
        </w:rPr>
        <w:t>b</w:t>
      </w:r>
      <w:r w:rsidRPr="005677B4">
        <w:rPr>
          <w:spacing w:val="4"/>
          <w:lang w:val="en-GB"/>
        </w:rPr>
        <w:t xml:space="preserve">) </w:t>
      </w:r>
      <w:r w:rsidRPr="005677B4">
        <w:rPr>
          <w:lang w:val="en-GB"/>
        </w:rPr>
        <w:t>and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without</w:t>
      </w:r>
      <w:r w:rsidRPr="005677B4">
        <w:rPr>
          <w:spacing w:val="-35"/>
          <w:lang w:val="en-GB"/>
        </w:rPr>
        <w:t xml:space="preserve"> </w:t>
      </w:r>
      <w:r w:rsidRPr="005677B4">
        <w:rPr>
          <w:spacing w:val="5"/>
          <w:lang w:val="en-GB"/>
        </w:rPr>
        <w:t>(</w:t>
      </w:r>
      <w:r w:rsidRPr="005677B4">
        <w:rPr>
          <w:i/>
          <w:spacing w:val="5"/>
          <w:lang w:val="en-GB"/>
        </w:rPr>
        <w:t>a</w:t>
      </w:r>
      <w:r w:rsidRPr="005677B4">
        <w:rPr>
          <w:spacing w:val="5"/>
          <w:lang w:val="en-GB"/>
        </w:rPr>
        <w:t>)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adjacency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matrix.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collision</w:t>
      </w:r>
      <w:r w:rsidRPr="005677B4">
        <w:rPr>
          <w:spacing w:val="-35"/>
          <w:lang w:val="en-GB"/>
        </w:rPr>
        <w:t xml:space="preserve"> </w:t>
      </w:r>
      <w:r w:rsidRPr="005677B4">
        <w:rPr>
          <w:spacing w:val="-3"/>
          <w:lang w:val="en-GB"/>
        </w:rPr>
        <w:t>checks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represented</w:t>
      </w:r>
      <w:r w:rsidRPr="005677B4">
        <w:rPr>
          <w:spacing w:val="-35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lines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connecting the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10"/>
          <w:lang w:val="en-GB"/>
        </w:rPr>
        <w:t xml:space="preserve"> </w:t>
      </w:r>
      <w:del w:id="349" w:author="program2" w:date="2019-09-12T13:00:00Z">
        <w:r w:rsidRPr="005677B4" w:rsidDel="00773288">
          <w:rPr>
            <w:lang w:val="en-GB"/>
          </w:rPr>
          <w:delText>centers</w:delText>
        </w:r>
      </w:del>
      <w:ins w:id="350" w:author="program2" w:date="2019-09-12T13:00:00Z">
        <w:r w:rsidR="00773288" w:rsidRPr="005677B4">
          <w:rPr>
            <w:lang w:val="en-GB"/>
          </w:rPr>
          <w:t>centres</w:t>
        </w:r>
      </w:ins>
      <w:r w:rsidRPr="005677B4">
        <w:rPr>
          <w:lang w:val="en-GB"/>
        </w:rPr>
        <w:t>.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belongs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cell,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it</w:t>
      </w:r>
      <w:del w:id="351" w:author="program2" w:date="2019-09-12T14:20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10"/>
          <w:lang w:val="en-GB"/>
        </w:rPr>
        <w:t xml:space="preserve"> </w:t>
      </w:r>
      <w:del w:id="352" w:author="program2" w:date="2019-09-12T13:00:00Z">
        <w:r w:rsidRPr="005677B4" w:rsidDel="00773288">
          <w:rPr>
            <w:lang w:val="en-GB"/>
          </w:rPr>
          <w:delText>center</w:delText>
        </w:r>
      </w:del>
      <w:ins w:id="353" w:author="program2" w:date="2019-09-12T13:00:00Z">
        <w:r w:rsidR="00773288" w:rsidRPr="005677B4">
          <w:rPr>
            <w:lang w:val="en-GB"/>
          </w:rPr>
          <w:t>centre</w:t>
        </w:r>
      </w:ins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lies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it.</w:t>
      </w:r>
    </w:p>
    <w:p w14:paraId="24901D19" w14:textId="77777777" w:rsidR="000A52FD" w:rsidRPr="005677B4" w:rsidRDefault="000A52FD">
      <w:pPr>
        <w:pStyle w:val="Tekstpodstawowy"/>
        <w:spacing w:before="9"/>
        <w:rPr>
          <w:sz w:val="40"/>
          <w:lang w:val="en-GB"/>
        </w:rPr>
      </w:pPr>
    </w:p>
    <w:p w14:paraId="47B9158F" w14:textId="77777777" w:rsidR="000A52FD" w:rsidRPr="005677B4" w:rsidRDefault="005677B4">
      <w:pPr>
        <w:pStyle w:val="Nagwek1"/>
        <w:numPr>
          <w:ilvl w:val="1"/>
          <w:numId w:val="8"/>
        </w:numPr>
        <w:tabs>
          <w:tab w:val="left" w:pos="964"/>
        </w:tabs>
        <w:spacing w:before="1"/>
        <w:ind w:hanging="846"/>
        <w:jc w:val="both"/>
        <w:rPr>
          <w:lang w:val="en-GB"/>
        </w:rPr>
      </w:pPr>
      <w:bookmarkStart w:id="354" w:name="_TOC_250016"/>
      <w:r w:rsidRPr="005677B4">
        <w:rPr>
          <w:lang w:val="en-GB"/>
        </w:rPr>
        <w:t>Polydisk</w:t>
      </w:r>
      <w:r w:rsidRPr="005677B4">
        <w:rPr>
          <w:spacing w:val="35"/>
          <w:lang w:val="en-GB"/>
        </w:rPr>
        <w:t xml:space="preserve"> </w:t>
      </w:r>
      <w:bookmarkEnd w:id="354"/>
      <w:r w:rsidRPr="005677B4">
        <w:rPr>
          <w:lang w:val="en-GB"/>
        </w:rPr>
        <w:t>RSA</w:t>
      </w:r>
    </w:p>
    <w:p w14:paraId="227CE1BF" w14:textId="77777777" w:rsidR="000A52FD" w:rsidRPr="005677B4" w:rsidRDefault="005677B4">
      <w:pPr>
        <w:pStyle w:val="Tekstpodstawowy"/>
        <w:spacing w:before="227"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thesis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focuses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packings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particular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class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-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polydisks.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polydisk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is a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set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circles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radiuses.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They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placed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specified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positions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originating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an arbitrary</w:t>
      </w:r>
      <w:r w:rsidRPr="005677B4">
        <w:rPr>
          <w:spacing w:val="17"/>
          <w:lang w:val="en-GB"/>
        </w:rPr>
        <w:t xml:space="preserve"> </w:t>
      </w:r>
      <w:r w:rsidRPr="005677B4">
        <w:rPr>
          <w:lang w:val="en-GB"/>
        </w:rPr>
        <w:t>point.</w:t>
      </w:r>
    </w:p>
    <w:p w14:paraId="2BED2B36" w14:textId="77777777" w:rsidR="000A52FD" w:rsidRPr="005677B4" w:rsidRDefault="005677B4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w w:val="95"/>
          <w:lang w:val="en-GB"/>
        </w:rPr>
        <w:t>Creating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packings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of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polydisks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poses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more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complex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challenges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than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simple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circles.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Polydisks, </w:t>
      </w:r>
      <w:r w:rsidRPr="005677B4">
        <w:rPr>
          <w:lang w:val="en-GB"/>
        </w:rPr>
        <w:t xml:space="preserve">unlike circles can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>placed at different angles, and require more complex algorithms for determining collisions, and rejecting</w:t>
      </w:r>
      <w:r w:rsidRPr="005677B4">
        <w:rPr>
          <w:spacing w:val="53"/>
          <w:lang w:val="en-GB"/>
        </w:rPr>
        <w:t xml:space="preserve"> </w:t>
      </w:r>
      <w:r w:rsidRPr="005677B4">
        <w:rPr>
          <w:spacing w:val="-3"/>
          <w:lang w:val="en-GB"/>
        </w:rPr>
        <w:t>voxels.</w:t>
      </w:r>
    </w:p>
    <w:p w14:paraId="449F93C1" w14:textId="77777777" w:rsidR="000A52FD" w:rsidRPr="005677B4" w:rsidRDefault="000A52FD">
      <w:pPr>
        <w:pStyle w:val="Tekstpodstawowy"/>
        <w:spacing w:before="9"/>
        <w:rPr>
          <w:sz w:val="33"/>
          <w:lang w:val="en-GB"/>
        </w:rPr>
      </w:pPr>
    </w:p>
    <w:p w14:paraId="38F4247C" w14:textId="77777777" w:rsidR="000A52FD" w:rsidRPr="005677B4" w:rsidRDefault="005677B4">
      <w:pPr>
        <w:pStyle w:val="Nagwek1"/>
        <w:numPr>
          <w:ilvl w:val="1"/>
          <w:numId w:val="8"/>
        </w:numPr>
        <w:tabs>
          <w:tab w:val="left" w:pos="964"/>
        </w:tabs>
        <w:ind w:hanging="846"/>
        <w:jc w:val="both"/>
        <w:rPr>
          <w:lang w:val="en-GB"/>
        </w:rPr>
      </w:pPr>
      <w:bookmarkStart w:id="355" w:name="_TOC_250015"/>
      <w:r w:rsidRPr="005677B4">
        <w:rPr>
          <w:lang w:val="en-GB"/>
        </w:rPr>
        <w:t>Polydisk Shape</w:t>
      </w:r>
      <w:r w:rsidRPr="005677B4">
        <w:rPr>
          <w:spacing w:val="-27"/>
          <w:lang w:val="en-GB"/>
        </w:rPr>
        <w:t xml:space="preserve"> </w:t>
      </w:r>
      <w:bookmarkEnd w:id="355"/>
      <w:r w:rsidRPr="005677B4">
        <w:rPr>
          <w:lang w:val="en-GB"/>
        </w:rPr>
        <w:t>Collision</w:t>
      </w:r>
    </w:p>
    <w:p w14:paraId="09288CEE" w14:textId="0234FBF3" w:rsidR="000A52FD" w:rsidRPr="005677B4" w:rsidRDefault="005677B4">
      <w:pPr>
        <w:pStyle w:val="Tekstpodstawowy"/>
        <w:spacing w:before="228"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uses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shape,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consisting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list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disks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radiuses,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 xml:space="preserve">relative position to an arbitrary </w:t>
      </w:r>
      <w:del w:id="356" w:author="program2" w:date="2019-09-12T13:01:00Z">
        <w:r w:rsidRPr="005677B4" w:rsidDel="00773288">
          <w:rPr>
            <w:lang w:val="en-GB"/>
          </w:rPr>
          <w:delText>center</w:delText>
        </w:r>
      </w:del>
      <w:ins w:id="357" w:author="program2" w:date="2019-09-12T13:01:00Z">
        <w:r w:rsidR="00773288" w:rsidRPr="005677B4">
          <w:rPr>
            <w:lang w:val="en-GB"/>
          </w:rPr>
          <w:t>centre</w:t>
        </w:r>
      </w:ins>
      <w:r w:rsidRPr="005677B4">
        <w:rPr>
          <w:lang w:val="en-GB"/>
        </w:rPr>
        <w:t xml:space="preserve">. It is relatively easy to </w:t>
      </w:r>
      <w:r w:rsidRPr="005677B4">
        <w:rPr>
          <w:spacing w:val="-4"/>
          <w:lang w:val="en-GB"/>
        </w:rPr>
        <w:t xml:space="preserve">check </w:t>
      </w:r>
      <w:r w:rsidRPr="005677B4">
        <w:rPr>
          <w:lang w:val="en-GB"/>
        </w:rPr>
        <w:t xml:space="preserve">if </w:t>
      </w:r>
      <w:r w:rsidRPr="005677B4">
        <w:rPr>
          <w:spacing w:val="-5"/>
          <w:lang w:val="en-GB"/>
        </w:rPr>
        <w:t xml:space="preserve">two </w:t>
      </w:r>
      <w:r w:rsidRPr="005677B4">
        <w:rPr>
          <w:lang w:val="en-GB"/>
        </w:rPr>
        <w:t>such shapes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collide.</w:t>
      </w:r>
    </w:p>
    <w:p w14:paraId="73B33ECE" w14:textId="3802E9DC" w:rsidR="000A52FD" w:rsidRPr="005677B4" w:rsidRDefault="005677B4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If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5"/>
          <w:lang w:val="en-GB"/>
        </w:rPr>
        <w:t>two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disks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collide,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distance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between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their</w:t>
      </w:r>
      <w:r w:rsidRPr="005677B4">
        <w:rPr>
          <w:spacing w:val="-10"/>
          <w:lang w:val="en-GB"/>
        </w:rPr>
        <w:t xml:space="preserve"> </w:t>
      </w:r>
      <w:del w:id="358" w:author="program2" w:date="2019-09-12T13:01:00Z">
        <w:r w:rsidRPr="005677B4" w:rsidDel="00773288">
          <w:rPr>
            <w:lang w:val="en-GB"/>
          </w:rPr>
          <w:delText>centers</w:delText>
        </w:r>
      </w:del>
      <w:ins w:id="359" w:author="program2" w:date="2019-09-12T13:01:00Z">
        <w:r w:rsidR="00773288" w:rsidRPr="005677B4">
          <w:rPr>
            <w:lang w:val="en-GB"/>
          </w:rPr>
          <w:t>centres</w:t>
        </w:r>
      </w:ins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lesser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or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equal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sum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their radiuses.</w:t>
      </w:r>
      <w:r w:rsidRPr="005677B4">
        <w:rPr>
          <w:spacing w:val="-33"/>
          <w:lang w:val="en-GB"/>
        </w:rPr>
        <w:t xml:space="preserve"> </w:t>
      </w:r>
      <w:r w:rsidRPr="005677B4">
        <w:rPr>
          <w:spacing w:val="-9"/>
          <w:lang w:val="en-GB"/>
        </w:rPr>
        <w:t>Two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polydisks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overlap,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33"/>
          <w:lang w:val="en-GB"/>
        </w:rPr>
        <w:t xml:space="preserve"> </w:t>
      </w:r>
      <w:r w:rsidRPr="005677B4">
        <w:rPr>
          <w:spacing w:val="-3"/>
          <w:lang w:val="en-GB"/>
        </w:rPr>
        <w:t>any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circles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them,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collide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 xml:space="preserve">with </w:t>
      </w:r>
      <w:r w:rsidRPr="005677B4">
        <w:rPr>
          <w:spacing w:val="-3"/>
          <w:lang w:val="en-GB"/>
        </w:rPr>
        <w:t xml:space="preserve">any </w:t>
      </w:r>
      <w:r w:rsidRPr="005677B4">
        <w:rPr>
          <w:lang w:val="en-GB"/>
        </w:rPr>
        <w:t>circle of the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other.</w:t>
      </w:r>
    </w:p>
    <w:p w14:paraId="3E7D5574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69441D47" w14:textId="77777777" w:rsidR="000A52FD" w:rsidRPr="005677B4" w:rsidRDefault="005677B4">
      <w:pPr>
        <w:pStyle w:val="Nagwek2"/>
        <w:numPr>
          <w:ilvl w:val="2"/>
          <w:numId w:val="8"/>
        </w:numPr>
        <w:tabs>
          <w:tab w:val="left" w:pos="1081"/>
          <w:tab w:val="left" w:pos="1082"/>
        </w:tabs>
        <w:spacing w:before="72"/>
        <w:rPr>
          <w:b/>
          <w:lang w:val="en-GB"/>
        </w:rPr>
      </w:pPr>
      <w:bookmarkStart w:id="360" w:name="_TOC_250014"/>
      <w:r w:rsidRPr="005677B4">
        <w:rPr>
          <w:b/>
          <w:lang w:val="en-GB"/>
        </w:rPr>
        <w:lastRenderedPageBreak/>
        <w:t xml:space="preserve">Polydisk </w:t>
      </w:r>
      <w:r w:rsidRPr="005677B4">
        <w:rPr>
          <w:b/>
          <w:spacing w:val="-8"/>
          <w:lang w:val="en-GB"/>
        </w:rPr>
        <w:t>Voxel</w:t>
      </w:r>
      <w:r w:rsidRPr="005677B4">
        <w:rPr>
          <w:b/>
          <w:spacing w:val="14"/>
          <w:lang w:val="en-GB"/>
        </w:rPr>
        <w:t xml:space="preserve"> </w:t>
      </w:r>
      <w:bookmarkEnd w:id="360"/>
      <w:r w:rsidRPr="005677B4">
        <w:rPr>
          <w:b/>
          <w:lang w:val="en-GB"/>
        </w:rPr>
        <w:t>Rejection</w:t>
      </w:r>
    </w:p>
    <w:p w14:paraId="75241A56" w14:textId="39AB8D22" w:rsidR="000A52FD" w:rsidRPr="005677B4" w:rsidRDefault="00773288">
      <w:pPr>
        <w:pStyle w:val="Tekstpodstawowy"/>
        <w:spacing w:before="155" w:line="232" w:lineRule="auto"/>
        <w:ind w:left="117" w:right="1416"/>
        <w:jc w:val="both"/>
        <w:rPr>
          <w:lang w:val="en-GB"/>
        </w:rPr>
      </w:pPr>
      <w:ins w:id="361" w:author="program2" w:date="2019-09-12T13:01:00Z">
        <w:r>
          <w:rPr>
            <w:lang w:val="en-GB"/>
          </w:rPr>
          <w:t xml:space="preserve">A </w:t>
        </w:r>
      </w:ins>
      <w:del w:id="362" w:author="program2" w:date="2019-09-12T13:01:00Z">
        <w:r w:rsidR="005677B4" w:rsidRPr="005677B4" w:rsidDel="00773288">
          <w:rPr>
            <w:lang w:val="en-GB"/>
          </w:rPr>
          <w:delText xml:space="preserve">The </w:delText>
        </w:r>
      </w:del>
      <w:r w:rsidR="005677B4" w:rsidRPr="005677B4">
        <w:rPr>
          <w:spacing w:val="-4"/>
          <w:lang w:val="en-GB"/>
        </w:rPr>
        <w:t xml:space="preserve">much </w:t>
      </w:r>
      <w:r w:rsidR="005677B4" w:rsidRPr="005677B4">
        <w:rPr>
          <w:lang w:val="en-GB"/>
        </w:rPr>
        <w:t xml:space="preserve">more complex problem is the </w:t>
      </w:r>
      <w:r w:rsidR="005677B4" w:rsidRPr="005677B4">
        <w:rPr>
          <w:spacing w:val="-4"/>
          <w:lang w:val="en-GB"/>
        </w:rPr>
        <w:t xml:space="preserve">voxel </w:t>
      </w:r>
      <w:r w:rsidR="005677B4" w:rsidRPr="005677B4">
        <w:rPr>
          <w:lang w:val="en-GB"/>
        </w:rPr>
        <w:t>rejection. The first issue is that since the shapes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can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spacing w:val="-4"/>
          <w:lang w:val="en-GB"/>
        </w:rPr>
        <w:t>have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different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angle,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this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needs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spacing w:val="3"/>
          <w:lang w:val="en-GB"/>
        </w:rPr>
        <w:t>be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implemented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in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spacing w:val="-3"/>
          <w:lang w:val="en-GB"/>
        </w:rPr>
        <w:t>voxel’s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structure</w:t>
      </w:r>
      <w:ins w:id="363" w:author="program2" w:date="2019-09-12T13:01:00Z">
        <w:r>
          <w:rPr>
            <w:lang w:val="en-GB"/>
          </w:rPr>
          <w:t>.</w:t>
        </w:r>
      </w:ins>
      <w:del w:id="364" w:author="program2" w:date="2019-09-12T13:01:00Z">
        <w:r w:rsidR="005677B4" w:rsidRPr="005677B4" w:rsidDel="00773288">
          <w:rPr>
            <w:spacing w:val="-23"/>
            <w:lang w:val="en-GB"/>
          </w:rPr>
          <w:delText xml:space="preserve"> </w:delText>
        </w:r>
        <w:r w:rsidR="005677B4" w:rsidRPr="005677B4" w:rsidDel="00773288">
          <w:rPr>
            <w:lang w:val="en-GB"/>
          </w:rPr>
          <w:delText>-</w:delText>
        </w:r>
      </w:del>
      <w:r w:rsidR="005677B4" w:rsidRPr="005677B4">
        <w:rPr>
          <w:spacing w:val="-22"/>
          <w:lang w:val="en-GB"/>
        </w:rPr>
        <w:t xml:space="preserve"> </w:t>
      </w:r>
      <w:ins w:id="365" w:author="program2" w:date="2019-09-12T13:02:00Z">
        <w:r>
          <w:rPr>
            <w:lang w:val="en-GB"/>
          </w:rPr>
          <w:t>T</w:t>
        </w:r>
      </w:ins>
      <w:del w:id="366" w:author="program2" w:date="2019-09-12T13:02:00Z">
        <w:r w:rsidR="005677B4" w:rsidRPr="005677B4" w:rsidDel="00773288">
          <w:rPr>
            <w:lang w:val="en-GB"/>
          </w:rPr>
          <w:delText>t</w:delText>
        </w:r>
      </w:del>
      <w:r w:rsidR="005677B4" w:rsidRPr="005677B4">
        <w:rPr>
          <w:lang w:val="en-GB"/>
        </w:rPr>
        <w:t>he solution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spacing w:val="-3"/>
          <w:lang w:val="en-GB"/>
        </w:rPr>
        <w:t>was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add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a</w:t>
      </w:r>
      <w:r w:rsidR="005677B4" w:rsidRPr="005677B4">
        <w:rPr>
          <w:spacing w:val="-27"/>
          <w:lang w:val="en-GB"/>
        </w:rPr>
        <w:t xml:space="preserve"> </w:t>
      </w:r>
      <w:r w:rsidR="005677B4" w:rsidRPr="005677B4">
        <w:rPr>
          <w:lang w:val="en-GB"/>
        </w:rPr>
        <w:t>third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dimension,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representing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7"/>
          <w:lang w:val="en-GB"/>
        </w:rPr>
        <w:t xml:space="preserve"> </w:t>
      </w:r>
      <w:r w:rsidR="005677B4" w:rsidRPr="005677B4">
        <w:rPr>
          <w:spacing w:val="-3"/>
          <w:lang w:val="en-GB"/>
        </w:rPr>
        <w:t>available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angles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in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which</w:t>
      </w:r>
      <w:r w:rsidR="005677B4" w:rsidRPr="005677B4">
        <w:rPr>
          <w:spacing w:val="-27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 xml:space="preserve">shapes </w:t>
      </w:r>
      <w:r w:rsidR="005677B4" w:rsidRPr="005677B4">
        <w:rPr>
          <w:spacing w:val="-3"/>
          <w:lang w:val="en-GB"/>
        </w:rPr>
        <w:t>may</w:t>
      </w:r>
      <w:r w:rsidR="005677B4" w:rsidRPr="005677B4">
        <w:rPr>
          <w:spacing w:val="16"/>
          <w:lang w:val="en-GB"/>
        </w:rPr>
        <w:t xml:space="preserve"> </w:t>
      </w:r>
      <w:r w:rsidR="005677B4" w:rsidRPr="005677B4">
        <w:rPr>
          <w:lang w:val="en-GB"/>
        </w:rPr>
        <w:t>appear.</w:t>
      </w:r>
    </w:p>
    <w:p w14:paraId="05134484" w14:textId="77777777" w:rsidR="000A52FD" w:rsidRPr="005677B4" w:rsidRDefault="000A52FD">
      <w:pPr>
        <w:pStyle w:val="Tekstpodstawowy"/>
        <w:spacing w:before="2"/>
        <w:rPr>
          <w:sz w:val="23"/>
          <w:lang w:val="en-GB"/>
        </w:rPr>
      </w:pPr>
    </w:p>
    <w:p w14:paraId="4F382563" w14:textId="05877567" w:rsidR="000A52FD" w:rsidRPr="005677B4" w:rsidRDefault="005677B4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 xml:space="preserve">The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is rejected if no new shapes can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 xml:space="preserve">inserted within it, at </w:t>
      </w:r>
      <w:r w:rsidRPr="005677B4">
        <w:rPr>
          <w:spacing w:val="-3"/>
          <w:lang w:val="en-GB"/>
        </w:rPr>
        <w:t xml:space="preserve">any </w:t>
      </w:r>
      <w:r w:rsidRPr="005677B4">
        <w:rPr>
          <w:lang w:val="en-GB"/>
        </w:rPr>
        <w:t>position or an</w:t>
      </w:r>
      <w:del w:id="367" w:author="program2" w:date="2019-09-12T14:18:00Z">
        <w:r w:rsidRPr="005677B4" w:rsidDel="00002871">
          <w:rPr>
            <w:lang w:val="en-GB"/>
          </w:rPr>
          <w:delText xml:space="preserve">-  </w:delText>
        </w:r>
      </w:del>
      <w:r w:rsidRPr="005677B4">
        <w:rPr>
          <w:lang w:val="en-GB"/>
        </w:rPr>
        <w:t xml:space="preserve">gle. This happens if there exists at least one shape in the packing, that would </w:t>
      </w:r>
      <w:r w:rsidRPr="005677B4">
        <w:rPr>
          <w:spacing w:val="-3"/>
          <w:lang w:val="en-GB"/>
        </w:rPr>
        <w:t>overlap</w:t>
      </w:r>
      <w:ins w:id="368" w:author="program2" w:date="2019-09-12T13:08:00Z">
        <w:r w:rsidR="00773288">
          <w:rPr>
            <w:spacing w:val="-3"/>
            <w:lang w:val="en-GB"/>
          </w:rPr>
          <w:t xml:space="preserve"> with</w:t>
        </w:r>
      </w:ins>
      <w:r w:rsidRPr="005677B4">
        <w:rPr>
          <w:spacing w:val="-3"/>
          <w:lang w:val="en-GB"/>
        </w:rPr>
        <w:t xml:space="preserve"> any </w:t>
      </w:r>
      <w:r w:rsidRPr="005677B4">
        <w:rPr>
          <w:lang w:val="en-GB"/>
        </w:rPr>
        <w:t xml:space="preserve">new polydisk within the </w:t>
      </w:r>
      <w:r w:rsidRPr="005677B4">
        <w:rPr>
          <w:spacing w:val="-3"/>
          <w:lang w:val="en-GB"/>
        </w:rPr>
        <w:t xml:space="preserve">voxel. </w:t>
      </w:r>
      <w:r w:rsidRPr="005677B4">
        <w:rPr>
          <w:lang w:val="en-GB"/>
        </w:rPr>
        <w:t>It is enough that one circle of these pre-existing</w:t>
      </w:r>
      <w:r w:rsidRPr="005677B4">
        <w:rPr>
          <w:spacing w:val="-41"/>
          <w:lang w:val="en-GB"/>
        </w:rPr>
        <w:t xml:space="preserve"> </w:t>
      </w:r>
      <w:r w:rsidRPr="005677B4">
        <w:rPr>
          <w:lang w:val="en-GB"/>
        </w:rPr>
        <w:t>polydisks would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overlap</w:t>
      </w:r>
      <w:r w:rsidRPr="005677B4">
        <w:rPr>
          <w:spacing w:val="8"/>
          <w:lang w:val="en-GB"/>
        </w:rPr>
        <w:t xml:space="preserve"> </w:t>
      </w:r>
      <w:ins w:id="369" w:author="program2" w:date="2019-09-12T13:08:00Z">
        <w:r w:rsidR="00773288">
          <w:rPr>
            <w:spacing w:val="8"/>
            <w:lang w:val="en-GB"/>
          </w:rPr>
          <w:t xml:space="preserve">with </w:t>
        </w:r>
      </w:ins>
      <w:r w:rsidRPr="005677B4">
        <w:rPr>
          <w:spacing w:val="-3"/>
          <w:lang w:val="en-GB"/>
        </w:rPr>
        <w:t>any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from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virtually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[4].</w:t>
      </w:r>
    </w:p>
    <w:p w14:paraId="37FF31F7" w14:textId="77777777" w:rsidR="000A52FD" w:rsidRPr="005677B4" w:rsidRDefault="000A52FD">
      <w:pPr>
        <w:pStyle w:val="Tekstpodstawowy"/>
        <w:spacing w:before="7"/>
        <w:rPr>
          <w:sz w:val="22"/>
          <w:lang w:val="en-GB"/>
        </w:rPr>
      </w:pPr>
    </w:p>
    <w:p w14:paraId="542C92E4" w14:textId="77777777" w:rsidR="000A52FD" w:rsidRPr="005677B4" w:rsidRDefault="005677B4">
      <w:pPr>
        <w:pStyle w:val="Tekstpodstawowy"/>
        <w:ind w:left="117"/>
        <w:jc w:val="both"/>
        <w:rPr>
          <w:lang w:val="en-GB"/>
        </w:rPr>
      </w:pPr>
      <w:r w:rsidRPr="005677B4">
        <w:rPr>
          <w:lang w:val="en-GB"/>
        </w:rPr>
        <w:t>The voxel is represented by coordinates:</w:t>
      </w:r>
    </w:p>
    <w:p w14:paraId="4D0C1D94" w14:textId="77777777" w:rsidR="000A52FD" w:rsidRPr="005677B4" w:rsidRDefault="005677B4">
      <w:pPr>
        <w:spacing w:before="220"/>
        <w:ind w:right="1298"/>
        <w:jc w:val="center"/>
        <w:rPr>
          <w:rFonts w:ascii="Tahoma" w:hAnsi="Tahoma"/>
          <w:sz w:val="24"/>
          <w:lang w:val="en-GB"/>
        </w:rPr>
      </w:pPr>
      <w:r w:rsidRPr="005677B4">
        <w:rPr>
          <w:rFonts w:ascii="Tahoma" w:hAnsi="Tahoma"/>
          <w:sz w:val="24"/>
          <w:lang w:val="en-GB"/>
        </w:rPr>
        <w:t>(</w:t>
      </w:r>
      <w:r w:rsidRPr="005677B4">
        <w:rPr>
          <w:rFonts w:ascii="Bookman Old Style" w:hAnsi="Bookman Old Style"/>
          <w:i/>
          <w:sz w:val="24"/>
          <w:lang w:val="en-GB"/>
        </w:rPr>
        <w:t>x, y, α</w:t>
      </w:r>
      <w:r w:rsidRPr="005677B4">
        <w:rPr>
          <w:rFonts w:ascii="Tahoma" w:hAnsi="Tahoma"/>
          <w:sz w:val="24"/>
          <w:lang w:val="en-GB"/>
        </w:rPr>
        <w:t>)</w:t>
      </w:r>
    </w:p>
    <w:p w14:paraId="64D78E0E" w14:textId="77777777" w:rsidR="000A52FD" w:rsidRPr="005677B4" w:rsidRDefault="000A52FD">
      <w:pPr>
        <w:pStyle w:val="Tekstpodstawowy"/>
        <w:spacing w:before="2"/>
        <w:rPr>
          <w:rFonts w:ascii="Tahoma"/>
          <w:sz w:val="21"/>
          <w:lang w:val="en-GB"/>
        </w:rPr>
      </w:pPr>
    </w:p>
    <w:p w14:paraId="3C71A061" w14:textId="2D593E9E" w:rsidR="000A52FD" w:rsidRPr="005677B4" w:rsidRDefault="005677B4">
      <w:pPr>
        <w:pStyle w:val="Tekstpodstawowy"/>
        <w:spacing w:line="225" w:lineRule="auto"/>
        <w:ind w:left="117" w:right="3265"/>
        <w:rPr>
          <w:rFonts w:ascii="Bookman Old Style" w:hAnsi="Bookman Old Style"/>
          <w:i/>
          <w:lang w:val="en-GB"/>
        </w:rPr>
      </w:pPr>
      <w:r w:rsidRPr="005677B4">
        <w:rPr>
          <w:lang w:val="en-GB"/>
        </w:rPr>
        <w:t>Where</w:t>
      </w:r>
      <w:r w:rsidRPr="005677B4">
        <w:rPr>
          <w:spacing w:val="-19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x,</w:t>
      </w:r>
      <w:r w:rsidRPr="005677B4">
        <w:rPr>
          <w:rFonts w:ascii="Bookman Old Style" w:hAnsi="Bookman Old Style"/>
          <w:i/>
          <w:spacing w:val="-51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y</w:t>
      </w:r>
      <w:r w:rsidRPr="005677B4">
        <w:rPr>
          <w:rFonts w:ascii="Bookman Old Style" w:hAnsi="Bookman Old Style"/>
          <w:i/>
          <w:spacing w:val="-26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it</w:t>
      </w:r>
      <w:del w:id="370" w:author="program2" w:date="2019-09-12T13:08:00Z">
        <w:r w:rsidRPr="005677B4" w:rsidDel="00773288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18"/>
          <w:lang w:val="en-GB"/>
        </w:rPr>
        <w:t xml:space="preserve"> </w:t>
      </w:r>
      <w:del w:id="371" w:author="program2" w:date="2019-09-12T13:09:00Z">
        <w:r w:rsidRPr="005677B4" w:rsidDel="00773288">
          <w:rPr>
            <w:lang w:val="en-GB"/>
          </w:rPr>
          <w:delText>carthesian</w:delText>
        </w:r>
      </w:del>
      <w:ins w:id="372" w:author="program2" w:date="2019-09-12T13:09:00Z">
        <w:r w:rsidR="00773288">
          <w:rPr>
            <w:lang w:val="en-GB"/>
          </w:rPr>
          <w:t>C</w:t>
        </w:r>
        <w:r w:rsidR="00773288" w:rsidRPr="005677B4">
          <w:rPr>
            <w:lang w:val="en-GB"/>
          </w:rPr>
          <w:t>artesian</w:t>
        </w:r>
      </w:ins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position,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while</w:t>
      </w:r>
      <w:r w:rsidRPr="005677B4">
        <w:rPr>
          <w:spacing w:val="-20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spacing w:val="-30"/>
          <w:lang w:val="en-GB"/>
        </w:rPr>
        <w:t xml:space="preserve"> </w:t>
      </w:r>
      <w:r w:rsidRPr="005677B4">
        <w:rPr>
          <w:lang w:val="en-GB"/>
        </w:rPr>
        <w:t>represents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it</w:t>
      </w:r>
      <w:del w:id="373" w:author="program2" w:date="2019-09-12T14:20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orientation. The</w:t>
      </w:r>
      <w:r w:rsidRPr="005677B4">
        <w:rPr>
          <w:spacing w:val="6"/>
          <w:lang w:val="en-GB"/>
        </w:rPr>
        <w:t xml:space="preserve"> </w:t>
      </w:r>
      <w:r w:rsidRPr="005677B4">
        <w:rPr>
          <w:spacing w:val="-3"/>
          <w:lang w:val="en-GB"/>
        </w:rPr>
        <w:t>voxel’s</w:t>
      </w:r>
      <w:r w:rsidRPr="005677B4">
        <w:rPr>
          <w:spacing w:val="7"/>
          <w:lang w:val="en-GB"/>
        </w:rPr>
        <w:t xml:space="preserve"> </w:t>
      </w:r>
      <w:r w:rsidRPr="005677B4">
        <w:rPr>
          <w:lang w:val="en-GB"/>
        </w:rPr>
        <w:t>spatial</w:t>
      </w:r>
      <w:r w:rsidRPr="005677B4">
        <w:rPr>
          <w:spacing w:val="7"/>
          <w:lang w:val="en-GB"/>
        </w:rPr>
        <w:t xml:space="preserve"> </w:t>
      </w:r>
      <w:r w:rsidRPr="005677B4">
        <w:rPr>
          <w:lang w:val="en-GB"/>
        </w:rPr>
        <w:t>size</w:t>
      </w:r>
      <w:r w:rsidRPr="005677B4">
        <w:rPr>
          <w:spacing w:val="7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7"/>
          <w:lang w:val="en-GB"/>
        </w:rPr>
        <w:t xml:space="preserve"> </w:t>
      </w:r>
      <w:r w:rsidRPr="005677B4">
        <w:rPr>
          <w:lang w:val="en-GB"/>
        </w:rPr>
        <w:t>represented</w:t>
      </w:r>
      <w:r w:rsidRPr="005677B4">
        <w:rPr>
          <w:spacing w:val="7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7"/>
          <w:lang w:val="en-GB"/>
        </w:rPr>
        <w:t xml:space="preserve"> </w:t>
      </w:r>
      <w:r w:rsidRPr="005677B4">
        <w:rPr>
          <w:rFonts w:ascii="Tahoma" w:hAnsi="Tahoma"/>
          <w:lang w:val="en-GB"/>
        </w:rPr>
        <w:t>∆</w:t>
      </w:r>
      <w:r w:rsidRPr="005677B4">
        <w:rPr>
          <w:rFonts w:ascii="Bookman Old Style" w:hAnsi="Bookman Old Style"/>
          <w:i/>
          <w:lang w:val="en-GB"/>
        </w:rPr>
        <w:t>r</w:t>
      </w:r>
      <w:r w:rsidRPr="005677B4">
        <w:rPr>
          <w:rFonts w:ascii="Bookman Old Style" w:hAnsi="Bookman Old Style"/>
          <w:i/>
          <w:spacing w:val="1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angular</w:t>
      </w:r>
      <w:r w:rsidRPr="005677B4">
        <w:rPr>
          <w:spacing w:val="7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6"/>
          <w:lang w:val="en-GB"/>
        </w:rPr>
        <w:t xml:space="preserve"> </w:t>
      </w:r>
      <w:r w:rsidRPr="005677B4">
        <w:rPr>
          <w:rFonts w:ascii="Tahoma" w:hAnsi="Tahoma"/>
          <w:lang w:val="en-GB"/>
        </w:rPr>
        <w:t>∆</w:t>
      </w:r>
      <w:r w:rsidRPr="005677B4">
        <w:rPr>
          <w:rFonts w:ascii="Bookman Old Style" w:hAnsi="Bookman Old Style"/>
          <w:i/>
          <w:lang w:val="en-GB"/>
        </w:rPr>
        <w:t>α</w:t>
      </w:r>
    </w:p>
    <w:p w14:paraId="6E22754A" w14:textId="77777777" w:rsidR="000A52FD" w:rsidRPr="005677B4" w:rsidRDefault="005677B4">
      <w:pPr>
        <w:pStyle w:val="Tekstpodstawowy"/>
        <w:spacing w:line="292" w:lineRule="exact"/>
        <w:ind w:left="117"/>
        <w:rPr>
          <w:lang w:val="en-GB"/>
        </w:rPr>
      </w:pPr>
      <w:r w:rsidRPr="005677B4">
        <w:rPr>
          <w:lang w:val="en-GB"/>
        </w:rPr>
        <w:t>The position of the virtually inserted disk is represented by:</w:t>
      </w:r>
    </w:p>
    <w:p w14:paraId="3AFA7FBC" w14:textId="77777777" w:rsidR="000A52FD" w:rsidRPr="005677B4" w:rsidRDefault="005677B4">
      <w:pPr>
        <w:spacing w:before="220"/>
        <w:ind w:left="2927"/>
        <w:rPr>
          <w:rFonts w:ascii="Tahoma" w:hAnsi="Tahoma"/>
          <w:sz w:val="24"/>
          <w:lang w:val="en-GB"/>
        </w:rPr>
      </w:pPr>
      <w:r w:rsidRPr="005677B4">
        <w:rPr>
          <w:rFonts w:ascii="Tahoma" w:hAnsi="Tahoma"/>
          <w:w w:val="105"/>
          <w:sz w:val="24"/>
          <w:lang w:val="en-GB"/>
        </w:rPr>
        <w:t>(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x </w:t>
      </w:r>
      <w:r w:rsidRPr="005677B4">
        <w:rPr>
          <w:rFonts w:ascii="Tahoma" w:hAnsi="Tahoma"/>
          <w:w w:val="105"/>
          <w:sz w:val="24"/>
          <w:lang w:val="en-GB"/>
        </w:rPr>
        <w:t xml:space="preserve">+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 </w:t>
      </w:r>
      <w:r w:rsidRPr="005677B4">
        <w:rPr>
          <w:rFonts w:ascii="Arial" w:hAnsi="Arial"/>
          <w:i/>
          <w:w w:val="105"/>
          <w:sz w:val="24"/>
          <w:lang w:val="en-GB"/>
        </w:rPr>
        <w:t xml:space="preserve">· </w:t>
      </w:r>
      <w:r w:rsidRPr="005677B4">
        <w:rPr>
          <w:rFonts w:ascii="Tahoma" w:hAnsi="Tahoma"/>
          <w:w w:val="105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r, y </w:t>
      </w:r>
      <w:r w:rsidRPr="005677B4">
        <w:rPr>
          <w:rFonts w:ascii="Tahoma" w:hAnsi="Tahoma"/>
          <w:w w:val="105"/>
          <w:sz w:val="24"/>
          <w:lang w:val="en-GB"/>
        </w:rPr>
        <w:t xml:space="preserve">+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y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 </w:t>
      </w:r>
      <w:r w:rsidRPr="005677B4">
        <w:rPr>
          <w:rFonts w:ascii="Arial" w:hAnsi="Arial"/>
          <w:i/>
          <w:w w:val="105"/>
          <w:sz w:val="24"/>
          <w:lang w:val="en-GB"/>
        </w:rPr>
        <w:t xml:space="preserve">· </w:t>
      </w:r>
      <w:r w:rsidRPr="005677B4">
        <w:rPr>
          <w:rFonts w:ascii="Tahoma" w:hAnsi="Tahoma"/>
          <w:w w:val="105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r, α </w:t>
      </w:r>
      <w:r w:rsidRPr="005677B4">
        <w:rPr>
          <w:rFonts w:ascii="Tahoma" w:hAnsi="Tahoma"/>
          <w:w w:val="105"/>
          <w:sz w:val="24"/>
          <w:lang w:val="en-GB"/>
        </w:rPr>
        <w:t xml:space="preserve">+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α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 </w:t>
      </w:r>
      <w:r w:rsidRPr="005677B4">
        <w:rPr>
          <w:rFonts w:ascii="Arial" w:hAnsi="Arial"/>
          <w:i/>
          <w:w w:val="105"/>
          <w:sz w:val="24"/>
          <w:lang w:val="en-GB"/>
        </w:rPr>
        <w:t xml:space="preserve">· </w:t>
      </w:r>
      <w:r w:rsidRPr="005677B4">
        <w:rPr>
          <w:rFonts w:ascii="Tahoma" w:hAnsi="Tahoma"/>
          <w:w w:val="105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α</w:t>
      </w:r>
      <w:r w:rsidRPr="005677B4">
        <w:rPr>
          <w:rFonts w:ascii="Tahoma" w:hAnsi="Tahoma"/>
          <w:w w:val="105"/>
          <w:sz w:val="24"/>
          <w:lang w:val="en-GB"/>
        </w:rPr>
        <w:t>)</w:t>
      </w:r>
    </w:p>
    <w:p w14:paraId="37031FD8" w14:textId="77777777" w:rsidR="000A52FD" w:rsidRPr="005677B4" w:rsidRDefault="005677B4">
      <w:pPr>
        <w:spacing w:before="233" w:line="298" w:lineRule="exact"/>
        <w:ind w:left="117"/>
        <w:rPr>
          <w:sz w:val="24"/>
          <w:lang w:val="en-GB"/>
        </w:rPr>
      </w:pPr>
      <w:r w:rsidRPr="005677B4">
        <w:rPr>
          <w:sz w:val="24"/>
          <w:lang w:val="en-GB"/>
        </w:rPr>
        <w:t xml:space="preserve">where </w:t>
      </w:r>
      <w:r w:rsidRPr="005677B4">
        <w:rPr>
          <w:rFonts w:ascii="Bookman Old Style" w:hAnsi="Bookman Old Style"/>
          <w:i/>
          <w:sz w:val="24"/>
          <w:lang w:val="en-GB"/>
        </w:rPr>
        <w:t>f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sz w:val="24"/>
          <w:lang w:val="en-GB"/>
        </w:rPr>
        <w:t>, f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y</w:t>
      </w:r>
      <w:r w:rsidRPr="005677B4">
        <w:rPr>
          <w:rFonts w:ascii="Bookman Old Style" w:hAnsi="Bookman Old Style"/>
          <w:i/>
          <w:sz w:val="24"/>
          <w:lang w:val="en-GB"/>
        </w:rPr>
        <w:t>, f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α</w:t>
      </w:r>
      <w:r w:rsidRPr="005677B4">
        <w:rPr>
          <w:rFonts w:ascii="Bookman Old Style" w:hAnsi="Bookman Old Style"/>
          <w:i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are any numbers in range </w:t>
      </w:r>
      <w:r w:rsidRPr="005677B4">
        <w:rPr>
          <w:rFonts w:ascii="Tahoma" w:hAnsi="Tahoma"/>
          <w:sz w:val="24"/>
          <w:lang w:val="en-GB"/>
        </w:rPr>
        <w:t>(0</w:t>
      </w:r>
      <w:r w:rsidRPr="005677B4">
        <w:rPr>
          <w:rFonts w:ascii="Bookman Old Style" w:hAnsi="Bookman Old Style"/>
          <w:i/>
          <w:sz w:val="24"/>
          <w:lang w:val="en-GB"/>
        </w:rPr>
        <w:t xml:space="preserve">, </w:t>
      </w:r>
      <w:r w:rsidRPr="005677B4">
        <w:rPr>
          <w:rFonts w:ascii="Tahoma" w:hAnsi="Tahoma"/>
          <w:sz w:val="24"/>
          <w:lang w:val="en-GB"/>
        </w:rPr>
        <w:t>1]</w:t>
      </w:r>
      <w:r w:rsidRPr="005677B4">
        <w:rPr>
          <w:sz w:val="24"/>
          <w:lang w:val="en-GB"/>
        </w:rPr>
        <w:t>.</w:t>
      </w:r>
    </w:p>
    <w:p w14:paraId="0DE9856D" w14:textId="77777777" w:rsidR="000A52FD" w:rsidRPr="005677B4" w:rsidRDefault="005677B4">
      <w:pPr>
        <w:pStyle w:val="Tekstpodstawowy"/>
        <w:spacing w:line="232" w:lineRule="auto"/>
        <w:ind w:left="117" w:right="1402"/>
        <w:rPr>
          <w:lang w:val="en-GB"/>
        </w:rPr>
      </w:pPr>
      <w:r w:rsidRPr="005677B4">
        <w:rPr>
          <w:lang w:val="en-GB"/>
        </w:rPr>
        <w:t>A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disk,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belonging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pre-existing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particle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radius:</w:t>
      </w:r>
      <w:r w:rsidRPr="005677B4">
        <w:rPr>
          <w:spacing w:val="-16"/>
          <w:lang w:val="en-GB"/>
        </w:rPr>
        <w:t xml:space="preserve"> </w:t>
      </w:r>
      <w:r w:rsidRPr="005677B4">
        <w:rPr>
          <w:rFonts w:ascii="Bookman Old Style"/>
          <w:i/>
          <w:lang w:val="en-GB"/>
        </w:rPr>
        <w:t>r</w:t>
      </w:r>
      <w:r w:rsidRPr="005677B4">
        <w:rPr>
          <w:rFonts w:ascii="Bookman Old Style"/>
          <w:i/>
          <w:spacing w:val="-25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position:</w:t>
      </w:r>
      <w:r w:rsidRPr="005677B4">
        <w:rPr>
          <w:spacing w:val="-18"/>
          <w:lang w:val="en-GB"/>
        </w:rPr>
        <w:t xml:space="preserve"> </w:t>
      </w:r>
      <w:r w:rsidRPr="005677B4">
        <w:rPr>
          <w:rFonts w:ascii="Tahoma"/>
          <w:spacing w:val="2"/>
          <w:lang w:val="en-GB"/>
        </w:rPr>
        <w:t>(</w:t>
      </w:r>
      <w:r w:rsidRPr="005677B4">
        <w:rPr>
          <w:rFonts w:ascii="Bookman Old Style"/>
          <w:i/>
          <w:spacing w:val="2"/>
          <w:lang w:val="en-GB"/>
        </w:rPr>
        <w:t>x</w:t>
      </w:r>
      <w:r w:rsidRPr="005677B4">
        <w:rPr>
          <w:rFonts w:ascii="Century Gothic"/>
          <w:spacing w:val="2"/>
          <w:vertAlign w:val="subscript"/>
          <w:lang w:val="en-GB"/>
        </w:rPr>
        <w:t>0</w:t>
      </w:r>
      <w:r w:rsidRPr="005677B4">
        <w:rPr>
          <w:rFonts w:ascii="Bookman Old Style"/>
          <w:i/>
          <w:spacing w:val="2"/>
          <w:lang w:val="en-GB"/>
        </w:rPr>
        <w:t>,</w:t>
      </w:r>
      <w:r w:rsidRPr="005677B4">
        <w:rPr>
          <w:rFonts w:ascii="Bookman Old Style"/>
          <w:i/>
          <w:spacing w:val="-49"/>
          <w:lang w:val="en-GB"/>
        </w:rPr>
        <w:t xml:space="preserve"> </w:t>
      </w:r>
      <w:r w:rsidRPr="005677B4">
        <w:rPr>
          <w:rFonts w:ascii="Bookman Old Style"/>
          <w:i/>
          <w:spacing w:val="2"/>
          <w:lang w:val="en-GB"/>
        </w:rPr>
        <w:t>y</w:t>
      </w:r>
      <w:r w:rsidRPr="005677B4">
        <w:rPr>
          <w:rFonts w:ascii="Century Gothic"/>
          <w:spacing w:val="2"/>
          <w:vertAlign w:val="subscript"/>
          <w:lang w:val="en-GB"/>
        </w:rPr>
        <w:t>0</w:t>
      </w:r>
      <w:r w:rsidRPr="005677B4">
        <w:rPr>
          <w:rFonts w:ascii="Tahoma"/>
          <w:spacing w:val="2"/>
          <w:lang w:val="en-GB"/>
        </w:rPr>
        <w:t>)</w:t>
      </w:r>
      <w:r w:rsidRPr="005677B4">
        <w:rPr>
          <w:spacing w:val="2"/>
          <w:lang w:val="en-GB"/>
        </w:rPr>
        <w:t>.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distance between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disk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virtual</w:t>
      </w:r>
      <w:r w:rsidRPr="005677B4">
        <w:rPr>
          <w:spacing w:val="13"/>
          <w:lang w:val="en-GB"/>
        </w:rPr>
        <w:t xml:space="preserve"> </w:t>
      </w:r>
      <w:r w:rsidRPr="005677B4">
        <w:rPr>
          <w:lang w:val="en-GB"/>
        </w:rPr>
        <w:t>disk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described</w:t>
      </w:r>
      <w:r w:rsidRPr="005677B4">
        <w:rPr>
          <w:spacing w:val="12"/>
          <w:lang w:val="en-GB"/>
        </w:rPr>
        <w:t xml:space="preserve"> </w:t>
      </w:r>
      <w:r w:rsidRPr="005677B4">
        <w:rPr>
          <w:lang w:val="en-GB"/>
        </w:rPr>
        <w:t>as:</w:t>
      </w:r>
    </w:p>
    <w:p w14:paraId="52B065E9" w14:textId="77777777" w:rsidR="000A52FD" w:rsidRPr="005677B4" w:rsidRDefault="000A52FD">
      <w:pPr>
        <w:pStyle w:val="Tekstpodstawowy"/>
        <w:spacing w:before="5"/>
        <w:rPr>
          <w:sz w:val="18"/>
          <w:lang w:val="en-GB"/>
        </w:rPr>
      </w:pPr>
    </w:p>
    <w:p w14:paraId="54428824" w14:textId="77777777" w:rsidR="000A52FD" w:rsidRPr="005677B4" w:rsidRDefault="000A52FD">
      <w:pPr>
        <w:rPr>
          <w:sz w:val="18"/>
          <w:lang w:val="en-GB"/>
        </w:rPr>
        <w:sectPr w:rsidR="000A52FD" w:rsidRPr="005677B4">
          <w:pgSz w:w="12240" w:h="15840"/>
          <w:pgMar w:top="1320" w:right="0" w:bottom="1040" w:left="1300" w:header="0" w:footer="845" w:gutter="0"/>
          <w:cols w:space="708"/>
        </w:sectPr>
      </w:pPr>
    </w:p>
    <w:p w14:paraId="176DA785" w14:textId="77777777" w:rsidR="000A52FD" w:rsidRPr="005677B4" w:rsidRDefault="000A52FD">
      <w:pPr>
        <w:pStyle w:val="Tekstpodstawowy"/>
        <w:spacing w:before="7"/>
        <w:rPr>
          <w:sz w:val="37"/>
          <w:lang w:val="en-GB"/>
        </w:rPr>
      </w:pPr>
    </w:p>
    <w:p w14:paraId="64C05602" w14:textId="77777777" w:rsidR="000A52FD" w:rsidRPr="005677B4" w:rsidRDefault="005677B4">
      <w:pPr>
        <w:pStyle w:val="Tekstpodstawowy"/>
        <w:spacing w:before="1"/>
        <w:ind w:left="117"/>
        <w:rPr>
          <w:lang w:val="en-GB"/>
        </w:rPr>
      </w:pPr>
      <w:r w:rsidRPr="005677B4">
        <w:rPr>
          <w:w w:val="95"/>
          <w:lang w:val="en-GB"/>
        </w:rPr>
        <w:t>where:</w:t>
      </w:r>
    </w:p>
    <w:p w14:paraId="41B06983" w14:textId="77777777" w:rsidR="000A52FD" w:rsidRPr="005677B4" w:rsidRDefault="005677B4">
      <w:pPr>
        <w:spacing w:before="39"/>
        <w:ind w:left="1446"/>
        <w:rPr>
          <w:rFonts w:ascii="Tahoma" w:hAnsi="Tahoma"/>
          <w:sz w:val="24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d</w:t>
      </w:r>
      <w:r w:rsidRPr="005677B4">
        <w:rPr>
          <w:rFonts w:ascii="Tahoma" w:hAnsi="Tahoma"/>
          <w:w w:val="105"/>
          <w:sz w:val="24"/>
          <w:lang w:val="en-GB"/>
        </w:rPr>
        <w:t>(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, 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α</w:t>
      </w:r>
      <w:r w:rsidRPr="005677B4">
        <w:rPr>
          <w:rFonts w:ascii="Tahoma" w:hAnsi="Tahoma"/>
          <w:w w:val="105"/>
          <w:sz w:val="24"/>
          <w:lang w:val="en-GB"/>
        </w:rPr>
        <w:t xml:space="preserve">) =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d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x</w:t>
      </w:r>
      <w:r w:rsidRPr="005677B4">
        <w:rPr>
          <w:rFonts w:ascii="Tahoma" w:hAnsi="Tahoma"/>
          <w:w w:val="105"/>
          <w:sz w:val="24"/>
          <w:lang w:val="en-GB"/>
        </w:rPr>
        <w:t>(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, 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α</w:t>
      </w:r>
      <w:r w:rsidRPr="005677B4">
        <w:rPr>
          <w:rFonts w:ascii="Tahoma" w:hAnsi="Tahoma"/>
          <w:w w:val="105"/>
          <w:sz w:val="24"/>
          <w:lang w:val="en-GB"/>
        </w:rPr>
        <w:t xml:space="preserve">) +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d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y</w:t>
      </w:r>
      <w:r w:rsidRPr="005677B4">
        <w:rPr>
          <w:rFonts w:ascii="Tahoma" w:hAnsi="Tahoma"/>
          <w:w w:val="105"/>
          <w:sz w:val="24"/>
          <w:lang w:val="en-GB"/>
        </w:rPr>
        <w:t>(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y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, 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α</w:t>
      </w:r>
      <w:r w:rsidRPr="005677B4">
        <w:rPr>
          <w:rFonts w:ascii="Tahoma" w:hAnsi="Tahoma"/>
          <w:w w:val="105"/>
          <w:sz w:val="24"/>
          <w:lang w:val="en-GB"/>
        </w:rPr>
        <w:t>)</w:t>
      </w:r>
    </w:p>
    <w:p w14:paraId="27CC97D0" w14:textId="77777777" w:rsidR="000A52FD" w:rsidRPr="005677B4" w:rsidRDefault="000A52FD">
      <w:pPr>
        <w:pStyle w:val="Tekstpodstawowy"/>
        <w:rPr>
          <w:rFonts w:ascii="Tahoma"/>
          <w:sz w:val="26"/>
          <w:lang w:val="en-GB"/>
        </w:rPr>
      </w:pPr>
    </w:p>
    <w:p w14:paraId="6EE8DC81" w14:textId="77777777" w:rsidR="000A52FD" w:rsidRPr="005677B4" w:rsidRDefault="000A52FD">
      <w:pPr>
        <w:pStyle w:val="Tekstpodstawowy"/>
        <w:spacing w:before="11"/>
        <w:rPr>
          <w:rFonts w:ascii="Tahoma"/>
          <w:sz w:val="31"/>
          <w:lang w:val="en-GB"/>
        </w:rPr>
      </w:pPr>
    </w:p>
    <w:p w14:paraId="766027D0" w14:textId="77777777" w:rsidR="000A52FD" w:rsidRPr="005677B4" w:rsidRDefault="005677B4">
      <w:pPr>
        <w:spacing w:before="1" w:line="338" w:lineRule="auto"/>
        <w:ind w:left="132" w:right="3117"/>
        <w:jc w:val="center"/>
        <w:rPr>
          <w:rFonts w:ascii="Century Gothic" w:hAnsi="Century Gothic"/>
          <w:sz w:val="24"/>
          <w:lang w:val="en-GB"/>
        </w:rPr>
      </w:pPr>
      <w:r w:rsidRPr="005677B4">
        <w:rPr>
          <w:rFonts w:ascii="Bookman Old Style" w:hAnsi="Bookman Old Style"/>
          <w:i/>
          <w:spacing w:val="3"/>
          <w:sz w:val="24"/>
          <w:lang w:val="en-GB"/>
        </w:rPr>
        <w:t>d</w:t>
      </w:r>
      <w:r w:rsidRPr="005677B4">
        <w:rPr>
          <w:rFonts w:ascii="Bookman Old Style" w:hAnsi="Bookman Old Style"/>
          <w:i/>
          <w:spacing w:val="3"/>
          <w:sz w:val="24"/>
          <w:vertAlign w:val="subscript"/>
          <w:lang w:val="en-GB"/>
        </w:rPr>
        <w:t>x</w:t>
      </w:r>
      <w:r w:rsidRPr="005677B4">
        <w:rPr>
          <w:rFonts w:ascii="Tahoma" w:hAnsi="Tahoma"/>
          <w:spacing w:val="3"/>
          <w:sz w:val="24"/>
          <w:lang w:val="en-GB"/>
        </w:rPr>
        <w:t>(</w:t>
      </w:r>
      <w:r w:rsidRPr="005677B4">
        <w:rPr>
          <w:rFonts w:ascii="Bookman Old Style" w:hAnsi="Bookman Old Style"/>
          <w:i/>
          <w:spacing w:val="3"/>
          <w:sz w:val="24"/>
          <w:lang w:val="en-GB"/>
        </w:rPr>
        <w:t>f</w:t>
      </w:r>
      <w:r w:rsidRPr="005677B4">
        <w:rPr>
          <w:rFonts w:ascii="Bookman Old Style" w:hAnsi="Bookman Old Style"/>
          <w:i/>
          <w:spacing w:val="3"/>
          <w:sz w:val="24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spacing w:val="3"/>
          <w:sz w:val="24"/>
          <w:lang w:val="en-GB"/>
        </w:rPr>
        <w:t>,</w:t>
      </w:r>
      <w:r w:rsidRPr="005677B4">
        <w:rPr>
          <w:rFonts w:ascii="Bookman Old Style" w:hAnsi="Bookman Old Style"/>
          <w:i/>
          <w:spacing w:val="-31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3"/>
          <w:sz w:val="24"/>
          <w:lang w:val="en-GB"/>
        </w:rPr>
        <w:t>f</w:t>
      </w:r>
      <w:r w:rsidRPr="005677B4">
        <w:rPr>
          <w:rFonts w:ascii="Bookman Old Style" w:hAnsi="Bookman Old Style"/>
          <w:i/>
          <w:spacing w:val="3"/>
          <w:sz w:val="24"/>
          <w:vertAlign w:val="subscript"/>
          <w:lang w:val="en-GB"/>
        </w:rPr>
        <w:t>α</w:t>
      </w:r>
      <w:r w:rsidRPr="005677B4">
        <w:rPr>
          <w:rFonts w:ascii="Tahoma" w:hAnsi="Tahoma"/>
          <w:spacing w:val="3"/>
          <w:sz w:val="24"/>
          <w:lang w:val="en-GB"/>
        </w:rPr>
        <w:t>)</w:t>
      </w:r>
      <w:r w:rsidRPr="005677B4">
        <w:rPr>
          <w:rFonts w:ascii="Tahoma" w:hAnsi="Tahoma"/>
          <w:spacing w:val="-7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=</w:t>
      </w:r>
      <w:r w:rsidRPr="005677B4">
        <w:rPr>
          <w:rFonts w:ascii="Tahoma" w:hAnsi="Tahoma"/>
          <w:spacing w:val="-7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[</w:t>
      </w:r>
      <w:r w:rsidRPr="005677B4">
        <w:rPr>
          <w:rFonts w:ascii="Bookman Old Style" w:hAnsi="Bookman Old Style"/>
          <w:i/>
          <w:sz w:val="24"/>
          <w:lang w:val="en-GB"/>
        </w:rPr>
        <w:t>x</w:t>
      </w:r>
      <w:r w:rsidRPr="005677B4">
        <w:rPr>
          <w:rFonts w:ascii="Bookman Old Style" w:hAnsi="Bookman Old Style"/>
          <w:i/>
          <w:spacing w:val="-17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21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w w:val="110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10"/>
          <w:sz w:val="24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spacing w:val="-14"/>
          <w:w w:val="110"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>·</w:t>
      </w:r>
      <w:r w:rsidRPr="005677B4">
        <w:rPr>
          <w:rFonts w:ascii="Arial" w:hAnsi="Arial"/>
          <w:i/>
          <w:spacing w:val="-12"/>
          <w:sz w:val="24"/>
          <w:lang w:val="en-GB"/>
        </w:rPr>
        <w:t xml:space="preserve"> </w:t>
      </w:r>
      <w:r w:rsidRPr="005677B4">
        <w:rPr>
          <w:rFonts w:ascii="Tahoma" w:hAnsi="Tahoma"/>
          <w:w w:val="110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10"/>
          <w:sz w:val="24"/>
          <w:lang w:val="en-GB"/>
        </w:rPr>
        <w:t>r</w:t>
      </w:r>
      <w:r w:rsidRPr="005677B4">
        <w:rPr>
          <w:rFonts w:ascii="Bookman Old Style" w:hAnsi="Bookman Old Style"/>
          <w:i/>
          <w:spacing w:val="-18"/>
          <w:w w:val="110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21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z w:val="24"/>
          <w:lang w:val="en-GB"/>
        </w:rPr>
        <w:t>R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7"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>·</w:t>
      </w:r>
      <w:r w:rsidRPr="005677B4">
        <w:rPr>
          <w:rFonts w:ascii="Arial" w:hAnsi="Arial"/>
          <w:i/>
          <w:spacing w:val="-12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z w:val="24"/>
          <w:lang w:val="en-GB"/>
        </w:rPr>
        <w:t>cos</w:t>
      </w:r>
      <w:r w:rsidRPr="005677B4">
        <w:rPr>
          <w:rFonts w:ascii="Tahoma" w:hAnsi="Tahoma"/>
          <w:sz w:val="24"/>
          <w:lang w:val="en-GB"/>
        </w:rPr>
        <w:t>(</w:t>
      </w:r>
      <w:r w:rsidRPr="005677B4">
        <w:rPr>
          <w:rFonts w:ascii="Bookman Old Style" w:hAnsi="Bookman Old Style"/>
          <w:i/>
          <w:sz w:val="24"/>
          <w:lang w:val="en-GB"/>
        </w:rPr>
        <w:t>α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7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20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2"/>
          <w:sz w:val="24"/>
          <w:lang w:val="en-GB"/>
        </w:rPr>
        <w:t>f</w:t>
      </w:r>
      <w:r w:rsidRPr="005677B4">
        <w:rPr>
          <w:rFonts w:ascii="Bookman Old Style" w:hAnsi="Bookman Old Style"/>
          <w:i/>
          <w:spacing w:val="2"/>
          <w:sz w:val="24"/>
          <w:vertAlign w:val="subscript"/>
          <w:lang w:val="en-GB"/>
        </w:rPr>
        <w:t>a</w:t>
      </w:r>
      <w:r w:rsidRPr="005677B4">
        <w:rPr>
          <w:rFonts w:ascii="Bookman Old Style" w:hAnsi="Bookman Old Style"/>
          <w:i/>
          <w:spacing w:val="2"/>
          <w:sz w:val="24"/>
          <w:lang w:val="en-GB"/>
        </w:rPr>
        <w:t>lpha</w:t>
      </w:r>
      <w:r w:rsidRPr="005677B4">
        <w:rPr>
          <w:rFonts w:ascii="Bookman Old Style" w:hAnsi="Bookman Old Style"/>
          <w:i/>
          <w:spacing w:val="-18"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>·</w:t>
      </w:r>
      <w:r w:rsidRPr="005677B4">
        <w:rPr>
          <w:rFonts w:ascii="Arial" w:hAnsi="Arial"/>
          <w:i/>
          <w:spacing w:val="-12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∆</w:t>
      </w:r>
      <w:r w:rsidRPr="005677B4">
        <w:rPr>
          <w:rFonts w:ascii="Bookman Old Style" w:hAnsi="Bookman Old Style"/>
          <w:i/>
          <w:sz w:val="24"/>
          <w:lang w:val="en-GB"/>
        </w:rPr>
        <w:t>α</w:t>
      </w:r>
      <w:r w:rsidRPr="005677B4">
        <w:rPr>
          <w:rFonts w:ascii="Tahoma" w:hAnsi="Tahoma"/>
          <w:sz w:val="24"/>
          <w:lang w:val="en-GB"/>
        </w:rPr>
        <w:t>)</w:t>
      </w:r>
      <w:r w:rsidRPr="005677B4">
        <w:rPr>
          <w:rFonts w:ascii="Tahoma" w:hAnsi="Tahoma"/>
          <w:spacing w:val="-20"/>
          <w:sz w:val="24"/>
          <w:lang w:val="en-GB"/>
        </w:rPr>
        <w:t xml:space="preserve"> </w:t>
      </w:r>
      <w:r w:rsidRPr="005677B4">
        <w:rPr>
          <w:rFonts w:ascii="Arial" w:hAnsi="Arial"/>
          <w:i/>
          <w:w w:val="110"/>
          <w:sz w:val="24"/>
          <w:lang w:val="en-GB"/>
        </w:rPr>
        <w:t>−</w:t>
      </w:r>
      <w:r w:rsidRPr="005677B4">
        <w:rPr>
          <w:rFonts w:ascii="Arial" w:hAnsi="Arial"/>
          <w:i/>
          <w:spacing w:val="-19"/>
          <w:w w:val="110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2"/>
          <w:sz w:val="24"/>
          <w:lang w:val="en-GB"/>
        </w:rPr>
        <w:t>x</w:t>
      </w:r>
      <w:r w:rsidRPr="005677B4">
        <w:rPr>
          <w:rFonts w:ascii="Century Gothic" w:hAnsi="Century Gothic"/>
          <w:spacing w:val="2"/>
          <w:sz w:val="24"/>
          <w:vertAlign w:val="subscript"/>
          <w:lang w:val="en-GB"/>
        </w:rPr>
        <w:t>0</w:t>
      </w:r>
      <w:r w:rsidRPr="005677B4">
        <w:rPr>
          <w:rFonts w:ascii="Tahoma" w:hAnsi="Tahoma"/>
          <w:spacing w:val="2"/>
          <w:sz w:val="24"/>
          <w:lang w:val="en-GB"/>
        </w:rPr>
        <w:t>]</w:t>
      </w:r>
      <w:r w:rsidRPr="005677B4">
        <w:rPr>
          <w:rFonts w:ascii="Century Gothic" w:hAnsi="Century Gothic"/>
          <w:spacing w:val="2"/>
          <w:sz w:val="24"/>
          <w:vertAlign w:val="superscript"/>
          <w:lang w:val="en-GB"/>
        </w:rPr>
        <w:t>2</w:t>
      </w:r>
      <w:r w:rsidRPr="005677B4">
        <w:rPr>
          <w:rFonts w:ascii="Century Gothic" w:hAnsi="Century Gothic"/>
          <w:spacing w:val="2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5"/>
          <w:sz w:val="24"/>
          <w:lang w:val="en-GB"/>
        </w:rPr>
        <w:t>d</w:t>
      </w:r>
      <w:r w:rsidRPr="005677B4">
        <w:rPr>
          <w:rFonts w:ascii="Bookman Old Style" w:hAnsi="Bookman Old Style"/>
          <w:i/>
          <w:spacing w:val="5"/>
          <w:sz w:val="24"/>
          <w:vertAlign w:val="subscript"/>
          <w:lang w:val="en-GB"/>
        </w:rPr>
        <w:t>y</w:t>
      </w:r>
      <w:r w:rsidRPr="005677B4">
        <w:rPr>
          <w:rFonts w:ascii="Tahoma" w:hAnsi="Tahoma"/>
          <w:spacing w:val="5"/>
          <w:sz w:val="24"/>
          <w:lang w:val="en-GB"/>
        </w:rPr>
        <w:t>(</w:t>
      </w:r>
      <w:r w:rsidRPr="005677B4">
        <w:rPr>
          <w:rFonts w:ascii="Bookman Old Style" w:hAnsi="Bookman Old Style"/>
          <w:i/>
          <w:spacing w:val="5"/>
          <w:sz w:val="24"/>
          <w:lang w:val="en-GB"/>
        </w:rPr>
        <w:t>f</w:t>
      </w:r>
      <w:r w:rsidRPr="005677B4">
        <w:rPr>
          <w:rFonts w:ascii="Bookman Old Style" w:hAnsi="Bookman Old Style"/>
          <w:i/>
          <w:spacing w:val="5"/>
          <w:sz w:val="24"/>
          <w:vertAlign w:val="subscript"/>
          <w:lang w:val="en-GB"/>
        </w:rPr>
        <w:t>y</w:t>
      </w:r>
      <w:r w:rsidRPr="005677B4">
        <w:rPr>
          <w:rFonts w:ascii="Bookman Old Style" w:hAnsi="Bookman Old Style"/>
          <w:i/>
          <w:spacing w:val="5"/>
          <w:sz w:val="24"/>
          <w:lang w:val="en-GB"/>
        </w:rPr>
        <w:t>,</w:t>
      </w:r>
      <w:r w:rsidRPr="005677B4">
        <w:rPr>
          <w:rFonts w:ascii="Bookman Old Style" w:hAnsi="Bookman Old Style"/>
          <w:i/>
          <w:spacing w:val="-33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3"/>
          <w:sz w:val="24"/>
          <w:lang w:val="en-GB"/>
        </w:rPr>
        <w:t>f</w:t>
      </w:r>
      <w:r w:rsidRPr="005677B4">
        <w:rPr>
          <w:rFonts w:ascii="Bookman Old Style" w:hAnsi="Bookman Old Style"/>
          <w:i/>
          <w:spacing w:val="3"/>
          <w:sz w:val="24"/>
          <w:vertAlign w:val="subscript"/>
          <w:lang w:val="en-GB"/>
        </w:rPr>
        <w:t>α</w:t>
      </w:r>
      <w:r w:rsidRPr="005677B4">
        <w:rPr>
          <w:rFonts w:ascii="Tahoma" w:hAnsi="Tahoma"/>
          <w:spacing w:val="3"/>
          <w:sz w:val="24"/>
          <w:lang w:val="en-GB"/>
        </w:rPr>
        <w:t>)</w:t>
      </w:r>
      <w:r w:rsidRPr="005677B4">
        <w:rPr>
          <w:rFonts w:ascii="Tahoma" w:hAnsi="Tahoma"/>
          <w:spacing w:val="-10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=</w:t>
      </w:r>
      <w:r w:rsidRPr="005677B4">
        <w:rPr>
          <w:rFonts w:ascii="Tahoma" w:hAnsi="Tahoma"/>
          <w:spacing w:val="-9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[</w:t>
      </w:r>
      <w:r w:rsidRPr="005677B4">
        <w:rPr>
          <w:rFonts w:ascii="Bookman Old Style" w:hAnsi="Bookman Old Style"/>
          <w:i/>
          <w:sz w:val="24"/>
          <w:lang w:val="en-GB"/>
        </w:rPr>
        <w:t>x</w:t>
      </w:r>
      <w:r w:rsidRPr="005677B4">
        <w:rPr>
          <w:rFonts w:ascii="Bookman Old Style" w:hAnsi="Bookman Old Style"/>
          <w:i/>
          <w:spacing w:val="-20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22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z w:val="24"/>
          <w:lang w:val="en-GB"/>
        </w:rPr>
        <w:t>f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y</w:t>
      </w:r>
      <w:r w:rsidRPr="005677B4">
        <w:rPr>
          <w:rFonts w:ascii="Bookman Old Style" w:hAnsi="Bookman Old Style"/>
          <w:i/>
          <w:spacing w:val="-5"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>·</w:t>
      </w:r>
      <w:r w:rsidRPr="005677B4">
        <w:rPr>
          <w:rFonts w:ascii="Arial" w:hAnsi="Arial"/>
          <w:i/>
          <w:spacing w:val="-15"/>
          <w:sz w:val="24"/>
          <w:lang w:val="en-GB"/>
        </w:rPr>
        <w:t xml:space="preserve"> </w:t>
      </w:r>
      <w:r w:rsidRPr="005677B4">
        <w:rPr>
          <w:rFonts w:ascii="Tahoma" w:hAnsi="Tahoma"/>
          <w:w w:val="110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10"/>
          <w:sz w:val="24"/>
          <w:lang w:val="en-GB"/>
        </w:rPr>
        <w:t>r</w:t>
      </w:r>
      <w:r w:rsidRPr="005677B4">
        <w:rPr>
          <w:rFonts w:ascii="Bookman Old Style" w:hAnsi="Bookman Old Style"/>
          <w:i/>
          <w:spacing w:val="-20"/>
          <w:w w:val="110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23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z w:val="24"/>
          <w:lang w:val="en-GB"/>
        </w:rPr>
        <w:t>R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9"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>·</w:t>
      </w:r>
      <w:r w:rsidRPr="005677B4">
        <w:rPr>
          <w:rFonts w:ascii="Arial" w:hAnsi="Arial"/>
          <w:i/>
          <w:spacing w:val="-15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z w:val="24"/>
          <w:lang w:val="en-GB"/>
        </w:rPr>
        <w:t>sin</w:t>
      </w:r>
      <w:r w:rsidRPr="005677B4">
        <w:rPr>
          <w:rFonts w:ascii="Tahoma" w:hAnsi="Tahoma"/>
          <w:sz w:val="24"/>
          <w:lang w:val="en-GB"/>
        </w:rPr>
        <w:t>(</w:t>
      </w:r>
      <w:r w:rsidRPr="005677B4">
        <w:rPr>
          <w:rFonts w:ascii="Bookman Old Style" w:hAnsi="Bookman Old Style"/>
          <w:i/>
          <w:sz w:val="24"/>
          <w:lang w:val="en-GB"/>
        </w:rPr>
        <w:t>α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10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22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2"/>
          <w:sz w:val="24"/>
          <w:lang w:val="en-GB"/>
        </w:rPr>
        <w:t>f</w:t>
      </w:r>
      <w:r w:rsidRPr="005677B4">
        <w:rPr>
          <w:rFonts w:ascii="Bookman Old Style" w:hAnsi="Bookman Old Style"/>
          <w:i/>
          <w:spacing w:val="2"/>
          <w:sz w:val="24"/>
          <w:vertAlign w:val="subscript"/>
          <w:lang w:val="en-GB"/>
        </w:rPr>
        <w:t>a</w:t>
      </w:r>
      <w:r w:rsidRPr="005677B4">
        <w:rPr>
          <w:rFonts w:ascii="Bookman Old Style" w:hAnsi="Bookman Old Style"/>
          <w:i/>
          <w:spacing w:val="2"/>
          <w:sz w:val="24"/>
          <w:lang w:val="en-GB"/>
        </w:rPr>
        <w:t>lpha</w:t>
      </w:r>
      <w:r w:rsidRPr="005677B4">
        <w:rPr>
          <w:rFonts w:ascii="Bookman Old Style" w:hAnsi="Bookman Old Style"/>
          <w:i/>
          <w:spacing w:val="-20"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>·</w:t>
      </w:r>
      <w:r w:rsidRPr="005677B4">
        <w:rPr>
          <w:rFonts w:ascii="Arial" w:hAnsi="Arial"/>
          <w:i/>
          <w:spacing w:val="-14"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∆</w:t>
      </w:r>
      <w:r w:rsidRPr="005677B4">
        <w:rPr>
          <w:rFonts w:ascii="Bookman Old Style" w:hAnsi="Bookman Old Style"/>
          <w:i/>
          <w:sz w:val="24"/>
          <w:lang w:val="en-GB"/>
        </w:rPr>
        <w:t>α</w:t>
      </w:r>
      <w:r w:rsidRPr="005677B4">
        <w:rPr>
          <w:rFonts w:ascii="Tahoma" w:hAnsi="Tahoma"/>
          <w:sz w:val="24"/>
          <w:lang w:val="en-GB"/>
        </w:rPr>
        <w:t>)</w:t>
      </w:r>
      <w:r w:rsidRPr="005677B4">
        <w:rPr>
          <w:rFonts w:ascii="Tahoma" w:hAnsi="Tahoma"/>
          <w:spacing w:val="-23"/>
          <w:sz w:val="24"/>
          <w:lang w:val="en-GB"/>
        </w:rPr>
        <w:t xml:space="preserve"> </w:t>
      </w:r>
      <w:r w:rsidRPr="005677B4">
        <w:rPr>
          <w:rFonts w:ascii="Arial" w:hAnsi="Arial"/>
          <w:i/>
          <w:w w:val="110"/>
          <w:sz w:val="24"/>
          <w:lang w:val="en-GB"/>
        </w:rPr>
        <w:t>−</w:t>
      </w:r>
      <w:r w:rsidRPr="005677B4">
        <w:rPr>
          <w:rFonts w:ascii="Arial" w:hAnsi="Arial"/>
          <w:i/>
          <w:spacing w:val="-21"/>
          <w:w w:val="110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2"/>
          <w:sz w:val="24"/>
          <w:lang w:val="en-GB"/>
        </w:rPr>
        <w:t>y</w:t>
      </w:r>
      <w:r w:rsidRPr="005677B4">
        <w:rPr>
          <w:rFonts w:ascii="Century Gothic" w:hAnsi="Century Gothic"/>
          <w:spacing w:val="2"/>
          <w:sz w:val="24"/>
          <w:vertAlign w:val="subscript"/>
          <w:lang w:val="en-GB"/>
        </w:rPr>
        <w:t>0</w:t>
      </w:r>
      <w:r w:rsidRPr="005677B4">
        <w:rPr>
          <w:rFonts w:ascii="Tahoma" w:hAnsi="Tahoma"/>
          <w:spacing w:val="2"/>
          <w:sz w:val="24"/>
          <w:lang w:val="en-GB"/>
        </w:rPr>
        <w:t>]</w:t>
      </w:r>
      <w:r w:rsidRPr="005677B4">
        <w:rPr>
          <w:rFonts w:ascii="Century Gothic" w:hAnsi="Century Gothic"/>
          <w:spacing w:val="2"/>
          <w:sz w:val="24"/>
          <w:vertAlign w:val="superscript"/>
          <w:lang w:val="en-GB"/>
        </w:rPr>
        <w:t>2</w:t>
      </w:r>
    </w:p>
    <w:p w14:paraId="61E44694" w14:textId="77777777" w:rsidR="000A52FD" w:rsidRPr="005677B4" w:rsidRDefault="000A52FD">
      <w:pPr>
        <w:spacing w:line="338" w:lineRule="auto"/>
        <w:jc w:val="center"/>
        <w:rPr>
          <w:rFonts w:ascii="Century Gothic" w:hAnsi="Century Gothic"/>
          <w:sz w:val="24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2" w:space="708" w:equalWidth="0">
            <w:col w:w="821" w:space="856"/>
            <w:col w:w="9263"/>
          </w:cols>
        </w:sectPr>
      </w:pPr>
    </w:p>
    <w:p w14:paraId="0D748AE3" w14:textId="28B807DC" w:rsidR="000A52FD" w:rsidRPr="005677B4" w:rsidRDefault="005677B4">
      <w:pPr>
        <w:pStyle w:val="Tekstpodstawowy"/>
        <w:spacing w:before="28" w:line="223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where</w:t>
      </w:r>
      <w:r w:rsidRPr="005677B4">
        <w:rPr>
          <w:spacing w:val="-27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3"/>
          <w:lang w:val="en-GB"/>
        </w:rPr>
        <w:t>R</w:t>
      </w:r>
      <w:r w:rsidRPr="005677B4">
        <w:rPr>
          <w:rFonts w:ascii="Bookman Old Style" w:hAnsi="Bookman Old Style"/>
          <w:i/>
          <w:spacing w:val="3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3"/>
          <w:lang w:val="en-GB"/>
        </w:rPr>
        <w:t>,</w:t>
      </w:r>
      <w:r w:rsidRPr="005677B4">
        <w:rPr>
          <w:rFonts w:ascii="Bookman Old Style" w:hAnsi="Bookman Old Style"/>
          <w:i/>
          <w:spacing w:val="-49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33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length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angle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vector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pointing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7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i</w:t>
      </w:r>
      <w:ins w:id="374" w:author="program2" w:date="2019-09-12T13:11:00Z">
        <w:r w:rsidR="00E96897">
          <w:rPr>
            <w:lang w:val="en-GB"/>
          </w:rPr>
          <w:t>-</w:t>
        </w:r>
      </w:ins>
      <w:proofErr w:type="spellStart"/>
      <w:del w:id="375" w:author="program2" w:date="2019-09-12T13:11:00Z">
        <w:r w:rsidRPr="005677B4" w:rsidDel="00E96897">
          <w:rPr>
            <w:lang w:val="en-GB"/>
          </w:rPr>
          <w:delText>’</w:delText>
        </w:r>
      </w:del>
      <w:r w:rsidRPr="005677B4">
        <w:rPr>
          <w:lang w:val="en-GB"/>
        </w:rPr>
        <w:t>th</w:t>
      </w:r>
      <w:proofErr w:type="spellEnd"/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virtual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molecule. If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maximal</w:t>
      </w:r>
      <w:r w:rsidRPr="005677B4">
        <w:rPr>
          <w:spacing w:val="1"/>
          <w:lang w:val="en-GB"/>
        </w:rPr>
        <w:t xml:space="preserve"> </w:t>
      </w:r>
      <w:r w:rsidRPr="005677B4">
        <w:rPr>
          <w:spacing w:val="-3"/>
          <w:lang w:val="en-GB"/>
        </w:rPr>
        <w:t>value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1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d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f</w:t>
      </w:r>
      <w:r w:rsidRPr="005677B4">
        <w:rPr>
          <w:rFonts w:ascii="Bookman Old Style" w:hAnsi="Bookman Old Style"/>
          <w:i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lang w:val="en-GB"/>
        </w:rPr>
        <w:t>,</w:t>
      </w:r>
      <w:r w:rsidRPr="005677B4">
        <w:rPr>
          <w:rFonts w:ascii="Bookman Old Style" w:hAnsi="Bookman Old Style"/>
          <w:i/>
          <w:spacing w:val="-41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3"/>
          <w:lang w:val="en-GB"/>
        </w:rPr>
        <w:t>f</w:t>
      </w:r>
      <w:r w:rsidRPr="005677B4">
        <w:rPr>
          <w:rFonts w:ascii="Bookman Old Style" w:hAnsi="Bookman Old Style"/>
          <w:i/>
          <w:spacing w:val="3"/>
          <w:vertAlign w:val="subscript"/>
          <w:lang w:val="en-GB"/>
        </w:rPr>
        <w:t>α</w:t>
      </w:r>
      <w:r w:rsidRPr="005677B4">
        <w:rPr>
          <w:rFonts w:ascii="Tahoma" w:hAnsi="Tahoma"/>
          <w:spacing w:val="3"/>
          <w:lang w:val="en-GB"/>
        </w:rPr>
        <w:t>)</w:t>
      </w:r>
      <w:r w:rsidRPr="005677B4">
        <w:rPr>
          <w:rFonts w:ascii="Tahoma" w:hAnsi="Tahoma"/>
          <w:spacing w:val="-13"/>
          <w:lang w:val="en-GB"/>
        </w:rPr>
        <w:t xml:space="preserve"> </w:t>
      </w:r>
      <w:r w:rsidRPr="005677B4">
        <w:rPr>
          <w:lang w:val="en-GB"/>
        </w:rPr>
        <w:t>is smaller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than</w:t>
      </w:r>
      <w:r w:rsidRPr="005677B4">
        <w:rPr>
          <w:spacing w:val="1"/>
          <w:lang w:val="en-GB"/>
        </w:rPr>
        <w:t xml:space="preserve"> 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R</w:t>
      </w:r>
      <w:r w:rsidRPr="005677B4">
        <w:rPr>
          <w:rFonts w:ascii="Bookman Old Style" w:hAnsi="Bookman Old Style"/>
          <w:i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22"/>
          <w:lang w:val="en-GB"/>
        </w:rPr>
        <w:t xml:space="preserve"> </w:t>
      </w:r>
      <w:r w:rsidRPr="005677B4">
        <w:rPr>
          <w:rFonts w:ascii="Tahoma" w:hAnsi="Tahoma"/>
          <w:lang w:val="en-GB"/>
        </w:rPr>
        <w:t>+</w:t>
      </w:r>
      <w:r w:rsidRPr="005677B4">
        <w:rPr>
          <w:rFonts w:ascii="Tahoma" w:hAnsi="Tahoma"/>
          <w:spacing w:val="-33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r</w:t>
      </w:r>
      <w:r w:rsidRPr="005677B4">
        <w:rPr>
          <w:rFonts w:ascii="Tahoma" w:hAnsi="Tahoma"/>
          <w:lang w:val="en-GB"/>
        </w:rPr>
        <w:t>)</w:t>
      </w:r>
      <w:r w:rsidRPr="005677B4">
        <w:rPr>
          <w:rFonts w:ascii="Century Gothic" w:hAnsi="Century Gothic"/>
          <w:vertAlign w:val="superscript"/>
          <w:lang w:val="en-GB"/>
        </w:rPr>
        <w:t>2</w:t>
      </w:r>
      <w:r w:rsidRPr="005677B4">
        <w:rPr>
          <w:rFonts w:ascii="Century Gothic" w:hAnsi="Century Gothic"/>
          <w:spacing w:val="2"/>
          <w:lang w:val="en-GB"/>
        </w:rPr>
        <w:t xml:space="preserve"> </w:t>
      </w:r>
      <w:r w:rsidRPr="005677B4">
        <w:rPr>
          <w:lang w:val="en-GB"/>
        </w:rPr>
        <w:t>the shapes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 xml:space="preserve">will </w:t>
      </w:r>
      <w:r w:rsidRPr="005677B4">
        <w:rPr>
          <w:spacing w:val="-3"/>
          <w:lang w:val="en-GB"/>
        </w:rPr>
        <w:t>always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collide.</w:t>
      </w:r>
    </w:p>
    <w:p w14:paraId="4B00E840" w14:textId="371245C2" w:rsidR="000A52FD" w:rsidRPr="005677B4" w:rsidRDefault="005677B4">
      <w:pPr>
        <w:pStyle w:val="Tekstpodstawowy"/>
        <w:spacing w:line="228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 xml:space="preserve">In order to find the maximum of </w:t>
      </w:r>
      <w:r w:rsidRPr="005677B4">
        <w:rPr>
          <w:rFonts w:ascii="Bookman Old Style" w:hAnsi="Bookman Old Style"/>
          <w:i/>
          <w:spacing w:val="3"/>
          <w:lang w:val="en-GB"/>
        </w:rPr>
        <w:t>d</w:t>
      </w:r>
      <w:r w:rsidRPr="005677B4">
        <w:rPr>
          <w:rFonts w:ascii="Bookman Old Style" w:hAnsi="Bookman Old Style"/>
          <w:i/>
          <w:spacing w:val="3"/>
          <w:vertAlign w:val="subscript"/>
          <w:lang w:val="en-GB"/>
        </w:rPr>
        <w:t>x</w:t>
      </w:r>
      <w:r w:rsidRPr="005677B4">
        <w:rPr>
          <w:rFonts w:ascii="Tahoma" w:hAnsi="Tahoma"/>
          <w:spacing w:val="3"/>
          <w:lang w:val="en-GB"/>
        </w:rPr>
        <w:t>(</w:t>
      </w:r>
      <w:r w:rsidRPr="005677B4">
        <w:rPr>
          <w:rFonts w:ascii="Bookman Old Style" w:hAnsi="Bookman Old Style"/>
          <w:i/>
          <w:spacing w:val="3"/>
          <w:lang w:val="en-GB"/>
        </w:rPr>
        <w:t>f</w:t>
      </w:r>
      <w:r w:rsidRPr="005677B4">
        <w:rPr>
          <w:rFonts w:ascii="Bookman Old Style" w:hAnsi="Bookman Old Style"/>
          <w:i/>
          <w:spacing w:val="3"/>
          <w:vertAlign w:val="subscript"/>
          <w:lang w:val="en-GB"/>
        </w:rPr>
        <w:t>x</w:t>
      </w:r>
      <w:r w:rsidRPr="005677B4">
        <w:rPr>
          <w:rFonts w:ascii="Bookman Old Style" w:hAnsi="Bookman Old Style"/>
          <w:i/>
          <w:spacing w:val="3"/>
          <w:lang w:val="en-GB"/>
        </w:rPr>
        <w:t>, f</w:t>
      </w:r>
      <w:r w:rsidRPr="005677B4">
        <w:rPr>
          <w:rFonts w:ascii="Bookman Old Style" w:hAnsi="Bookman Old Style"/>
          <w:i/>
          <w:spacing w:val="3"/>
          <w:vertAlign w:val="subscript"/>
          <w:lang w:val="en-GB"/>
        </w:rPr>
        <w:t>α</w:t>
      </w:r>
      <w:r w:rsidRPr="005677B4">
        <w:rPr>
          <w:rFonts w:ascii="Tahoma" w:hAnsi="Tahoma"/>
          <w:spacing w:val="3"/>
          <w:lang w:val="en-GB"/>
        </w:rPr>
        <w:t xml:space="preserve">) </w:t>
      </w:r>
      <w:r w:rsidRPr="005677B4">
        <w:rPr>
          <w:lang w:val="en-GB"/>
        </w:rPr>
        <w:t xml:space="preserve">the range of the </w:t>
      </w:r>
      <w:r w:rsidRPr="005677B4">
        <w:rPr>
          <w:rFonts w:ascii="Bookman Old Style" w:hAnsi="Bookman Old Style"/>
          <w:i/>
          <w:lang w:val="en-GB"/>
        </w:rPr>
        <w:t xml:space="preserve">x </w:t>
      </w:r>
      <w:r w:rsidRPr="005677B4">
        <w:rPr>
          <w:lang w:val="en-GB"/>
        </w:rPr>
        <w:t xml:space="preserve">coordinate of the </w:t>
      </w:r>
      <w:r w:rsidRPr="005677B4">
        <w:rPr>
          <w:rFonts w:ascii="Bookman Old Style" w:hAnsi="Bookman Old Style"/>
          <w:i/>
          <w:lang w:val="en-GB"/>
        </w:rPr>
        <w:t>i</w:t>
      </w:r>
      <w:ins w:id="376" w:author="program2" w:date="2019-09-12T13:11:00Z">
        <w:r w:rsidR="00E96897">
          <w:rPr>
            <w:lang w:val="en-GB"/>
          </w:rPr>
          <w:t>-</w:t>
        </w:r>
      </w:ins>
      <w:proofErr w:type="spellStart"/>
      <w:del w:id="377" w:author="program2" w:date="2019-09-12T13:11:00Z">
        <w:r w:rsidRPr="005677B4" w:rsidDel="00E96897">
          <w:rPr>
            <w:lang w:val="en-GB"/>
          </w:rPr>
          <w:delText>’</w:delText>
        </w:r>
      </w:del>
      <w:r w:rsidRPr="005677B4">
        <w:rPr>
          <w:lang w:val="en-GB"/>
        </w:rPr>
        <w:t>th</w:t>
      </w:r>
      <w:proofErr w:type="spellEnd"/>
      <w:r w:rsidRPr="005677B4">
        <w:rPr>
          <w:lang w:val="en-GB"/>
        </w:rPr>
        <w:t xml:space="preserve"> disk of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virtually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-3"/>
          <w:lang w:val="en-GB"/>
        </w:rPr>
        <w:t>must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determined,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analogous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action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performed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 xml:space="preserve">for </w:t>
      </w:r>
      <w:r w:rsidRPr="005677B4">
        <w:rPr>
          <w:rFonts w:ascii="Bookman Old Style" w:hAnsi="Bookman Old Style"/>
          <w:i/>
          <w:spacing w:val="5"/>
          <w:lang w:val="en-GB"/>
        </w:rPr>
        <w:t>d</w:t>
      </w:r>
      <w:r w:rsidRPr="005677B4">
        <w:rPr>
          <w:rFonts w:ascii="Bookman Old Style" w:hAnsi="Bookman Old Style"/>
          <w:i/>
          <w:spacing w:val="5"/>
          <w:vertAlign w:val="subscript"/>
          <w:lang w:val="en-GB"/>
        </w:rPr>
        <w:t>y</w:t>
      </w:r>
      <w:r w:rsidRPr="005677B4">
        <w:rPr>
          <w:rFonts w:ascii="Tahoma" w:hAnsi="Tahoma"/>
          <w:spacing w:val="5"/>
          <w:lang w:val="en-GB"/>
        </w:rPr>
        <w:t>(</w:t>
      </w:r>
      <w:r w:rsidRPr="005677B4">
        <w:rPr>
          <w:rFonts w:ascii="Bookman Old Style" w:hAnsi="Bookman Old Style"/>
          <w:i/>
          <w:spacing w:val="5"/>
          <w:lang w:val="en-GB"/>
        </w:rPr>
        <w:t>f</w:t>
      </w:r>
      <w:r w:rsidRPr="005677B4">
        <w:rPr>
          <w:rFonts w:ascii="Bookman Old Style" w:hAnsi="Bookman Old Style"/>
          <w:i/>
          <w:spacing w:val="5"/>
          <w:vertAlign w:val="subscript"/>
          <w:lang w:val="en-GB"/>
        </w:rPr>
        <w:t>y</w:t>
      </w:r>
      <w:r w:rsidRPr="005677B4">
        <w:rPr>
          <w:rFonts w:ascii="Bookman Old Style" w:hAnsi="Bookman Old Style"/>
          <w:i/>
          <w:spacing w:val="5"/>
          <w:lang w:val="en-GB"/>
        </w:rPr>
        <w:t xml:space="preserve">, </w:t>
      </w:r>
      <w:r w:rsidRPr="005677B4">
        <w:rPr>
          <w:rFonts w:ascii="Bookman Old Style" w:hAnsi="Bookman Old Style"/>
          <w:i/>
          <w:spacing w:val="2"/>
          <w:lang w:val="en-GB"/>
        </w:rPr>
        <w:t>f</w:t>
      </w:r>
      <w:r w:rsidRPr="005677B4">
        <w:rPr>
          <w:rFonts w:ascii="Bookman Old Style" w:hAnsi="Bookman Old Style"/>
          <w:i/>
          <w:spacing w:val="2"/>
          <w:vertAlign w:val="subscript"/>
          <w:lang w:val="en-GB"/>
        </w:rPr>
        <w:t>α</w:t>
      </w:r>
      <w:r w:rsidRPr="005677B4">
        <w:rPr>
          <w:rFonts w:ascii="Tahoma" w:hAnsi="Tahoma"/>
          <w:spacing w:val="2"/>
          <w:lang w:val="en-GB"/>
        </w:rPr>
        <w:t>)</w:t>
      </w:r>
      <w:r w:rsidRPr="005677B4">
        <w:rPr>
          <w:spacing w:val="2"/>
          <w:lang w:val="en-GB"/>
        </w:rPr>
        <w:t xml:space="preserve">. </w:t>
      </w:r>
      <w:r w:rsidRPr="005677B4">
        <w:rPr>
          <w:lang w:val="en-GB"/>
        </w:rPr>
        <w:t xml:space="preserve">The range for the </w:t>
      </w:r>
      <w:r w:rsidRPr="005677B4">
        <w:rPr>
          <w:rFonts w:ascii="Bookman Old Style" w:hAnsi="Bookman Old Style"/>
          <w:i/>
          <w:lang w:val="en-GB"/>
        </w:rPr>
        <w:t xml:space="preserve">x </w:t>
      </w:r>
      <w:r w:rsidRPr="005677B4">
        <w:rPr>
          <w:lang w:val="en-GB"/>
        </w:rPr>
        <w:t>coordinate</w:t>
      </w:r>
      <w:r w:rsidRPr="005677B4">
        <w:rPr>
          <w:spacing w:val="56"/>
          <w:lang w:val="en-GB"/>
        </w:rPr>
        <w:t xml:space="preserve"> </w:t>
      </w:r>
      <w:r w:rsidRPr="005677B4">
        <w:rPr>
          <w:lang w:val="en-GB"/>
        </w:rPr>
        <w:t>is:</w:t>
      </w:r>
    </w:p>
    <w:p w14:paraId="7CDACB85" w14:textId="77777777" w:rsidR="000A52FD" w:rsidRPr="005677B4" w:rsidRDefault="000A52FD">
      <w:pPr>
        <w:pStyle w:val="Tekstpodstawowy"/>
        <w:spacing w:before="4"/>
        <w:rPr>
          <w:sz w:val="14"/>
          <w:lang w:val="en-GB"/>
        </w:rPr>
      </w:pPr>
    </w:p>
    <w:p w14:paraId="70BE9936" w14:textId="77777777" w:rsidR="000A52FD" w:rsidRPr="005677B4" w:rsidRDefault="000A52FD">
      <w:pPr>
        <w:rPr>
          <w:sz w:val="14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5B089C09" w14:textId="7E6B9099" w:rsidR="000A52FD" w:rsidRPr="005677B4" w:rsidRDefault="00DC0027">
      <w:pPr>
        <w:tabs>
          <w:tab w:val="left" w:pos="2156"/>
        </w:tabs>
        <w:spacing w:before="45" w:line="267" w:lineRule="exact"/>
        <w:ind w:left="1132"/>
        <w:rPr>
          <w:rFonts w:ascii="Tahoma"/>
          <w:sz w:val="24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872" behindDoc="1" locked="0" layoutInCell="1" allowOverlap="1" wp14:anchorId="5333BBE5" wp14:editId="1B9A02D6">
                <wp:simplePos x="0" y="0"/>
                <wp:positionH relativeFrom="page">
                  <wp:posOffset>2043430</wp:posOffset>
                </wp:positionH>
                <wp:positionV relativeFrom="paragraph">
                  <wp:posOffset>63500</wp:posOffset>
                </wp:positionV>
                <wp:extent cx="127635" cy="263525"/>
                <wp:effectExtent l="0" t="0" r="635" b="3810"/>
                <wp:wrapNone/>
                <wp:docPr id="1204" name="Text Box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2720D7" w14:textId="77777777" w:rsidR="00053D16" w:rsidRDefault="00053D16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120"/>
                              </w:tabs>
                              <w:spacing w:line="196" w:lineRule="auto"/>
                              <w:ind w:hanging="119"/>
                              <w:rPr>
                                <w:rFonts w:ascii="Bookman Old Style"/>
                                <w:sz w:val="16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spacing w:val="-20"/>
                                <w:w w:val="149"/>
                                <w:position w:val="-15"/>
                                <w:sz w:val="16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33BBE5" id="Text Box 1199" o:spid="_x0000_s1079" type="#_x0000_t202" style="position:absolute;left:0;text-align:left;margin-left:160.9pt;margin-top:5pt;width:10.05pt;height:20.75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" filled="f" stroked="f">
                <v:textbox inset="0,0,0,0">
                  <w:txbxContent>
                    <w:p w14:paraId="6D2720D7" w14:textId="77777777" w:rsidR="00053D16" w:rsidRDefault="00053D16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120"/>
                        </w:tabs>
                        <w:spacing w:line="196" w:lineRule="auto"/>
                        <w:ind w:hanging="119"/>
                        <w:rPr>
                          <w:rFonts w:ascii="Bookman Old Style"/>
                          <w:sz w:val="16"/>
                        </w:rPr>
                      </w:pPr>
                      <w:r>
                        <w:rPr>
                          <w:rFonts w:ascii="Bookman Old Style"/>
                          <w:i/>
                          <w:spacing w:val="-20"/>
                          <w:w w:val="149"/>
                          <w:position w:val="-15"/>
                          <w:sz w:val="16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Tahoma"/>
          <w:sz w:val="24"/>
          <w:lang w:val="en-GB"/>
        </w:rPr>
        <w:t>[</w:t>
      </w:r>
      <w:r w:rsidR="005677B4" w:rsidRPr="005677B4">
        <w:rPr>
          <w:rFonts w:ascii="Bookman Old Style"/>
          <w:i/>
          <w:sz w:val="24"/>
          <w:lang w:val="en-GB"/>
        </w:rPr>
        <w:t>x</w:t>
      </w:r>
      <w:r w:rsidR="005677B4" w:rsidRPr="005677B4">
        <w:rPr>
          <w:rFonts w:ascii="Bookman Old Style"/>
          <w:i/>
          <w:spacing w:val="-19"/>
          <w:sz w:val="24"/>
          <w:lang w:val="en-GB"/>
        </w:rPr>
        <w:t xml:space="preserve"> </w:t>
      </w:r>
      <w:r w:rsidR="005677B4" w:rsidRPr="005677B4">
        <w:rPr>
          <w:rFonts w:ascii="Tahoma"/>
          <w:sz w:val="24"/>
          <w:lang w:val="en-GB"/>
        </w:rPr>
        <w:t>+</w:t>
      </w:r>
      <w:r w:rsidR="005677B4" w:rsidRPr="005677B4">
        <w:rPr>
          <w:rFonts w:ascii="Tahoma"/>
          <w:spacing w:val="-21"/>
          <w:sz w:val="24"/>
          <w:lang w:val="en-GB"/>
        </w:rPr>
        <w:t xml:space="preserve"> </w:t>
      </w:r>
      <w:r w:rsidR="005677B4" w:rsidRPr="005677B4">
        <w:rPr>
          <w:rFonts w:ascii="Bookman Old Style"/>
          <w:i/>
          <w:sz w:val="24"/>
          <w:lang w:val="en-GB"/>
        </w:rPr>
        <w:t>R</w:t>
      </w:r>
      <w:r w:rsidR="005677B4" w:rsidRPr="005677B4">
        <w:rPr>
          <w:rFonts w:ascii="Bookman Old Style"/>
          <w:i/>
          <w:sz w:val="24"/>
          <w:vertAlign w:val="subscript"/>
          <w:lang w:val="en-GB"/>
        </w:rPr>
        <w:t>i</w:t>
      </w:r>
      <w:r w:rsidR="005677B4" w:rsidRPr="005677B4">
        <w:rPr>
          <w:rFonts w:ascii="Bookman Old Style"/>
          <w:i/>
          <w:sz w:val="24"/>
          <w:lang w:val="en-GB"/>
        </w:rPr>
        <w:tab/>
      </w:r>
      <w:r w:rsidR="005677B4" w:rsidRPr="005677B4">
        <w:rPr>
          <w:rFonts w:ascii="Tahoma"/>
          <w:sz w:val="24"/>
          <w:lang w:val="en-GB"/>
        </w:rPr>
        <w:t>min</w:t>
      </w:r>
    </w:p>
    <w:p w14:paraId="7456E301" w14:textId="77777777" w:rsidR="000A52FD" w:rsidRPr="005677B4" w:rsidRDefault="005677B4">
      <w:pPr>
        <w:spacing w:line="178" w:lineRule="exact"/>
        <w:jc w:val="right"/>
        <w:rPr>
          <w:rFonts w:ascii="Century Gothic" w:hAnsi="Century Gothic"/>
          <w:sz w:val="16"/>
          <w:lang w:val="en-GB"/>
        </w:rPr>
      </w:pPr>
      <w:r w:rsidRPr="005677B4">
        <w:rPr>
          <w:rFonts w:ascii="Arial" w:hAnsi="Arial"/>
          <w:i/>
          <w:sz w:val="12"/>
          <w:lang w:val="en-GB"/>
        </w:rPr>
        <w:t>α</w:t>
      </w:r>
      <w:r w:rsidRPr="005677B4">
        <w:rPr>
          <w:rFonts w:ascii="DejaVu Sans" w:hAnsi="DejaVu Sans"/>
          <w:i/>
          <w:position w:val="2"/>
          <w:sz w:val="16"/>
          <w:lang w:val="en-GB"/>
        </w:rPr>
        <w:t>∈</w:t>
      </w:r>
      <w:r w:rsidRPr="005677B4">
        <w:rPr>
          <w:rFonts w:ascii="Century Gothic" w:hAnsi="Century Gothic"/>
          <w:position w:val="2"/>
          <w:sz w:val="16"/>
          <w:lang w:val="en-GB"/>
        </w:rPr>
        <w:t>[0</w:t>
      </w:r>
      <w:r w:rsidRPr="005677B4">
        <w:rPr>
          <w:rFonts w:ascii="Bookman Old Style" w:hAnsi="Bookman Old Style"/>
          <w:i/>
          <w:position w:val="2"/>
          <w:sz w:val="16"/>
          <w:lang w:val="en-GB"/>
        </w:rPr>
        <w:t>,</w:t>
      </w:r>
      <w:r w:rsidRPr="005677B4">
        <w:rPr>
          <w:rFonts w:ascii="Century Gothic" w:hAnsi="Century Gothic"/>
          <w:position w:val="2"/>
          <w:sz w:val="16"/>
          <w:lang w:val="en-GB"/>
        </w:rPr>
        <w:t>1)</w:t>
      </w:r>
    </w:p>
    <w:p w14:paraId="444F801E" w14:textId="77777777" w:rsidR="000A52FD" w:rsidRPr="005677B4" w:rsidRDefault="005677B4">
      <w:pPr>
        <w:tabs>
          <w:tab w:val="left" w:pos="3399"/>
        </w:tabs>
        <w:spacing w:before="45" w:line="267" w:lineRule="exact"/>
        <w:ind w:left="-1" w:right="94"/>
        <w:jc w:val="right"/>
        <w:rPr>
          <w:rFonts w:ascii="Tahoma" w:hAnsi="Tahoma"/>
          <w:sz w:val="24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cos</w:t>
      </w:r>
      <w:r w:rsidRPr="005677B4">
        <w:rPr>
          <w:rFonts w:ascii="Tahoma" w:hAnsi="Tahoma"/>
          <w:w w:val="105"/>
          <w:sz w:val="24"/>
          <w:lang w:val="en-GB"/>
        </w:rPr>
        <w:t>(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α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pacing w:val="-13"/>
          <w:w w:val="105"/>
          <w:sz w:val="24"/>
          <w:lang w:val="en-GB"/>
        </w:rPr>
        <w:t xml:space="preserve"> </w:t>
      </w:r>
      <w:r w:rsidRPr="005677B4">
        <w:rPr>
          <w:rFonts w:ascii="Tahoma" w:hAnsi="Tahoma"/>
          <w:w w:val="105"/>
          <w:sz w:val="24"/>
          <w:lang w:val="en-GB"/>
        </w:rPr>
        <w:t>+</w:t>
      </w:r>
      <w:r w:rsidRPr="005677B4">
        <w:rPr>
          <w:rFonts w:ascii="Tahoma" w:hAnsi="Tahoma"/>
          <w:spacing w:val="-25"/>
          <w:w w:val="105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f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α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pacing w:val="32"/>
          <w:w w:val="105"/>
          <w:sz w:val="24"/>
          <w:lang w:val="en-GB"/>
        </w:rPr>
        <w:t xml:space="preserve"> </w:t>
      </w:r>
      <w:r w:rsidRPr="005677B4">
        <w:rPr>
          <w:rFonts w:ascii="Tahoma" w:hAnsi="Tahoma"/>
          <w:w w:val="105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α</w:t>
      </w:r>
      <w:r w:rsidRPr="005677B4">
        <w:rPr>
          <w:rFonts w:ascii="Tahoma" w:hAnsi="Tahoma"/>
          <w:w w:val="105"/>
          <w:sz w:val="24"/>
          <w:lang w:val="en-GB"/>
        </w:rPr>
        <w:t>)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,</w:t>
      </w:r>
      <w:r w:rsidRPr="005677B4">
        <w:rPr>
          <w:rFonts w:ascii="Bookman Old Style" w:hAnsi="Bookman Old Style"/>
          <w:i/>
          <w:spacing w:val="-36"/>
          <w:w w:val="105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x</w:t>
      </w:r>
      <w:r w:rsidRPr="005677B4">
        <w:rPr>
          <w:rFonts w:ascii="Bookman Old Style" w:hAnsi="Bookman Old Style"/>
          <w:i/>
          <w:spacing w:val="-22"/>
          <w:w w:val="105"/>
          <w:sz w:val="24"/>
          <w:lang w:val="en-GB"/>
        </w:rPr>
        <w:t xml:space="preserve"> </w:t>
      </w:r>
      <w:r w:rsidRPr="005677B4">
        <w:rPr>
          <w:rFonts w:ascii="Tahoma" w:hAnsi="Tahoma"/>
          <w:w w:val="105"/>
          <w:sz w:val="24"/>
          <w:lang w:val="en-GB"/>
        </w:rPr>
        <w:t>+</w:t>
      </w:r>
      <w:r w:rsidRPr="005677B4">
        <w:rPr>
          <w:rFonts w:ascii="Tahoma" w:hAnsi="Tahoma"/>
          <w:spacing w:val="-26"/>
          <w:w w:val="105"/>
          <w:sz w:val="24"/>
          <w:lang w:val="en-GB"/>
        </w:rPr>
        <w:t xml:space="preserve"> </w:t>
      </w:r>
      <w:r w:rsidRPr="005677B4">
        <w:rPr>
          <w:rFonts w:ascii="Tahoma" w:hAnsi="Tahoma"/>
          <w:w w:val="105"/>
          <w:sz w:val="24"/>
          <w:lang w:val="en-GB"/>
        </w:rPr>
        <w:t>∆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r</w:t>
      </w:r>
      <w:r w:rsidRPr="005677B4">
        <w:rPr>
          <w:rFonts w:ascii="Bookman Old Style" w:hAnsi="Bookman Old Style"/>
          <w:i/>
          <w:spacing w:val="-16"/>
          <w:w w:val="105"/>
          <w:sz w:val="24"/>
          <w:lang w:val="en-GB"/>
        </w:rPr>
        <w:t xml:space="preserve"> </w:t>
      </w:r>
      <w:r w:rsidRPr="005677B4">
        <w:rPr>
          <w:rFonts w:ascii="Tahoma" w:hAnsi="Tahoma"/>
          <w:w w:val="105"/>
          <w:sz w:val="24"/>
          <w:lang w:val="en-GB"/>
        </w:rPr>
        <w:t>+</w:t>
      </w:r>
      <w:r w:rsidRPr="005677B4">
        <w:rPr>
          <w:rFonts w:ascii="Tahoma" w:hAnsi="Tahoma"/>
          <w:spacing w:val="-25"/>
          <w:w w:val="105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>R</w:t>
      </w:r>
      <w:r w:rsidRPr="005677B4">
        <w:rPr>
          <w:rFonts w:ascii="Bookman Old Style" w:hAnsi="Bookman Old Style"/>
          <w:i/>
          <w:w w:val="105"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w w:val="105"/>
          <w:sz w:val="24"/>
          <w:lang w:val="en-GB"/>
        </w:rPr>
        <w:tab/>
      </w:r>
      <w:r w:rsidRPr="005677B4">
        <w:rPr>
          <w:rFonts w:ascii="Tahoma" w:hAnsi="Tahoma"/>
          <w:spacing w:val="-6"/>
          <w:w w:val="95"/>
          <w:sz w:val="24"/>
          <w:lang w:val="en-GB"/>
        </w:rPr>
        <w:t>max</w:t>
      </w:r>
    </w:p>
    <w:p w14:paraId="38F2E853" w14:textId="220F7023" w:rsidR="000A52FD" w:rsidRPr="005677B4" w:rsidRDefault="00DC0027">
      <w:pPr>
        <w:spacing w:line="178" w:lineRule="exact"/>
        <w:ind w:left="-1"/>
        <w:jc w:val="right"/>
        <w:rPr>
          <w:rFonts w:ascii="Century Gothic" w:hAnsi="Century Gothic"/>
          <w:sz w:val="16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896" behindDoc="1" locked="0" layoutInCell="1" allowOverlap="1" wp14:anchorId="02BC111E" wp14:editId="6C3756F2">
                <wp:simplePos x="0" y="0"/>
                <wp:positionH relativeFrom="page">
                  <wp:posOffset>3310890</wp:posOffset>
                </wp:positionH>
                <wp:positionV relativeFrom="paragraph">
                  <wp:posOffset>-134620</wp:posOffset>
                </wp:positionV>
                <wp:extent cx="1383030" cy="263525"/>
                <wp:effectExtent l="0" t="0" r="1905" b="3810"/>
                <wp:wrapNone/>
                <wp:docPr id="1203" name="Text Box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060DB2" w14:textId="77777777" w:rsidR="00053D16" w:rsidRDefault="00053D16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1976"/>
                                <w:tab w:val="left" w:pos="1977"/>
                              </w:tabs>
                              <w:spacing w:line="196" w:lineRule="auto"/>
                              <w:ind w:hanging="1976"/>
                              <w:rPr>
                                <w:rFonts w:ascii="Bookman Old Style" w:hAnsi="Bookman Old Style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spacing w:val="-19"/>
                                <w:w w:val="130"/>
                                <w:position w:val="-15"/>
                                <w:sz w:val="16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C111E" id="Text Box 1198" o:spid="_x0000_s1080" type="#_x0000_t202" style="position:absolute;left:0;text-align:left;margin-left:260.7pt;margin-top:-10.6pt;width:108.9pt;height:20.75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" filled="f" stroked="f">
                <v:textbox inset="0,0,0,0">
                  <w:txbxContent>
                    <w:p w14:paraId="26060DB2" w14:textId="77777777" w:rsidR="00053D16" w:rsidRDefault="00053D16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1976"/>
                          <w:tab w:val="left" w:pos="1977"/>
                        </w:tabs>
                        <w:spacing w:line="196" w:lineRule="auto"/>
                        <w:ind w:hanging="1976"/>
                        <w:rPr>
                          <w:rFonts w:ascii="Bookman Old Style" w:hAnsi="Bookman Old Style"/>
                          <w:i/>
                          <w:sz w:val="16"/>
                        </w:rPr>
                      </w:pPr>
                      <w:r>
                        <w:rPr>
                          <w:rFonts w:ascii="Arial" w:hAnsi="Arial"/>
                          <w:i/>
                          <w:sz w:val="24"/>
                        </w:rPr>
                        <w:t>·</w:t>
                      </w:r>
                      <w:r>
                        <w:rPr>
                          <w:rFonts w:ascii="Arial" w:hAnsi="Arial"/>
                          <w:i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rFonts w:ascii="Bookman Old Style" w:hAnsi="Bookman Old Style"/>
                          <w:i/>
                          <w:spacing w:val="-19"/>
                          <w:w w:val="130"/>
                          <w:position w:val="-15"/>
                          <w:sz w:val="16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Arial" w:hAnsi="Arial"/>
          <w:i/>
          <w:spacing w:val="-1"/>
          <w:sz w:val="12"/>
          <w:lang w:val="en-GB"/>
        </w:rPr>
        <w:t>α</w:t>
      </w:r>
      <w:r w:rsidR="005677B4" w:rsidRPr="005677B4">
        <w:rPr>
          <w:rFonts w:ascii="DejaVu Sans" w:hAnsi="DejaVu Sans"/>
          <w:i/>
          <w:spacing w:val="-1"/>
          <w:position w:val="2"/>
          <w:sz w:val="16"/>
          <w:lang w:val="en-GB"/>
        </w:rPr>
        <w:t>∈</w:t>
      </w:r>
      <w:r w:rsidR="005677B4" w:rsidRPr="005677B4">
        <w:rPr>
          <w:rFonts w:ascii="Century Gothic" w:hAnsi="Century Gothic"/>
          <w:spacing w:val="-1"/>
          <w:position w:val="2"/>
          <w:sz w:val="16"/>
          <w:lang w:val="en-GB"/>
        </w:rPr>
        <w:t>[0</w:t>
      </w:r>
      <w:r w:rsidR="005677B4" w:rsidRPr="005677B4">
        <w:rPr>
          <w:rFonts w:ascii="Bookman Old Style" w:hAnsi="Bookman Old Style"/>
          <w:i/>
          <w:spacing w:val="-1"/>
          <w:position w:val="2"/>
          <w:sz w:val="16"/>
          <w:lang w:val="en-GB"/>
        </w:rPr>
        <w:t>,</w:t>
      </w:r>
      <w:r w:rsidR="005677B4" w:rsidRPr="005677B4">
        <w:rPr>
          <w:rFonts w:ascii="Century Gothic" w:hAnsi="Century Gothic"/>
          <w:spacing w:val="-1"/>
          <w:position w:val="2"/>
          <w:sz w:val="16"/>
          <w:lang w:val="en-GB"/>
        </w:rPr>
        <w:t>1)</w:t>
      </w:r>
    </w:p>
    <w:p w14:paraId="59C7816E" w14:textId="77777777" w:rsidR="000A52FD" w:rsidRPr="005677B4" w:rsidRDefault="005677B4">
      <w:pPr>
        <w:spacing w:before="45"/>
        <w:ind w:left="-1"/>
        <w:rPr>
          <w:rFonts w:ascii="Tahoma" w:hAnsi="Tahoma"/>
          <w:sz w:val="24"/>
          <w:lang w:val="en-GB"/>
        </w:rPr>
      </w:pPr>
      <w:r w:rsidRPr="005677B4">
        <w:rPr>
          <w:lang w:val="en-GB"/>
        </w:rPr>
        <w:br w:type="column"/>
      </w:r>
      <w:r w:rsidRPr="005677B4">
        <w:rPr>
          <w:rFonts w:ascii="Bookman Old Style" w:hAnsi="Bookman Old Style"/>
          <w:i/>
          <w:sz w:val="24"/>
          <w:lang w:val="en-GB"/>
        </w:rPr>
        <w:t>cos</w:t>
      </w:r>
      <w:r w:rsidRPr="005677B4">
        <w:rPr>
          <w:rFonts w:ascii="Tahoma" w:hAnsi="Tahoma"/>
          <w:sz w:val="24"/>
          <w:lang w:val="en-GB"/>
        </w:rPr>
        <w:t>(</w:t>
      </w:r>
      <w:r w:rsidRPr="005677B4">
        <w:rPr>
          <w:rFonts w:ascii="Bookman Old Style" w:hAnsi="Bookman Old Style"/>
          <w:i/>
          <w:sz w:val="24"/>
          <w:lang w:val="en-GB"/>
        </w:rPr>
        <w:t>α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i</w:t>
      </w:r>
      <w:r w:rsidRPr="005677B4">
        <w:rPr>
          <w:rFonts w:ascii="Bookman Old Style" w:hAnsi="Bookman Old Style"/>
          <w:i/>
          <w:sz w:val="24"/>
          <w:lang w:val="en-GB"/>
        </w:rPr>
        <w:t xml:space="preserve"> </w:t>
      </w:r>
      <w:r w:rsidRPr="005677B4">
        <w:rPr>
          <w:rFonts w:ascii="Tahoma" w:hAnsi="Tahoma"/>
          <w:sz w:val="24"/>
          <w:lang w:val="en-GB"/>
        </w:rPr>
        <w:t>+</w:t>
      </w:r>
      <w:r w:rsidRPr="005677B4">
        <w:rPr>
          <w:rFonts w:ascii="Tahoma" w:hAnsi="Tahoma"/>
          <w:spacing w:val="-55"/>
          <w:sz w:val="24"/>
          <w:lang w:val="en-GB"/>
        </w:rPr>
        <w:t xml:space="preserve"> </w:t>
      </w:r>
      <w:r w:rsidRPr="005677B4">
        <w:rPr>
          <w:rFonts w:ascii="Bookman Old Style" w:hAnsi="Bookman Old Style"/>
          <w:i/>
          <w:sz w:val="24"/>
          <w:lang w:val="en-GB"/>
        </w:rPr>
        <w:t>f</w:t>
      </w:r>
      <w:r w:rsidRPr="005677B4">
        <w:rPr>
          <w:rFonts w:ascii="Bookman Old Style" w:hAnsi="Bookman Old Style"/>
          <w:i/>
          <w:sz w:val="24"/>
          <w:vertAlign w:val="subscript"/>
          <w:lang w:val="en-GB"/>
        </w:rPr>
        <w:t>α</w:t>
      </w:r>
      <w:r w:rsidRPr="005677B4">
        <w:rPr>
          <w:rFonts w:ascii="Bookman Old Style" w:hAnsi="Bookman Old Style"/>
          <w:i/>
          <w:sz w:val="24"/>
          <w:lang w:val="en-GB"/>
        </w:rPr>
        <w:t xml:space="preserve"> </w:t>
      </w:r>
      <w:r w:rsidRPr="005677B4">
        <w:rPr>
          <w:rFonts w:ascii="Arial" w:hAnsi="Arial"/>
          <w:i/>
          <w:sz w:val="24"/>
          <w:lang w:val="en-GB"/>
        </w:rPr>
        <w:t xml:space="preserve">· </w:t>
      </w:r>
      <w:r w:rsidRPr="005677B4">
        <w:rPr>
          <w:rFonts w:ascii="Tahoma" w:hAnsi="Tahoma"/>
          <w:sz w:val="24"/>
          <w:lang w:val="en-GB"/>
        </w:rPr>
        <w:t>∆</w:t>
      </w:r>
      <w:r w:rsidRPr="005677B4">
        <w:rPr>
          <w:rFonts w:ascii="Bookman Old Style" w:hAnsi="Bookman Old Style"/>
          <w:i/>
          <w:sz w:val="24"/>
          <w:lang w:val="en-GB"/>
        </w:rPr>
        <w:t>α</w:t>
      </w:r>
      <w:r w:rsidRPr="005677B4">
        <w:rPr>
          <w:rFonts w:ascii="Tahoma" w:hAnsi="Tahoma"/>
          <w:sz w:val="24"/>
          <w:lang w:val="en-GB"/>
        </w:rPr>
        <w:t>)]</w:t>
      </w:r>
    </w:p>
    <w:p w14:paraId="55BD4B86" w14:textId="77777777" w:rsidR="000A52FD" w:rsidRPr="005677B4" w:rsidRDefault="000A52FD">
      <w:pPr>
        <w:rPr>
          <w:rFonts w:ascii="Tahoma" w:hAnsi="Tahoma"/>
          <w:sz w:val="24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2668" w:space="40"/>
            <w:col w:w="3933" w:space="39"/>
            <w:col w:w="4260"/>
          </w:cols>
        </w:sectPr>
      </w:pPr>
    </w:p>
    <w:p w14:paraId="5A074977" w14:textId="77777777" w:rsidR="000A52FD" w:rsidRPr="005677B4" w:rsidRDefault="000A52FD">
      <w:pPr>
        <w:pStyle w:val="Tekstpodstawowy"/>
        <w:spacing w:before="11"/>
        <w:rPr>
          <w:rFonts w:ascii="Tahoma"/>
          <w:sz w:val="10"/>
          <w:lang w:val="en-GB"/>
        </w:rPr>
      </w:pPr>
    </w:p>
    <w:p w14:paraId="649A48BF" w14:textId="77777777" w:rsidR="000A52FD" w:rsidRPr="005677B4" w:rsidRDefault="005677B4">
      <w:pPr>
        <w:pStyle w:val="Tekstpodstawowy"/>
        <w:spacing w:before="97" w:line="228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where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maximum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trigonometric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function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is:</w:t>
      </w:r>
      <w:r w:rsidRPr="005677B4">
        <w:rPr>
          <w:spacing w:val="-6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max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cos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Tahoma" w:hAnsi="Tahoma"/>
          <w:lang w:val="en-GB"/>
        </w:rPr>
        <w:t>)</w:t>
      </w:r>
      <w:r w:rsidRPr="005677B4">
        <w:rPr>
          <w:rFonts w:ascii="Bookman Old Style" w:hAnsi="Bookman Old Style"/>
          <w:i/>
          <w:lang w:val="en-GB"/>
        </w:rPr>
        <w:t>,</w:t>
      </w:r>
      <w:r w:rsidRPr="005677B4">
        <w:rPr>
          <w:rFonts w:ascii="Bookman Old Style" w:hAnsi="Bookman Old Style"/>
          <w:i/>
          <w:spacing w:val="-45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cos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spacing w:val="-35"/>
          <w:lang w:val="en-GB"/>
        </w:rPr>
        <w:t xml:space="preserve"> </w:t>
      </w:r>
      <w:r w:rsidRPr="005677B4">
        <w:rPr>
          <w:rFonts w:ascii="Tahoma" w:hAnsi="Tahoma"/>
          <w:lang w:val="en-GB"/>
        </w:rPr>
        <w:t>+</w:t>
      </w:r>
      <w:r w:rsidRPr="005677B4">
        <w:rPr>
          <w:rFonts w:ascii="Tahoma" w:hAnsi="Tahoma"/>
          <w:spacing w:val="-39"/>
          <w:lang w:val="en-GB"/>
        </w:rPr>
        <w:t xml:space="preserve"> </w:t>
      </w:r>
      <w:r w:rsidRPr="005677B4">
        <w:rPr>
          <w:rFonts w:ascii="Tahoma" w:hAnsi="Tahoma"/>
          <w:spacing w:val="2"/>
          <w:lang w:val="en-GB"/>
        </w:rPr>
        <w:t>∆</w:t>
      </w:r>
      <w:r w:rsidRPr="005677B4">
        <w:rPr>
          <w:rFonts w:ascii="Bookman Old Style" w:hAnsi="Bookman Old Style"/>
          <w:i/>
          <w:spacing w:val="2"/>
          <w:vertAlign w:val="subscript"/>
          <w:lang w:val="en-GB"/>
        </w:rPr>
        <w:t>α</w:t>
      </w:r>
      <w:r w:rsidRPr="005677B4">
        <w:rPr>
          <w:rFonts w:ascii="Tahoma" w:hAnsi="Tahoma"/>
          <w:spacing w:val="2"/>
          <w:lang w:val="en-GB"/>
        </w:rPr>
        <w:t>))</w:t>
      </w:r>
      <w:r w:rsidRPr="005677B4">
        <w:rPr>
          <w:rFonts w:ascii="Tahoma" w:hAnsi="Tahoma"/>
          <w:spacing w:val="-22"/>
          <w:lang w:val="en-GB"/>
        </w:rPr>
        <w:t xml:space="preserve"> </w:t>
      </w:r>
      <w:r w:rsidRPr="005677B4">
        <w:rPr>
          <w:lang w:val="en-GB"/>
        </w:rPr>
        <w:t>or</w:t>
      </w:r>
      <w:r w:rsidRPr="005677B4">
        <w:rPr>
          <w:spacing w:val="-7"/>
          <w:lang w:val="en-GB"/>
        </w:rPr>
        <w:t xml:space="preserve"> </w:t>
      </w:r>
      <w:r w:rsidRPr="005677B4">
        <w:rPr>
          <w:rFonts w:ascii="Tahoma" w:hAnsi="Tahoma"/>
          <w:lang w:val="en-GB"/>
        </w:rPr>
        <w:t>1</w:t>
      </w:r>
      <w:r w:rsidRPr="005677B4">
        <w:rPr>
          <w:rFonts w:ascii="Tahoma" w:hAnsi="Tahoma"/>
          <w:spacing w:val="-22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7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spacing w:val="-26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&lt;</w:t>
      </w:r>
      <w:r w:rsidRPr="005677B4">
        <w:rPr>
          <w:rFonts w:ascii="Bookman Old Style" w:hAnsi="Bookman Old Style"/>
          <w:i/>
          <w:spacing w:val="-25"/>
          <w:lang w:val="en-GB"/>
        </w:rPr>
        <w:t xml:space="preserve"> </w:t>
      </w:r>
      <w:r w:rsidRPr="005677B4">
        <w:rPr>
          <w:rFonts w:ascii="Tahoma" w:hAnsi="Tahoma"/>
          <w:lang w:val="en-GB"/>
        </w:rPr>
        <w:t>0</w:t>
      </w:r>
      <w:r w:rsidRPr="005677B4">
        <w:rPr>
          <w:rFonts w:ascii="Tahoma" w:hAnsi="Tahoma"/>
          <w:spacing w:val="-29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&lt; α</w:t>
      </w:r>
      <w:r w:rsidRPr="005677B4">
        <w:rPr>
          <w:rFonts w:ascii="Bookman Old Style" w:hAnsi="Bookman Old Style"/>
          <w:i/>
          <w:spacing w:val="-42"/>
          <w:lang w:val="en-GB"/>
        </w:rPr>
        <w:t xml:space="preserve"> </w:t>
      </w:r>
      <w:r w:rsidRPr="005677B4">
        <w:rPr>
          <w:rFonts w:ascii="Tahoma" w:hAnsi="Tahoma"/>
          <w:lang w:val="en-GB"/>
        </w:rPr>
        <w:t>+</w:t>
      </w:r>
      <w:r w:rsidRPr="005677B4">
        <w:rPr>
          <w:rFonts w:ascii="Tahoma" w:hAnsi="Tahoma"/>
          <w:spacing w:val="-46"/>
          <w:lang w:val="en-GB"/>
        </w:rPr>
        <w:t xml:space="preserve"> </w:t>
      </w:r>
      <w:r w:rsidRPr="005677B4">
        <w:rPr>
          <w:rFonts w:ascii="Tahoma" w:hAnsi="Tahoma"/>
          <w:lang w:val="en-GB"/>
        </w:rPr>
        <w:t>∆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spacing w:val="-12"/>
          <w:lang w:val="en-GB"/>
        </w:rPr>
        <w:t xml:space="preserve"> </w:t>
      </w:r>
      <w:r w:rsidRPr="005677B4">
        <w:rPr>
          <w:lang w:val="en-GB"/>
        </w:rPr>
        <w:t>or</w:t>
      </w:r>
      <w:r w:rsidRPr="005677B4">
        <w:rPr>
          <w:spacing w:val="-3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spacing w:val="-15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&lt;</w:t>
      </w:r>
      <w:r w:rsidRPr="005677B4">
        <w:rPr>
          <w:rFonts w:ascii="Bookman Old Style" w:hAnsi="Bookman Old Style"/>
          <w:i/>
          <w:spacing w:val="-17"/>
          <w:lang w:val="en-GB"/>
        </w:rPr>
        <w:t xml:space="preserve"> </w:t>
      </w:r>
      <w:r w:rsidRPr="005677B4">
        <w:rPr>
          <w:rFonts w:ascii="Tahoma" w:hAnsi="Tahoma"/>
          <w:lang w:val="en-GB"/>
        </w:rPr>
        <w:t>2</w:t>
      </w:r>
      <w:r w:rsidRPr="005677B4">
        <w:rPr>
          <w:rFonts w:ascii="Bookman Old Style" w:hAnsi="Bookman Old Style"/>
          <w:i/>
          <w:lang w:val="en-GB"/>
        </w:rPr>
        <w:t>π</w:t>
      </w:r>
      <w:r w:rsidRPr="005677B4">
        <w:rPr>
          <w:rFonts w:ascii="Bookman Old Style" w:hAnsi="Bookman Old Style"/>
          <w:i/>
          <w:spacing w:val="-10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&lt;</w:t>
      </w:r>
      <w:r w:rsidRPr="005677B4">
        <w:rPr>
          <w:rFonts w:ascii="Bookman Old Style" w:hAnsi="Bookman Old Style"/>
          <w:i/>
          <w:spacing w:val="-17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rFonts w:ascii="Bookman Old Style" w:hAnsi="Bookman Old Style"/>
          <w:i/>
          <w:spacing w:val="-41"/>
          <w:lang w:val="en-GB"/>
        </w:rPr>
        <w:t xml:space="preserve"> </w:t>
      </w:r>
      <w:r w:rsidRPr="005677B4">
        <w:rPr>
          <w:rFonts w:ascii="Tahoma" w:hAnsi="Tahoma"/>
          <w:lang w:val="en-GB"/>
        </w:rPr>
        <w:t>+</w:t>
      </w:r>
      <w:r w:rsidRPr="005677B4">
        <w:rPr>
          <w:rFonts w:ascii="Tahoma" w:hAnsi="Tahoma"/>
          <w:spacing w:val="-46"/>
          <w:lang w:val="en-GB"/>
        </w:rPr>
        <w:t xml:space="preserve"> </w:t>
      </w:r>
      <w:r w:rsidRPr="005677B4">
        <w:rPr>
          <w:rFonts w:ascii="Tahoma" w:hAnsi="Tahoma"/>
          <w:lang w:val="en-GB"/>
        </w:rPr>
        <w:t>∆</w:t>
      </w:r>
      <w:r w:rsidRPr="005677B4">
        <w:rPr>
          <w:rFonts w:ascii="Bookman Old Style" w:hAnsi="Bookman Old Style"/>
          <w:i/>
          <w:lang w:val="en-GB"/>
        </w:rPr>
        <w:t>α</w:t>
      </w:r>
      <w:r w:rsidRPr="005677B4">
        <w:rPr>
          <w:lang w:val="en-GB"/>
        </w:rPr>
        <w:t>.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"/>
          <w:lang w:val="en-GB"/>
        </w:rPr>
        <w:t xml:space="preserve"> </w:t>
      </w:r>
      <w:r w:rsidRPr="005677B4">
        <w:rPr>
          <w:lang w:val="en-GB"/>
        </w:rPr>
        <w:t>maximum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distance</w:t>
      </w:r>
      <w:r w:rsidRPr="005677B4">
        <w:rPr>
          <w:spacing w:val="-2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obtained</w:t>
      </w:r>
      <w:r w:rsidRPr="005677B4">
        <w:rPr>
          <w:spacing w:val="-2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comparing</w:t>
      </w:r>
      <w:r w:rsidRPr="005677B4">
        <w:rPr>
          <w:spacing w:val="-3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x</w:t>
      </w:r>
      <w:r w:rsidRPr="005677B4">
        <w:rPr>
          <w:rFonts w:ascii="Century Gothic" w:hAnsi="Century Gothic"/>
          <w:vertAlign w:val="subscript"/>
          <w:lang w:val="en-GB"/>
        </w:rPr>
        <w:t>0</w:t>
      </w:r>
      <w:r w:rsidRPr="005677B4">
        <w:rPr>
          <w:rFonts w:ascii="Century Gothic" w:hAnsi="Century Gothic"/>
          <w:spacing w:val="-1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"/>
          <w:lang w:val="en-GB"/>
        </w:rPr>
        <w:t xml:space="preserve"> </w:t>
      </w:r>
      <w:r w:rsidRPr="005677B4">
        <w:rPr>
          <w:lang w:val="en-GB"/>
        </w:rPr>
        <w:t>both ends of this</w:t>
      </w:r>
      <w:r w:rsidRPr="005677B4">
        <w:rPr>
          <w:spacing w:val="48"/>
          <w:lang w:val="en-GB"/>
        </w:rPr>
        <w:t xml:space="preserve"> </w:t>
      </w:r>
      <w:r w:rsidRPr="005677B4">
        <w:rPr>
          <w:spacing w:val="-3"/>
          <w:lang w:val="en-GB"/>
        </w:rPr>
        <w:t>interval.</w:t>
      </w:r>
    </w:p>
    <w:p w14:paraId="0DE5C485" w14:textId="77777777" w:rsidR="000A52FD" w:rsidRPr="005677B4" w:rsidRDefault="000A52FD">
      <w:pPr>
        <w:spacing w:line="228" w:lineRule="auto"/>
        <w:jc w:val="both"/>
        <w:rPr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42B0E2D4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16FAC7EB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2DD4413D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2D783D9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0E9E8A2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88E6FAA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B5E73F2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192E4AD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B5BB1EB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7C53B84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4892B2B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D49DFE5" w14:textId="6534F907" w:rsidR="000A52FD" w:rsidRPr="005677B4" w:rsidRDefault="00DC0027">
      <w:pPr>
        <w:spacing w:before="265"/>
        <w:ind w:left="1525"/>
        <w:rPr>
          <w:rFonts w:ascii="DejaVu Sans" w:hAnsi="DejaVu Sans"/>
          <w:sz w:val="30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03E965F9" wp14:editId="335529E5">
                <wp:simplePos x="0" y="0"/>
                <wp:positionH relativeFrom="page">
                  <wp:posOffset>2051685</wp:posOffset>
                </wp:positionH>
                <wp:positionV relativeFrom="paragraph">
                  <wp:posOffset>-1737360</wp:posOffset>
                </wp:positionV>
                <wp:extent cx="3924935" cy="2571750"/>
                <wp:effectExtent l="3810" t="24130" r="24130" b="4445"/>
                <wp:wrapNone/>
                <wp:docPr id="1184" name="Group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935" cy="2571750"/>
                          <a:chOff x="3231" y="-2736"/>
                          <a:chExt cx="6181" cy="4050"/>
                        </a:xfrm>
                      </wpg:grpSpPr>
                      <wps:wsp>
                        <wps:cNvPr id="1185" name="Freeform 1197"/>
                        <wps:cNvSpPr>
                          <a:spLocks/>
                        </wps:cNvSpPr>
                        <wps:spPr bwMode="auto">
                          <a:xfrm>
                            <a:off x="4057" y="-2710"/>
                            <a:ext cx="1599" cy="1599"/>
                          </a:xfrm>
                          <a:custGeom>
                            <a:avLst/>
                            <a:gdLst>
                              <a:gd name="T0" fmla="+- 0 4779 4057"/>
                              <a:gd name="T1" fmla="*/ T0 w 1599"/>
                              <a:gd name="T2" fmla="+- 0 -1115 -2710"/>
                              <a:gd name="T3" fmla="*/ -1115 h 1599"/>
                              <a:gd name="T4" fmla="+- 0 4632 4057"/>
                              <a:gd name="T5" fmla="*/ T4 w 1599"/>
                              <a:gd name="T6" fmla="+- 0 -1143 -2710"/>
                              <a:gd name="T7" fmla="*/ -1143 h 1599"/>
                              <a:gd name="T8" fmla="+- 0 4496 4057"/>
                              <a:gd name="T9" fmla="*/ T8 w 1599"/>
                              <a:gd name="T10" fmla="+- 0 -1197 -2710"/>
                              <a:gd name="T11" fmla="*/ -1197 h 1599"/>
                              <a:gd name="T12" fmla="+- 0 4373 4057"/>
                              <a:gd name="T13" fmla="*/ T12 w 1599"/>
                              <a:gd name="T14" fmla="+- 0 -1274 -2710"/>
                              <a:gd name="T15" fmla="*/ -1274 h 1599"/>
                              <a:gd name="T16" fmla="+- 0 4266 4057"/>
                              <a:gd name="T17" fmla="*/ T16 w 1599"/>
                              <a:gd name="T18" fmla="+- 0 -1372 -2710"/>
                              <a:gd name="T19" fmla="*/ -1372 h 1599"/>
                              <a:gd name="T20" fmla="+- 0 4179 4057"/>
                              <a:gd name="T21" fmla="*/ T20 w 1599"/>
                              <a:gd name="T22" fmla="+- 0 -1486 -2710"/>
                              <a:gd name="T23" fmla="*/ -1486 h 1599"/>
                              <a:gd name="T24" fmla="+- 0 4113 4057"/>
                              <a:gd name="T25" fmla="*/ T24 w 1599"/>
                              <a:gd name="T26" fmla="+- 0 -1616 -2710"/>
                              <a:gd name="T27" fmla="*/ -1616 h 1599"/>
                              <a:gd name="T28" fmla="+- 0 4072 4057"/>
                              <a:gd name="T29" fmla="*/ T28 w 1599"/>
                              <a:gd name="T30" fmla="+- 0 -1759 -2710"/>
                              <a:gd name="T31" fmla="*/ -1759 h 1599"/>
                              <a:gd name="T32" fmla="+- 0 4057 4057"/>
                              <a:gd name="T33" fmla="*/ T32 w 1599"/>
                              <a:gd name="T34" fmla="+- 0 -1911 -2710"/>
                              <a:gd name="T35" fmla="*/ -1911 h 1599"/>
                              <a:gd name="T36" fmla="+- 0 4072 4057"/>
                              <a:gd name="T37" fmla="*/ T36 w 1599"/>
                              <a:gd name="T38" fmla="+- 0 -2062 -2710"/>
                              <a:gd name="T39" fmla="*/ -2062 h 1599"/>
                              <a:gd name="T40" fmla="+- 0 4113 4057"/>
                              <a:gd name="T41" fmla="*/ T40 w 1599"/>
                              <a:gd name="T42" fmla="+- 0 -2205 -2710"/>
                              <a:gd name="T43" fmla="*/ -2205 h 1599"/>
                              <a:gd name="T44" fmla="+- 0 4179 4057"/>
                              <a:gd name="T45" fmla="*/ T44 w 1599"/>
                              <a:gd name="T46" fmla="+- 0 -2335 -2710"/>
                              <a:gd name="T47" fmla="*/ -2335 h 1599"/>
                              <a:gd name="T48" fmla="+- 0 4266 4057"/>
                              <a:gd name="T49" fmla="*/ T48 w 1599"/>
                              <a:gd name="T50" fmla="+- 0 -2450 -2710"/>
                              <a:gd name="T51" fmla="*/ -2450 h 1599"/>
                              <a:gd name="T52" fmla="+- 0 4373 4057"/>
                              <a:gd name="T53" fmla="*/ T52 w 1599"/>
                              <a:gd name="T54" fmla="+- 0 -2547 -2710"/>
                              <a:gd name="T55" fmla="*/ -2547 h 1599"/>
                              <a:gd name="T56" fmla="+- 0 4496 4057"/>
                              <a:gd name="T57" fmla="*/ T56 w 1599"/>
                              <a:gd name="T58" fmla="+- 0 -2624 -2710"/>
                              <a:gd name="T59" fmla="*/ -2624 h 1599"/>
                              <a:gd name="T60" fmla="+- 0 4632 4057"/>
                              <a:gd name="T61" fmla="*/ T60 w 1599"/>
                              <a:gd name="T62" fmla="+- 0 -2678 -2710"/>
                              <a:gd name="T63" fmla="*/ -2678 h 1599"/>
                              <a:gd name="T64" fmla="+- 0 4779 4057"/>
                              <a:gd name="T65" fmla="*/ T64 w 1599"/>
                              <a:gd name="T66" fmla="+- 0 -2706 -2710"/>
                              <a:gd name="T67" fmla="*/ -2706 h 1599"/>
                              <a:gd name="T68" fmla="+- 0 4933 4057"/>
                              <a:gd name="T69" fmla="*/ T68 w 1599"/>
                              <a:gd name="T70" fmla="+- 0 -2706 -2710"/>
                              <a:gd name="T71" fmla="*/ -2706 h 1599"/>
                              <a:gd name="T72" fmla="+- 0 5081 4057"/>
                              <a:gd name="T73" fmla="*/ T72 w 1599"/>
                              <a:gd name="T74" fmla="+- 0 -2678 -2710"/>
                              <a:gd name="T75" fmla="*/ -2678 h 1599"/>
                              <a:gd name="T76" fmla="+- 0 5217 4057"/>
                              <a:gd name="T77" fmla="*/ T76 w 1599"/>
                              <a:gd name="T78" fmla="+- 0 -2624 -2710"/>
                              <a:gd name="T79" fmla="*/ -2624 h 1599"/>
                              <a:gd name="T80" fmla="+- 0 5340 4057"/>
                              <a:gd name="T81" fmla="*/ T80 w 1599"/>
                              <a:gd name="T82" fmla="+- 0 -2547 -2710"/>
                              <a:gd name="T83" fmla="*/ -2547 h 1599"/>
                              <a:gd name="T84" fmla="+- 0 5447 4057"/>
                              <a:gd name="T85" fmla="*/ T84 w 1599"/>
                              <a:gd name="T86" fmla="+- 0 -2450 -2710"/>
                              <a:gd name="T87" fmla="*/ -2450 h 1599"/>
                              <a:gd name="T88" fmla="+- 0 5534 4057"/>
                              <a:gd name="T89" fmla="*/ T88 w 1599"/>
                              <a:gd name="T90" fmla="+- 0 -2335 -2710"/>
                              <a:gd name="T91" fmla="*/ -2335 h 1599"/>
                              <a:gd name="T92" fmla="+- 0 5600 4057"/>
                              <a:gd name="T93" fmla="*/ T92 w 1599"/>
                              <a:gd name="T94" fmla="+- 0 -2205 -2710"/>
                              <a:gd name="T95" fmla="*/ -2205 h 1599"/>
                              <a:gd name="T96" fmla="+- 0 5641 4057"/>
                              <a:gd name="T97" fmla="*/ T96 w 1599"/>
                              <a:gd name="T98" fmla="+- 0 -2062 -2710"/>
                              <a:gd name="T99" fmla="*/ -2062 h 1599"/>
                              <a:gd name="T100" fmla="+- 0 5656 4057"/>
                              <a:gd name="T101" fmla="*/ T100 w 1599"/>
                              <a:gd name="T102" fmla="+- 0 -1911 -2710"/>
                              <a:gd name="T103" fmla="*/ -1911 h 1599"/>
                              <a:gd name="T104" fmla="+- 0 5641 4057"/>
                              <a:gd name="T105" fmla="*/ T104 w 1599"/>
                              <a:gd name="T106" fmla="+- 0 -1759 -2710"/>
                              <a:gd name="T107" fmla="*/ -1759 h 1599"/>
                              <a:gd name="T108" fmla="+- 0 5600 4057"/>
                              <a:gd name="T109" fmla="*/ T108 w 1599"/>
                              <a:gd name="T110" fmla="+- 0 -1616 -2710"/>
                              <a:gd name="T111" fmla="*/ -1616 h 1599"/>
                              <a:gd name="T112" fmla="+- 0 5534 4057"/>
                              <a:gd name="T113" fmla="*/ T112 w 1599"/>
                              <a:gd name="T114" fmla="+- 0 -1486 -2710"/>
                              <a:gd name="T115" fmla="*/ -1486 h 1599"/>
                              <a:gd name="T116" fmla="+- 0 5447 4057"/>
                              <a:gd name="T117" fmla="*/ T116 w 1599"/>
                              <a:gd name="T118" fmla="+- 0 -1372 -2710"/>
                              <a:gd name="T119" fmla="*/ -1372 h 1599"/>
                              <a:gd name="T120" fmla="+- 0 5340 4057"/>
                              <a:gd name="T121" fmla="*/ T120 w 1599"/>
                              <a:gd name="T122" fmla="+- 0 -1274 -2710"/>
                              <a:gd name="T123" fmla="*/ -1274 h 1599"/>
                              <a:gd name="T124" fmla="+- 0 5217 4057"/>
                              <a:gd name="T125" fmla="*/ T124 w 1599"/>
                              <a:gd name="T126" fmla="+- 0 -1197 -2710"/>
                              <a:gd name="T127" fmla="*/ -1197 h 1599"/>
                              <a:gd name="T128" fmla="+- 0 5081 4057"/>
                              <a:gd name="T129" fmla="*/ T128 w 1599"/>
                              <a:gd name="T130" fmla="+- 0 -1143 -2710"/>
                              <a:gd name="T131" fmla="*/ -1143 h 1599"/>
                              <a:gd name="T132" fmla="+- 0 4933 4057"/>
                              <a:gd name="T133" fmla="*/ T132 w 1599"/>
                              <a:gd name="T134" fmla="+- 0 -1115 -2710"/>
                              <a:gd name="T135" fmla="*/ -1115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99" h="1599">
                                <a:moveTo>
                                  <a:pt x="799" y="1599"/>
                                </a:moveTo>
                                <a:lnTo>
                                  <a:pt x="722" y="1595"/>
                                </a:lnTo>
                                <a:lnTo>
                                  <a:pt x="648" y="1584"/>
                                </a:lnTo>
                                <a:lnTo>
                                  <a:pt x="575" y="1567"/>
                                </a:lnTo>
                                <a:lnTo>
                                  <a:pt x="505" y="1543"/>
                                </a:lnTo>
                                <a:lnTo>
                                  <a:pt x="439" y="1513"/>
                                </a:lnTo>
                                <a:lnTo>
                                  <a:pt x="375" y="1477"/>
                                </a:lnTo>
                                <a:lnTo>
                                  <a:pt x="316" y="1436"/>
                                </a:lnTo>
                                <a:lnTo>
                                  <a:pt x="260" y="1390"/>
                                </a:lnTo>
                                <a:lnTo>
                                  <a:pt x="209" y="1338"/>
                                </a:lnTo>
                                <a:lnTo>
                                  <a:pt x="163" y="1283"/>
                                </a:lnTo>
                                <a:lnTo>
                                  <a:pt x="122" y="1224"/>
                                </a:lnTo>
                                <a:lnTo>
                                  <a:pt x="86" y="1160"/>
                                </a:lnTo>
                                <a:lnTo>
                                  <a:pt x="56" y="1094"/>
                                </a:lnTo>
                                <a:lnTo>
                                  <a:pt x="32" y="1024"/>
                                </a:lnTo>
                                <a:lnTo>
                                  <a:pt x="15" y="951"/>
                                </a:lnTo>
                                <a:lnTo>
                                  <a:pt x="4" y="876"/>
                                </a:lnTo>
                                <a:lnTo>
                                  <a:pt x="0" y="799"/>
                                </a:lnTo>
                                <a:lnTo>
                                  <a:pt x="4" y="722"/>
                                </a:lnTo>
                                <a:lnTo>
                                  <a:pt x="15" y="648"/>
                                </a:lnTo>
                                <a:lnTo>
                                  <a:pt x="32" y="575"/>
                                </a:lnTo>
                                <a:lnTo>
                                  <a:pt x="56" y="505"/>
                                </a:lnTo>
                                <a:lnTo>
                                  <a:pt x="86" y="439"/>
                                </a:lnTo>
                                <a:lnTo>
                                  <a:pt x="122" y="375"/>
                                </a:lnTo>
                                <a:lnTo>
                                  <a:pt x="163" y="316"/>
                                </a:lnTo>
                                <a:lnTo>
                                  <a:pt x="209" y="260"/>
                                </a:lnTo>
                                <a:lnTo>
                                  <a:pt x="260" y="209"/>
                                </a:lnTo>
                                <a:lnTo>
                                  <a:pt x="316" y="163"/>
                                </a:lnTo>
                                <a:lnTo>
                                  <a:pt x="375" y="122"/>
                                </a:lnTo>
                                <a:lnTo>
                                  <a:pt x="439" y="86"/>
                                </a:lnTo>
                                <a:lnTo>
                                  <a:pt x="505" y="56"/>
                                </a:lnTo>
                                <a:lnTo>
                                  <a:pt x="575" y="32"/>
                                </a:lnTo>
                                <a:lnTo>
                                  <a:pt x="648" y="15"/>
                                </a:lnTo>
                                <a:lnTo>
                                  <a:pt x="722" y="4"/>
                                </a:lnTo>
                                <a:lnTo>
                                  <a:pt x="799" y="0"/>
                                </a:lnTo>
                                <a:lnTo>
                                  <a:pt x="876" y="4"/>
                                </a:lnTo>
                                <a:lnTo>
                                  <a:pt x="951" y="15"/>
                                </a:lnTo>
                                <a:lnTo>
                                  <a:pt x="1024" y="32"/>
                                </a:lnTo>
                                <a:lnTo>
                                  <a:pt x="1094" y="56"/>
                                </a:lnTo>
                                <a:lnTo>
                                  <a:pt x="1160" y="86"/>
                                </a:lnTo>
                                <a:lnTo>
                                  <a:pt x="1224" y="122"/>
                                </a:lnTo>
                                <a:lnTo>
                                  <a:pt x="1283" y="163"/>
                                </a:lnTo>
                                <a:lnTo>
                                  <a:pt x="1339" y="209"/>
                                </a:lnTo>
                                <a:lnTo>
                                  <a:pt x="1390" y="260"/>
                                </a:lnTo>
                                <a:lnTo>
                                  <a:pt x="1436" y="316"/>
                                </a:lnTo>
                                <a:lnTo>
                                  <a:pt x="1477" y="375"/>
                                </a:lnTo>
                                <a:lnTo>
                                  <a:pt x="1513" y="439"/>
                                </a:lnTo>
                                <a:lnTo>
                                  <a:pt x="1543" y="505"/>
                                </a:lnTo>
                                <a:lnTo>
                                  <a:pt x="1567" y="575"/>
                                </a:lnTo>
                                <a:lnTo>
                                  <a:pt x="1584" y="648"/>
                                </a:lnTo>
                                <a:lnTo>
                                  <a:pt x="1595" y="722"/>
                                </a:lnTo>
                                <a:lnTo>
                                  <a:pt x="1599" y="799"/>
                                </a:lnTo>
                                <a:lnTo>
                                  <a:pt x="1595" y="876"/>
                                </a:lnTo>
                                <a:lnTo>
                                  <a:pt x="1584" y="951"/>
                                </a:lnTo>
                                <a:lnTo>
                                  <a:pt x="1567" y="1024"/>
                                </a:lnTo>
                                <a:lnTo>
                                  <a:pt x="1543" y="1094"/>
                                </a:lnTo>
                                <a:lnTo>
                                  <a:pt x="1513" y="1160"/>
                                </a:lnTo>
                                <a:lnTo>
                                  <a:pt x="1477" y="1224"/>
                                </a:lnTo>
                                <a:lnTo>
                                  <a:pt x="1436" y="1283"/>
                                </a:lnTo>
                                <a:lnTo>
                                  <a:pt x="1390" y="1338"/>
                                </a:lnTo>
                                <a:lnTo>
                                  <a:pt x="1339" y="1390"/>
                                </a:lnTo>
                                <a:lnTo>
                                  <a:pt x="1283" y="1436"/>
                                </a:lnTo>
                                <a:lnTo>
                                  <a:pt x="1224" y="1477"/>
                                </a:lnTo>
                                <a:lnTo>
                                  <a:pt x="1160" y="1513"/>
                                </a:lnTo>
                                <a:lnTo>
                                  <a:pt x="1094" y="1543"/>
                                </a:lnTo>
                                <a:lnTo>
                                  <a:pt x="1024" y="1567"/>
                                </a:lnTo>
                                <a:lnTo>
                                  <a:pt x="951" y="1584"/>
                                </a:lnTo>
                                <a:lnTo>
                                  <a:pt x="876" y="1595"/>
                                </a:lnTo>
                                <a:lnTo>
                                  <a:pt x="799" y="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4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AutoShape 1196"/>
                        <wps:cNvSpPr>
                          <a:spLocks/>
                        </wps:cNvSpPr>
                        <wps:spPr bwMode="auto">
                          <a:xfrm>
                            <a:off x="1307" y="9957"/>
                            <a:ext cx="1701" cy="1701"/>
                          </a:xfrm>
                          <a:custGeom>
                            <a:avLst/>
                            <a:gdLst>
                              <a:gd name="T0" fmla="+- 0 5652 1308"/>
                              <a:gd name="T1" fmla="*/ T0 w 1701"/>
                              <a:gd name="T2" fmla="+- 0 -1834 9957"/>
                              <a:gd name="T3" fmla="*/ -1834 h 1701"/>
                              <a:gd name="T4" fmla="+- 0 5624 1308"/>
                              <a:gd name="T5" fmla="*/ T4 w 1701"/>
                              <a:gd name="T6" fmla="+- 0 -1686 9957"/>
                              <a:gd name="T7" fmla="*/ -1686 h 1701"/>
                              <a:gd name="T8" fmla="+- 0 5570 1308"/>
                              <a:gd name="T9" fmla="*/ T8 w 1701"/>
                              <a:gd name="T10" fmla="+- 0 -1550 9957"/>
                              <a:gd name="T11" fmla="*/ -1550 h 1701"/>
                              <a:gd name="T12" fmla="+- 0 5493 1308"/>
                              <a:gd name="T13" fmla="*/ T12 w 1701"/>
                              <a:gd name="T14" fmla="+- 0 -1427 9957"/>
                              <a:gd name="T15" fmla="*/ -1427 h 1701"/>
                              <a:gd name="T16" fmla="+- 0 5396 1308"/>
                              <a:gd name="T17" fmla="*/ T16 w 1701"/>
                              <a:gd name="T18" fmla="+- 0 -1320 9957"/>
                              <a:gd name="T19" fmla="*/ -1320 h 1701"/>
                              <a:gd name="T20" fmla="+- 0 5281 1308"/>
                              <a:gd name="T21" fmla="*/ T20 w 1701"/>
                              <a:gd name="T22" fmla="+- 0 -1233 9957"/>
                              <a:gd name="T23" fmla="*/ -1233 h 1701"/>
                              <a:gd name="T24" fmla="+- 0 5151 1308"/>
                              <a:gd name="T25" fmla="*/ T24 w 1701"/>
                              <a:gd name="T26" fmla="+- 0 -1167 9957"/>
                              <a:gd name="T27" fmla="*/ -1167 h 1701"/>
                              <a:gd name="T28" fmla="+- 0 5008 1308"/>
                              <a:gd name="T29" fmla="*/ T28 w 1701"/>
                              <a:gd name="T30" fmla="+- 0 -1126 9957"/>
                              <a:gd name="T31" fmla="*/ -1126 h 1701"/>
                              <a:gd name="T32" fmla="+- 0 4856 1308"/>
                              <a:gd name="T33" fmla="*/ T32 w 1701"/>
                              <a:gd name="T34" fmla="+- 0 -1111 9957"/>
                              <a:gd name="T35" fmla="*/ -1111 h 1701"/>
                              <a:gd name="T36" fmla="+- 0 4705 1308"/>
                              <a:gd name="T37" fmla="*/ T36 w 1701"/>
                              <a:gd name="T38" fmla="+- 0 -1126 9957"/>
                              <a:gd name="T39" fmla="*/ -1126 h 1701"/>
                              <a:gd name="T40" fmla="+- 0 4562 1308"/>
                              <a:gd name="T41" fmla="*/ T40 w 1701"/>
                              <a:gd name="T42" fmla="+- 0 -1167 9957"/>
                              <a:gd name="T43" fmla="*/ -1167 h 1701"/>
                              <a:gd name="T44" fmla="+- 0 4432 1308"/>
                              <a:gd name="T45" fmla="*/ T44 w 1701"/>
                              <a:gd name="T46" fmla="+- 0 -1233 9957"/>
                              <a:gd name="T47" fmla="*/ -1233 h 1701"/>
                              <a:gd name="T48" fmla="+- 0 4317 1308"/>
                              <a:gd name="T49" fmla="*/ T48 w 1701"/>
                              <a:gd name="T50" fmla="+- 0 -1320 9957"/>
                              <a:gd name="T51" fmla="*/ -1320 h 1701"/>
                              <a:gd name="T52" fmla="+- 0 4220 1308"/>
                              <a:gd name="T53" fmla="*/ T52 w 1701"/>
                              <a:gd name="T54" fmla="+- 0 -1427 9957"/>
                              <a:gd name="T55" fmla="*/ -1427 h 1701"/>
                              <a:gd name="T56" fmla="+- 0 4143 1308"/>
                              <a:gd name="T57" fmla="*/ T56 w 1701"/>
                              <a:gd name="T58" fmla="+- 0 -1550 9957"/>
                              <a:gd name="T59" fmla="*/ -1550 h 1701"/>
                              <a:gd name="T60" fmla="+- 0 4089 1308"/>
                              <a:gd name="T61" fmla="*/ T60 w 1701"/>
                              <a:gd name="T62" fmla="+- 0 -1686 9957"/>
                              <a:gd name="T63" fmla="*/ -1686 h 1701"/>
                              <a:gd name="T64" fmla="+- 0 4061 1308"/>
                              <a:gd name="T65" fmla="*/ T64 w 1701"/>
                              <a:gd name="T66" fmla="+- 0 -1834 9957"/>
                              <a:gd name="T67" fmla="*/ -1834 h 1701"/>
                              <a:gd name="T68" fmla="+- 0 4061 1308"/>
                              <a:gd name="T69" fmla="*/ T68 w 1701"/>
                              <a:gd name="T70" fmla="+- 0 -1988 9957"/>
                              <a:gd name="T71" fmla="*/ -1988 h 1701"/>
                              <a:gd name="T72" fmla="+- 0 4089 1308"/>
                              <a:gd name="T73" fmla="*/ T72 w 1701"/>
                              <a:gd name="T74" fmla="+- 0 -2135 9957"/>
                              <a:gd name="T75" fmla="*/ -2135 h 1701"/>
                              <a:gd name="T76" fmla="+- 0 4143 1308"/>
                              <a:gd name="T77" fmla="*/ T76 w 1701"/>
                              <a:gd name="T78" fmla="+- 0 -2271 9957"/>
                              <a:gd name="T79" fmla="*/ -2271 h 1701"/>
                              <a:gd name="T80" fmla="+- 0 4220 1308"/>
                              <a:gd name="T81" fmla="*/ T80 w 1701"/>
                              <a:gd name="T82" fmla="+- 0 -2394 9957"/>
                              <a:gd name="T83" fmla="*/ -2394 h 1701"/>
                              <a:gd name="T84" fmla="+- 0 4317 1308"/>
                              <a:gd name="T85" fmla="*/ T84 w 1701"/>
                              <a:gd name="T86" fmla="+- 0 -2501 9957"/>
                              <a:gd name="T87" fmla="*/ -2501 h 1701"/>
                              <a:gd name="T88" fmla="+- 0 4432 1308"/>
                              <a:gd name="T89" fmla="*/ T88 w 1701"/>
                              <a:gd name="T90" fmla="+- 0 -2588 9957"/>
                              <a:gd name="T91" fmla="*/ -2588 h 1701"/>
                              <a:gd name="T92" fmla="+- 0 4562 1308"/>
                              <a:gd name="T93" fmla="*/ T92 w 1701"/>
                              <a:gd name="T94" fmla="+- 0 -2654 9957"/>
                              <a:gd name="T95" fmla="*/ -2654 h 1701"/>
                              <a:gd name="T96" fmla="+- 0 4705 1308"/>
                              <a:gd name="T97" fmla="*/ T96 w 1701"/>
                              <a:gd name="T98" fmla="+- 0 -2695 9957"/>
                              <a:gd name="T99" fmla="*/ -2695 h 1701"/>
                              <a:gd name="T100" fmla="+- 0 4856 1308"/>
                              <a:gd name="T101" fmla="*/ T100 w 1701"/>
                              <a:gd name="T102" fmla="+- 0 -2710 9957"/>
                              <a:gd name="T103" fmla="*/ -2710 h 1701"/>
                              <a:gd name="T104" fmla="+- 0 5008 1308"/>
                              <a:gd name="T105" fmla="*/ T104 w 1701"/>
                              <a:gd name="T106" fmla="+- 0 -2695 9957"/>
                              <a:gd name="T107" fmla="*/ -2695 h 1701"/>
                              <a:gd name="T108" fmla="+- 0 5151 1308"/>
                              <a:gd name="T109" fmla="*/ T108 w 1701"/>
                              <a:gd name="T110" fmla="+- 0 -2654 9957"/>
                              <a:gd name="T111" fmla="*/ -2654 h 1701"/>
                              <a:gd name="T112" fmla="+- 0 5281 1308"/>
                              <a:gd name="T113" fmla="*/ T112 w 1701"/>
                              <a:gd name="T114" fmla="+- 0 -2588 9957"/>
                              <a:gd name="T115" fmla="*/ -2588 h 1701"/>
                              <a:gd name="T116" fmla="+- 0 5396 1308"/>
                              <a:gd name="T117" fmla="*/ T116 w 1701"/>
                              <a:gd name="T118" fmla="+- 0 -2501 9957"/>
                              <a:gd name="T119" fmla="*/ -2501 h 1701"/>
                              <a:gd name="T120" fmla="+- 0 5493 1308"/>
                              <a:gd name="T121" fmla="*/ T120 w 1701"/>
                              <a:gd name="T122" fmla="+- 0 -2394 9957"/>
                              <a:gd name="T123" fmla="*/ -2394 h 1701"/>
                              <a:gd name="T124" fmla="+- 0 5570 1308"/>
                              <a:gd name="T125" fmla="*/ T124 w 1701"/>
                              <a:gd name="T126" fmla="+- 0 -2271 9957"/>
                              <a:gd name="T127" fmla="*/ -2271 h 1701"/>
                              <a:gd name="T128" fmla="+- 0 5624 1308"/>
                              <a:gd name="T129" fmla="*/ T128 w 1701"/>
                              <a:gd name="T130" fmla="+- 0 -2135 9957"/>
                              <a:gd name="T131" fmla="*/ -2135 h 1701"/>
                              <a:gd name="T132" fmla="+- 0 5652 1308"/>
                              <a:gd name="T133" fmla="*/ T132 w 1701"/>
                              <a:gd name="T134" fmla="+- 0 -1988 9957"/>
                              <a:gd name="T135" fmla="*/ -1988 h 1701"/>
                              <a:gd name="T136" fmla="+- 0 5549 1308"/>
                              <a:gd name="T137" fmla="*/ T136 w 1701"/>
                              <a:gd name="T138" fmla="+- 0 -1911 9957"/>
                              <a:gd name="T139" fmla="*/ -1911 h 1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701" h="1701">
                                <a:moveTo>
                                  <a:pt x="4348" y="-11868"/>
                                </a:moveTo>
                                <a:lnTo>
                                  <a:pt x="4344" y="-11791"/>
                                </a:lnTo>
                                <a:lnTo>
                                  <a:pt x="4333" y="-11716"/>
                                </a:lnTo>
                                <a:lnTo>
                                  <a:pt x="4316" y="-11643"/>
                                </a:lnTo>
                                <a:lnTo>
                                  <a:pt x="4292" y="-11573"/>
                                </a:lnTo>
                                <a:lnTo>
                                  <a:pt x="4262" y="-11507"/>
                                </a:lnTo>
                                <a:lnTo>
                                  <a:pt x="4226" y="-11443"/>
                                </a:lnTo>
                                <a:lnTo>
                                  <a:pt x="4185" y="-11384"/>
                                </a:lnTo>
                                <a:lnTo>
                                  <a:pt x="4139" y="-11329"/>
                                </a:lnTo>
                                <a:lnTo>
                                  <a:pt x="4088" y="-11277"/>
                                </a:lnTo>
                                <a:lnTo>
                                  <a:pt x="4032" y="-11231"/>
                                </a:lnTo>
                                <a:lnTo>
                                  <a:pt x="3973" y="-11190"/>
                                </a:lnTo>
                                <a:lnTo>
                                  <a:pt x="3909" y="-11154"/>
                                </a:lnTo>
                                <a:lnTo>
                                  <a:pt x="3843" y="-11124"/>
                                </a:lnTo>
                                <a:lnTo>
                                  <a:pt x="3773" y="-11100"/>
                                </a:lnTo>
                                <a:lnTo>
                                  <a:pt x="3700" y="-11083"/>
                                </a:lnTo>
                                <a:lnTo>
                                  <a:pt x="3625" y="-11072"/>
                                </a:lnTo>
                                <a:lnTo>
                                  <a:pt x="3548" y="-11068"/>
                                </a:lnTo>
                                <a:lnTo>
                                  <a:pt x="3471" y="-11072"/>
                                </a:lnTo>
                                <a:lnTo>
                                  <a:pt x="3397" y="-11083"/>
                                </a:lnTo>
                                <a:lnTo>
                                  <a:pt x="3324" y="-11100"/>
                                </a:lnTo>
                                <a:lnTo>
                                  <a:pt x="3254" y="-11124"/>
                                </a:lnTo>
                                <a:lnTo>
                                  <a:pt x="3188" y="-11154"/>
                                </a:lnTo>
                                <a:lnTo>
                                  <a:pt x="3124" y="-11190"/>
                                </a:lnTo>
                                <a:lnTo>
                                  <a:pt x="3065" y="-11231"/>
                                </a:lnTo>
                                <a:lnTo>
                                  <a:pt x="3009" y="-11277"/>
                                </a:lnTo>
                                <a:lnTo>
                                  <a:pt x="2958" y="-11329"/>
                                </a:lnTo>
                                <a:lnTo>
                                  <a:pt x="2912" y="-11384"/>
                                </a:lnTo>
                                <a:lnTo>
                                  <a:pt x="2871" y="-11443"/>
                                </a:lnTo>
                                <a:lnTo>
                                  <a:pt x="2835" y="-11507"/>
                                </a:lnTo>
                                <a:lnTo>
                                  <a:pt x="2805" y="-11573"/>
                                </a:lnTo>
                                <a:lnTo>
                                  <a:pt x="2781" y="-11643"/>
                                </a:lnTo>
                                <a:lnTo>
                                  <a:pt x="2764" y="-11716"/>
                                </a:lnTo>
                                <a:lnTo>
                                  <a:pt x="2753" y="-11791"/>
                                </a:lnTo>
                                <a:lnTo>
                                  <a:pt x="2749" y="-11868"/>
                                </a:lnTo>
                                <a:lnTo>
                                  <a:pt x="2753" y="-11945"/>
                                </a:lnTo>
                                <a:lnTo>
                                  <a:pt x="2764" y="-12019"/>
                                </a:lnTo>
                                <a:lnTo>
                                  <a:pt x="2781" y="-12092"/>
                                </a:lnTo>
                                <a:lnTo>
                                  <a:pt x="2805" y="-12162"/>
                                </a:lnTo>
                                <a:lnTo>
                                  <a:pt x="2835" y="-12228"/>
                                </a:lnTo>
                                <a:lnTo>
                                  <a:pt x="2871" y="-12292"/>
                                </a:lnTo>
                                <a:lnTo>
                                  <a:pt x="2912" y="-12351"/>
                                </a:lnTo>
                                <a:lnTo>
                                  <a:pt x="2958" y="-12407"/>
                                </a:lnTo>
                                <a:lnTo>
                                  <a:pt x="3009" y="-12458"/>
                                </a:lnTo>
                                <a:lnTo>
                                  <a:pt x="3065" y="-12504"/>
                                </a:lnTo>
                                <a:lnTo>
                                  <a:pt x="3124" y="-12545"/>
                                </a:lnTo>
                                <a:lnTo>
                                  <a:pt x="3188" y="-12581"/>
                                </a:lnTo>
                                <a:lnTo>
                                  <a:pt x="3254" y="-12611"/>
                                </a:lnTo>
                                <a:lnTo>
                                  <a:pt x="3324" y="-12635"/>
                                </a:lnTo>
                                <a:lnTo>
                                  <a:pt x="3397" y="-12652"/>
                                </a:lnTo>
                                <a:lnTo>
                                  <a:pt x="3471" y="-12663"/>
                                </a:lnTo>
                                <a:lnTo>
                                  <a:pt x="3548" y="-12667"/>
                                </a:lnTo>
                                <a:lnTo>
                                  <a:pt x="3625" y="-12663"/>
                                </a:lnTo>
                                <a:lnTo>
                                  <a:pt x="3700" y="-12652"/>
                                </a:lnTo>
                                <a:lnTo>
                                  <a:pt x="3773" y="-12635"/>
                                </a:lnTo>
                                <a:lnTo>
                                  <a:pt x="3843" y="-12611"/>
                                </a:lnTo>
                                <a:lnTo>
                                  <a:pt x="3909" y="-12581"/>
                                </a:lnTo>
                                <a:lnTo>
                                  <a:pt x="3973" y="-12545"/>
                                </a:lnTo>
                                <a:lnTo>
                                  <a:pt x="4032" y="-12504"/>
                                </a:lnTo>
                                <a:lnTo>
                                  <a:pt x="4088" y="-12458"/>
                                </a:lnTo>
                                <a:lnTo>
                                  <a:pt x="4139" y="-12407"/>
                                </a:lnTo>
                                <a:lnTo>
                                  <a:pt x="4185" y="-12351"/>
                                </a:lnTo>
                                <a:lnTo>
                                  <a:pt x="4226" y="-12292"/>
                                </a:lnTo>
                                <a:lnTo>
                                  <a:pt x="4262" y="-12228"/>
                                </a:lnTo>
                                <a:lnTo>
                                  <a:pt x="4292" y="-12162"/>
                                </a:lnTo>
                                <a:lnTo>
                                  <a:pt x="4316" y="-12092"/>
                                </a:lnTo>
                                <a:lnTo>
                                  <a:pt x="4333" y="-12019"/>
                                </a:lnTo>
                                <a:lnTo>
                                  <a:pt x="4344" y="-11945"/>
                                </a:lnTo>
                                <a:lnTo>
                                  <a:pt x="4348" y="-11868"/>
                                </a:lnTo>
                                <a:close/>
                                <a:moveTo>
                                  <a:pt x="4241" y="-11868"/>
                                </a:moveTo>
                                <a:lnTo>
                                  <a:pt x="3548" y="-11868"/>
                                </a:lnTo>
                              </a:path>
                            </a:pathLst>
                          </a:custGeom>
                          <a:noFill/>
                          <a:ln w="33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-1981"/>
                            <a:ext cx="185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8" name="Line 1194"/>
                        <wps:cNvCnPr>
                          <a:cxnSpLocks noChangeShapeType="1"/>
                        </wps:cNvCnPr>
                        <wps:spPr bwMode="auto">
                          <a:xfrm>
                            <a:off x="4803" y="-1857"/>
                            <a:ext cx="0" cy="3143"/>
                          </a:xfrm>
                          <a:prstGeom prst="line">
                            <a:avLst/>
                          </a:prstGeom>
                          <a:noFill/>
                          <a:ln w="33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89" name="Picture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5" y="-1928"/>
                            <a:ext cx="145" cy="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0" name="Freeform 1192"/>
                        <wps:cNvSpPr>
                          <a:spLocks/>
                        </wps:cNvSpPr>
                        <wps:spPr bwMode="auto">
                          <a:xfrm>
                            <a:off x="3844" y="114"/>
                            <a:ext cx="427" cy="480"/>
                          </a:xfrm>
                          <a:custGeom>
                            <a:avLst/>
                            <a:gdLst>
                              <a:gd name="T0" fmla="+- 0 3844 3844"/>
                              <a:gd name="T1" fmla="*/ T0 w 427"/>
                              <a:gd name="T2" fmla="+- 0 114 114"/>
                              <a:gd name="T3" fmla="*/ 114 h 480"/>
                              <a:gd name="T4" fmla="+- 0 3929 3844"/>
                              <a:gd name="T5" fmla="*/ T4 w 427"/>
                              <a:gd name="T6" fmla="+- 0 136 114"/>
                              <a:gd name="T7" fmla="*/ 136 h 480"/>
                              <a:gd name="T8" fmla="+- 0 4005 3844"/>
                              <a:gd name="T9" fmla="*/ T8 w 427"/>
                              <a:gd name="T10" fmla="+- 0 168 114"/>
                              <a:gd name="T11" fmla="*/ 168 h 480"/>
                              <a:gd name="T12" fmla="+- 0 4072 3844"/>
                              <a:gd name="T13" fmla="*/ T12 w 427"/>
                              <a:gd name="T14" fmla="+- 0 207 114"/>
                              <a:gd name="T15" fmla="*/ 207 h 480"/>
                              <a:gd name="T16" fmla="+- 0 4129 3844"/>
                              <a:gd name="T17" fmla="*/ T16 w 427"/>
                              <a:gd name="T18" fmla="+- 0 255 114"/>
                              <a:gd name="T19" fmla="*/ 255 h 480"/>
                              <a:gd name="T20" fmla="+- 0 4178 3844"/>
                              <a:gd name="T21" fmla="*/ T20 w 427"/>
                              <a:gd name="T22" fmla="+- 0 309 114"/>
                              <a:gd name="T23" fmla="*/ 309 h 480"/>
                              <a:gd name="T24" fmla="+- 0 4216 3844"/>
                              <a:gd name="T25" fmla="*/ T24 w 427"/>
                              <a:gd name="T26" fmla="+- 0 371 114"/>
                              <a:gd name="T27" fmla="*/ 371 h 480"/>
                              <a:gd name="T28" fmla="+- 0 4245 3844"/>
                              <a:gd name="T29" fmla="*/ T28 w 427"/>
                              <a:gd name="T30" fmla="+- 0 440 114"/>
                              <a:gd name="T31" fmla="*/ 440 h 480"/>
                              <a:gd name="T32" fmla="+- 0 4263 3844"/>
                              <a:gd name="T33" fmla="*/ T32 w 427"/>
                              <a:gd name="T34" fmla="+- 0 514 114"/>
                              <a:gd name="T35" fmla="*/ 514 h 480"/>
                              <a:gd name="T36" fmla="+- 0 4270 3844"/>
                              <a:gd name="T37" fmla="*/ T36 w 427"/>
                              <a:gd name="T38" fmla="+- 0 594 114"/>
                              <a:gd name="T39" fmla="*/ 594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27" h="480">
                                <a:moveTo>
                                  <a:pt x="0" y="0"/>
                                </a:moveTo>
                                <a:lnTo>
                                  <a:pt x="85" y="22"/>
                                </a:lnTo>
                                <a:lnTo>
                                  <a:pt x="161" y="54"/>
                                </a:lnTo>
                                <a:lnTo>
                                  <a:pt x="228" y="93"/>
                                </a:lnTo>
                                <a:lnTo>
                                  <a:pt x="285" y="141"/>
                                </a:lnTo>
                                <a:lnTo>
                                  <a:pt x="334" y="195"/>
                                </a:lnTo>
                                <a:lnTo>
                                  <a:pt x="372" y="257"/>
                                </a:lnTo>
                                <a:lnTo>
                                  <a:pt x="401" y="326"/>
                                </a:lnTo>
                                <a:lnTo>
                                  <a:pt x="419" y="400"/>
                                </a:lnTo>
                                <a:lnTo>
                                  <a:pt x="426" y="480"/>
                                </a:lnTo>
                              </a:path>
                            </a:pathLst>
                          </a:custGeom>
                          <a:noFill/>
                          <a:ln w="89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Line 1191"/>
                        <wps:cNvCnPr>
                          <a:cxnSpLocks noChangeShapeType="1"/>
                        </wps:cNvCnPr>
                        <wps:spPr bwMode="auto">
                          <a:xfrm>
                            <a:off x="6168" y="-664"/>
                            <a:ext cx="0" cy="1950"/>
                          </a:xfrm>
                          <a:prstGeom prst="line">
                            <a:avLst/>
                          </a:prstGeom>
                          <a:noFill/>
                          <a:ln w="3383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92" name="Picture 1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1" y="-709"/>
                            <a:ext cx="19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3" name="Freeform 1189"/>
                        <wps:cNvSpPr>
                          <a:spLocks/>
                        </wps:cNvSpPr>
                        <wps:spPr bwMode="auto">
                          <a:xfrm>
                            <a:off x="6721" y="-2177"/>
                            <a:ext cx="2665" cy="2665"/>
                          </a:xfrm>
                          <a:custGeom>
                            <a:avLst/>
                            <a:gdLst>
                              <a:gd name="T0" fmla="+- 0 7978 6721"/>
                              <a:gd name="T1" fmla="*/ T0 w 2665"/>
                              <a:gd name="T2" fmla="+- 0 485 -2177"/>
                              <a:gd name="T3" fmla="*/ 485 h 2665"/>
                              <a:gd name="T4" fmla="+- 0 7830 6721"/>
                              <a:gd name="T5" fmla="*/ T4 w 2665"/>
                              <a:gd name="T6" fmla="+- 0 468 -2177"/>
                              <a:gd name="T7" fmla="*/ 468 h 2665"/>
                              <a:gd name="T8" fmla="+- 0 7688 6721"/>
                              <a:gd name="T9" fmla="*/ T8 w 2665"/>
                              <a:gd name="T10" fmla="+- 0 436 -2177"/>
                              <a:gd name="T11" fmla="*/ 436 h 2665"/>
                              <a:gd name="T12" fmla="+- 0 7552 6721"/>
                              <a:gd name="T13" fmla="*/ T12 w 2665"/>
                              <a:gd name="T14" fmla="+- 0 389 -2177"/>
                              <a:gd name="T15" fmla="*/ 389 h 2665"/>
                              <a:gd name="T16" fmla="+- 0 7422 6721"/>
                              <a:gd name="T17" fmla="*/ T16 w 2665"/>
                              <a:gd name="T18" fmla="+- 0 328 -2177"/>
                              <a:gd name="T19" fmla="*/ 328 h 2665"/>
                              <a:gd name="T20" fmla="+- 0 7301 6721"/>
                              <a:gd name="T21" fmla="*/ T20 w 2665"/>
                              <a:gd name="T22" fmla="+- 0 255 -2177"/>
                              <a:gd name="T23" fmla="*/ 255 h 2665"/>
                              <a:gd name="T24" fmla="+- 0 7189 6721"/>
                              <a:gd name="T25" fmla="*/ T24 w 2665"/>
                              <a:gd name="T26" fmla="+- 0 169 -2177"/>
                              <a:gd name="T27" fmla="*/ 169 h 2665"/>
                              <a:gd name="T28" fmla="+- 0 7087 6721"/>
                              <a:gd name="T29" fmla="*/ T28 w 2665"/>
                              <a:gd name="T30" fmla="+- 0 72 -2177"/>
                              <a:gd name="T31" fmla="*/ 72 h 2665"/>
                              <a:gd name="T32" fmla="+- 0 6995 6721"/>
                              <a:gd name="T33" fmla="*/ T32 w 2665"/>
                              <a:gd name="T34" fmla="+- 0 -36 -2177"/>
                              <a:gd name="T35" fmla="*/ -36 h 2665"/>
                              <a:gd name="T36" fmla="+- 0 6915 6721"/>
                              <a:gd name="T37" fmla="*/ T36 w 2665"/>
                              <a:gd name="T38" fmla="+- 0 -152 -2177"/>
                              <a:gd name="T39" fmla="*/ -152 h 2665"/>
                              <a:gd name="T40" fmla="+- 0 6848 6721"/>
                              <a:gd name="T41" fmla="*/ T40 w 2665"/>
                              <a:gd name="T42" fmla="+- 0 -277 -2177"/>
                              <a:gd name="T43" fmla="*/ -277 h 2665"/>
                              <a:gd name="T44" fmla="+- 0 6794 6721"/>
                              <a:gd name="T45" fmla="*/ T44 w 2665"/>
                              <a:gd name="T46" fmla="+- 0 -410 -2177"/>
                              <a:gd name="T47" fmla="*/ -410 h 2665"/>
                              <a:gd name="T48" fmla="+- 0 6754 6721"/>
                              <a:gd name="T49" fmla="*/ T48 w 2665"/>
                              <a:gd name="T50" fmla="+- 0 -550 -2177"/>
                              <a:gd name="T51" fmla="*/ -550 h 2665"/>
                              <a:gd name="T52" fmla="+- 0 6730 6721"/>
                              <a:gd name="T53" fmla="*/ T52 w 2665"/>
                              <a:gd name="T54" fmla="+- 0 -695 -2177"/>
                              <a:gd name="T55" fmla="*/ -695 h 2665"/>
                              <a:gd name="T56" fmla="+- 0 6721 6721"/>
                              <a:gd name="T57" fmla="*/ T56 w 2665"/>
                              <a:gd name="T58" fmla="+- 0 -845 -2177"/>
                              <a:gd name="T59" fmla="*/ -845 h 2665"/>
                              <a:gd name="T60" fmla="+- 0 6730 6721"/>
                              <a:gd name="T61" fmla="*/ T60 w 2665"/>
                              <a:gd name="T62" fmla="+- 0 -995 -2177"/>
                              <a:gd name="T63" fmla="*/ -995 h 2665"/>
                              <a:gd name="T64" fmla="+- 0 6754 6721"/>
                              <a:gd name="T65" fmla="*/ T64 w 2665"/>
                              <a:gd name="T66" fmla="+- 0 -1140 -2177"/>
                              <a:gd name="T67" fmla="*/ -1140 h 2665"/>
                              <a:gd name="T68" fmla="+- 0 6794 6721"/>
                              <a:gd name="T69" fmla="*/ T68 w 2665"/>
                              <a:gd name="T70" fmla="+- 0 -1280 -2177"/>
                              <a:gd name="T71" fmla="*/ -1280 h 2665"/>
                              <a:gd name="T72" fmla="+- 0 6848 6721"/>
                              <a:gd name="T73" fmla="*/ T72 w 2665"/>
                              <a:gd name="T74" fmla="+- 0 -1412 -2177"/>
                              <a:gd name="T75" fmla="*/ -1412 h 2665"/>
                              <a:gd name="T76" fmla="+- 0 6915 6721"/>
                              <a:gd name="T77" fmla="*/ T76 w 2665"/>
                              <a:gd name="T78" fmla="+- 0 -1538 -2177"/>
                              <a:gd name="T79" fmla="*/ -1538 h 2665"/>
                              <a:gd name="T80" fmla="+- 0 6995 6721"/>
                              <a:gd name="T81" fmla="*/ T80 w 2665"/>
                              <a:gd name="T82" fmla="+- 0 -1654 -2177"/>
                              <a:gd name="T83" fmla="*/ -1654 h 2665"/>
                              <a:gd name="T84" fmla="+- 0 7087 6721"/>
                              <a:gd name="T85" fmla="*/ T84 w 2665"/>
                              <a:gd name="T86" fmla="+- 0 -1762 -2177"/>
                              <a:gd name="T87" fmla="*/ -1762 h 2665"/>
                              <a:gd name="T88" fmla="+- 0 7189 6721"/>
                              <a:gd name="T89" fmla="*/ T88 w 2665"/>
                              <a:gd name="T90" fmla="+- 0 -1859 -2177"/>
                              <a:gd name="T91" fmla="*/ -1859 h 2665"/>
                              <a:gd name="T92" fmla="+- 0 7301 6721"/>
                              <a:gd name="T93" fmla="*/ T92 w 2665"/>
                              <a:gd name="T94" fmla="+- 0 -1945 -2177"/>
                              <a:gd name="T95" fmla="*/ -1945 h 2665"/>
                              <a:gd name="T96" fmla="+- 0 7422 6721"/>
                              <a:gd name="T97" fmla="*/ T96 w 2665"/>
                              <a:gd name="T98" fmla="+- 0 -2018 -2177"/>
                              <a:gd name="T99" fmla="*/ -2018 h 2665"/>
                              <a:gd name="T100" fmla="+- 0 7552 6721"/>
                              <a:gd name="T101" fmla="*/ T100 w 2665"/>
                              <a:gd name="T102" fmla="+- 0 -2079 -2177"/>
                              <a:gd name="T103" fmla="*/ -2079 h 2665"/>
                              <a:gd name="T104" fmla="+- 0 7688 6721"/>
                              <a:gd name="T105" fmla="*/ T104 w 2665"/>
                              <a:gd name="T106" fmla="+- 0 -2126 -2177"/>
                              <a:gd name="T107" fmla="*/ -2126 h 2665"/>
                              <a:gd name="T108" fmla="+- 0 7830 6721"/>
                              <a:gd name="T109" fmla="*/ T108 w 2665"/>
                              <a:gd name="T110" fmla="+- 0 -2158 -2177"/>
                              <a:gd name="T111" fmla="*/ -2158 h 2665"/>
                              <a:gd name="T112" fmla="+- 0 7978 6721"/>
                              <a:gd name="T113" fmla="*/ T112 w 2665"/>
                              <a:gd name="T114" fmla="+- 0 -2175 -2177"/>
                              <a:gd name="T115" fmla="*/ -2175 h 2665"/>
                              <a:gd name="T116" fmla="+- 0 8129 6721"/>
                              <a:gd name="T117" fmla="*/ T116 w 2665"/>
                              <a:gd name="T118" fmla="+- 0 -2175 -2177"/>
                              <a:gd name="T119" fmla="*/ -2175 h 2665"/>
                              <a:gd name="T120" fmla="+- 0 8277 6721"/>
                              <a:gd name="T121" fmla="*/ T120 w 2665"/>
                              <a:gd name="T122" fmla="+- 0 -2158 -2177"/>
                              <a:gd name="T123" fmla="*/ -2158 h 2665"/>
                              <a:gd name="T124" fmla="+- 0 8419 6721"/>
                              <a:gd name="T125" fmla="*/ T124 w 2665"/>
                              <a:gd name="T126" fmla="+- 0 -2126 -2177"/>
                              <a:gd name="T127" fmla="*/ -2126 h 2665"/>
                              <a:gd name="T128" fmla="+- 0 8555 6721"/>
                              <a:gd name="T129" fmla="*/ T128 w 2665"/>
                              <a:gd name="T130" fmla="+- 0 -2079 -2177"/>
                              <a:gd name="T131" fmla="*/ -2079 h 2665"/>
                              <a:gd name="T132" fmla="+- 0 8684 6721"/>
                              <a:gd name="T133" fmla="*/ T132 w 2665"/>
                              <a:gd name="T134" fmla="+- 0 -2018 -2177"/>
                              <a:gd name="T135" fmla="*/ -2018 h 2665"/>
                              <a:gd name="T136" fmla="+- 0 8806 6721"/>
                              <a:gd name="T137" fmla="*/ T136 w 2665"/>
                              <a:gd name="T138" fmla="+- 0 -1945 -2177"/>
                              <a:gd name="T139" fmla="*/ -1945 h 2665"/>
                              <a:gd name="T140" fmla="+- 0 8918 6721"/>
                              <a:gd name="T141" fmla="*/ T140 w 2665"/>
                              <a:gd name="T142" fmla="+- 0 -1859 -2177"/>
                              <a:gd name="T143" fmla="*/ -1859 h 2665"/>
                              <a:gd name="T144" fmla="+- 0 9020 6721"/>
                              <a:gd name="T145" fmla="*/ T144 w 2665"/>
                              <a:gd name="T146" fmla="+- 0 -1762 -2177"/>
                              <a:gd name="T147" fmla="*/ -1762 h 2665"/>
                              <a:gd name="T148" fmla="+- 0 9112 6721"/>
                              <a:gd name="T149" fmla="*/ T148 w 2665"/>
                              <a:gd name="T150" fmla="+- 0 -1654 -2177"/>
                              <a:gd name="T151" fmla="*/ -1654 h 2665"/>
                              <a:gd name="T152" fmla="+- 0 9192 6721"/>
                              <a:gd name="T153" fmla="*/ T152 w 2665"/>
                              <a:gd name="T154" fmla="+- 0 -1538 -2177"/>
                              <a:gd name="T155" fmla="*/ -1538 h 2665"/>
                              <a:gd name="T156" fmla="+- 0 9259 6721"/>
                              <a:gd name="T157" fmla="*/ T156 w 2665"/>
                              <a:gd name="T158" fmla="+- 0 -1412 -2177"/>
                              <a:gd name="T159" fmla="*/ -1412 h 2665"/>
                              <a:gd name="T160" fmla="+- 0 9313 6721"/>
                              <a:gd name="T161" fmla="*/ T160 w 2665"/>
                              <a:gd name="T162" fmla="+- 0 -1280 -2177"/>
                              <a:gd name="T163" fmla="*/ -1280 h 2665"/>
                              <a:gd name="T164" fmla="+- 0 9353 6721"/>
                              <a:gd name="T165" fmla="*/ T164 w 2665"/>
                              <a:gd name="T166" fmla="+- 0 -1140 -2177"/>
                              <a:gd name="T167" fmla="*/ -1140 h 2665"/>
                              <a:gd name="T168" fmla="+- 0 9377 6721"/>
                              <a:gd name="T169" fmla="*/ T168 w 2665"/>
                              <a:gd name="T170" fmla="+- 0 -995 -2177"/>
                              <a:gd name="T171" fmla="*/ -995 h 2665"/>
                              <a:gd name="T172" fmla="+- 0 9386 6721"/>
                              <a:gd name="T173" fmla="*/ T172 w 2665"/>
                              <a:gd name="T174" fmla="+- 0 -845 -2177"/>
                              <a:gd name="T175" fmla="*/ -845 h 2665"/>
                              <a:gd name="T176" fmla="+- 0 9377 6721"/>
                              <a:gd name="T177" fmla="*/ T176 w 2665"/>
                              <a:gd name="T178" fmla="+- 0 -695 -2177"/>
                              <a:gd name="T179" fmla="*/ -695 h 2665"/>
                              <a:gd name="T180" fmla="+- 0 9353 6721"/>
                              <a:gd name="T181" fmla="*/ T180 w 2665"/>
                              <a:gd name="T182" fmla="+- 0 -550 -2177"/>
                              <a:gd name="T183" fmla="*/ -550 h 2665"/>
                              <a:gd name="T184" fmla="+- 0 9313 6721"/>
                              <a:gd name="T185" fmla="*/ T184 w 2665"/>
                              <a:gd name="T186" fmla="+- 0 -410 -2177"/>
                              <a:gd name="T187" fmla="*/ -410 h 2665"/>
                              <a:gd name="T188" fmla="+- 0 9259 6721"/>
                              <a:gd name="T189" fmla="*/ T188 w 2665"/>
                              <a:gd name="T190" fmla="+- 0 -277 -2177"/>
                              <a:gd name="T191" fmla="*/ -277 h 2665"/>
                              <a:gd name="T192" fmla="+- 0 9192 6721"/>
                              <a:gd name="T193" fmla="*/ T192 w 2665"/>
                              <a:gd name="T194" fmla="+- 0 -152 -2177"/>
                              <a:gd name="T195" fmla="*/ -152 h 2665"/>
                              <a:gd name="T196" fmla="+- 0 9112 6721"/>
                              <a:gd name="T197" fmla="*/ T196 w 2665"/>
                              <a:gd name="T198" fmla="+- 0 -36 -2177"/>
                              <a:gd name="T199" fmla="*/ -36 h 2665"/>
                              <a:gd name="T200" fmla="+- 0 9020 6721"/>
                              <a:gd name="T201" fmla="*/ T200 w 2665"/>
                              <a:gd name="T202" fmla="+- 0 72 -2177"/>
                              <a:gd name="T203" fmla="*/ 72 h 2665"/>
                              <a:gd name="T204" fmla="+- 0 8918 6721"/>
                              <a:gd name="T205" fmla="*/ T204 w 2665"/>
                              <a:gd name="T206" fmla="+- 0 169 -2177"/>
                              <a:gd name="T207" fmla="*/ 169 h 2665"/>
                              <a:gd name="T208" fmla="+- 0 8806 6721"/>
                              <a:gd name="T209" fmla="*/ T208 w 2665"/>
                              <a:gd name="T210" fmla="+- 0 255 -2177"/>
                              <a:gd name="T211" fmla="*/ 255 h 2665"/>
                              <a:gd name="T212" fmla="+- 0 8684 6721"/>
                              <a:gd name="T213" fmla="*/ T212 w 2665"/>
                              <a:gd name="T214" fmla="+- 0 328 -2177"/>
                              <a:gd name="T215" fmla="*/ 328 h 2665"/>
                              <a:gd name="T216" fmla="+- 0 8555 6721"/>
                              <a:gd name="T217" fmla="*/ T216 w 2665"/>
                              <a:gd name="T218" fmla="+- 0 389 -2177"/>
                              <a:gd name="T219" fmla="*/ 389 h 2665"/>
                              <a:gd name="T220" fmla="+- 0 8419 6721"/>
                              <a:gd name="T221" fmla="*/ T220 w 2665"/>
                              <a:gd name="T222" fmla="+- 0 436 -2177"/>
                              <a:gd name="T223" fmla="*/ 436 h 2665"/>
                              <a:gd name="T224" fmla="+- 0 8277 6721"/>
                              <a:gd name="T225" fmla="*/ T224 w 2665"/>
                              <a:gd name="T226" fmla="+- 0 468 -2177"/>
                              <a:gd name="T227" fmla="*/ 468 h 2665"/>
                              <a:gd name="T228" fmla="+- 0 8129 6721"/>
                              <a:gd name="T229" fmla="*/ T228 w 2665"/>
                              <a:gd name="T230" fmla="+- 0 485 -2177"/>
                              <a:gd name="T231" fmla="*/ 485 h 26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665" h="2665">
                                <a:moveTo>
                                  <a:pt x="1332" y="2664"/>
                                </a:moveTo>
                                <a:lnTo>
                                  <a:pt x="1257" y="2662"/>
                                </a:lnTo>
                                <a:lnTo>
                                  <a:pt x="1182" y="2656"/>
                                </a:lnTo>
                                <a:lnTo>
                                  <a:pt x="1109" y="2645"/>
                                </a:lnTo>
                                <a:lnTo>
                                  <a:pt x="1037" y="2631"/>
                                </a:lnTo>
                                <a:lnTo>
                                  <a:pt x="967" y="2613"/>
                                </a:lnTo>
                                <a:lnTo>
                                  <a:pt x="898" y="2592"/>
                                </a:lnTo>
                                <a:lnTo>
                                  <a:pt x="831" y="2566"/>
                                </a:lnTo>
                                <a:lnTo>
                                  <a:pt x="765" y="2538"/>
                                </a:lnTo>
                                <a:lnTo>
                                  <a:pt x="701" y="2505"/>
                                </a:lnTo>
                                <a:lnTo>
                                  <a:pt x="640" y="2470"/>
                                </a:lnTo>
                                <a:lnTo>
                                  <a:pt x="580" y="2432"/>
                                </a:lnTo>
                                <a:lnTo>
                                  <a:pt x="523" y="2390"/>
                                </a:lnTo>
                                <a:lnTo>
                                  <a:pt x="468" y="2346"/>
                                </a:lnTo>
                                <a:lnTo>
                                  <a:pt x="416" y="2299"/>
                                </a:lnTo>
                                <a:lnTo>
                                  <a:pt x="366" y="2249"/>
                                </a:lnTo>
                                <a:lnTo>
                                  <a:pt x="319" y="2196"/>
                                </a:lnTo>
                                <a:lnTo>
                                  <a:pt x="274" y="2141"/>
                                </a:lnTo>
                                <a:lnTo>
                                  <a:pt x="233" y="2084"/>
                                </a:lnTo>
                                <a:lnTo>
                                  <a:pt x="194" y="2025"/>
                                </a:lnTo>
                                <a:lnTo>
                                  <a:pt x="159" y="1963"/>
                                </a:lnTo>
                                <a:lnTo>
                                  <a:pt x="127" y="1900"/>
                                </a:lnTo>
                                <a:lnTo>
                                  <a:pt x="98" y="1834"/>
                                </a:lnTo>
                                <a:lnTo>
                                  <a:pt x="73" y="1767"/>
                                </a:lnTo>
                                <a:lnTo>
                                  <a:pt x="51" y="1698"/>
                                </a:lnTo>
                                <a:lnTo>
                                  <a:pt x="33" y="1627"/>
                                </a:lnTo>
                                <a:lnTo>
                                  <a:pt x="19" y="1555"/>
                                </a:lnTo>
                                <a:lnTo>
                                  <a:pt x="9" y="1482"/>
                                </a:lnTo>
                                <a:lnTo>
                                  <a:pt x="3" y="1408"/>
                                </a:lnTo>
                                <a:lnTo>
                                  <a:pt x="0" y="1332"/>
                                </a:lnTo>
                                <a:lnTo>
                                  <a:pt x="3" y="1256"/>
                                </a:lnTo>
                                <a:lnTo>
                                  <a:pt x="9" y="1182"/>
                                </a:lnTo>
                                <a:lnTo>
                                  <a:pt x="19" y="1109"/>
                                </a:lnTo>
                                <a:lnTo>
                                  <a:pt x="33" y="1037"/>
                                </a:lnTo>
                                <a:lnTo>
                                  <a:pt x="51" y="966"/>
                                </a:lnTo>
                                <a:lnTo>
                                  <a:pt x="73" y="897"/>
                                </a:lnTo>
                                <a:lnTo>
                                  <a:pt x="98" y="830"/>
                                </a:lnTo>
                                <a:lnTo>
                                  <a:pt x="127" y="765"/>
                                </a:lnTo>
                                <a:lnTo>
                                  <a:pt x="159" y="701"/>
                                </a:lnTo>
                                <a:lnTo>
                                  <a:pt x="194" y="639"/>
                                </a:lnTo>
                                <a:lnTo>
                                  <a:pt x="233" y="580"/>
                                </a:lnTo>
                                <a:lnTo>
                                  <a:pt x="274" y="523"/>
                                </a:lnTo>
                                <a:lnTo>
                                  <a:pt x="319" y="468"/>
                                </a:lnTo>
                                <a:lnTo>
                                  <a:pt x="366" y="415"/>
                                </a:lnTo>
                                <a:lnTo>
                                  <a:pt x="416" y="366"/>
                                </a:lnTo>
                                <a:lnTo>
                                  <a:pt x="468" y="318"/>
                                </a:lnTo>
                                <a:lnTo>
                                  <a:pt x="523" y="274"/>
                                </a:lnTo>
                                <a:lnTo>
                                  <a:pt x="580" y="232"/>
                                </a:lnTo>
                                <a:lnTo>
                                  <a:pt x="640" y="194"/>
                                </a:lnTo>
                                <a:lnTo>
                                  <a:pt x="701" y="159"/>
                                </a:lnTo>
                                <a:lnTo>
                                  <a:pt x="765" y="127"/>
                                </a:lnTo>
                                <a:lnTo>
                                  <a:pt x="831" y="98"/>
                                </a:lnTo>
                                <a:lnTo>
                                  <a:pt x="898" y="73"/>
                                </a:lnTo>
                                <a:lnTo>
                                  <a:pt x="967" y="51"/>
                                </a:lnTo>
                                <a:lnTo>
                                  <a:pt x="1037" y="33"/>
                                </a:lnTo>
                                <a:lnTo>
                                  <a:pt x="1109" y="19"/>
                                </a:lnTo>
                                <a:lnTo>
                                  <a:pt x="1182" y="8"/>
                                </a:lnTo>
                                <a:lnTo>
                                  <a:pt x="1257" y="2"/>
                                </a:lnTo>
                                <a:lnTo>
                                  <a:pt x="1332" y="0"/>
                                </a:lnTo>
                                <a:lnTo>
                                  <a:pt x="1408" y="2"/>
                                </a:lnTo>
                                <a:lnTo>
                                  <a:pt x="1483" y="8"/>
                                </a:lnTo>
                                <a:lnTo>
                                  <a:pt x="1556" y="19"/>
                                </a:lnTo>
                                <a:lnTo>
                                  <a:pt x="1628" y="33"/>
                                </a:lnTo>
                                <a:lnTo>
                                  <a:pt x="1698" y="51"/>
                                </a:lnTo>
                                <a:lnTo>
                                  <a:pt x="1767" y="73"/>
                                </a:lnTo>
                                <a:lnTo>
                                  <a:pt x="1834" y="98"/>
                                </a:lnTo>
                                <a:lnTo>
                                  <a:pt x="1900" y="127"/>
                                </a:lnTo>
                                <a:lnTo>
                                  <a:pt x="1963" y="159"/>
                                </a:lnTo>
                                <a:lnTo>
                                  <a:pt x="2025" y="194"/>
                                </a:lnTo>
                                <a:lnTo>
                                  <a:pt x="2085" y="232"/>
                                </a:lnTo>
                                <a:lnTo>
                                  <a:pt x="2142" y="274"/>
                                </a:lnTo>
                                <a:lnTo>
                                  <a:pt x="2197" y="318"/>
                                </a:lnTo>
                                <a:lnTo>
                                  <a:pt x="2249" y="366"/>
                                </a:lnTo>
                                <a:lnTo>
                                  <a:pt x="2299" y="415"/>
                                </a:lnTo>
                                <a:lnTo>
                                  <a:pt x="2346" y="468"/>
                                </a:lnTo>
                                <a:lnTo>
                                  <a:pt x="2391" y="523"/>
                                </a:lnTo>
                                <a:lnTo>
                                  <a:pt x="2432" y="580"/>
                                </a:lnTo>
                                <a:lnTo>
                                  <a:pt x="2471" y="639"/>
                                </a:lnTo>
                                <a:lnTo>
                                  <a:pt x="2506" y="701"/>
                                </a:lnTo>
                                <a:lnTo>
                                  <a:pt x="2538" y="765"/>
                                </a:lnTo>
                                <a:lnTo>
                                  <a:pt x="2567" y="830"/>
                                </a:lnTo>
                                <a:lnTo>
                                  <a:pt x="2592" y="897"/>
                                </a:lnTo>
                                <a:lnTo>
                                  <a:pt x="2614" y="966"/>
                                </a:lnTo>
                                <a:lnTo>
                                  <a:pt x="2632" y="1037"/>
                                </a:lnTo>
                                <a:lnTo>
                                  <a:pt x="2646" y="1109"/>
                                </a:lnTo>
                                <a:lnTo>
                                  <a:pt x="2656" y="1182"/>
                                </a:lnTo>
                                <a:lnTo>
                                  <a:pt x="2662" y="1256"/>
                                </a:lnTo>
                                <a:lnTo>
                                  <a:pt x="2665" y="1332"/>
                                </a:lnTo>
                                <a:lnTo>
                                  <a:pt x="2662" y="1408"/>
                                </a:lnTo>
                                <a:lnTo>
                                  <a:pt x="2656" y="1482"/>
                                </a:lnTo>
                                <a:lnTo>
                                  <a:pt x="2646" y="1555"/>
                                </a:lnTo>
                                <a:lnTo>
                                  <a:pt x="2632" y="1627"/>
                                </a:lnTo>
                                <a:lnTo>
                                  <a:pt x="2614" y="1698"/>
                                </a:lnTo>
                                <a:lnTo>
                                  <a:pt x="2592" y="1767"/>
                                </a:lnTo>
                                <a:lnTo>
                                  <a:pt x="2567" y="1834"/>
                                </a:lnTo>
                                <a:lnTo>
                                  <a:pt x="2538" y="1900"/>
                                </a:lnTo>
                                <a:lnTo>
                                  <a:pt x="2506" y="1963"/>
                                </a:lnTo>
                                <a:lnTo>
                                  <a:pt x="2471" y="2025"/>
                                </a:lnTo>
                                <a:lnTo>
                                  <a:pt x="2432" y="2084"/>
                                </a:lnTo>
                                <a:lnTo>
                                  <a:pt x="2391" y="2141"/>
                                </a:lnTo>
                                <a:lnTo>
                                  <a:pt x="2346" y="2196"/>
                                </a:lnTo>
                                <a:lnTo>
                                  <a:pt x="2299" y="2249"/>
                                </a:lnTo>
                                <a:lnTo>
                                  <a:pt x="2249" y="2299"/>
                                </a:lnTo>
                                <a:lnTo>
                                  <a:pt x="2197" y="2346"/>
                                </a:lnTo>
                                <a:lnTo>
                                  <a:pt x="2142" y="2390"/>
                                </a:lnTo>
                                <a:lnTo>
                                  <a:pt x="2085" y="2432"/>
                                </a:lnTo>
                                <a:lnTo>
                                  <a:pt x="2025" y="2470"/>
                                </a:lnTo>
                                <a:lnTo>
                                  <a:pt x="1963" y="2505"/>
                                </a:lnTo>
                                <a:lnTo>
                                  <a:pt x="1900" y="2538"/>
                                </a:lnTo>
                                <a:lnTo>
                                  <a:pt x="1834" y="2566"/>
                                </a:lnTo>
                                <a:lnTo>
                                  <a:pt x="1767" y="2592"/>
                                </a:lnTo>
                                <a:lnTo>
                                  <a:pt x="1698" y="2613"/>
                                </a:lnTo>
                                <a:lnTo>
                                  <a:pt x="1628" y="2631"/>
                                </a:lnTo>
                                <a:lnTo>
                                  <a:pt x="1556" y="2645"/>
                                </a:lnTo>
                                <a:lnTo>
                                  <a:pt x="1483" y="2656"/>
                                </a:lnTo>
                                <a:lnTo>
                                  <a:pt x="1408" y="2662"/>
                                </a:lnTo>
                                <a:lnTo>
                                  <a:pt x="1332" y="2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F9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" name="Freeform 1188"/>
                        <wps:cNvSpPr>
                          <a:spLocks/>
                        </wps:cNvSpPr>
                        <wps:spPr bwMode="auto">
                          <a:xfrm>
                            <a:off x="6721" y="-2177"/>
                            <a:ext cx="2665" cy="2665"/>
                          </a:xfrm>
                          <a:custGeom>
                            <a:avLst/>
                            <a:gdLst>
                              <a:gd name="T0" fmla="+- 0 9383 6721"/>
                              <a:gd name="T1" fmla="*/ T0 w 2665"/>
                              <a:gd name="T2" fmla="+- 0 -769 -2177"/>
                              <a:gd name="T3" fmla="*/ -769 h 2665"/>
                              <a:gd name="T4" fmla="+- 0 9367 6721"/>
                              <a:gd name="T5" fmla="*/ T4 w 2665"/>
                              <a:gd name="T6" fmla="+- 0 -622 -2177"/>
                              <a:gd name="T7" fmla="*/ -622 h 2665"/>
                              <a:gd name="T8" fmla="+- 0 9335 6721"/>
                              <a:gd name="T9" fmla="*/ T8 w 2665"/>
                              <a:gd name="T10" fmla="+- 0 -479 -2177"/>
                              <a:gd name="T11" fmla="*/ -479 h 2665"/>
                              <a:gd name="T12" fmla="+- 0 9288 6721"/>
                              <a:gd name="T13" fmla="*/ T12 w 2665"/>
                              <a:gd name="T14" fmla="+- 0 -343 -2177"/>
                              <a:gd name="T15" fmla="*/ -343 h 2665"/>
                              <a:gd name="T16" fmla="+- 0 9227 6721"/>
                              <a:gd name="T17" fmla="*/ T16 w 2665"/>
                              <a:gd name="T18" fmla="+- 0 -214 -2177"/>
                              <a:gd name="T19" fmla="*/ -214 h 2665"/>
                              <a:gd name="T20" fmla="+- 0 9153 6721"/>
                              <a:gd name="T21" fmla="*/ T20 w 2665"/>
                              <a:gd name="T22" fmla="+- 0 -93 -2177"/>
                              <a:gd name="T23" fmla="*/ -93 h 2665"/>
                              <a:gd name="T24" fmla="+- 0 9067 6721"/>
                              <a:gd name="T25" fmla="*/ T24 w 2665"/>
                              <a:gd name="T26" fmla="+- 0 19 -2177"/>
                              <a:gd name="T27" fmla="*/ 19 h 2665"/>
                              <a:gd name="T28" fmla="+- 0 8970 6721"/>
                              <a:gd name="T29" fmla="*/ T28 w 2665"/>
                              <a:gd name="T30" fmla="+- 0 122 -2177"/>
                              <a:gd name="T31" fmla="*/ 122 h 2665"/>
                              <a:gd name="T32" fmla="+- 0 8863 6721"/>
                              <a:gd name="T33" fmla="*/ T32 w 2665"/>
                              <a:gd name="T34" fmla="+- 0 213 -2177"/>
                              <a:gd name="T35" fmla="*/ 213 h 2665"/>
                              <a:gd name="T36" fmla="+- 0 8746 6721"/>
                              <a:gd name="T37" fmla="*/ T36 w 2665"/>
                              <a:gd name="T38" fmla="+- 0 293 -2177"/>
                              <a:gd name="T39" fmla="*/ 293 h 2665"/>
                              <a:gd name="T40" fmla="+- 0 8621 6721"/>
                              <a:gd name="T41" fmla="*/ T40 w 2665"/>
                              <a:gd name="T42" fmla="+- 0 361 -2177"/>
                              <a:gd name="T43" fmla="*/ 361 h 2665"/>
                              <a:gd name="T44" fmla="+- 0 8488 6721"/>
                              <a:gd name="T45" fmla="*/ T44 w 2665"/>
                              <a:gd name="T46" fmla="+- 0 415 -2177"/>
                              <a:gd name="T47" fmla="*/ 415 h 2665"/>
                              <a:gd name="T48" fmla="+- 0 8349 6721"/>
                              <a:gd name="T49" fmla="*/ T48 w 2665"/>
                              <a:gd name="T50" fmla="+- 0 454 -2177"/>
                              <a:gd name="T51" fmla="*/ 454 h 2665"/>
                              <a:gd name="T52" fmla="+- 0 8204 6721"/>
                              <a:gd name="T53" fmla="*/ T52 w 2665"/>
                              <a:gd name="T54" fmla="+- 0 479 -2177"/>
                              <a:gd name="T55" fmla="*/ 479 h 2665"/>
                              <a:gd name="T56" fmla="+- 0 8053 6721"/>
                              <a:gd name="T57" fmla="*/ T56 w 2665"/>
                              <a:gd name="T58" fmla="+- 0 487 -2177"/>
                              <a:gd name="T59" fmla="*/ 487 h 2665"/>
                              <a:gd name="T60" fmla="+- 0 7903 6721"/>
                              <a:gd name="T61" fmla="*/ T60 w 2665"/>
                              <a:gd name="T62" fmla="+- 0 479 -2177"/>
                              <a:gd name="T63" fmla="*/ 479 h 2665"/>
                              <a:gd name="T64" fmla="+- 0 7758 6721"/>
                              <a:gd name="T65" fmla="*/ T64 w 2665"/>
                              <a:gd name="T66" fmla="+- 0 454 -2177"/>
                              <a:gd name="T67" fmla="*/ 454 h 2665"/>
                              <a:gd name="T68" fmla="+- 0 7619 6721"/>
                              <a:gd name="T69" fmla="*/ T68 w 2665"/>
                              <a:gd name="T70" fmla="+- 0 415 -2177"/>
                              <a:gd name="T71" fmla="*/ 415 h 2665"/>
                              <a:gd name="T72" fmla="+- 0 7486 6721"/>
                              <a:gd name="T73" fmla="*/ T72 w 2665"/>
                              <a:gd name="T74" fmla="+- 0 361 -2177"/>
                              <a:gd name="T75" fmla="*/ 361 h 2665"/>
                              <a:gd name="T76" fmla="+- 0 7361 6721"/>
                              <a:gd name="T77" fmla="*/ T76 w 2665"/>
                              <a:gd name="T78" fmla="+- 0 293 -2177"/>
                              <a:gd name="T79" fmla="*/ 293 h 2665"/>
                              <a:gd name="T80" fmla="+- 0 7244 6721"/>
                              <a:gd name="T81" fmla="*/ T80 w 2665"/>
                              <a:gd name="T82" fmla="+- 0 213 -2177"/>
                              <a:gd name="T83" fmla="*/ 213 h 2665"/>
                              <a:gd name="T84" fmla="+- 0 7137 6721"/>
                              <a:gd name="T85" fmla="*/ T84 w 2665"/>
                              <a:gd name="T86" fmla="+- 0 122 -2177"/>
                              <a:gd name="T87" fmla="*/ 122 h 2665"/>
                              <a:gd name="T88" fmla="+- 0 7040 6721"/>
                              <a:gd name="T89" fmla="*/ T88 w 2665"/>
                              <a:gd name="T90" fmla="+- 0 19 -2177"/>
                              <a:gd name="T91" fmla="*/ 19 h 2665"/>
                              <a:gd name="T92" fmla="+- 0 6954 6721"/>
                              <a:gd name="T93" fmla="*/ T92 w 2665"/>
                              <a:gd name="T94" fmla="+- 0 -93 -2177"/>
                              <a:gd name="T95" fmla="*/ -93 h 2665"/>
                              <a:gd name="T96" fmla="+- 0 6880 6721"/>
                              <a:gd name="T97" fmla="*/ T96 w 2665"/>
                              <a:gd name="T98" fmla="+- 0 -214 -2177"/>
                              <a:gd name="T99" fmla="*/ -214 h 2665"/>
                              <a:gd name="T100" fmla="+- 0 6819 6721"/>
                              <a:gd name="T101" fmla="*/ T100 w 2665"/>
                              <a:gd name="T102" fmla="+- 0 -343 -2177"/>
                              <a:gd name="T103" fmla="*/ -343 h 2665"/>
                              <a:gd name="T104" fmla="+- 0 6772 6721"/>
                              <a:gd name="T105" fmla="*/ T104 w 2665"/>
                              <a:gd name="T106" fmla="+- 0 -479 -2177"/>
                              <a:gd name="T107" fmla="*/ -479 h 2665"/>
                              <a:gd name="T108" fmla="+- 0 6740 6721"/>
                              <a:gd name="T109" fmla="*/ T108 w 2665"/>
                              <a:gd name="T110" fmla="+- 0 -622 -2177"/>
                              <a:gd name="T111" fmla="*/ -622 h 2665"/>
                              <a:gd name="T112" fmla="+- 0 6724 6721"/>
                              <a:gd name="T113" fmla="*/ T112 w 2665"/>
                              <a:gd name="T114" fmla="+- 0 -769 -2177"/>
                              <a:gd name="T115" fmla="*/ -769 h 2665"/>
                              <a:gd name="T116" fmla="+- 0 6724 6721"/>
                              <a:gd name="T117" fmla="*/ T116 w 2665"/>
                              <a:gd name="T118" fmla="+- 0 -921 -2177"/>
                              <a:gd name="T119" fmla="*/ -921 h 2665"/>
                              <a:gd name="T120" fmla="+- 0 6740 6721"/>
                              <a:gd name="T121" fmla="*/ T120 w 2665"/>
                              <a:gd name="T122" fmla="+- 0 -1068 -2177"/>
                              <a:gd name="T123" fmla="*/ -1068 h 2665"/>
                              <a:gd name="T124" fmla="+- 0 6772 6721"/>
                              <a:gd name="T125" fmla="*/ T124 w 2665"/>
                              <a:gd name="T126" fmla="+- 0 -1211 -2177"/>
                              <a:gd name="T127" fmla="*/ -1211 h 2665"/>
                              <a:gd name="T128" fmla="+- 0 6819 6721"/>
                              <a:gd name="T129" fmla="*/ T128 w 2665"/>
                              <a:gd name="T130" fmla="+- 0 -1347 -2177"/>
                              <a:gd name="T131" fmla="*/ -1347 h 2665"/>
                              <a:gd name="T132" fmla="+- 0 6880 6721"/>
                              <a:gd name="T133" fmla="*/ T132 w 2665"/>
                              <a:gd name="T134" fmla="+- 0 -1476 -2177"/>
                              <a:gd name="T135" fmla="*/ -1476 h 2665"/>
                              <a:gd name="T136" fmla="+- 0 6954 6721"/>
                              <a:gd name="T137" fmla="*/ T136 w 2665"/>
                              <a:gd name="T138" fmla="+- 0 -1597 -2177"/>
                              <a:gd name="T139" fmla="*/ -1597 h 2665"/>
                              <a:gd name="T140" fmla="+- 0 7040 6721"/>
                              <a:gd name="T141" fmla="*/ T140 w 2665"/>
                              <a:gd name="T142" fmla="+- 0 -1709 -2177"/>
                              <a:gd name="T143" fmla="*/ -1709 h 2665"/>
                              <a:gd name="T144" fmla="+- 0 7137 6721"/>
                              <a:gd name="T145" fmla="*/ T144 w 2665"/>
                              <a:gd name="T146" fmla="+- 0 -1811 -2177"/>
                              <a:gd name="T147" fmla="*/ -1811 h 2665"/>
                              <a:gd name="T148" fmla="+- 0 7244 6721"/>
                              <a:gd name="T149" fmla="*/ T148 w 2665"/>
                              <a:gd name="T150" fmla="+- 0 -1903 -2177"/>
                              <a:gd name="T151" fmla="*/ -1903 h 2665"/>
                              <a:gd name="T152" fmla="+- 0 7361 6721"/>
                              <a:gd name="T153" fmla="*/ T152 w 2665"/>
                              <a:gd name="T154" fmla="+- 0 -1983 -2177"/>
                              <a:gd name="T155" fmla="*/ -1983 h 2665"/>
                              <a:gd name="T156" fmla="+- 0 7486 6721"/>
                              <a:gd name="T157" fmla="*/ T156 w 2665"/>
                              <a:gd name="T158" fmla="+- 0 -2050 -2177"/>
                              <a:gd name="T159" fmla="*/ -2050 h 2665"/>
                              <a:gd name="T160" fmla="+- 0 7619 6721"/>
                              <a:gd name="T161" fmla="*/ T160 w 2665"/>
                              <a:gd name="T162" fmla="+- 0 -2104 -2177"/>
                              <a:gd name="T163" fmla="*/ -2104 h 2665"/>
                              <a:gd name="T164" fmla="+- 0 7758 6721"/>
                              <a:gd name="T165" fmla="*/ T164 w 2665"/>
                              <a:gd name="T166" fmla="+- 0 -2144 -2177"/>
                              <a:gd name="T167" fmla="*/ -2144 h 2665"/>
                              <a:gd name="T168" fmla="+- 0 7903 6721"/>
                              <a:gd name="T169" fmla="*/ T168 w 2665"/>
                              <a:gd name="T170" fmla="+- 0 -2169 -2177"/>
                              <a:gd name="T171" fmla="*/ -2169 h 2665"/>
                              <a:gd name="T172" fmla="+- 0 8053 6721"/>
                              <a:gd name="T173" fmla="*/ T172 w 2665"/>
                              <a:gd name="T174" fmla="+- 0 -2177 -2177"/>
                              <a:gd name="T175" fmla="*/ -2177 h 2665"/>
                              <a:gd name="T176" fmla="+- 0 8204 6721"/>
                              <a:gd name="T177" fmla="*/ T176 w 2665"/>
                              <a:gd name="T178" fmla="+- 0 -2169 -2177"/>
                              <a:gd name="T179" fmla="*/ -2169 h 2665"/>
                              <a:gd name="T180" fmla="+- 0 8349 6721"/>
                              <a:gd name="T181" fmla="*/ T180 w 2665"/>
                              <a:gd name="T182" fmla="+- 0 -2144 -2177"/>
                              <a:gd name="T183" fmla="*/ -2144 h 2665"/>
                              <a:gd name="T184" fmla="+- 0 8488 6721"/>
                              <a:gd name="T185" fmla="*/ T184 w 2665"/>
                              <a:gd name="T186" fmla="+- 0 -2104 -2177"/>
                              <a:gd name="T187" fmla="*/ -2104 h 2665"/>
                              <a:gd name="T188" fmla="+- 0 8621 6721"/>
                              <a:gd name="T189" fmla="*/ T188 w 2665"/>
                              <a:gd name="T190" fmla="+- 0 -2050 -2177"/>
                              <a:gd name="T191" fmla="*/ -2050 h 2665"/>
                              <a:gd name="T192" fmla="+- 0 8746 6721"/>
                              <a:gd name="T193" fmla="*/ T192 w 2665"/>
                              <a:gd name="T194" fmla="+- 0 -1983 -2177"/>
                              <a:gd name="T195" fmla="*/ -1983 h 2665"/>
                              <a:gd name="T196" fmla="+- 0 8863 6721"/>
                              <a:gd name="T197" fmla="*/ T196 w 2665"/>
                              <a:gd name="T198" fmla="+- 0 -1903 -2177"/>
                              <a:gd name="T199" fmla="*/ -1903 h 2665"/>
                              <a:gd name="T200" fmla="+- 0 8970 6721"/>
                              <a:gd name="T201" fmla="*/ T200 w 2665"/>
                              <a:gd name="T202" fmla="+- 0 -1811 -2177"/>
                              <a:gd name="T203" fmla="*/ -1811 h 2665"/>
                              <a:gd name="T204" fmla="+- 0 9067 6721"/>
                              <a:gd name="T205" fmla="*/ T204 w 2665"/>
                              <a:gd name="T206" fmla="+- 0 -1709 -2177"/>
                              <a:gd name="T207" fmla="*/ -1709 h 2665"/>
                              <a:gd name="T208" fmla="+- 0 9153 6721"/>
                              <a:gd name="T209" fmla="*/ T208 w 2665"/>
                              <a:gd name="T210" fmla="+- 0 -1597 -2177"/>
                              <a:gd name="T211" fmla="*/ -1597 h 2665"/>
                              <a:gd name="T212" fmla="+- 0 9227 6721"/>
                              <a:gd name="T213" fmla="*/ T212 w 2665"/>
                              <a:gd name="T214" fmla="+- 0 -1476 -2177"/>
                              <a:gd name="T215" fmla="*/ -1476 h 2665"/>
                              <a:gd name="T216" fmla="+- 0 9288 6721"/>
                              <a:gd name="T217" fmla="*/ T216 w 2665"/>
                              <a:gd name="T218" fmla="+- 0 -1347 -2177"/>
                              <a:gd name="T219" fmla="*/ -1347 h 2665"/>
                              <a:gd name="T220" fmla="+- 0 9335 6721"/>
                              <a:gd name="T221" fmla="*/ T220 w 2665"/>
                              <a:gd name="T222" fmla="+- 0 -1211 -2177"/>
                              <a:gd name="T223" fmla="*/ -1211 h 2665"/>
                              <a:gd name="T224" fmla="+- 0 9367 6721"/>
                              <a:gd name="T225" fmla="*/ T224 w 2665"/>
                              <a:gd name="T226" fmla="+- 0 -1068 -2177"/>
                              <a:gd name="T227" fmla="*/ -1068 h 2665"/>
                              <a:gd name="T228" fmla="+- 0 9383 6721"/>
                              <a:gd name="T229" fmla="*/ T228 w 2665"/>
                              <a:gd name="T230" fmla="+- 0 -921 -2177"/>
                              <a:gd name="T231" fmla="*/ -921 h 26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665" h="2665">
                                <a:moveTo>
                                  <a:pt x="2665" y="1332"/>
                                </a:moveTo>
                                <a:lnTo>
                                  <a:pt x="2662" y="1408"/>
                                </a:lnTo>
                                <a:lnTo>
                                  <a:pt x="2656" y="1482"/>
                                </a:lnTo>
                                <a:lnTo>
                                  <a:pt x="2646" y="1555"/>
                                </a:lnTo>
                                <a:lnTo>
                                  <a:pt x="2632" y="1627"/>
                                </a:lnTo>
                                <a:lnTo>
                                  <a:pt x="2614" y="1698"/>
                                </a:lnTo>
                                <a:lnTo>
                                  <a:pt x="2592" y="1767"/>
                                </a:lnTo>
                                <a:lnTo>
                                  <a:pt x="2567" y="1834"/>
                                </a:lnTo>
                                <a:lnTo>
                                  <a:pt x="2538" y="1900"/>
                                </a:lnTo>
                                <a:lnTo>
                                  <a:pt x="2506" y="1963"/>
                                </a:lnTo>
                                <a:lnTo>
                                  <a:pt x="2471" y="2025"/>
                                </a:lnTo>
                                <a:lnTo>
                                  <a:pt x="2432" y="2084"/>
                                </a:lnTo>
                                <a:lnTo>
                                  <a:pt x="2391" y="2141"/>
                                </a:lnTo>
                                <a:lnTo>
                                  <a:pt x="2346" y="2196"/>
                                </a:lnTo>
                                <a:lnTo>
                                  <a:pt x="2299" y="2249"/>
                                </a:lnTo>
                                <a:lnTo>
                                  <a:pt x="2249" y="2299"/>
                                </a:lnTo>
                                <a:lnTo>
                                  <a:pt x="2197" y="2346"/>
                                </a:lnTo>
                                <a:lnTo>
                                  <a:pt x="2142" y="2390"/>
                                </a:lnTo>
                                <a:lnTo>
                                  <a:pt x="2085" y="2432"/>
                                </a:lnTo>
                                <a:lnTo>
                                  <a:pt x="2025" y="2470"/>
                                </a:lnTo>
                                <a:lnTo>
                                  <a:pt x="1963" y="2505"/>
                                </a:lnTo>
                                <a:lnTo>
                                  <a:pt x="1900" y="2538"/>
                                </a:lnTo>
                                <a:lnTo>
                                  <a:pt x="1834" y="2566"/>
                                </a:lnTo>
                                <a:lnTo>
                                  <a:pt x="1767" y="2592"/>
                                </a:lnTo>
                                <a:lnTo>
                                  <a:pt x="1698" y="2613"/>
                                </a:lnTo>
                                <a:lnTo>
                                  <a:pt x="1628" y="2631"/>
                                </a:lnTo>
                                <a:lnTo>
                                  <a:pt x="1556" y="2645"/>
                                </a:lnTo>
                                <a:lnTo>
                                  <a:pt x="1483" y="2656"/>
                                </a:lnTo>
                                <a:lnTo>
                                  <a:pt x="1408" y="2662"/>
                                </a:lnTo>
                                <a:lnTo>
                                  <a:pt x="1332" y="2664"/>
                                </a:lnTo>
                                <a:lnTo>
                                  <a:pt x="1257" y="2662"/>
                                </a:lnTo>
                                <a:lnTo>
                                  <a:pt x="1182" y="2656"/>
                                </a:lnTo>
                                <a:lnTo>
                                  <a:pt x="1109" y="2645"/>
                                </a:lnTo>
                                <a:lnTo>
                                  <a:pt x="1037" y="2631"/>
                                </a:lnTo>
                                <a:lnTo>
                                  <a:pt x="967" y="2613"/>
                                </a:lnTo>
                                <a:lnTo>
                                  <a:pt x="898" y="2592"/>
                                </a:lnTo>
                                <a:lnTo>
                                  <a:pt x="831" y="2566"/>
                                </a:lnTo>
                                <a:lnTo>
                                  <a:pt x="765" y="2538"/>
                                </a:lnTo>
                                <a:lnTo>
                                  <a:pt x="701" y="2505"/>
                                </a:lnTo>
                                <a:lnTo>
                                  <a:pt x="640" y="2470"/>
                                </a:lnTo>
                                <a:lnTo>
                                  <a:pt x="580" y="2432"/>
                                </a:lnTo>
                                <a:lnTo>
                                  <a:pt x="523" y="2390"/>
                                </a:lnTo>
                                <a:lnTo>
                                  <a:pt x="468" y="2346"/>
                                </a:lnTo>
                                <a:lnTo>
                                  <a:pt x="416" y="2299"/>
                                </a:lnTo>
                                <a:lnTo>
                                  <a:pt x="366" y="2249"/>
                                </a:lnTo>
                                <a:lnTo>
                                  <a:pt x="319" y="2196"/>
                                </a:lnTo>
                                <a:lnTo>
                                  <a:pt x="274" y="2141"/>
                                </a:lnTo>
                                <a:lnTo>
                                  <a:pt x="233" y="2084"/>
                                </a:lnTo>
                                <a:lnTo>
                                  <a:pt x="194" y="2025"/>
                                </a:lnTo>
                                <a:lnTo>
                                  <a:pt x="159" y="1963"/>
                                </a:lnTo>
                                <a:lnTo>
                                  <a:pt x="127" y="1900"/>
                                </a:lnTo>
                                <a:lnTo>
                                  <a:pt x="98" y="1834"/>
                                </a:lnTo>
                                <a:lnTo>
                                  <a:pt x="73" y="1767"/>
                                </a:lnTo>
                                <a:lnTo>
                                  <a:pt x="51" y="1698"/>
                                </a:lnTo>
                                <a:lnTo>
                                  <a:pt x="33" y="1627"/>
                                </a:lnTo>
                                <a:lnTo>
                                  <a:pt x="19" y="1555"/>
                                </a:lnTo>
                                <a:lnTo>
                                  <a:pt x="9" y="1482"/>
                                </a:lnTo>
                                <a:lnTo>
                                  <a:pt x="3" y="1408"/>
                                </a:lnTo>
                                <a:lnTo>
                                  <a:pt x="0" y="1332"/>
                                </a:lnTo>
                                <a:lnTo>
                                  <a:pt x="3" y="1256"/>
                                </a:lnTo>
                                <a:lnTo>
                                  <a:pt x="9" y="1182"/>
                                </a:lnTo>
                                <a:lnTo>
                                  <a:pt x="19" y="1109"/>
                                </a:lnTo>
                                <a:lnTo>
                                  <a:pt x="33" y="1037"/>
                                </a:lnTo>
                                <a:lnTo>
                                  <a:pt x="51" y="966"/>
                                </a:lnTo>
                                <a:lnTo>
                                  <a:pt x="73" y="897"/>
                                </a:lnTo>
                                <a:lnTo>
                                  <a:pt x="98" y="830"/>
                                </a:lnTo>
                                <a:lnTo>
                                  <a:pt x="127" y="765"/>
                                </a:lnTo>
                                <a:lnTo>
                                  <a:pt x="159" y="701"/>
                                </a:lnTo>
                                <a:lnTo>
                                  <a:pt x="194" y="639"/>
                                </a:lnTo>
                                <a:lnTo>
                                  <a:pt x="233" y="580"/>
                                </a:lnTo>
                                <a:lnTo>
                                  <a:pt x="274" y="523"/>
                                </a:lnTo>
                                <a:lnTo>
                                  <a:pt x="319" y="468"/>
                                </a:lnTo>
                                <a:lnTo>
                                  <a:pt x="366" y="415"/>
                                </a:lnTo>
                                <a:lnTo>
                                  <a:pt x="416" y="366"/>
                                </a:lnTo>
                                <a:lnTo>
                                  <a:pt x="468" y="318"/>
                                </a:lnTo>
                                <a:lnTo>
                                  <a:pt x="523" y="274"/>
                                </a:lnTo>
                                <a:lnTo>
                                  <a:pt x="580" y="232"/>
                                </a:lnTo>
                                <a:lnTo>
                                  <a:pt x="640" y="194"/>
                                </a:lnTo>
                                <a:lnTo>
                                  <a:pt x="701" y="159"/>
                                </a:lnTo>
                                <a:lnTo>
                                  <a:pt x="765" y="127"/>
                                </a:lnTo>
                                <a:lnTo>
                                  <a:pt x="831" y="98"/>
                                </a:lnTo>
                                <a:lnTo>
                                  <a:pt x="898" y="73"/>
                                </a:lnTo>
                                <a:lnTo>
                                  <a:pt x="967" y="51"/>
                                </a:lnTo>
                                <a:lnTo>
                                  <a:pt x="1037" y="33"/>
                                </a:lnTo>
                                <a:lnTo>
                                  <a:pt x="1109" y="19"/>
                                </a:lnTo>
                                <a:lnTo>
                                  <a:pt x="1182" y="8"/>
                                </a:lnTo>
                                <a:lnTo>
                                  <a:pt x="1257" y="2"/>
                                </a:lnTo>
                                <a:lnTo>
                                  <a:pt x="1332" y="0"/>
                                </a:lnTo>
                                <a:lnTo>
                                  <a:pt x="1408" y="2"/>
                                </a:lnTo>
                                <a:lnTo>
                                  <a:pt x="1483" y="8"/>
                                </a:lnTo>
                                <a:lnTo>
                                  <a:pt x="1556" y="19"/>
                                </a:lnTo>
                                <a:lnTo>
                                  <a:pt x="1628" y="33"/>
                                </a:lnTo>
                                <a:lnTo>
                                  <a:pt x="1698" y="51"/>
                                </a:lnTo>
                                <a:lnTo>
                                  <a:pt x="1767" y="73"/>
                                </a:lnTo>
                                <a:lnTo>
                                  <a:pt x="1834" y="98"/>
                                </a:lnTo>
                                <a:lnTo>
                                  <a:pt x="1900" y="127"/>
                                </a:lnTo>
                                <a:lnTo>
                                  <a:pt x="1963" y="159"/>
                                </a:lnTo>
                                <a:lnTo>
                                  <a:pt x="2025" y="194"/>
                                </a:lnTo>
                                <a:lnTo>
                                  <a:pt x="2085" y="232"/>
                                </a:lnTo>
                                <a:lnTo>
                                  <a:pt x="2142" y="274"/>
                                </a:lnTo>
                                <a:lnTo>
                                  <a:pt x="2197" y="318"/>
                                </a:lnTo>
                                <a:lnTo>
                                  <a:pt x="2249" y="366"/>
                                </a:lnTo>
                                <a:lnTo>
                                  <a:pt x="2299" y="415"/>
                                </a:lnTo>
                                <a:lnTo>
                                  <a:pt x="2346" y="468"/>
                                </a:lnTo>
                                <a:lnTo>
                                  <a:pt x="2391" y="523"/>
                                </a:lnTo>
                                <a:lnTo>
                                  <a:pt x="2432" y="580"/>
                                </a:lnTo>
                                <a:lnTo>
                                  <a:pt x="2471" y="639"/>
                                </a:lnTo>
                                <a:lnTo>
                                  <a:pt x="2506" y="701"/>
                                </a:lnTo>
                                <a:lnTo>
                                  <a:pt x="2538" y="765"/>
                                </a:lnTo>
                                <a:lnTo>
                                  <a:pt x="2567" y="830"/>
                                </a:lnTo>
                                <a:lnTo>
                                  <a:pt x="2592" y="897"/>
                                </a:lnTo>
                                <a:lnTo>
                                  <a:pt x="2614" y="966"/>
                                </a:lnTo>
                                <a:lnTo>
                                  <a:pt x="2632" y="1037"/>
                                </a:lnTo>
                                <a:lnTo>
                                  <a:pt x="2646" y="1109"/>
                                </a:lnTo>
                                <a:lnTo>
                                  <a:pt x="2656" y="1182"/>
                                </a:lnTo>
                                <a:lnTo>
                                  <a:pt x="2662" y="1256"/>
                                </a:lnTo>
                                <a:lnTo>
                                  <a:pt x="2665" y="13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3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Picture 1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1" y="-915"/>
                            <a:ext cx="185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6" name="Line 1186"/>
                        <wps:cNvCnPr>
                          <a:cxnSpLocks noChangeShapeType="1"/>
                        </wps:cNvCnPr>
                        <wps:spPr bwMode="auto">
                          <a:xfrm>
                            <a:off x="6732" y="-19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83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97" name="Picture 1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8" y="-319"/>
                            <a:ext cx="17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8" name="Freeform 1184"/>
                        <wps:cNvSpPr>
                          <a:spLocks/>
                        </wps:cNvSpPr>
                        <wps:spPr bwMode="auto">
                          <a:xfrm>
                            <a:off x="5442" y="-1485"/>
                            <a:ext cx="1599" cy="1599"/>
                          </a:xfrm>
                          <a:custGeom>
                            <a:avLst/>
                            <a:gdLst>
                              <a:gd name="T0" fmla="+- 0 7037 5443"/>
                              <a:gd name="T1" fmla="*/ T0 w 1599"/>
                              <a:gd name="T2" fmla="+- 0 -608 -1484"/>
                              <a:gd name="T3" fmla="*/ -608 h 1599"/>
                              <a:gd name="T4" fmla="+- 0 7009 5443"/>
                              <a:gd name="T5" fmla="*/ T4 w 1599"/>
                              <a:gd name="T6" fmla="+- 0 -461 -1484"/>
                              <a:gd name="T7" fmla="*/ -461 h 1599"/>
                              <a:gd name="T8" fmla="+- 0 6955 5443"/>
                              <a:gd name="T9" fmla="*/ T8 w 1599"/>
                              <a:gd name="T10" fmla="+- 0 -324 -1484"/>
                              <a:gd name="T11" fmla="*/ -324 h 1599"/>
                              <a:gd name="T12" fmla="+- 0 6878 5443"/>
                              <a:gd name="T13" fmla="*/ T12 w 1599"/>
                              <a:gd name="T14" fmla="+- 0 -201 -1484"/>
                              <a:gd name="T15" fmla="*/ -201 h 1599"/>
                              <a:gd name="T16" fmla="+- 0 6781 5443"/>
                              <a:gd name="T17" fmla="*/ T16 w 1599"/>
                              <a:gd name="T18" fmla="+- 0 -95 -1484"/>
                              <a:gd name="T19" fmla="*/ -95 h 1599"/>
                              <a:gd name="T20" fmla="+- 0 6666 5443"/>
                              <a:gd name="T21" fmla="*/ T20 w 1599"/>
                              <a:gd name="T22" fmla="+- 0 -8 -1484"/>
                              <a:gd name="T23" fmla="*/ -8 h 1599"/>
                              <a:gd name="T24" fmla="+- 0 6536 5443"/>
                              <a:gd name="T25" fmla="*/ T24 w 1599"/>
                              <a:gd name="T26" fmla="+- 0 58 -1484"/>
                              <a:gd name="T27" fmla="*/ 58 h 1599"/>
                              <a:gd name="T28" fmla="+- 0 6394 5443"/>
                              <a:gd name="T29" fmla="*/ T28 w 1599"/>
                              <a:gd name="T30" fmla="+- 0 100 -1484"/>
                              <a:gd name="T31" fmla="*/ 100 h 1599"/>
                              <a:gd name="T32" fmla="+- 0 6242 5443"/>
                              <a:gd name="T33" fmla="*/ T32 w 1599"/>
                              <a:gd name="T34" fmla="+- 0 114 -1484"/>
                              <a:gd name="T35" fmla="*/ 114 h 1599"/>
                              <a:gd name="T36" fmla="+- 0 6090 5443"/>
                              <a:gd name="T37" fmla="*/ T36 w 1599"/>
                              <a:gd name="T38" fmla="+- 0 100 -1484"/>
                              <a:gd name="T39" fmla="*/ 100 h 1599"/>
                              <a:gd name="T40" fmla="+- 0 5948 5443"/>
                              <a:gd name="T41" fmla="*/ T40 w 1599"/>
                              <a:gd name="T42" fmla="+- 0 58 -1484"/>
                              <a:gd name="T43" fmla="*/ 58 h 1599"/>
                              <a:gd name="T44" fmla="+- 0 5818 5443"/>
                              <a:gd name="T45" fmla="*/ T44 w 1599"/>
                              <a:gd name="T46" fmla="+- 0 -8 -1484"/>
                              <a:gd name="T47" fmla="*/ -8 h 1599"/>
                              <a:gd name="T48" fmla="+- 0 5703 5443"/>
                              <a:gd name="T49" fmla="*/ T48 w 1599"/>
                              <a:gd name="T50" fmla="+- 0 -95 -1484"/>
                              <a:gd name="T51" fmla="*/ -95 h 1599"/>
                              <a:gd name="T52" fmla="+- 0 5605 5443"/>
                              <a:gd name="T53" fmla="*/ T52 w 1599"/>
                              <a:gd name="T54" fmla="+- 0 -201 -1484"/>
                              <a:gd name="T55" fmla="*/ -201 h 1599"/>
                              <a:gd name="T56" fmla="+- 0 5528 5443"/>
                              <a:gd name="T57" fmla="*/ T56 w 1599"/>
                              <a:gd name="T58" fmla="+- 0 -324 -1484"/>
                              <a:gd name="T59" fmla="*/ -324 h 1599"/>
                              <a:gd name="T60" fmla="+- 0 5475 5443"/>
                              <a:gd name="T61" fmla="*/ T60 w 1599"/>
                              <a:gd name="T62" fmla="+- 0 -461 -1484"/>
                              <a:gd name="T63" fmla="*/ -461 h 1599"/>
                              <a:gd name="T64" fmla="+- 0 5446 5443"/>
                              <a:gd name="T65" fmla="*/ T64 w 1599"/>
                              <a:gd name="T66" fmla="+- 0 -608 -1484"/>
                              <a:gd name="T67" fmla="*/ -608 h 1599"/>
                              <a:gd name="T68" fmla="+- 0 5446 5443"/>
                              <a:gd name="T69" fmla="*/ T68 w 1599"/>
                              <a:gd name="T70" fmla="+- 0 -762 -1484"/>
                              <a:gd name="T71" fmla="*/ -762 h 1599"/>
                              <a:gd name="T72" fmla="+- 0 5475 5443"/>
                              <a:gd name="T73" fmla="*/ T72 w 1599"/>
                              <a:gd name="T74" fmla="+- 0 -909 -1484"/>
                              <a:gd name="T75" fmla="*/ -909 h 1599"/>
                              <a:gd name="T76" fmla="+- 0 5528 5443"/>
                              <a:gd name="T77" fmla="*/ T76 w 1599"/>
                              <a:gd name="T78" fmla="+- 0 -1046 -1484"/>
                              <a:gd name="T79" fmla="*/ -1046 h 1599"/>
                              <a:gd name="T80" fmla="+- 0 5605 5443"/>
                              <a:gd name="T81" fmla="*/ T80 w 1599"/>
                              <a:gd name="T82" fmla="+- 0 -1169 -1484"/>
                              <a:gd name="T83" fmla="*/ -1169 h 1599"/>
                              <a:gd name="T84" fmla="+- 0 5703 5443"/>
                              <a:gd name="T85" fmla="*/ T84 w 1599"/>
                              <a:gd name="T86" fmla="+- 0 -1275 -1484"/>
                              <a:gd name="T87" fmla="*/ -1275 h 1599"/>
                              <a:gd name="T88" fmla="+- 0 5818 5443"/>
                              <a:gd name="T89" fmla="*/ T88 w 1599"/>
                              <a:gd name="T90" fmla="+- 0 -1363 -1484"/>
                              <a:gd name="T91" fmla="*/ -1363 h 1599"/>
                              <a:gd name="T92" fmla="+- 0 5948 5443"/>
                              <a:gd name="T93" fmla="*/ T92 w 1599"/>
                              <a:gd name="T94" fmla="+- 0 -1428 -1484"/>
                              <a:gd name="T95" fmla="*/ -1428 h 1599"/>
                              <a:gd name="T96" fmla="+- 0 6090 5443"/>
                              <a:gd name="T97" fmla="*/ T96 w 1599"/>
                              <a:gd name="T98" fmla="+- 0 -1470 -1484"/>
                              <a:gd name="T99" fmla="*/ -1470 h 1599"/>
                              <a:gd name="T100" fmla="+- 0 6242 5443"/>
                              <a:gd name="T101" fmla="*/ T100 w 1599"/>
                              <a:gd name="T102" fmla="+- 0 -1484 -1484"/>
                              <a:gd name="T103" fmla="*/ -1484 h 1599"/>
                              <a:gd name="T104" fmla="+- 0 6394 5443"/>
                              <a:gd name="T105" fmla="*/ T104 w 1599"/>
                              <a:gd name="T106" fmla="+- 0 -1470 -1484"/>
                              <a:gd name="T107" fmla="*/ -1470 h 1599"/>
                              <a:gd name="T108" fmla="+- 0 6536 5443"/>
                              <a:gd name="T109" fmla="*/ T108 w 1599"/>
                              <a:gd name="T110" fmla="+- 0 -1428 -1484"/>
                              <a:gd name="T111" fmla="*/ -1428 h 1599"/>
                              <a:gd name="T112" fmla="+- 0 6666 5443"/>
                              <a:gd name="T113" fmla="*/ T112 w 1599"/>
                              <a:gd name="T114" fmla="+- 0 -1363 -1484"/>
                              <a:gd name="T115" fmla="*/ -1363 h 1599"/>
                              <a:gd name="T116" fmla="+- 0 6781 5443"/>
                              <a:gd name="T117" fmla="*/ T116 w 1599"/>
                              <a:gd name="T118" fmla="+- 0 -1275 -1484"/>
                              <a:gd name="T119" fmla="*/ -1275 h 1599"/>
                              <a:gd name="T120" fmla="+- 0 6878 5443"/>
                              <a:gd name="T121" fmla="*/ T120 w 1599"/>
                              <a:gd name="T122" fmla="+- 0 -1169 -1484"/>
                              <a:gd name="T123" fmla="*/ -1169 h 1599"/>
                              <a:gd name="T124" fmla="+- 0 6955 5443"/>
                              <a:gd name="T125" fmla="*/ T124 w 1599"/>
                              <a:gd name="T126" fmla="+- 0 -1046 -1484"/>
                              <a:gd name="T127" fmla="*/ -1046 h 1599"/>
                              <a:gd name="T128" fmla="+- 0 7009 5443"/>
                              <a:gd name="T129" fmla="*/ T128 w 1599"/>
                              <a:gd name="T130" fmla="+- 0 -909 -1484"/>
                              <a:gd name="T131" fmla="*/ -909 h 1599"/>
                              <a:gd name="T132" fmla="+- 0 7037 5443"/>
                              <a:gd name="T133" fmla="*/ T132 w 1599"/>
                              <a:gd name="T134" fmla="+- 0 -762 -1484"/>
                              <a:gd name="T135" fmla="*/ -762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99" h="1599">
                                <a:moveTo>
                                  <a:pt x="1598" y="799"/>
                                </a:moveTo>
                                <a:lnTo>
                                  <a:pt x="1594" y="876"/>
                                </a:lnTo>
                                <a:lnTo>
                                  <a:pt x="1584" y="951"/>
                                </a:lnTo>
                                <a:lnTo>
                                  <a:pt x="1566" y="1023"/>
                                </a:lnTo>
                                <a:lnTo>
                                  <a:pt x="1542" y="1093"/>
                                </a:lnTo>
                                <a:lnTo>
                                  <a:pt x="1512" y="1160"/>
                                </a:lnTo>
                                <a:lnTo>
                                  <a:pt x="1476" y="1223"/>
                                </a:lnTo>
                                <a:lnTo>
                                  <a:pt x="1435" y="1283"/>
                                </a:lnTo>
                                <a:lnTo>
                                  <a:pt x="1389" y="1338"/>
                                </a:lnTo>
                                <a:lnTo>
                                  <a:pt x="1338" y="1389"/>
                                </a:lnTo>
                                <a:lnTo>
                                  <a:pt x="1282" y="1435"/>
                                </a:lnTo>
                                <a:lnTo>
                                  <a:pt x="1223" y="1476"/>
                                </a:lnTo>
                                <a:lnTo>
                                  <a:pt x="1160" y="1512"/>
                                </a:lnTo>
                                <a:lnTo>
                                  <a:pt x="1093" y="1542"/>
                                </a:lnTo>
                                <a:lnTo>
                                  <a:pt x="1023" y="1566"/>
                                </a:lnTo>
                                <a:lnTo>
                                  <a:pt x="951" y="1584"/>
                                </a:lnTo>
                                <a:lnTo>
                                  <a:pt x="876" y="1594"/>
                                </a:lnTo>
                                <a:lnTo>
                                  <a:pt x="799" y="1598"/>
                                </a:lnTo>
                                <a:lnTo>
                                  <a:pt x="722" y="1594"/>
                                </a:lnTo>
                                <a:lnTo>
                                  <a:pt x="647" y="1584"/>
                                </a:lnTo>
                                <a:lnTo>
                                  <a:pt x="574" y="1566"/>
                                </a:lnTo>
                                <a:lnTo>
                                  <a:pt x="505" y="1542"/>
                                </a:lnTo>
                                <a:lnTo>
                                  <a:pt x="438" y="1512"/>
                                </a:lnTo>
                                <a:lnTo>
                                  <a:pt x="375" y="1476"/>
                                </a:lnTo>
                                <a:lnTo>
                                  <a:pt x="315" y="1435"/>
                                </a:lnTo>
                                <a:lnTo>
                                  <a:pt x="260" y="1389"/>
                                </a:lnTo>
                                <a:lnTo>
                                  <a:pt x="209" y="1338"/>
                                </a:lnTo>
                                <a:lnTo>
                                  <a:pt x="162" y="1283"/>
                                </a:lnTo>
                                <a:lnTo>
                                  <a:pt x="121" y="1223"/>
                                </a:lnTo>
                                <a:lnTo>
                                  <a:pt x="85" y="1160"/>
                                </a:lnTo>
                                <a:lnTo>
                                  <a:pt x="55" y="1093"/>
                                </a:lnTo>
                                <a:lnTo>
                                  <a:pt x="32" y="1023"/>
                                </a:lnTo>
                                <a:lnTo>
                                  <a:pt x="14" y="951"/>
                                </a:lnTo>
                                <a:lnTo>
                                  <a:pt x="3" y="876"/>
                                </a:lnTo>
                                <a:lnTo>
                                  <a:pt x="0" y="799"/>
                                </a:lnTo>
                                <a:lnTo>
                                  <a:pt x="3" y="722"/>
                                </a:lnTo>
                                <a:lnTo>
                                  <a:pt x="14" y="647"/>
                                </a:lnTo>
                                <a:lnTo>
                                  <a:pt x="32" y="575"/>
                                </a:lnTo>
                                <a:lnTo>
                                  <a:pt x="55" y="505"/>
                                </a:lnTo>
                                <a:lnTo>
                                  <a:pt x="85" y="438"/>
                                </a:lnTo>
                                <a:lnTo>
                                  <a:pt x="121" y="375"/>
                                </a:lnTo>
                                <a:lnTo>
                                  <a:pt x="162" y="315"/>
                                </a:lnTo>
                                <a:lnTo>
                                  <a:pt x="209" y="260"/>
                                </a:lnTo>
                                <a:lnTo>
                                  <a:pt x="260" y="209"/>
                                </a:lnTo>
                                <a:lnTo>
                                  <a:pt x="315" y="163"/>
                                </a:lnTo>
                                <a:lnTo>
                                  <a:pt x="375" y="121"/>
                                </a:lnTo>
                                <a:lnTo>
                                  <a:pt x="438" y="86"/>
                                </a:lnTo>
                                <a:lnTo>
                                  <a:pt x="505" y="56"/>
                                </a:lnTo>
                                <a:lnTo>
                                  <a:pt x="574" y="32"/>
                                </a:lnTo>
                                <a:lnTo>
                                  <a:pt x="647" y="14"/>
                                </a:lnTo>
                                <a:lnTo>
                                  <a:pt x="722" y="3"/>
                                </a:lnTo>
                                <a:lnTo>
                                  <a:pt x="799" y="0"/>
                                </a:lnTo>
                                <a:lnTo>
                                  <a:pt x="876" y="3"/>
                                </a:lnTo>
                                <a:lnTo>
                                  <a:pt x="951" y="14"/>
                                </a:lnTo>
                                <a:lnTo>
                                  <a:pt x="1023" y="32"/>
                                </a:lnTo>
                                <a:lnTo>
                                  <a:pt x="1093" y="56"/>
                                </a:lnTo>
                                <a:lnTo>
                                  <a:pt x="1160" y="86"/>
                                </a:lnTo>
                                <a:lnTo>
                                  <a:pt x="1223" y="121"/>
                                </a:lnTo>
                                <a:lnTo>
                                  <a:pt x="1282" y="163"/>
                                </a:lnTo>
                                <a:lnTo>
                                  <a:pt x="1338" y="209"/>
                                </a:lnTo>
                                <a:lnTo>
                                  <a:pt x="1389" y="260"/>
                                </a:lnTo>
                                <a:lnTo>
                                  <a:pt x="1435" y="315"/>
                                </a:lnTo>
                                <a:lnTo>
                                  <a:pt x="1476" y="375"/>
                                </a:lnTo>
                                <a:lnTo>
                                  <a:pt x="1512" y="438"/>
                                </a:lnTo>
                                <a:lnTo>
                                  <a:pt x="1542" y="505"/>
                                </a:lnTo>
                                <a:lnTo>
                                  <a:pt x="1566" y="575"/>
                                </a:lnTo>
                                <a:lnTo>
                                  <a:pt x="1584" y="647"/>
                                </a:lnTo>
                                <a:lnTo>
                                  <a:pt x="1594" y="722"/>
                                </a:lnTo>
                                <a:lnTo>
                                  <a:pt x="1598" y="7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383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" name="Text Box 1183"/>
                        <wps:cNvSpPr txBox="1">
                          <a:spLocks noChangeArrowheads="1"/>
                        </wps:cNvSpPr>
                        <wps:spPr bwMode="auto">
                          <a:xfrm>
                            <a:off x="5040" y="-2294"/>
                            <a:ext cx="193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6E842" w14:textId="77777777" w:rsidR="00053D16" w:rsidRDefault="00053D16">
                              <w:pPr>
                                <w:rPr>
                                  <w:rFonts w:ascii="DejaVu Sans"/>
                                  <w:sz w:val="17"/>
                                </w:rPr>
                              </w:pPr>
                              <w:r>
                                <w:rPr>
                                  <w:rFonts w:ascii="DejaVu Sans"/>
                                  <w:sz w:val="30"/>
                                </w:rPr>
                                <w:t>r</w:t>
                              </w:r>
                              <w:r>
                                <w:rPr>
                                  <w:rFonts w:ascii="DejaVu Sans"/>
                                  <w:sz w:val="17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0" name="Text Box 1182"/>
                        <wps:cNvSpPr txBox="1">
                          <a:spLocks noChangeArrowheads="1"/>
                        </wps:cNvSpPr>
                        <wps:spPr bwMode="auto">
                          <a:xfrm>
                            <a:off x="3897" y="-1018"/>
                            <a:ext cx="279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24EC8" w14:textId="77777777" w:rsidR="00053D16" w:rsidRDefault="00053D16">
                              <w:pPr>
                                <w:rPr>
                                  <w:rFonts w:ascii="DejaVu Sans"/>
                                  <w:sz w:val="17"/>
                                </w:rPr>
                              </w:pPr>
                              <w:r>
                                <w:rPr>
                                  <w:rFonts w:ascii="DejaVu Sans"/>
                                  <w:sz w:val="30"/>
                                </w:rPr>
                                <w:t>R</w:t>
                              </w:r>
                              <w:r>
                                <w:rPr>
                                  <w:rFonts w:ascii="DejaVu Sans"/>
                                  <w:sz w:val="17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1" name="Text Box 1181"/>
                        <wps:cNvSpPr txBox="1">
                          <a:spLocks noChangeArrowheads="1"/>
                        </wps:cNvSpPr>
                        <wps:spPr bwMode="auto">
                          <a:xfrm>
                            <a:off x="8053" y="-1200"/>
                            <a:ext cx="1246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599AD" w14:textId="77777777" w:rsidR="00053D16" w:rsidRDefault="00053D16">
                              <w:pPr>
                                <w:tabs>
                                  <w:tab w:val="left" w:pos="494"/>
                                  <w:tab w:val="left" w:pos="1225"/>
                                </w:tabs>
                                <w:rPr>
                                  <w:rFonts w:ascii="DejaVu Sans"/>
                                  <w:sz w:val="3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0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0"/>
                                  <w:u w:val="thick"/>
                                </w:rPr>
                                <w:tab/>
                              </w:r>
                              <w:r>
                                <w:rPr>
                                  <w:rFonts w:ascii="DejaVu Sans"/>
                                  <w:sz w:val="30"/>
                                  <w:u w:val="thick"/>
                                </w:rPr>
                                <w:t>r</w:t>
                              </w:r>
                              <w:r>
                                <w:rPr>
                                  <w:rFonts w:ascii="DejaVu Sans"/>
                                  <w:sz w:val="30"/>
                                  <w:u w:val="thick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2" name="Text Box 1180"/>
                        <wps:cNvSpPr txBox="1">
                          <a:spLocks noChangeArrowheads="1"/>
                        </wps:cNvSpPr>
                        <wps:spPr bwMode="auto">
                          <a:xfrm>
                            <a:off x="3257" y="-313"/>
                            <a:ext cx="1599" cy="1599"/>
                          </a:xfrm>
                          <a:prstGeom prst="rect">
                            <a:avLst/>
                          </a:prstGeom>
                          <a:noFill/>
                          <a:ln w="3383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025EC9" w14:textId="77777777" w:rsidR="00053D16" w:rsidRDefault="00053D16">
                              <w:pPr>
                                <w:spacing w:before="5"/>
                                <w:rPr>
                                  <w:sz w:val="48"/>
                                </w:rPr>
                              </w:pPr>
                            </w:p>
                            <w:p w14:paraId="51FB0468" w14:textId="77777777" w:rsidR="00053D16" w:rsidRDefault="00053D16">
                              <w:pPr>
                                <w:ind w:left="470"/>
                                <w:rPr>
                                  <w:rFonts w:ascii="DejaVu Sans" w:hAnsi="DejaVu Sans"/>
                                  <w:sz w:val="30"/>
                                </w:rPr>
                              </w:pPr>
                              <w:r>
                                <w:rPr>
                                  <w:rFonts w:ascii="DejaVu Sans" w:hAnsi="DejaVu Sans"/>
                                  <w:sz w:val="30"/>
                                </w:rPr>
                                <w:t>Δα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965F9" id="Group 1179" o:spid="_x0000_s1081" style="position:absolute;left:0;text-align:left;margin-left:161.55pt;margin-top:-136.8pt;width:309.05pt;height:202.5pt;z-index:251630080;mso-position-horizontal-relative:page;mso-position-vertical-relative:text" coordorigin="3231,-2736" coordsize="6181,4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">
                <v:shape id="Freeform 1197" o:spid="_x0000_s1082" style="position:absolute;left:4057;top:-2710;width:1599;height:1599;visibility:visible;mso-wrap-style:square;v-text-anchor:top" coordsize="1599,1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" path="m799,1599r-77,-4l648,1584r-73,-17l505,1543r-66,-30l375,1477r-59,-41l260,1390r-51,-52l163,1283r-41,-59l86,1160,56,1094,32,1024,15,951,4,876,,799,4,722,15,648,32,575,56,505,86,439r36,-64l163,316r46,-56l260,209r56,-46l375,122,439,86,505,56,575,32,648,15,722,4,799,r77,4l951,15r73,17l1094,56r66,30l1224,122r59,41l1339,209r51,51l1436,316r41,59l1513,439r30,66l1567,575r17,73l1595,722r4,77l1595,876r-11,75l1567,1024r-24,70l1513,1160r-36,64l1436,1283r-46,55l1339,1390r-56,46l1224,1477r-64,36l1094,1543r-70,24l951,1584r-75,11l799,1599xe" fillcolor="#00e4ff" stroked="f">
                  <v:path arrowok="t" o:connecttype="custom" o:connectlocs="722,-1115;575,-1143;439,-1197;316,-1274;209,-1372;122,-1486;56,-1616;15,-1759;0,-1911;15,-2062;56,-2205;122,-2335;209,-2450;316,-2547;439,-2624;575,-2678;722,-2706;876,-2706;1024,-2678;1160,-2624;1283,-2547;1390,-2450;1477,-2335;1543,-2205;1584,-2062;1599,-1911;1584,-1759;1543,-1616;1477,-1486;1390,-1372;1283,-1274;1160,-1197;1024,-1143;876,-1115" o:connectangles="0,0,0,0,0,0,0,0,0,0,0,0,0,0,0,0,0,0,0,0,0,0,0,0,0,0,0,0,0,0,0,0,0,0"/>
                </v:shape>
                <v:shape id="AutoShape 1196" o:spid="_x0000_s1083" style="position:absolute;left:1307;top:9957;width:1701;height:1701;visibility:visible;mso-wrap-style:square;v-text-anchor:top" coordsize="1701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" path="m4348,-11868r-4,77l4333,-11716r-17,73l4292,-11573r-30,66l4226,-11443r-41,59l4139,-11329r-51,52l4032,-11231r-59,41l3909,-11154r-66,30l3773,-11100r-73,17l3625,-11072r-77,4l3471,-11072r-74,-11l3324,-11100r-70,-24l3188,-11154r-64,-36l3065,-11231r-56,-46l2958,-11329r-46,-55l2871,-11443r-36,-64l2805,-11573r-24,-70l2764,-11716r-11,-75l2749,-11868r4,-77l2764,-12019r17,-73l2805,-12162r30,-66l2871,-12292r41,-59l2958,-12407r51,-51l3065,-12504r59,-41l3188,-12581r66,-30l3324,-12635r73,-17l3471,-12663r77,-4l3625,-12663r75,11l3773,-12635r70,24l3909,-12581r64,36l4032,-12504r56,46l4139,-12407r46,56l4226,-12292r36,64l4292,-12162r24,70l4333,-12019r11,74l4348,-11868xm4241,-11868r-693,e" filled="f" strokeweight=".93986mm">
                  <v:path arrowok="t" o:connecttype="custom" o:connectlocs="4344,-1834;4316,-1686;4262,-1550;4185,-1427;4088,-1320;3973,-1233;3843,-1167;3700,-1126;3548,-1111;3397,-1126;3254,-1167;3124,-1233;3009,-1320;2912,-1427;2835,-1550;2781,-1686;2753,-1834;2753,-1988;2781,-2135;2835,-2271;2912,-2394;3009,-2501;3124,-2588;3254,-2654;3397,-2695;3548,-2710;3700,-2695;3843,-2654;3973,-2588;4088,-2501;4185,-2394;4262,-2271;4316,-2135;4344,-1988;4241,-1911" o:connectangles="0,0,0,0,0,0,0,0,0,0,0,0,0,0,0,0,0,0,0,0,0,0,0,0,0,0,0,0,0,0,0,0,0,0,0"/>
                </v:shape>
                <v:shape id="Picture 1195" o:spid="_x0000_s1084" type="#_x0000_t75" style="position:absolute;left:5441;top:-1981;width:185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">
                  <v:imagedata r:id="rId33" o:title=""/>
                </v:shape>
                <v:line id="Line 1194" o:spid="_x0000_s1085" style="position:absolute;visibility:visible;mso-wrap-style:square" from="4803,-1857" to="4803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" strokeweight=".93986mm"/>
                <v:shape id="Picture 1193" o:spid="_x0000_s1086" type="#_x0000_t75" style="position:absolute;left:4695;top:-1928;width:145;height: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">
                  <v:imagedata r:id="rId34" o:title=""/>
                </v:shape>
                <v:shape id="Freeform 1192" o:spid="_x0000_s1087" style="position:absolute;left:3844;top:114;width:427;height:480;visibility:visible;mso-wrap-style:square;v-text-anchor:top" coordsize="427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" path="m,l85,22r76,32l228,93r57,48l334,195r38,62l401,326r18,74l426,480e" filled="f" strokeweight=".24867mm">
                  <v:path arrowok="t" o:connecttype="custom" o:connectlocs="0,114;85,136;161,168;228,207;285,255;334,309;372,371;401,440;419,514;426,594" o:connectangles="0,0,0,0,0,0,0,0,0,0"/>
                </v:shape>
                <v:line id="Line 1191" o:spid="_x0000_s1088" style="position:absolute;visibility:visible;mso-wrap-style:square" from="6168,-664" to="6168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" strokeweight=".93986mm">
                  <v:stroke dashstyle="3 1"/>
                </v:line>
                <v:shape id="Picture 1190" o:spid="_x0000_s1089" type="#_x0000_t75" style="position:absolute;left:6041;top:-709;width:19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">
                  <v:imagedata r:id="rId35" o:title=""/>
                </v:shape>
                <v:shape id="Freeform 1189" o:spid="_x0000_s1090" style="position:absolute;left:6721;top:-2177;width:2665;height:2665;visibility:visible;mso-wrap-style:square;v-text-anchor:top" coordsize="2665,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" path="m1332,2664r-75,-2l1182,2656r-73,-11l1037,2631r-70,-18l898,2592r-67,-26l765,2538r-64,-33l640,2470r-60,-38l523,2390r-55,-44l416,2299r-50,-50l319,2196r-45,-55l233,2084r-39,-59l159,1963r-32,-63l98,1834,73,1767,51,1698,33,1627,19,1555,9,1482,3,1408,,1332r3,-76l9,1182r10,-73l33,1037,51,966,73,897,98,830r29,-65l159,701r35,-62l233,580r41,-57l319,468r47,-53l416,366r52,-48l523,274r57,-42l640,194r61,-35l765,127,831,98,898,73,967,51r70,-18l1109,19,1182,8r75,-6l1332,r76,2l1483,8r73,11l1628,33r70,18l1767,73r67,25l1900,127r63,32l2025,194r60,38l2142,274r55,44l2249,366r50,49l2346,468r45,55l2432,580r39,59l2506,701r32,64l2567,830r25,67l2614,966r18,71l2646,1109r10,73l2662,1256r3,76l2662,1408r-6,74l2646,1555r-14,72l2614,1698r-22,69l2567,1834r-29,66l2506,1963r-35,62l2432,2084r-41,57l2346,2196r-47,53l2249,2299r-52,47l2142,2390r-57,42l2025,2470r-62,35l1900,2538r-66,28l1767,2592r-69,21l1628,2631r-72,14l1483,2656r-75,6l1332,2664xe" fillcolor="#70f985" stroked="f">
                  <v:path arrowok="t" o:connecttype="custom" o:connectlocs="1257,485;1109,468;967,436;831,389;701,328;580,255;468,169;366,72;274,-36;194,-152;127,-277;73,-410;33,-550;9,-695;0,-845;9,-995;33,-1140;73,-1280;127,-1412;194,-1538;274,-1654;366,-1762;468,-1859;580,-1945;701,-2018;831,-2079;967,-2126;1109,-2158;1257,-2175;1408,-2175;1556,-2158;1698,-2126;1834,-2079;1963,-2018;2085,-1945;2197,-1859;2299,-1762;2391,-1654;2471,-1538;2538,-1412;2592,-1280;2632,-1140;2656,-995;2665,-845;2656,-695;2632,-550;2592,-410;2538,-277;2471,-152;2391,-36;2299,72;2197,169;2085,255;1963,328;1834,389;1698,436;1556,468;1408,485" o:connectangles="0,0,0,0,0,0,0,0,0,0,0,0,0,0,0,0,0,0,0,0,0,0,0,0,0,0,0,0,0,0,0,0,0,0,0,0,0,0,0,0,0,0,0,0,0,0,0,0,0,0,0,0,0,0,0,0,0,0"/>
                </v:shape>
                <v:shape id="Freeform 1188" o:spid="_x0000_s1091" style="position:absolute;left:6721;top:-2177;width:2665;height:2665;visibility:visible;mso-wrap-style:square;v-text-anchor:top" coordsize="2665,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" path="m2665,1332r-3,76l2656,1482r-10,73l2632,1627r-18,71l2592,1767r-25,67l2538,1900r-32,63l2471,2025r-39,59l2391,2141r-45,55l2299,2249r-50,50l2197,2346r-55,44l2085,2432r-60,38l1963,2505r-63,33l1834,2566r-67,26l1698,2613r-70,18l1556,2645r-73,11l1408,2662r-76,2l1257,2662r-75,-6l1109,2645r-72,-14l967,2613r-69,-21l831,2566r-66,-28l701,2505r-61,-35l580,2432r-57,-42l468,2346r-52,-47l366,2249r-47,-53l274,2141r-41,-57l194,2025r-35,-62l127,1900,98,1834,73,1767,51,1698,33,1627,19,1555,9,1482,3,1408,,1332r3,-76l9,1182r10,-73l33,1037,51,966,73,897,98,830r29,-65l159,701r35,-62l233,580r41,-57l319,468r47,-53l416,366r52,-48l523,274r57,-42l640,194r61,-35l765,127,831,98,898,73,967,51r70,-18l1109,19,1182,8r75,-6l1332,r76,2l1483,8r73,11l1628,33r70,18l1767,73r67,25l1900,127r63,32l2025,194r60,38l2142,274r55,44l2249,366r50,49l2346,468r45,55l2432,580r39,59l2506,701r32,64l2567,830r25,67l2614,966r18,71l2646,1109r10,73l2662,1256r3,76xe" filled="f" strokeweight=".93986mm">
                  <v:path arrowok="t" o:connecttype="custom" o:connectlocs="2662,-769;2646,-622;2614,-479;2567,-343;2506,-214;2432,-93;2346,19;2249,122;2142,213;2025,293;1900,361;1767,415;1628,454;1483,479;1332,487;1182,479;1037,454;898,415;765,361;640,293;523,213;416,122;319,19;233,-93;159,-214;98,-343;51,-479;19,-622;3,-769;3,-921;19,-1068;51,-1211;98,-1347;159,-1476;233,-1597;319,-1709;416,-1811;523,-1903;640,-1983;765,-2050;898,-2104;1037,-2144;1182,-2169;1332,-2177;1483,-2169;1628,-2144;1767,-2104;1900,-2050;2025,-1983;2142,-1903;2249,-1811;2346,-1709;2432,-1597;2506,-1476;2567,-1347;2614,-1211;2646,-1068;2662,-921" o:connectangles="0,0,0,0,0,0,0,0,0,0,0,0,0,0,0,0,0,0,0,0,0,0,0,0,0,0,0,0,0,0,0,0,0,0,0,0,0,0,0,0,0,0,0,0,0,0,0,0,0,0,0,0,0,0,0,0,0,0"/>
                </v:shape>
                <v:shape id="Picture 1187" o:spid="_x0000_s1092" type="#_x0000_t75" style="position:absolute;left:9171;top:-915;width:185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">
                  <v:imagedata r:id="rId36" o:title=""/>
                </v:shape>
                <v:line id="Line 1186" o:spid="_x0000_s1093" style="position:absolute;visibility:visible;mso-wrap-style:square" from="6732,-195" to="6732,-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" strokeweight=".93986mm">
                  <v:stroke dashstyle="3 1"/>
                </v:line>
                <v:shape id="Picture 1185" o:spid="_x0000_s1094" type="#_x0000_t75" style="position:absolute;left:6608;top:-319;width:179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">
                  <v:imagedata r:id="rId37" o:title=""/>
                </v:shape>
                <v:shape id="Freeform 1184" o:spid="_x0000_s1095" style="position:absolute;left:5442;top:-1485;width:1599;height:1599;visibility:visible;mso-wrap-style:square;v-text-anchor:top" coordsize="1599,1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" path="m1598,799r-4,77l1584,951r-18,72l1542,1093r-30,67l1476,1223r-41,60l1389,1338r-51,51l1282,1435r-59,41l1160,1512r-67,30l1023,1566r-72,18l876,1594r-77,4l722,1594r-75,-10l574,1566r-69,-24l438,1512r-63,-36l315,1435r-55,-46l209,1338r-47,-55l121,1223,85,1160,55,1093,32,1023,14,951,3,876,,799,3,722,14,647,32,575,55,505,85,438r36,-63l162,315r47,-55l260,209r55,-46l375,121,438,86,505,56,574,32,647,14,722,3,799,r77,3l951,14r72,18l1093,56r67,30l1223,121r59,42l1338,209r51,51l1435,315r41,60l1512,438r30,67l1566,575r18,72l1594,722r4,77xe" filled="f" strokeweight=".93986mm">
                  <v:stroke dashstyle="3 1"/>
                  <v:path arrowok="t" o:connecttype="custom" o:connectlocs="1594,-608;1566,-461;1512,-324;1435,-201;1338,-95;1223,-8;1093,58;951,100;799,114;647,100;505,58;375,-8;260,-95;162,-201;85,-324;32,-461;3,-608;3,-762;32,-909;85,-1046;162,-1169;260,-1275;375,-1363;505,-1428;647,-1470;799,-1484;951,-1470;1093,-1428;1223,-1363;1338,-1275;1435,-1169;1512,-1046;1566,-909;1594,-762" o:connectangles="0,0,0,0,0,0,0,0,0,0,0,0,0,0,0,0,0,0,0,0,0,0,0,0,0,0,0,0,0,0,0,0,0,0"/>
                </v:shape>
                <v:shape id="Text Box 1183" o:spid="_x0000_s1096" type="#_x0000_t202" style="position:absolute;left:5040;top:-2294;width:193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" filled="f" stroked="f">
                  <v:textbox inset="0,0,0,0">
                    <w:txbxContent>
                      <w:p w14:paraId="5646E842" w14:textId="77777777" w:rsidR="00053D16" w:rsidRDefault="00053D16">
                        <w:pPr>
                          <w:rPr>
                            <w:rFonts w:ascii="DejaVu Sans"/>
                            <w:sz w:val="17"/>
                          </w:rPr>
                        </w:pPr>
                        <w:r>
                          <w:rPr>
                            <w:rFonts w:ascii="DejaVu Sans"/>
                            <w:sz w:val="30"/>
                          </w:rPr>
                          <w:t>r</w:t>
                        </w:r>
                        <w:r>
                          <w:rPr>
                            <w:rFonts w:ascii="DejaVu Sans"/>
                            <w:sz w:val="17"/>
                          </w:rPr>
                          <w:t>i</w:t>
                        </w:r>
                      </w:p>
                    </w:txbxContent>
                  </v:textbox>
                </v:shape>
                <v:shape id="Text Box 1182" o:spid="_x0000_s1097" type="#_x0000_t202" style="position:absolute;left:3897;top:-1018;width:279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" filled="f" stroked="f">
                  <v:textbox inset="0,0,0,0">
                    <w:txbxContent>
                      <w:p w14:paraId="01F24EC8" w14:textId="77777777" w:rsidR="00053D16" w:rsidRDefault="00053D16">
                        <w:pPr>
                          <w:rPr>
                            <w:rFonts w:ascii="DejaVu Sans"/>
                            <w:sz w:val="17"/>
                          </w:rPr>
                        </w:pPr>
                        <w:r>
                          <w:rPr>
                            <w:rFonts w:ascii="DejaVu Sans"/>
                            <w:sz w:val="30"/>
                          </w:rPr>
                          <w:t>R</w:t>
                        </w:r>
                        <w:r>
                          <w:rPr>
                            <w:rFonts w:ascii="DejaVu Sans"/>
                            <w:sz w:val="17"/>
                          </w:rPr>
                          <w:t>i</w:t>
                        </w:r>
                      </w:p>
                    </w:txbxContent>
                  </v:textbox>
                </v:shape>
                <v:shape id="Text Box 1181" o:spid="_x0000_s1098" type="#_x0000_t202" style="position:absolute;left:8053;top:-1200;width:1246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KrC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VAv4+yadIPNfAAAA//8DAFBLAQItABQABgAIAAAAIQDb4fbL7gAAAIUBAAATAAAAAAAAAAAA&#10;AAAAAAAAAABbQ29udGVudF9UeXBlc10ueG1sUEsBAi0AFAAGAAgAAAAhAFr0LFu/AAAAFQEAAAsA&#10;AAAAAAAAAAAAAAAAHwEAAF9yZWxzLy5yZWxzUEsBAi0AFAAGAAgAAAAhAGEQqsLEAAAA3QAAAA8A&#10;AAAAAAAAAAAAAAAABwIAAGRycy9kb3ducmV2LnhtbFBLBQYAAAAAAwADALcAAAD4AgAAAAA=&#10;" filled="f" stroked="f">
                  <v:textbox inset="0,0,0,0">
                    <w:txbxContent>
                      <w:p w14:paraId="6CD599AD" w14:textId="77777777" w:rsidR="00053D16" w:rsidRDefault="00053D16">
                        <w:pPr>
                          <w:tabs>
                            <w:tab w:val="left" w:pos="494"/>
                            <w:tab w:val="left" w:pos="1225"/>
                          </w:tabs>
                          <w:rPr>
                            <w:rFonts w:ascii="DejaVu Sans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sz w:val="30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0"/>
                            <w:u w:val="thick"/>
                          </w:rPr>
                          <w:tab/>
                        </w:r>
                        <w:r>
                          <w:rPr>
                            <w:rFonts w:ascii="DejaVu Sans"/>
                            <w:sz w:val="30"/>
                            <w:u w:val="thick"/>
                          </w:rPr>
                          <w:t>r</w:t>
                        </w:r>
                        <w:r>
                          <w:rPr>
                            <w:rFonts w:ascii="DejaVu Sans"/>
                            <w:sz w:val="30"/>
                            <w:u w:val="thick"/>
                          </w:rPr>
                          <w:tab/>
                        </w:r>
                      </w:p>
                    </w:txbxContent>
                  </v:textbox>
                </v:shape>
                <v:shape id="Text Box 1180" o:spid="_x0000_s1099" type="#_x0000_t202" style="position:absolute;left:3257;top:-313;width:1599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" filled="f" strokeweight=".93986mm">
                  <v:textbox inset="0,0,0,0">
                    <w:txbxContent>
                      <w:p w14:paraId="0C025EC9" w14:textId="77777777" w:rsidR="00053D16" w:rsidRDefault="00053D16">
                        <w:pPr>
                          <w:spacing w:before="5"/>
                          <w:rPr>
                            <w:sz w:val="48"/>
                          </w:rPr>
                        </w:pPr>
                      </w:p>
                      <w:p w14:paraId="51FB0468" w14:textId="77777777" w:rsidR="00053D16" w:rsidRDefault="00053D16">
                        <w:pPr>
                          <w:ind w:left="470"/>
                          <w:rPr>
                            <w:rFonts w:ascii="DejaVu Sans" w:hAnsi="DejaVu Sans"/>
                            <w:sz w:val="30"/>
                          </w:rPr>
                        </w:pPr>
                        <w:r>
                          <w:rPr>
                            <w:rFonts w:ascii="DejaVu Sans" w:hAnsi="DejaVu Sans"/>
                            <w:sz w:val="30"/>
                          </w:rPr>
                          <w:t>Δα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 w:hAnsi="DejaVu Sans"/>
          <w:sz w:val="30"/>
          <w:lang w:val="en-GB"/>
        </w:rPr>
        <w:t>Δr</w:t>
      </w:r>
    </w:p>
    <w:p w14:paraId="761F34C5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26386EF1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5E04D350" w14:textId="77777777" w:rsidR="000A52FD" w:rsidRPr="005677B4" w:rsidRDefault="005677B4">
      <w:pPr>
        <w:spacing w:before="250"/>
        <w:ind w:left="2591"/>
        <w:rPr>
          <w:rFonts w:ascii="DejaVu Sans" w:hAnsi="DejaVu Sans"/>
          <w:sz w:val="30"/>
          <w:lang w:val="en-GB"/>
        </w:rPr>
      </w:pPr>
      <w:r w:rsidRPr="005677B4">
        <w:rPr>
          <w:rFonts w:ascii="DejaVu Sans" w:hAnsi="DejaVu Sans"/>
          <w:sz w:val="30"/>
          <w:lang w:val="en-GB"/>
        </w:rPr>
        <w:t>Δr</w:t>
      </w:r>
    </w:p>
    <w:p w14:paraId="7A2B9401" w14:textId="67C75C8B" w:rsidR="000A52FD" w:rsidRPr="005677B4" w:rsidRDefault="005677B4">
      <w:pPr>
        <w:pStyle w:val="Tekstpodstawowy"/>
        <w:spacing w:before="108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Figure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2.5: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green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disk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part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polydisk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already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placed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packing,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while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 blue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disk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represents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from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virtual,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shape.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position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angle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within the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3"/>
          <w:lang w:val="en-GB"/>
        </w:rPr>
        <w:t>voxel,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distance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between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-7"/>
          <w:lang w:val="en-GB"/>
        </w:rPr>
        <w:t xml:space="preserve"> </w:t>
      </w:r>
      <w:del w:id="378" w:author="program2" w:date="2019-09-12T13:11:00Z">
        <w:r w:rsidRPr="005677B4" w:rsidDel="00E96897">
          <w:rPr>
            <w:lang w:val="en-GB"/>
          </w:rPr>
          <w:delText>centers</w:delText>
        </w:r>
      </w:del>
      <w:ins w:id="379" w:author="program2" w:date="2019-09-12T13:11:00Z">
        <w:r w:rsidR="00E96897" w:rsidRPr="005677B4">
          <w:rPr>
            <w:lang w:val="en-GB"/>
          </w:rPr>
          <w:t>centres</w:t>
        </w:r>
      </w:ins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less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than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sum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their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radiuses,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 xml:space="preserve">the </w:t>
      </w:r>
      <w:r w:rsidRPr="005677B4">
        <w:rPr>
          <w:spacing w:val="-3"/>
          <w:lang w:val="en-GB"/>
        </w:rPr>
        <w:t>voxel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10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rejected.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example,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9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remains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active.</w:t>
      </w:r>
    </w:p>
    <w:p w14:paraId="74D9D270" w14:textId="77777777" w:rsidR="000A52FD" w:rsidRPr="005677B4" w:rsidRDefault="000A52FD">
      <w:pPr>
        <w:pStyle w:val="Tekstpodstawowy"/>
        <w:spacing w:before="9"/>
        <w:rPr>
          <w:sz w:val="40"/>
          <w:lang w:val="en-GB"/>
        </w:rPr>
      </w:pPr>
    </w:p>
    <w:p w14:paraId="636AF810" w14:textId="77777777" w:rsidR="000A52FD" w:rsidRPr="005677B4" w:rsidRDefault="005677B4">
      <w:pPr>
        <w:pStyle w:val="Nagwek1"/>
        <w:tabs>
          <w:tab w:val="left" w:pos="963"/>
        </w:tabs>
        <w:ind w:left="117" w:firstLine="0"/>
        <w:rPr>
          <w:lang w:val="en-GB"/>
        </w:rPr>
      </w:pPr>
      <w:bookmarkStart w:id="380" w:name="_TOC_250013"/>
      <w:r w:rsidRPr="005677B4">
        <w:rPr>
          <w:lang w:val="en-GB"/>
        </w:rPr>
        <w:t>2.5</w:t>
      </w:r>
      <w:r w:rsidRPr="005677B4">
        <w:rPr>
          <w:lang w:val="en-GB"/>
        </w:rPr>
        <w:tab/>
      </w:r>
      <w:r w:rsidRPr="005677B4">
        <w:rPr>
          <w:spacing w:val="-5"/>
          <w:lang w:val="en-GB"/>
        </w:rPr>
        <w:t>Further</w:t>
      </w:r>
      <w:r w:rsidRPr="005677B4">
        <w:rPr>
          <w:spacing w:val="31"/>
          <w:lang w:val="en-GB"/>
        </w:rPr>
        <w:t xml:space="preserve"> </w:t>
      </w:r>
      <w:bookmarkEnd w:id="380"/>
      <w:r w:rsidRPr="005677B4">
        <w:rPr>
          <w:spacing w:val="-3"/>
          <w:lang w:val="en-GB"/>
        </w:rPr>
        <w:t>Development</w:t>
      </w:r>
    </w:p>
    <w:p w14:paraId="19BB74E0" w14:textId="77777777" w:rsidR="000A52FD" w:rsidRPr="005677B4" w:rsidRDefault="005677B4">
      <w:pPr>
        <w:pStyle w:val="Tekstpodstawowy"/>
        <w:spacing w:before="228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E96897">
        <w:rPr>
          <w:lang w:val="en-GB"/>
          <w:rPrChange w:id="381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5677B4">
        <w:rPr>
          <w:lang w:val="en-GB"/>
        </w:rPr>
        <w:t>goal</w:t>
      </w:r>
      <w:r w:rsidRPr="00E96897">
        <w:rPr>
          <w:lang w:val="en-GB"/>
          <w:rPrChange w:id="382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>of</w:t>
      </w:r>
      <w:r w:rsidRPr="00E96897">
        <w:rPr>
          <w:lang w:val="en-GB"/>
          <w:rPrChange w:id="383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5677B4">
        <w:rPr>
          <w:lang w:val="en-GB"/>
        </w:rPr>
        <w:t>this</w:t>
      </w:r>
      <w:r w:rsidRPr="00E96897">
        <w:rPr>
          <w:lang w:val="en-GB"/>
          <w:rPrChange w:id="384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>thesis</w:t>
      </w:r>
      <w:r w:rsidRPr="00E96897">
        <w:rPr>
          <w:lang w:val="en-GB"/>
          <w:rPrChange w:id="385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E96897">
        <w:rPr>
          <w:lang w:val="en-GB"/>
          <w:rPrChange w:id="386" w:author="program2" w:date="2019-09-12T13:13:00Z">
            <w:rPr>
              <w:spacing w:val="-3"/>
              <w:lang w:val="en-GB"/>
            </w:rPr>
          </w:rPrChange>
        </w:rPr>
        <w:t>was</w:t>
      </w:r>
      <w:r w:rsidRPr="00E96897">
        <w:rPr>
          <w:lang w:val="en-GB"/>
          <w:rPrChange w:id="387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>to</w:t>
      </w:r>
      <w:r w:rsidRPr="00E96897">
        <w:rPr>
          <w:lang w:val="en-GB"/>
          <w:rPrChange w:id="388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5677B4">
        <w:rPr>
          <w:lang w:val="en-GB"/>
        </w:rPr>
        <w:t>create</w:t>
      </w:r>
      <w:r w:rsidRPr="00E96897">
        <w:rPr>
          <w:lang w:val="en-GB"/>
          <w:rPrChange w:id="389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>a</w:t>
      </w:r>
      <w:r w:rsidRPr="00E96897">
        <w:rPr>
          <w:lang w:val="en-GB"/>
          <w:rPrChange w:id="390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5677B4">
        <w:rPr>
          <w:lang w:val="en-GB"/>
        </w:rPr>
        <w:t>GPU-parallel</w:t>
      </w:r>
      <w:r w:rsidRPr="00E96897">
        <w:rPr>
          <w:lang w:val="en-GB"/>
          <w:rPrChange w:id="391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>implementation</w:t>
      </w:r>
      <w:r w:rsidRPr="00E96897">
        <w:rPr>
          <w:lang w:val="en-GB"/>
          <w:rPrChange w:id="392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5677B4">
        <w:rPr>
          <w:lang w:val="en-GB"/>
        </w:rPr>
        <w:t>of</w:t>
      </w:r>
      <w:r w:rsidRPr="00E96897">
        <w:rPr>
          <w:lang w:val="en-GB"/>
          <w:rPrChange w:id="393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>the</w:t>
      </w:r>
      <w:r w:rsidRPr="00E96897">
        <w:rPr>
          <w:lang w:val="en-GB"/>
          <w:rPrChange w:id="394" w:author="program2" w:date="2019-09-12T13:13:00Z">
            <w:rPr>
              <w:spacing w:val="-43"/>
              <w:lang w:val="en-GB"/>
            </w:rPr>
          </w:rPrChange>
        </w:rPr>
        <w:t xml:space="preserve"> </w:t>
      </w:r>
      <w:r w:rsidRPr="005677B4">
        <w:rPr>
          <w:lang w:val="en-GB"/>
        </w:rPr>
        <w:t>algorithm</w:t>
      </w:r>
      <w:r w:rsidRPr="00E96897">
        <w:rPr>
          <w:lang w:val="en-GB"/>
          <w:rPrChange w:id="395" w:author="program2" w:date="2019-09-12T13:13:00Z">
            <w:rPr>
              <w:spacing w:val="-42"/>
              <w:lang w:val="en-GB"/>
            </w:rPr>
          </w:rPrChange>
        </w:rPr>
        <w:t xml:space="preserve"> </w:t>
      </w:r>
      <w:r w:rsidRPr="005677B4">
        <w:rPr>
          <w:lang w:val="en-GB"/>
        </w:rPr>
        <w:t xml:space="preserve">described in this chapter. The algorithm </w:t>
      </w:r>
      <w:r w:rsidRPr="00E96897">
        <w:rPr>
          <w:lang w:val="en-GB"/>
          <w:rPrChange w:id="396" w:author="program2" w:date="2019-09-12T13:13:00Z">
            <w:rPr>
              <w:spacing w:val="-3"/>
              <w:lang w:val="en-GB"/>
            </w:rPr>
          </w:rPrChange>
        </w:rPr>
        <w:t xml:space="preserve">was </w:t>
      </w:r>
      <w:r w:rsidRPr="005677B4">
        <w:rPr>
          <w:lang w:val="en-GB"/>
        </w:rPr>
        <w:t xml:space="preserve">supposed to generate shapes in the same </w:t>
      </w:r>
      <w:r w:rsidRPr="00E96897">
        <w:rPr>
          <w:lang w:val="en-GB"/>
          <w:rPrChange w:id="397" w:author="program2" w:date="2019-09-12T13:13:00Z">
            <w:rPr>
              <w:spacing w:val="-5"/>
              <w:lang w:val="en-GB"/>
            </w:rPr>
          </w:rPrChange>
        </w:rPr>
        <w:t xml:space="preserve">way </w:t>
      </w:r>
      <w:r w:rsidRPr="005677B4">
        <w:rPr>
          <w:lang w:val="en-GB"/>
        </w:rPr>
        <w:t>as the sequential implementation, but with a shorter execution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time.</w:t>
      </w:r>
    </w:p>
    <w:p w14:paraId="477F80E7" w14:textId="77777777" w:rsidR="000A52FD" w:rsidRPr="005677B4" w:rsidRDefault="005677B4">
      <w:pPr>
        <w:pStyle w:val="Tekstpodstawowy"/>
        <w:spacing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Having the available algorithm for sequential execution, the main challenge consisted of modifying it to enable a highly parallel execution using the GPU.</w:t>
      </w:r>
    </w:p>
    <w:p w14:paraId="0180FB5C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420" w:right="0" w:bottom="1040" w:left="1300" w:header="0" w:footer="845" w:gutter="0"/>
          <w:cols w:space="708"/>
        </w:sectPr>
      </w:pPr>
    </w:p>
    <w:p w14:paraId="4C3798F1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BF328F3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A76B797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76DD002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1AD1A064" w14:textId="77777777" w:rsidR="000A52FD" w:rsidRPr="005677B4" w:rsidRDefault="000A52FD">
      <w:pPr>
        <w:pStyle w:val="Tekstpodstawowy"/>
        <w:rPr>
          <w:sz w:val="16"/>
          <w:lang w:val="en-GB"/>
        </w:rPr>
      </w:pPr>
    </w:p>
    <w:p w14:paraId="7702D0A0" w14:textId="77777777" w:rsidR="000A52FD" w:rsidRPr="005677B4" w:rsidRDefault="005677B4">
      <w:pPr>
        <w:spacing w:before="96"/>
        <w:ind w:left="117"/>
        <w:rPr>
          <w:b/>
          <w:sz w:val="49"/>
          <w:lang w:val="en-GB"/>
        </w:rPr>
      </w:pPr>
      <w:r w:rsidRPr="005677B4">
        <w:rPr>
          <w:b/>
          <w:w w:val="105"/>
          <w:sz w:val="49"/>
          <w:lang w:val="en-GB"/>
        </w:rPr>
        <w:t>Chapter 3</w:t>
      </w:r>
    </w:p>
    <w:p w14:paraId="420A8216" w14:textId="77777777" w:rsidR="000A52FD" w:rsidRPr="005677B4" w:rsidRDefault="005677B4">
      <w:pPr>
        <w:spacing w:before="406"/>
        <w:ind w:left="117"/>
        <w:rPr>
          <w:b/>
          <w:sz w:val="49"/>
          <w:lang w:val="en-GB"/>
        </w:rPr>
      </w:pPr>
      <w:r w:rsidRPr="005677B4">
        <w:rPr>
          <w:b/>
          <w:sz w:val="49"/>
          <w:lang w:val="en-GB"/>
        </w:rPr>
        <w:t>Proposed Algorithm</w:t>
      </w:r>
    </w:p>
    <w:p w14:paraId="282D587D" w14:textId="77777777" w:rsidR="000A52FD" w:rsidRPr="005677B4" w:rsidRDefault="000A52FD">
      <w:pPr>
        <w:pStyle w:val="Tekstpodstawowy"/>
        <w:spacing w:before="10"/>
        <w:rPr>
          <w:b/>
          <w:sz w:val="65"/>
          <w:lang w:val="en-GB"/>
        </w:rPr>
      </w:pPr>
    </w:p>
    <w:p w14:paraId="6EA88CB9" w14:textId="77777777" w:rsidR="000A52FD" w:rsidRPr="005677B4" w:rsidRDefault="005677B4">
      <w:pPr>
        <w:pStyle w:val="Nagwek1"/>
        <w:numPr>
          <w:ilvl w:val="1"/>
          <w:numId w:val="5"/>
        </w:numPr>
        <w:tabs>
          <w:tab w:val="left" w:pos="963"/>
          <w:tab w:val="left" w:pos="964"/>
        </w:tabs>
        <w:ind w:hanging="846"/>
        <w:rPr>
          <w:lang w:val="en-GB"/>
        </w:rPr>
      </w:pPr>
      <w:bookmarkStart w:id="398" w:name="_TOC_250012"/>
      <w:r w:rsidRPr="005677B4">
        <w:rPr>
          <w:lang w:val="en-GB"/>
        </w:rPr>
        <w:t>Parallel</w:t>
      </w:r>
      <w:r w:rsidRPr="005677B4">
        <w:rPr>
          <w:spacing w:val="32"/>
          <w:lang w:val="en-GB"/>
        </w:rPr>
        <w:t xml:space="preserve"> </w:t>
      </w:r>
      <w:bookmarkEnd w:id="398"/>
      <w:r w:rsidRPr="005677B4">
        <w:rPr>
          <w:lang w:val="en-GB"/>
        </w:rPr>
        <w:t>Application</w:t>
      </w:r>
    </w:p>
    <w:p w14:paraId="532B82D4" w14:textId="1262CD42" w:rsidR="000A52FD" w:rsidRPr="005677B4" w:rsidRDefault="005677B4">
      <w:pPr>
        <w:pStyle w:val="Tekstpodstawowy"/>
        <w:spacing w:before="227" w:line="232" w:lineRule="auto"/>
        <w:ind w:left="117" w:right="1414"/>
        <w:jc w:val="both"/>
        <w:rPr>
          <w:lang w:val="en-GB"/>
        </w:rPr>
      </w:pPr>
      <w:r w:rsidRPr="005677B4">
        <w:rPr>
          <w:w w:val="95"/>
          <w:lang w:val="en-GB"/>
        </w:rPr>
        <w:t>The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proposed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algorithm</w:t>
      </w:r>
      <w:r w:rsidRPr="005677B4">
        <w:rPr>
          <w:spacing w:val="-15"/>
          <w:w w:val="95"/>
          <w:lang w:val="en-GB"/>
        </w:rPr>
        <w:t xml:space="preserve"> </w:t>
      </w:r>
      <w:del w:id="399" w:author="program2" w:date="2019-09-12T13:14:00Z">
        <w:r w:rsidRPr="005677B4" w:rsidDel="00E96897">
          <w:rPr>
            <w:w w:val="95"/>
            <w:lang w:val="en-GB"/>
          </w:rPr>
          <w:delText>is</w:delText>
        </w:r>
        <w:r w:rsidRPr="005677B4" w:rsidDel="00E96897">
          <w:rPr>
            <w:spacing w:val="-15"/>
            <w:w w:val="95"/>
            <w:lang w:val="en-GB"/>
          </w:rPr>
          <w:delText xml:space="preserve"> </w:delText>
        </w:r>
      </w:del>
      <w:r w:rsidRPr="005677B4">
        <w:rPr>
          <w:w w:val="95"/>
          <w:lang w:val="en-GB"/>
        </w:rPr>
        <w:t>expands</w:t>
      </w:r>
      <w:r w:rsidRPr="005677B4">
        <w:rPr>
          <w:spacing w:val="-1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upon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1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previously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described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sequential</w:t>
      </w:r>
      <w:r w:rsidRPr="005677B4">
        <w:rPr>
          <w:spacing w:val="-15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implementation, </w:t>
      </w:r>
      <w:r w:rsidRPr="005677B4">
        <w:rPr>
          <w:lang w:val="en-GB"/>
        </w:rPr>
        <w:t>in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order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utilise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capabilities.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proposed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modifications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enable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 xml:space="preserve">to </w:t>
      </w:r>
      <w:r w:rsidRPr="005677B4">
        <w:rPr>
          <w:spacing w:val="3"/>
          <w:lang w:val="en-GB"/>
        </w:rPr>
        <w:t>be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executed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partially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paral</w:t>
      </w:r>
      <w:ins w:id="400" w:author="program2" w:date="2019-09-12T13:14:00Z">
        <w:r w:rsidR="00E96897">
          <w:rPr>
            <w:lang w:val="en-GB"/>
          </w:rPr>
          <w:t>l</w:t>
        </w:r>
      </w:ins>
      <w:r w:rsidRPr="005677B4">
        <w:rPr>
          <w:lang w:val="en-GB"/>
        </w:rPr>
        <w:t>el</w:t>
      </w:r>
      <w:del w:id="401" w:author="program2" w:date="2019-09-12T13:14:00Z">
        <w:r w:rsidRPr="005677B4" w:rsidDel="00E96897">
          <w:rPr>
            <w:lang w:val="en-GB"/>
          </w:rPr>
          <w:delText>l</w:delText>
        </w:r>
      </w:del>
      <w:r w:rsidRPr="005677B4">
        <w:rPr>
          <w:lang w:val="en-GB"/>
        </w:rPr>
        <w:t>.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executes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parts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3"/>
          <w:lang w:val="en-GB"/>
        </w:rPr>
        <w:t>sequentially,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not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possible to parallelise it</w:t>
      </w:r>
      <w:r w:rsidRPr="005677B4">
        <w:rPr>
          <w:spacing w:val="48"/>
          <w:lang w:val="en-GB"/>
        </w:rPr>
        <w:t xml:space="preserve"> </w:t>
      </w:r>
      <w:r w:rsidRPr="005677B4">
        <w:rPr>
          <w:spacing w:val="-4"/>
          <w:lang w:val="en-GB"/>
        </w:rPr>
        <w:t>entirely.</w:t>
      </w:r>
    </w:p>
    <w:p w14:paraId="4746CEF7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027EAC4E" w14:textId="77777777" w:rsidR="000A52FD" w:rsidRPr="005677B4" w:rsidRDefault="005677B4">
      <w:pPr>
        <w:pStyle w:val="Nagwek2"/>
        <w:numPr>
          <w:ilvl w:val="2"/>
          <w:numId w:val="5"/>
        </w:numPr>
        <w:tabs>
          <w:tab w:val="left" w:pos="1081"/>
          <w:tab w:val="left" w:pos="1082"/>
        </w:tabs>
        <w:spacing w:before="72"/>
        <w:rPr>
          <w:b/>
          <w:lang w:val="en-GB"/>
        </w:rPr>
      </w:pPr>
      <w:bookmarkStart w:id="402" w:name="_TOC_250011"/>
      <w:r w:rsidRPr="005677B4">
        <w:rPr>
          <w:b/>
          <w:lang w:val="en-GB"/>
        </w:rPr>
        <w:lastRenderedPageBreak/>
        <w:t>Block</w:t>
      </w:r>
      <w:r w:rsidRPr="005677B4">
        <w:rPr>
          <w:b/>
          <w:spacing w:val="8"/>
          <w:lang w:val="en-GB"/>
        </w:rPr>
        <w:t xml:space="preserve"> </w:t>
      </w:r>
      <w:bookmarkEnd w:id="402"/>
      <w:r w:rsidRPr="005677B4">
        <w:rPr>
          <w:b/>
          <w:lang w:val="en-GB"/>
        </w:rPr>
        <w:t>Diagram</w:t>
      </w:r>
    </w:p>
    <w:p w14:paraId="50A4E641" w14:textId="77777777" w:rsidR="000A52FD" w:rsidRPr="005677B4" w:rsidRDefault="000A52FD">
      <w:pPr>
        <w:pStyle w:val="Tekstpodstawowy"/>
        <w:rPr>
          <w:rFonts w:ascii="Bookman Old Style"/>
          <w:b/>
          <w:sz w:val="20"/>
          <w:lang w:val="en-GB"/>
        </w:rPr>
      </w:pPr>
    </w:p>
    <w:p w14:paraId="6122351D" w14:textId="77777777" w:rsidR="000A52FD" w:rsidRPr="005677B4" w:rsidRDefault="000A52FD">
      <w:pPr>
        <w:pStyle w:val="Tekstpodstawowy"/>
        <w:rPr>
          <w:rFonts w:ascii="Bookman Old Style"/>
          <w:b/>
          <w:sz w:val="20"/>
          <w:lang w:val="en-GB"/>
        </w:rPr>
      </w:pPr>
    </w:p>
    <w:p w14:paraId="785C80C9" w14:textId="77777777" w:rsidR="000A52FD" w:rsidRPr="005677B4" w:rsidRDefault="000A52FD">
      <w:pPr>
        <w:pStyle w:val="Tekstpodstawowy"/>
        <w:spacing w:before="1"/>
        <w:rPr>
          <w:rFonts w:ascii="Bookman Old Style"/>
          <w:b/>
          <w:sz w:val="20"/>
          <w:lang w:val="en-GB"/>
        </w:rPr>
      </w:pPr>
    </w:p>
    <w:p w14:paraId="0FC58467" w14:textId="76DCFC38" w:rsidR="000A52FD" w:rsidRPr="005677B4" w:rsidRDefault="00DC0027">
      <w:pPr>
        <w:tabs>
          <w:tab w:val="left" w:pos="6769"/>
        </w:tabs>
        <w:spacing w:before="41"/>
        <w:ind w:left="3198"/>
        <w:rPr>
          <w:rFonts w:ascii="Helvetica"/>
          <w:sz w:val="36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0" distR="0" simplePos="0" relativeHeight="251624960" behindDoc="0" locked="0" layoutInCell="1" allowOverlap="1" wp14:anchorId="2BF9AC2C" wp14:editId="5322BDED">
                <wp:simplePos x="0" y="0"/>
                <wp:positionH relativeFrom="page">
                  <wp:posOffset>1633855</wp:posOffset>
                </wp:positionH>
                <wp:positionV relativeFrom="paragraph">
                  <wp:posOffset>327025</wp:posOffset>
                </wp:positionV>
                <wp:extent cx="4680585" cy="6221730"/>
                <wp:effectExtent l="5080" t="635" r="10160" b="6985"/>
                <wp:wrapTopAndBottom/>
                <wp:docPr id="1111" name="Group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0585" cy="6221730"/>
                          <a:chOff x="2584" y="515"/>
                          <a:chExt cx="7371" cy="9798"/>
                        </a:xfrm>
                      </wpg:grpSpPr>
                      <wps:wsp>
                        <wps:cNvPr id="1112" name="Rectangle 1178"/>
                        <wps:cNvSpPr>
                          <a:spLocks noChangeArrowheads="1"/>
                        </wps:cNvSpPr>
                        <wps:spPr bwMode="auto">
                          <a:xfrm>
                            <a:off x="2588" y="7304"/>
                            <a:ext cx="7361" cy="2388"/>
                          </a:xfrm>
                          <a:prstGeom prst="rect">
                            <a:avLst/>
                          </a:prstGeom>
                          <a:solidFill>
                            <a:srgbClr val="E1D5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Rectangle 1177"/>
                        <wps:cNvSpPr>
                          <a:spLocks noChangeArrowheads="1"/>
                        </wps:cNvSpPr>
                        <wps:spPr bwMode="auto">
                          <a:xfrm>
                            <a:off x="2588" y="7304"/>
                            <a:ext cx="7361" cy="2388"/>
                          </a:xfrm>
                          <a:prstGeom prst="rect">
                            <a:avLst/>
                          </a:prstGeom>
                          <a:noFill/>
                          <a:ln w="6316">
                            <a:solidFill>
                              <a:srgbClr val="9573A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Rectangle 1176"/>
                        <wps:cNvSpPr>
                          <a:spLocks noChangeArrowheads="1"/>
                        </wps:cNvSpPr>
                        <wps:spPr bwMode="auto">
                          <a:xfrm>
                            <a:off x="2588" y="4021"/>
                            <a:ext cx="7361" cy="1194"/>
                          </a:xfrm>
                          <a:prstGeom prst="rect">
                            <a:avLst/>
                          </a:prstGeom>
                          <a:solidFill>
                            <a:srgbClr val="D5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Rectangle 1175"/>
                        <wps:cNvSpPr>
                          <a:spLocks noChangeArrowheads="1"/>
                        </wps:cNvSpPr>
                        <wps:spPr bwMode="auto">
                          <a:xfrm>
                            <a:off x="2588" y="4021"/>
                            <a:ext cx="7361" cy="1194"/>
                          </a:xfrm>
                          <a:prstGeom prst="rect">
                            <a:avLst/>
                          </a:prstGeom>
                          <a:noFill/>
                          <a:ln w="6316">
                            <a:solidFill>
                              <a:srgbClr val="81B36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Rectangle 1174"/>
                        <wps:cNvSpPr>
                          <a:spLocks noChangeArrowheads="1"/>
                        </wps:cNvSpPr>
                        <wps:spPr bwMode="auto">
                          <a:xfrm>
                            <a:off x="2588" y="5314"/>
                            <a:ext cx="7361" cy="1890"/>
                          </a:xfrm>
                          <a:prstGeom prst="rect">
                            <a:avLst/>
                          </a:prstGeom>
                          <a:solidFill>
                            <a:srgbClr val="F7CD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Rectangle 1173"/>
                        <wps:cNvSpPr>
                          <a:spLocks noChangeArrowheads="1"/>
                        </wps:cNvSpPr>
                        <wps:spPr bwMode="auto">
                          <a:xfrm>
                            <a:off x="2588" y="5314"/>
                            <a:ext cx="7361" cy="1890"/>
                          </a:xfrm>
                          <a:prstGeom prst="rect">
                            <a:avLst/>
                          </a:prstGeom>
                          <a:noFill/>
                          <a:ln w="6316">
                            <a:solidFill>
                              <a:srgbClr val="B8534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Rectangle 1172"/>
                        <wps:cNvSpPr>
                          <a:spLocks noChangeArrowheads="1"/>
                        </wps:cNvSpPr>
                        <wps:spPr bwMode="auto">
                          <a:xfrm>
                            <a:off x="2588" y="2430"/>
                            <a:ext cx="7361" cy="1493"/>
                          </a:xfrm>
                          <a:prstGeom prst="rect">
                            <a:avLst/>
                          </a:prstGeom>
                          <a:solidFill>
                            <a:srgbClr val="FFE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Rectangle 1171"/>
                        <wps:cNvSpPr>
                          <a:spLocks noChangeArrowheads="1"/>
                        </wps:cNvSpPr>
                        <wps:spPr bwMode="auto">
                          <a:xfrm>
                            <a:off x="2588" y="2430"/>
                            <a:ext cx="7361" cy="1493"/>
                          </a:xfrm>
                          <a:prstGeom prst="rect">
                            <a:avLst/>
                          </a:prstGeom>
                          <a:noFill/>
                          <a:ln w="6316">
                            <a:solidFill>
                              <a:srgbClr val="D69A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Rectangle 1170"/>
                        <wps:cNvSpPr>
                          <a:spLocks noChangeArrowheads="1"/>
                        </wps:cNvSpPr>
                        <wps:spPr bwMode="auto">
                          <a:xfrm>
                            <a:off x="3484" y="540"/>
                            <a:ext cx="2786" cy="9748"/>
                          </a:xfrm>
                          <a:prstGeom prst="rect">
                            <a:avLst/>
                          </a:prstGeom>
                          <a:noFill/>
                          <a:ln w="3158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Rectangle 1169"/>
                        <wps:cNvSpPr>
                          <a:spLocks noChangeArrowheads="1"/>
                        </wps:cNvSpPr>
                        <wps:spPr bwMode="auto">
                          <a:xfrm>
                            <a:off x="7064" y="540"/>
                            <a:ext cx="2786" cy="9748"/>
                          </a:xfrm>
                          <a:prstGeom prst="rect">
                            <a:avLst/>
                          </a:prstGeom>
                          <a:noFill/>
                          <a:ln w="3158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Freeform 1168"/>
                        <wps:cNvSpPr>
                          <a:spLocks/>
                        </wps:cNvSpPr>
                        <wps:spPr bwMode="auto">
                          <a:xfrm>
                            <a:off x="4478" y="639"/>
                            <a:ext cx="796" cy="398"/>
                          </a:xfrm>
                          <a:custGeom>
                            <a:avLst/>
                            <a:gdLst>
                              <a:gd name="T0" fmla="+- 0 5275 4479"/>
                              <a:gd name="T1" fmla="*/ T0 w 796"/>
                              <a:gd name="T2" fmla="+- 0 845 640"/>
                              <a:gd name="T3" fmla="*/ 845 h 398"/>
                              <a:gd name="T4" fmla="+- 0 5273 4479"/>
                              <a:gd name="T5" fmla="*/ T4 w 796"/>
                              <a:gd name="T6" fmla="+- 0 858 640"/>
                              <a:gd name="T7" fmla="*/ 858 h 398"/>
                              <a:gd name="T8" fmla="+- 0 5269 4479"/>
                              <a:gd name="T9" fmla="*/ T8 w 796"/>
                              <a:gd name="T10" fmla="+- 0 871 640"/>
                              <a:gd name="T11" fmla="*/ 871 h 398"/>
                              <a:gd name="T12" fmla="+- 0 5264 4479"/>
                              <a:gd name="T13" fmla="*/ T12 w 796"/>
                              <a:gd name="T14" fmla="+- 0 884 640"/>
                              <a:gd name="T15" fmla="*/ 884 h 398"/>
                              <a:gd name="T16" fmla="+- 0 5257 4479"/>
                              <a:gd name="T17" fmla="*/ T16 w 796"/>
                              <a:gd name="T18" fmla="+- 0 896 640"/>
                              <a:gd name="T19" fmla="*/ 896 h 398"/>
                              <a:gd name="T20" fmla="+- 0 5249 4479"/>
                              <a:gd name="T21" fmla="*/ T20 w 796"/>
                              <a:gd name="T22" fmla="+- 0 909 640"/>
                              <a:gd name="T23" fmla="*/ 909 h 398"/>
                              <a:gd name="T24" fmla="+- 0 5239 4479"/>
                              <a:gd name="T25" fmla="*/ T24 w 796"/>
                              <a:gd name="T26" fmla="+- 0 921 640"/>
                              <a:gd name="T27" fmla="*/ 921 h 398"/>
                              <a:gd name="T28" fmla="+- 0 5228 4479"/>
                              <a:gd name="T29" fmla="*/ T28 w 796"/>
                              <a:gd name="T30" fmla="+- 0 932 640"/>
                              <a:gd name="T31" fmla="*/ 932 h 398"/>
                              <a:gd name="T32" fmla="+- 0 5215 4479"/>
                              <a:gd name="T33" fmla="*/ T32 w 796"/>
                              <a:gd name="T34" fmla="+- 0 944 640"/>
                              <a:gd name="T35" fmla="*/ 944 h 398"/>
                              <a:gd name="T36" fmla="+- 0 5200 4479"/>
                              <a:gd name="T37" fmla="*/ T36 w 796"/>
                              <a:gd name="T38" fmla="+- 0 955 640"/>
                              <a:gd name="T39" fmla="*/ 955 h 398"/>
                              <a:gd name="T40" fmla="+- 0 5184 4479"/>
                              <a:gd name="T41" fmla="*/ T40 w 796"/>
                              <a:gd name="T42" fmla="+- 0 965 640"/>
                              <a:gd name="T43" fmla="*/ 965 h 398"/>
                              <a:gd name="T44" fmla="+- 0 5167 4479"/>
                              <a:gd name="T45" fmla="*/ T44 w 796"/>
                              <a:gd name="T46" fmla="+- 0 975 640"/>
                              <a:gd name="T47" fmla="*/ 975 h 398"/>
                              <a:gd name="T48" fmla="+- 0 5149 4479"/>
                              <a:gd name="T49" fmla="*/ T48 w 796"/>
                              <a:gd name="T50" fmla="+- 0 984 640"/>
                              <a:gd name="T51" fmla="*/ 984 h 398"/>
                              <a:gd name="T52" fmla="+- 0 5129 4479"/>
                              <a:gd name="T53" fmla="*/ T52 w 796"/>
                              <a:gd name="T54" fmla="+- 0 992 640"/>
                              <a:gd name="T55" fmla="*/ 992 h 398"/>
                              <a:gd name="T56" fmla="+- 0 5109 4479"/>
                              <a:gd name="T57" fmla="*/ T56 w 796"/>
                              <a:gd name="T58" fmla="+- 0 1000 640"/>
                              <a:gd name="T59" fmla="*/ 1000 h 398"/>
                              <a:gd name="T60" fmla="+- 0 5087 4479"/>
                              <a:gd name="T61" fmla="*/ T60 w 796"/>
                              <a:gd name="T62" fmla="+- 0 1008 640"/>
                              <a:gd name="T63" fmla="*/ 1008 h 398"/>
                              <a:gd name="T64" fmla="+- 0 5017 4479"/>
                              <a:gd name="T65" fmla="*/ T64 w 796"/>
                              <a:gd name="T66" fmla="+- 0 1025 640"/>
                              <a:gd name="T67" fmla="*/ 1025 h 398"/>
                              <a:gd name="T68" fmla="+- 0 4992 4479"/>
                              <a:gd name="T69" fmla="*/ T68 w 796"/>
                              <a:gd name="T70" fmla="+- 0 1029 640"/>
                              <a:gd name="T71" fmla="*/ 1029 h 398"/>
                              <a:gd name="T72" fmla="+- 0 4967 4479"/>
                              <a:gd name="T73" fmla="*/ T72 w 796"/>
                              <a:gd name="T74" fmla="+- 0 1033 640"/>
                              <a:gd name="T75" fmla="*/ 1033 h 398"/>
                              <a:gd name="T76" fmla="+- 0 4941 4479"/>
                              <a:gd name="T77" fmla="*/ T76 w 796"/>
                              <a:gd name="T78" fmla="+- 0 1035 640"/>
                              <a:gd name="T79" fmla="*/ 1035 h 398"/>
                              <a:gd name="T80" fmla="+- 0 4916 4479"/>
                              <a:gd name="T81" fmla="*/ T80 w 796"/>
                              <a:gd name="T82" fmla="+- 0 1037 640"/>
                              <a:gd name="T83" fmla="*/ 1037 h 398"/>
                              <a:gd name="T84" fmla="+- 0 4890 4479"/>
                              <a:gd name="T85" fmla="*/ T84 w 796"/>
                              <a:gd name="T86" fmla="+- 0 1038 640"/>
                              <a:gd name="T87" fmla="*/ 1038 h 398"/>
                              <a:gd name="T88" fmla="+- 0 4864 4479"/>
                              <a:gd name="T89" fmla="*/ T88 w 796"/>
                              <a:gd name="T90" fmla="+- 0 1038 640"/>
                              <a:gd name="T91" fmla="*/ 1038 h 398"/>
                              <a:gd name="T92" fmla="+- 0 4786 4479"/>
                              <a:gd name="T93" fmla="*/ T92 w 796"/>
                              <a:gd name="T94" fmla="+- 0 1033 640"/>
                              <a:gd name="T95" fmla="*/ 1033 h 398"/>
                              <a:gd name="T96" fmla="+- 0 4761 4479"/>
                              <a:gd name="T97" fmla="*/ T96 w 796"/>
                              <a:gd name="T98" fmla="+- 0 1029 640"/>
                              <a:gd name="T99" fmla="*/ 1029 h 398"/>
                              <a:gd name="T100" fmla="+- 0 4736 4479"/>
                              <a:gd name="T101" fmla="*/ T100 w 796"/>
                              <a:gd name="T102" fmla="+- 0 1025 640"/>
                              <a:gd name="T103" fmla="*/ 1025 h 398"/>
                              <a:gd name="T104" fmla="+- 0 4712 4479"/>
                              <a:gd name="T105" fmla="*/ T104 w 796"/>
                              <a:gd name="T106" fmla="+- 0 1020 640"/>
                              <a:gd name="T107" fmla="*/ 1020 h 398"/>
                              <a:gd name="T108" fmla="+- 0 4645 4479"/>
                              <a:gd name="T109" fmla="*/ T108 w 796"/>
                              <a:gd name="T110" fmla="+- 0 1000 640"/>
                              <a:gd name="T111" fmla="*/ 1000 h 398"/>
                              <a:gd name="T112" fmla="+- 0 4624 4479"/>
                              <a:gd name="T113" fmla="*/ T112 w 796"/>
                              <a:gd name="T114" fmla="+- 0 992 640"/>
                              <a:gd name="T115" fmla="*/ 992 h 398"/>
                              <a:gd name="T116" fmla="+- 0 4569 4479"/>
                              <a:gd name="T117" fmla="*/ T116 w 796"/>
                              <a:gd name="T118" fmla="+- 0 965 640"/>
                              <a:gd name="T119" fmla="*/ 965 h 398"/>
                              <a:gd name="T120" fmla="+- 0 4514 4479"/>
                              <a:gd name="T121" fmla="*/ T120 w 796"/>
                              <a:gd name="T122" fmla="+- 0 921 640"/>
                              <a:gd name="T123" fmla="*/ 921 h 398"/>
                              <a:gd name="T124" fmla="+- 0 4481 4479"/>
                              <a:gd name="T125" fmla="*/ T124 w 796"/>
                              <a:gd name="T126" fmla="+- 0 858 640"/>
                              <a:gd name="T127" fmla="*/ 858 h 398"/>
                              <a:gd name="T128" fmla="+- 0 4479 4479"/>
                              <a:gd name="T129" fmla="*/ T128 w 796"/>
                              <a:gd name="T130" fmla="+- 0 845 640"/>
                              <a:gd name="T131" fmla="*/ 845 h 398"/>
                              <a:gd name="T132" fmla="+- 0 4479 4479"/>
                              <a:gd name="T133" fmla="*/ T132 w 796"/>
                              <a:gd name="T134" fmla="+- 0 832 640"/>
                              <a:gd name="T135" fmla="*/ 832 h 398"/>
                              <a:gd name="T136" fmla="+- 0 4481 4479"/>
                              <a:gd name="T137" fmla="*/ T136 w 796"/>
                              <a:gd name="T138" fmla="+- 0 819 640"/>
                              <a:gd name="T139" fmla="*/ 819 h 398"/>
                              <a:gd name="T140" fmla="+- 0 4496 4479"/>
                              <a:gd name="T141" fmla="*/ T140 w 796"/>
                              <a:gd name="T142" fmla="+- 0 781 640"/>
                              <a:gd name="T143" fmla="*/ 781 h 398"/>
                              <a:gd name="T144" fmla="+- 0 4546 4479"/>
                              <a:gd name="T145" fmla="*/ T144 w 796"/>
                              <a:gd name="T146" fmla="+- 0 728 640"/>
                              <a:gd name="T147" fmla="*/ 728 h 398"/>
                              <a:gd name="T148" fmla="+- 0 4624 4479"/>
                              <a:gd name="T149" fmla="*/ T148 w 796"/>
                              <a:gd name="T150" fmla="+- 0 685 640"/>
                              <a:gd name="T151" fmla="*/ 685 h 398"/>
                              <a:gd name="T152" fmla="+- 0 4689 4479"/>
                              <a:gd name="T153" fmla="*/ T152 w 796"/>
                              <a:gd name="T154" fmla="+- 0 663 640"/>
                              <a:gd name="T155" fmla="*/ 663 h 398"/>
                              <a:gd name="T156" fmla="+- 0 4761 4479"/>
                              <a:gd name="T157" fmla="*/ T156 w 796"/>
                              <a:gd name="T158" fmla="+- 0 648 640"/>
                              <a:gd name="T159" fmla="*/ 648 h 398"/>
                              <a:gd name="T160" fmla="+- 0 4838 4479"/>
                              <a:gd name="T161" fmla="*/ T160 w 796"/>
                              <a:gd name="T162" fmla="+- 0 641 640"/>
                              <a:gd name="T163" fmla="*/ 641 h 398"/>
                              <a:gd name="T164" fmla="+- 0 4864 4479"/>
                              <a:gd name="T165" fmla="*/ T164 w 796"/>
                              <a:gd name="T166" fmla="+- 0 640 640"/>
                              <a:gd name="T167" fmla="*/ 640 h 398"/>
                              <a:gd name="T168" fmla="+- 0 4890 4479"/>
                              <a:gd name="T169" fmla="*/ T168 w 796"/>
                              <a:gd name="T170" fmla="+- 0 640 640"/>
                              <a:gd name="T171" fmla="*/ 640 h 398"/>
                              <a:gd name="T172" fmla="+- 0 5017 4479"/>
                              <a:gd name="T173" fmla="*/ T172 w 796"/>
                              <a:gd name="T174" fmla="+- 0 652 640"/>
                              <a:gd name="T175" fmla="*/ 652 h 398"/>
                              <a:gd name="T176" fmla="+- 0 5041 4479"/>
                              <a:gd name="T177" fmla="*/ T176 w 796"/>
                              <a:gd name="T178" fmla="+- 0 657 640"/>
                              <a:gd name="T179" fmla="*/ 657 h 398"/>
                              <a:gd name="T180" fmla="+- 0 5064 4479"/>
                              <a:gd name="T181" fmla="*/ T180 w 796"/>
                              <a:gd name="T182" fmla="+- 0 663 640"/>
                              <a:gd name="T183" fmla="*/ 663 h 398"/>
                              <a:gd name="T184" fmla="+- 0 5139 4479"/>
                              <a:gd name="T185" fmla="*/ T184 w 796"/>
                              <a:gd name="T186" fmla="+- 0 689 640"/>
                              <a:gd name="T187" fmla="*/ 689 h 398"/>
                              <a:gd name="T188" fmla="+- 0 5167 4479"/>
                              <a:gd name="T189" fmla="*/ T188 w 796"/>
                              <a:gd name="T190" fmla="+- 0 703 640"/>
                              <a:gd name="T191" fmla="*/ 703 h 398"/>
                              <a:gd name="T192" fmla="+- 0 5215 4479"/>
                              <a:gd name="T193" fmla="*/ T192 w 796"/>
                              <a:gd name="T194" fmla="+- 0 734 640"/>
                              <a:gd name="T195" fmla="*/ 734 h 398"/>
                              <a:gd name="T196" fmla="+- 0 5228 4479"/>
                              <a:gd name="T197" fmla="*/ T196 w 796"/>
                              <a:gd name="T198" fmla="+- 0 745 640"/>
                              <a:gd name="T199" fmla="*/ 745 h 398"/>
                              <a:gd name="T200" fmla="+- 0 5239 4479"/>
                              <a:gd name="T201" fmla="*/ T200 w 796"/>
                              <a:gd name="T202" fmla="+- 0 757 640"/>
                              <a:gd name="T203" fmla="*/ 757 h 398"/>
                              <a:gd name="T204" fmla="+- 0 5249 4479"/>
                              <a:gd name="T205" fmla="*/ T204 w 796"/>
                              <a:gd name="T206" fmla="+- 0 769 640"/>
                              <a:gd name="T207" fmla="*/ 769 h 398"/>
                              <a:gd name="T208" fmla="+- 0 5257 4479"/>
                              <a:gd name="T209" fmla="*/ T208 w 796"/>
                              <a:gd name="T210" fmla="+- 0 781 640"/>
                              <a:gd name="T211" fmla="*/ 781 h 398"/>
                              <a:gd name="T212" fmla="+- 0 5264 4479"/>
                              <a:gd name="T213" fmla="*/ T212 w 796"/>
                              <a:gd name="T214" fmla="+- 0 793 640"/>
                              <a:gd name="T215" fmla="*/ 793 h 398"/>
                              <a:gd name="T216" fmla="+- 0 5269 4479"/>
                              <a:gd name="T217" fmla="*/ T216 w 796"/>
                              <a:gd name="T218" fmla="+- 0 806 640"/>
                              <a:gd name="T219" fmla="*/ 806 h 398"/>
                              <a:gd name="T220" fmla="+- 0 5273 4479"/>
                              <a:gd name="T221" fmla="*/ T220 w 796"/>
                              <a:gd name="T222" fmla="+- 0 819 640"/>
                              <a:gd name="T223" fmla="*/ 819 h 398"/>
                              <a:gd name="T224" fmla="+- 0 5275 4479"/>
                              <a:gd name="T225" fmla="*/ T224 w 796"/>
                              <a:gd name="T226" fmla="+- 0 832 640"/>
                              <a:gd name="T227" fmla="*/ 832 h 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796" h="398">
                                <a:moveTo>
                                  <a:pt x="796" y="199"/>
                                </a:moveTo>
                                <a:lnTo>
                                  <a:pt x="796" y="205"/>
                                </a:lnTo>
                                <a:lnTo>
                                  <a:pt x="795" y="212"/>
                                </a:lnTo>
                                <a:lnTo>
                                  <a:pt x="794" y="218"/>
                                </a:lnTo>
                                <a:lnTo>
                                  <a:pt x="792" y="225"/>
                                </a:lnTo>
                                <a:lnTo>
                                  <a:pt x="790" y="231"/>
                                </a:lnTo>
                                <a:lnTo>
                                  <a:pt x="788" y="238"/>
                                </a:lnTo>
                                <a:lnTo>
                                  <a:pt x="785" y="244"/>
                                </a:lnTo>
                                <a:lnTo>
                                  <a:pt x="782" y="250"/>
                                </a:lnTo>
                                <a:lnTo>
                                  <a:pt x="778" y="256"/>
                                </a:lnTo>
                                <a:lnTo>
                                  <a:pt x="775" y="263"/>
                                </a:lnTo>
                                <a:lnTo>
                                  <a:pt x="770" y="269"/>
                                </a:lnTo>
                                <a:lnTo>
                                  <a:pt x="765" y="275"/>
                                </a:lnTo>
                                <a:lnTo>
                                  <a:pt x="760" y="281"/>
                                </a:lnTo>
                                <a:lnTo>
                                  <a:pt x="755" y="287"/>
                                </a:lnTo>
                                <a:lnTo>
                                  <a:pt x="749" y="292"/>
                                </a:lnTo>
                                <a:lnTo>
                                  <a:pt x="742" y="298"/>
                                </a:lnTo>
                                <a:lnTo>
                                  <a:pt x="736" y="304"/>
                                </a:lnTo>
                                <a:lnTo>
                                  <a:pt x="728" y="309"/>
                                </a:lnTo>
                                <a:lnTo>
                                  <a:pt x="721" y="315"/>
                                </a:lnTo>
                                <a:lnTo>
                                  <a:pt x="713" y="320"/>
                                </a:lnTo>
                                <a:lnTo>
                                  <a:pt x="705" y="325"/>
                                </a:lnTo>
                                <a:lnTo>
                                  <a:pt x="697" y="330"/>
                                </a:lnTo>
                                <a:lnTo>
                                  <a:pt x="688" y="335"/>
                                </a:lnTo>
                                <a:lnTo>
                                  <a:pt x="679" y="339"/>
                                </a:lnTo>
                                <a:lnTo>
                                  <a:pt x="670" y="344"/>
                                </a:lnTo>
                                <a:lnTo>
                                  <a:pt x="660" y="348"/>
                                </a:lnTo>
                                <a:lnTo>
                                  <a:pt x="650" y="352"/>
                                </a:lnTo>
                                <a:lnTo>
                                  <a:pt x="640" y="357"/>
                                </a:lnTo>
                                <a:lnTo>
                                  <a:pt x="630" y="360"/>
                                </a:lnTo>
                                <a:lnTo>
                                  <a:pt x="619" y="364"/>
                                </a:lnTo>
                                <a:lnTo>
                                  <a:pt x="608" y="368"/>
                                </a:lnTo>
                                <a:lnTo>
                                  <a:pt x="550" y="382"/>
                                </a:lnTo>
                                <a:lnTo>
                                  <a:pt x="538" y="385"/>
                                </a:lnTo>
                                <a:lnTo>
                                  <a:pt x="526" y="387"/>
                                </a:lnTo>
                                <a:lnTo>
                                  <a:pt x="513" y="389"/>
                                </a:lnTo>
                                <a:lnTo>
                                  <a:pt x="501" y="391"/>
                                </a:lnTo>
                                <a:lnTo>
                                  <a:pt x="488" y="393"/>
                                </a:lnTo>
                                <a:lnTo>
                                  <a:pt x="475" y="394"/>
                                </a:lnTo>
                                <a:lnTo>
                                  <a:pt x="462" y="395"/>
                                </a:lnTo>
                                <a:lnTo>
                                  <a:pt x="450" y="396"/>
                                </a:lnTo>
                                <a:lnTo>
                                  <a:pt x="437" y="397"/>
                                </a:lnTo>
                                <a:lnTo>
                                  <a:pt x="424" y="397"/>
                                </a:lnTo>
                                <a:lnTo>
                                  <a:pt x="411" y="398"/>
                                </a:lnTo>
                                <a:lnTo>
                                  <a:pt x="398" y="398"/>
                                </a:lnTo>
                                <a:lnTo>
                                  <a:pt x="385" y="398"/>
                                </a:lnTo>
                                <a:lnTo>
                                  <a:pt x="320" y="394"/>
                                </a:lnTo>
                                <a:lnTo>
                                  <a:pt x="307" y="393"/>
                                </a:lnTo>
                                <a:lnTo>
                                  <a:pt x="295" y="391"/>
                                </a:lnTo>
                                <a:lnTo>
                                  <a:pt x="282" y="389"/>
                                </a:lnTo>
                                <a:lnTo>
                                  <a:pt x="270" y="387"/>
                                </a:lnTo>
                                <a:lnTo>
                                  <a:pt x="257" y="385"/>
                                </a:lnTo>
                                <a:lnTo>
                                  <a:pt x="245" y="382"/>
                                </a:lnTo>
                                <a:lnTo>
                                  <a:pt x="233" y="380"/>
                                </a:lnTo>
                                <a:lnTo>
                                  <a:pt x="177" y="364"/>
                                </a:lnTo>
                                <a:lnTo>
                                  <a:pt x="166" y="360"/>
                                </a:lnTo>
                                <a:lnTo>
                                  <a:pt x="155" y="357"/>
                                </a:lnTo>
                                <a:lnTo>
                                  <a:pt x="145" y="352"/>
                                </a:lnTo>
                                <a:lnTo>
                                  <a:pt x="135" y="348"/>
                                </a:lnTo>
                                <a:lnTo>
                                  <a:pt x="90" y="325"/>
                                </a:lnTo>
                                <a:lnTo>
                                  <a:pt x="82" y="320"/>
                                </a:lnTo>
                                <a:lnTo>
                                  <a:pt x="35" y="281"/>
                                </a:lnTo>
                                <a:lnTo>
                                  <a:pt x="3" y="225"/>
                                </a:lnTo>
                                <a:lnTo>
                                  <a:pt x="2" y="218"/>
                                </a:lnTo>
                                <a:lnTo>
                                  <a:pt x="0" y="212"/>
                                </a:lnTo>
                                <a:lnTo>
                                  <a:pt x="0" y="205"/>
                                </a:lnTo>
                                <a:lnTo>
                                  <a:pt x="0" y="199"/>
                                </a:lnTo>
                                <a:lnTo>
                                  <a:pt x="0" y="192"/>
                                </a:lnTo>
                                <a:lnTo>
                                  <a:pt x="0" y="186"/>
                                </a:lnTo>
                                <a:lnTo>
                                  <a:pt x="2" y="179"/>
                                </a:lnTo>
                                <a:lnTo>
                                  <a:pt x="3" y="173"/>
                                </a:lnTo>
                                <a:lnTo>
                                  <a:pt x="17" y="141"/>
                                </a:lnTo>
                                <a:lnTo>
                                  <a:pt x="21" y="135"/>
                                </a:lnTo>
                                <a:lnTo>
                                  <a:pt x="67" y="88"/>
                                </a:lnTo>
                                <a:lnTo>
                                  <a:pt x="125" y="53"/>
                                </a:lnTo>
                                <a:lnTo>
                                  <a:pt x="145" y="45"/>
                                </a:lnTo>
                                <a:lnTo>
                                  <a:pt x="155" y="41"/>
                                </a:lnTo>
                                <a:lnTo>
                                  <a:pt x="210" y="23"/>
                                </a:lnTo>
                                <a:lnTo>
                                  <a:pt x="222" y="20"/>
                                </a:lnTo>
                                <a:lnTo>
                                  <a:pt x="282" y="8"/>
                                </a:lnTo>
                                <a:lnTo>
                                  <a:pt x="346" y="1"/>
                                </a:lnTo>
                                <a:lnTo>
                                  <a:pt x="359" y="1"/>
                                </a:lnTo>
                                <a:lnTo>
                                  <a:pt x="372" y="0"/>
                                </a:lnTo>
                                <a:lnTo>
                                  <a:pt x="385" y="0"/>
                                </a:lnTo>
                                <a:lnTo>
                                  <a:pt x="398" y="0"/>
                                </a:lnTo>
                                <a:lnTo>
                                  <a:pt x="411" y="0"/>
                                </a:lnTo>
                                <a:lnTo>
                                  <a:pt x="475" y="4"/>
                                </a:lnTo>
                                <a:lnTo>
                                  <a:pt x="538" y="12"/>
                                </a:lnTo>
                                <a:lnTo>
                                  <a:pt x="550" y="15"/>
                                </a:lnTo>
                                <a:lnTo>
                                  <a:pt x="562" y="17"/>
                                </a:lnTo>
                                <a:lnTo>
                                  <a:pt x="574" y="20"/>
                                </a:lnTo>
                                <a:lnTo>
                                  <a:pt x="585" y="23"/>
                                </a:lnTo>
                                <a:lnTo>
                                  <a:pt x="597" y="26"/>
                                </a:lnTo>
                                <a:lnTo>
                                  <a:pt x="660" y="49"/>
                                </a:lnTo>
                                <a:lnTo>
                                  <a:pt x="679" y="58"/>
                                </a:lnTo>
                                <a:lnTo>
                                  <a:pt x="688" y="63"/>
                                </a:lnTo>
                                <a:lnTo>
                                  <a:pt x="728" y="88"/>
                                </a:lnTo>
                                <a:lnTo>
                                  <a:pt x="736" y="94"/>
                                </a:lnTo>
                                <a:lnTo>
                                  <a:pt x="742" y="99"/>
                                </a:lnTo>
                                <a:lnTo>
                                  <a:pt x="749" y="105"/>
                                </a:lnTo>
                                <a:lnTo>
                                  <a:pt x="755" y="111"/>
                                </a:lnTo>
                                <a:lnTo>
                                  <a:pt x="760" y="117"/>
                                </a:lnTo>
                                <a:lnTo>
                                  <a:pt x="765" y="123"/>
                                </a:lnTo>
                                <a:lnTo>
                                  <a:pt x="770" y="129"/>
                                </a:lnTo>
                                <a:lnTo>
                                  <a:pt x="775" y="135"/>
                                </a:lnTo>
                                <a:lnTo>
                                  <a:pt x="778" y="141"/>
                                </a:lnTo>
                                <a:lnTo>
                                  <a:pt x="782" y="147"/>
                                </a:lnTo>
                                <a:lnTo>
                                  <a:pt x="785" y="153"/>
                                </a:lnTo>
                                <a:lnTo>
                                  <a:pt x="788" y="160"/>
                                </a:lnTo>
                                <a:lnTo>
                                  <a:pt x="790" y="166"/>
                                </a:lnTo>
                                <a:lnTo>
                                  <a:pt x="792" y="173"/>
                                </a:lnTo>
                                <a:lnTo>
                                  <a:pt x="794" y="179"/>
                                </a:lnTo>
                                <a:lnTo>
                                  <a:pt x="795" y="186"/>
                                </a:lnTo>
                                <a:lnTo>
                                  <a:pt x="796" y="192"/>
                                </a:lnTo>
                                <a:lnTo>
                                  <a:pt x="796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Rectangle 1167"/>
                        <wps:cNvSpPr>
                          <a:spLocks noChangeArrowheads="1"/>
                        </wps:cNvSpPr>
                        <wps:spPr bwMode="auto">
                          <a:xfrm>
                            <a:off x="3583" y="1932"/>
                            <a:ext cx="2587" cy="398"/>
                          </a:xfrm>
                          <a:prstGeom prst="rect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Freeform 1166"/>
                        <wps:cNvSpPr>
                          <a:spLocks/>
                        </wps:cNvSpPr>
                        <wps:spPr bwMode="auto">
                          <a:xfrm>
                            <a:off x="3583" y="1236"/>
                            <a:ext cx="2587" cy="498"/>
                          </a:xfrm>
                          <a:custGeom>
                            <a:avLst/>
                            <a:gdLst>
                              <a:gd name="T0" fmla="+- 0 3584 3584"/>
                              <a:gd name="T1" fmla="*/ T0 w 2587"/>
                              <a:gd name="T2" fmla="+- 0 1734 1237"/>
                              <a:gd name="T3" fmla="*/ 1734 h 498"/>
                              <a:gd name="T4" fmla="+- 0 4101 3584"/>
                              <a:gd name="T5" fmla="*/ T4 w 2587"/>
                              <a:gd name="T6" fmla="+- 0 1237 1237"/>
                              <a:gd name="T7" fmla="*/ 1237 h 498"/>
                              <a:gd name="T8" fmla="+- 0 6170 3584"/>
                              <a:gd name="T9" fmla="*/ T8 w 2587"/>
                              <a:gd name="T10" fmla="+- 0 1237 1237"/>
                              <a:gd name="T11" fmla="*/ 1237 h 498"/>
                              <a:gd name="T12" fmla="+- 0 5652 3584"/>
                              <a:gd name="T13" fmla="*/ T12 w 2587"/>
                              <a:gd name="T14" fmla="+- 0 1734 1237"/>
                              <a:gd name="T15" fmla="*/ 1734 h 498"/>
                              <a:gd name="T16" fmla="+- 0 3584 3584"/>
                              <a:gd name="T17" fmla="*/ T16 w 2587"/>
                              <a:gd name="T18" fmla="+- 0 1734 1237"/>
                              <a:gd name="T19" fmla="*/ 1734 h 4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87" h="498">
                                <a:moveTo>
                                  <a:pt x="0" y="497"/>
                                </a:moveTo>
                                <a:lnTo>
                                  <a:pt x="517" y="0"/>
                                </a:lnTo>
                                <a:lnTo>
                                  <a:pt x="2586" y="0"/>
                                </a:lnTo>
                                <a:lnTo>
                                  <a:pt x="2068" y="497"/>
                                </a:lnTo>
                                <a:lnTo>
                                  <a:pt x="0" y="4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" name="Freeform 1165"/>
                        <wps:cNvSpPr>
                          <a:spLocks/>
                        </wps:cNvSpPr>
                        <wps:spPr bwMode="auto">
                          <a:xfrm>
                            <a:off x="4080" y="5414"/>
                            <a:ext cx="1592" cy="1194"/>
                          </a:xfrm>
                          <a:custGeom>
                            <a:avLst/>
                            <a:gdLst>
                              <a:gd name="T0" fmla="+- 0 4877 4081"/>
                              <a:gd name="T1" fmla="*/ T0 w 1592"/>
                              <a:gd name="T2" fmla="+- 0 6608 5414"/>
                              <a:gd name="T3" fmla="*/ 6608 h 1194"/>
                              <a:gd name="T4" fmla="+- 0 4081 4081"/>
                              <a:gd name="T5" fmla="*/ T4 w 1592"/>
                              <a:gd name="T6" fmla="+- 0 6011 5414"/>
                              <a:gd name="T7" fmla="*/ 6011 h 1194"/>
                              <a:gd name="T8" fmla="+- 0 4877 4081"/>
                              <a:gd name="T9" fmla="*/ T8 w 1592"/>
                              <a:gd name="T10" fmla="+- 0 5414 5414"/>
                              <a:gd name="T11" fmla="*/ 5414 h 1194"/>
                              <a:gd name="T12" fmla="+- 0 5672 4081"/>
                              <a:gd name="T13" fmla="*/ T12 w 1592"/>
                              <a:gd name="T14" fmla="+- 0 6011 5414"/>
                              <a:gd name="T15" fmla="*/ 6011 h 1194"/>
                              <a:gd name="T16" fmla="+- 0 4877 4081"/>
                              <a:gd name="T17" fmla="*/ T16 w 1592"/>
                              <a:gd name="T18" fmla="+- 0 6608 5414"/>
                              <a:gd name="T19" fmla="*/ 6608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92" h="1194">
                                <a:moveTo>
                                  <a:pt x="796" y="1194"/>
                                </a:moveTo>
                                <a:lnTo>
                                  <a:pt x="0" y="597"/>
                                </a:lnTo>
                                <a:lnTo>
                                  <a:pt x="796" y="0"/>
                                </a:lnTo>
                                <a:lnTo>
                                  <a:pt x="1591" y="597"/>
                                </a:lnTo>
                                <a:lnTo>
                                  <a:pt x="796" y="1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Freeform 1164"/>
                        <wps:cNvSpPr>
                          <a:spLocks/>
                        </wps:cNvSpPr>
                        <wps:spPr bwMode="auto">
                          <a:xfrm>
                            <a:off x="4080" y="5414"/>
                            <a:ext cx="1592" cy="1194"/>
                          </a:xfrm>
                          <a:custGeom>
                            <a:avLst/>
                            <a:gdLst>
                              <a:gd name="T0" fmla="+- 0 4877 4081"/>
                              <a:gd name="T1" fmla="*/ T0 w 1592"/>
                              <a:gd name="T2" fmla="+- 0 5414 5414"/>
                              <a:gd name="T3" fmla="*/ 5414 h 1194"/>
                              <a:gd name="T4" fmla="+- 0 5672 4081"/>
                              <a:gd name="T5" fmla="*/ T4 w 1592"/>
                              <a:gd name="T6" fmla="+- 0 6011 5414"/>
                              <a:gd name="T7" fmla="*/ 6011 h 1194"/>
                              <a:gd name="T8" fmla="+- 0 4877 4081"/>
                              <a:gd name="T9" fmla="*/ T8 w 1592"/>
                              <a:gd name="T10" fmla="+- 0 6608 5414"/>
                              <a:gd name="T11" fmla="*/ 6608 h 1194"/>
                              <a:gd name="T12" fmla="+- 0 4081 4081"/>
                              <a:gd name="T13" fmla="*/ T12 w 1592"/>
                              <a:gd name="T14" fmla="+- 0 6011 5414"/>
                              <a:gd name="T15" fmla="*/ 6011 h 1194"/>
                              <a:gd name="T16" fmla="+- 0 4877 4081"/>
                              <a:gd name="T17" fmla="*/ T16 w 1592"/>
                              <a:gd name="T18" fmla="+- 0 5414 5414"/>
                              <a:gd name="T19" fmla="*/ 5414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92" h="1194">
                                <a:moveTo>
                                  <a:pt x="796" y="0"/>
                                </a:moveTo>
                                <a:lnTo>
                                  <a:pt x="1591" y="597"/>
                                </a:lnTo>
                                <a:lnTo>
                                  <a:pt x="796" y="1194"/>
                                </a:lnTo>
                                <a:lnTo>
                                  <a:pt x="0" y="597"/>
                                </a:lnTo>
                                <a:lnTo>
                                  <a:pt x="7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Freeform 1163"/>
                        <wps:cNvSpPr>
                          <a:spLocks/>
                        </wps:cNvSpPr>
                        <wps:spPr bwMode="auto">
                          <a:xfrm>
                            <a:off x="4080" y="8298"/>
                            <a:ext cx="1592" cy="1194"/>
                          </a:xfrm>
                          <a:custGeom>
                            <a:avLst/>
                            <a:gdLst>
                              <a:gd name="T0" fmla="+- 0 4877 4081"/>
                              <a:gd name="T1" fmla="*/ T0 w 1592"/>
                              <a:gd name="T2" fmla="+- 0 9492 8299"/>
                              <a:gd name="T3" fmla="*/ 9492 h 1194"/>
                              <a:gd name="T4" fmla="+- 0 4081 4081"/>
                              <a:gd name="T5" fmla="*/ T4 w 1592"/>
                              <a:gd name="T6" fmla="+- 0 8896 8299"/>
                              <a:gd name="T7" fmla="*/ 8896 h 1194"/>
                              <a:gd name="T8" fmla="+- 0 4877 4081"/>
                              <a:gd name="T9" fmla="*/ T8 w 1592"/>
                              <a:gd name="T10" fmla="+- 0 8299 8299"/>
                              <a:gd name="T11" fmla="*/ 8299 h 1194"/>
                              <a:gd name="T12" fmla="+- 0 5672 4081"/>
                              <a:gd name="T13" fmla="*/ T12 w 1592"/>
                              <a:gd name="T14" fmla="+- 0 8896 8299"/>
                              <a:gd name="T15" fmla="*/ 8896 h 1194"/>
                              <a:gd name="T16" fmla="+- 0 4877 4081"/>
                              <a:gd name="T17" fmla="*/ T16 w 1592"/>
                              <a:gd name="T18" fmla="+- 0 9492 8299"/>
                              <a:gd name="T19" fmla="*/ 9492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92" h="1194">
                                <a:moveTo>
                                  <a:pt x="796" y="1193"/>
                                </a:moveTo>
                                <a:lnTo>
                                  <a:pt x="0" y="597"/>
                                </a:lnTo>
                                <a:lnTo>
                                  <a:pt x="796" y="0"/>
                                </a:lnTo>
                                <a:lnTo>
                                  <a:pt x="1591" y="597"/>
                                </a:lnTo>
                                <a:lnTo>
                                  <a:pt x="796" y="1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" name="Freeform 1162"/>
                        <wps:cNvSpPr>
                          <a:spLocks/>
                        </wps:cNvSpPr>
                        <wps:spPr bwMode="auto">
                          <a:xfrm>
                            <a:off x="4080" y="8298"/>
                            <a:ext cx="1592" cy="1194"/>
                          </a:xfrm>
                          <a:custGeom>
                            <a:avLst/>
                            <a:gdLst>
                              <a:gd name="T0" fmla="+- 0 4877 4081"/>
                              <a:gd name="T1" fmla="*/ T0 w 1592"/>
                              <a:gd name="T2" fmla="+- 0 8299 8299"/>
                              <a:gd name="T3" fmla="*/ 8299 h 1194"/>
                              <a:gd name="T4" fmla="+- 0 5672 4081"/>
                              <a:gd name="T5" fmla="*/ T4 w 1592"/>
                              <a:gd name="T6" fmla="+- 0 8896 8299"/>
                              <a:gd name="T7" fmla="*/ 8896 h 1194"/>
                              <a:gd name="T8" fmla="+- 0 4877 4081"/>
                              <a:gd name="T9" fmla="*/ T8 w 1592"/>
                              <a:gd name="T10" fmla="+- 0 9492 8299"/>
                              <a:gd name="T11" fmla="*/ 9492 h 1194"/>
                              <a:gd name="T12" fmla="+- 0 4081 4081"/>
                              <a:gd name="T13" fmla="*/ T12 w 1592"/>
                              <a:gd name="T14" fmla="+- 0 8896 8299"/>
                              <a:gd name="T15" fmla="*/ 8896 h 1194"/>
                              <a:gd name="T16" fmla="+- 0 4877 4081"/>
                              <a:gd name="T17" fmla="*/ T16 w 1592"/>
                              <a:gd name="T18" fmla="+- 0 8299 8299"/>
                              <a:gd name="T19" fmla="*/ 8299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92" h="1194">
                                <a:moveTo>
                                  <a:pt x="796" y="0"/>
                                </a:moveTo>
                                <a:lnTo>
                                  <a:pt x="1591" y="597"/>
                                </a:lnTo>
                                <a:lnTo>
                                  <a:pt x="796" y="1193"/>
                                </a:lnTo>
                                <a:lnTo>
                                  <a:pt x="0" y="597"/>
                                </a:lnTo>
                                <a:lnTo>
                                  <a:pt x="7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" name="Rectangle 1161"/>
                        <wps:cNvSpPr>
                          <a:spLocks noChangeArrowheads="1"/>
                        </wps:cNvSpPr>
                        <wps:spPr bwMode="auto">
                          <a:xfrm>
                            <a:off x="7214" y="6607"/>
                            <a:ext cx="2537" cy="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" name="Freeform 1160"/>
                        <wps:cNvSpPr>
                          <a:spLocks/>
                        </wps:cNvSpPr>
                        <wps:spPr bwMode="auto">
                          <a:xfrm>
                            <a:off x="3185" y="2131"/>
                            <a:ext cx="3581" cy="6764"/>
                          </a:xfrm>
                          <a:custGeom>
                            <a:avLst/>
                            <a:gdLst>
                              <a:gd name="T0" fmla="+- 0 4081 3186"/>
                              <a:gd name="T1" fmla="*/ T0 w 3581"/>
                              <a:gd name="T2" fmla="+- 0 8896 2132"/>
                              <a:gd name="T3" fmla="*/ 8896 h 6764"/>
                              <a:gd name="T4" fmla="+- 0 3285 3186"/>
                              <a:gd name="T5" fmla="*/ T4 w 3581"/>
                              <a:gd name="T6" fmla="+- 0 8896 2132"/>
                              <a:gd name="T7" fmla="*/ 8896 h 6764"/>
                              <a:gd name="T8" fmla="+- 0 3242 3186"/>
                              <a:gd name="T9" fmla="*/ T8 w 3581"/>
                              <a:gd name="T10" fmla="+- 0 8889 2132"/>
                              <a:gd name="T11" fmla="*/ 8889 h 6764"/>
                              <a:gd name="T12" fmla="+- 0 3211 3186"/>
                              <a:gd name="T13" fmla="*/ T12 w 3581"/>
                              <a:gd name="T14" fmla="+- 0 8871 2132"/>
                              <a:gd name="T15" fmla="*/ 8871 h 6764"/>
                              <a:gd name="T16" fmla="+- 0 3192 3186"/>
                              <a:gd name="T17" fmla="*/ T16 w 3581"/>
                              <a:gd name="T18" fmla="+- 0 8840 2132"/>
                              <a:gd name="T19" fmla="*/ 8840 h 6764"/>
                              <a:gd name="T20" fmla="+- 0 3186 3186"/>
                              <a:gd name="T21" fmla="*/ T20 w 3581"/>
                              <a:gd name="T22" fmla="+- 0 8796 2132"/>
                              <a:gd name="T23" fmla="*/ 8796 h 6764"/>
                              <a:gd name="T24" fmla="+- 0 3186 3186"/>
                              <a:gd name="T25" fmla="*/ T24 w 3581"/>
                              <a:gd name="T26" fmla="+- 0 2828 2132"/>
                              <a:gd name="T27" fmla="*/ 2828 h 6764"/>
                              <a:gd name="T28" fmla="+- 0 3192 3186"/>
                              <a:gd name="T29" fmla="*/ T28 w 3581"/>
                              <a:gd name="T30" fmla="+- 0 2785 2132"/>
                              <a:gd name="T31" fmla="*/ 2785 h 6764"/>
                              <a:gd name="T32" fmla="+- 0 3211 3186"/>
                              <a:gd name="T33" fmla="*/ T32 w 3581"/>
                              <a:gd name="T34" fmla="+- 0 2753 2132"/>
                              <a:gd name="T35" fmla="*/ 2753 h 6764"/>
                              <a:gd name="T36" fmla="+- 0 3242 3186"/>
                              <a:gd name="T37" fmla="*/ T36 w 3581"/>
                              <a:gd name="T38" fmla="+- 0 2735 2132"/>
                              <a:gd name="T39" fmla="*/ 2735 h 6764"/>
                              <a:gd name="T40" fmla="+- 0 3285 3186"/>
                              <a:gd name="T41" fmla="*/ T40 w 3581"/>
                              <a:gd name="T42" fmla="+- 0 2729 2132"/>
                              <a:gd name="T43" fmla="*/ 2729 h 6764"/>
                              <a:gd name="T44" fmla="+- 0 6568 3186"/>
                              <a:gd name="T45" fmla="*/ T44 w 3581"/>
                              <a:gd name="T46" fmla="+- 0 2729 2132"/>
                              <a:gd name="T47" fmla="*/ 2729 h 6764"/>
                              <a:gd name="T48" fmla="+- 0 6611 3186"/>
                              <a:gd name="T49" fmla="*/ T48 w 3581"/>
                              <a:gd name="T50" fmla="+- 0 2722 2132"/>
                              <a:gd name="T51" fmla="*/ 2722 h 6764"/>
                              <a:gd name="T52" fmla="+- 0 6642 3186"/>
                              <a:gd name="T53" fmla="*/ T52 w 3581"/>
                              <a:gd name="T54" fmla="+- 0 2704 2132"/>
                              <a:gd name="T55" fmla="*/ 2704 h 6764"/>
                              <a:gd name="T56" fmla="+- 0 6661 3186"/>
                              <a:gd name="T57" fmla="*/ T56 w 3581"/>
                              <a:gd name="T58" fmla="+- 0 2673 2132"/>
                              <a:gd name="T59" fmla="*/ 2673 h 6764"/>
                              <a:gd name="T60" fmla="+- 0 6667 3186"/>
                              <a:gd name="T61" fmla="*/ T60 w 3581"/>
                              <a:gd name="T62" fmla="+- 0 2629 2132"/>
                              <a:gd name="T63" fmla="*/ 2629 h 6764"/>
                              <a:gd name="T64" fmla="+- 0 6667 3186"/>
                              <a:gd name="T65" fmla="*/ T64 w 3581"/>
                              <a:gd name="T66" fmla="+- 0 2231 2132"/>
                              <a:gd name="T67" fmla="*/ 2231 h 6764"/>
                              <a:gd name="T68" fmla="+- 0 6670 3186"/>
                              <a:gd name="T69" fmla="*/ T68 w 3581"/>
                              <a:gd name="T70" fmla="+- 0 2188 2132"/>
                              <a:gd name="T71" fmla="*/ 2188 h 6764"/>
                              <a:gd name="T72" fmla="+- 0 6680 3186"/>
                              <a:gd name="T73" fmla="*/ T72 w 3581"/>
                              <a:gd name="T74" fmla="+- 0 2157 2132"/>
                              <a:gd name="T75" fmla="*/ 2157 h 6764"/>
                              <a:gd name="T76" fmla="+- 0 6695 3186"/>
                              <a:gd name="T77" fmla="*/ T76 w 3581"/>
                              <a:gd name="T78" fmla="+- 0 2138 2132"/>
                              <a:gd name="T79" fmla="*/ 2138 h 6764"/>
                              <a:gd name="T80" fmla="+- 0 6717 3186"/>
                              <a:gd name="T81" fmla="*/ T80 w 3581"/>
                              <a:gd name="T82" fmla="+- 0 2132 2132"/>
                              <a:gd name="T83" fmla="*/ 2132 h 6764"/>
                              <a:gd name="T84" fmla="+- 0 6767 3186"/>
                              <a:gd name="T85" fmla="*/ T84 w 3581"/>
                              <a:gd name="T86" fmla="+- 0 2132 2132"/>
                              <a:gd name="T87" fmla="*/ 2132 h 6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581" h="6764">
                                <a:moveTo>
                                  <a:pt x="895" y="6764"/>
                                </a:moveTo>
                                <a:lnTo>
                                  <a:pt x="99" y="6764"/>
                                </a:lnTo>
                                <a:lnTo>
                                  <a:pt x="56" y="6757"/>
                                </a:lnTo>
                                <a:lnTo>
                                  <a:pt x="25" y="6739"/>
                                </a:lnTo>
                                <a:lnTo>
                                  <a:pt x="6" y="6708"/>
                                </a:lnTo>
                                <a:lnTo>
                                  <a:pt x="0" y="6664"/>
                                </a:lnTo>
                                <a:lnTo>
                                  <a:pt x="0" y="696"/>
                                </a:lnTo>
                                <a:lnTo>
                                  <a:pt x="6" y="653"/>
                                </a:lnTo>
                                <a:lnTo>
                                  <a:pt x="25" y="621"/>
                                </a:lnTo>
                                <a:lnTo>
                                  <a:pt x="56" y="603"/>
                                </a:lnTo>
                                <a:lnTo>
                                  <a:pt x="99" y="597"/>
                                </a:lnTo>
                                <a:lnTo>
                                  <a:pt x="3382" y="597"/>
                                </a:lnTo>
                                <a:lnTo>
                                  <a:pt x="3425" y="590"/>
                                </a:lnTo>
                                <a:lnTo>
                                  <a:pt x="3456" y="572"/>
                                </a:lnTo>
                                <a:lnTo>
                                  <a:pt x="3475" y="541"/>
                                </a:lnTo>
                                <a:lnTo>
                                  <a:pt x="3481" y="497"/>
                                </a:lnTo>
                                <a:lnTo>
                                  <a:pt x="3481" y="99"/>
                                </a:lnTo>
                                <a:lnTo>
                                  <a:pt x="3484" y="56"/>
                                </a:lnTo>
                                <a:lnTo>
                                  <a:pt x="3494" y="25"/>
                                </a:lnTo>
                                <a:lnTo>
                                  <a:pt x="3509" y="6"/>
                                </a:lnTo>
                                <a:lnTo>
                                  <a:pt x="3531" y="0"/>
                                </a:lnTo>
                                <a:lnTo>
                                  <a:pt x="3581" y="0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" name="Line 1159"/>
                        <wps:cNvCnPr>
                          <a:cxnSpLocks noChangeShapeType="1"/>
                        </wps:cNvCnPr>
                        <wps:spPr bwMode="auto">
                          <a:xfrm>
                            <a:off x="4877" y="1038"/>
                            <a:ext cx="0" cy="135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" name="AutoShape 1158"/>
                        <wps:cNvSpPr>
                          <a:spLocks/>
                        </wps:cNvSpPr>
                        <wps:spPr bwMode="auto">
                          <a:xfrm>
                            <a:off x="4841" y="1155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1225 1156"/>
                              <a:gd name="T3" fmla="*/ 1225 h 70"/>
                              <a:gd name="T4" fmla="+- 0 4842 4842"/>
                              <a:gd name="T5" fmla="*/ T4 w 70"/>
                              <a:gd name="T6" fmla="+- 0 1156 1156"/>
                              <a:gd name="T7" fmla="*/ 1156 h 70"/>
                              <a:gd name="T8" fmla="+- 0 4877 4842"/>
                              <a:gd name="T9" fmla="*/ T8 w 70"/>
                              <a:gd name="T10" fmla="+- 0 1173 1156"/>
                              <a:gd name="T11" fmla="*/ 1173 h 70"/>
                              <a:gd name="T12" fmla="+- 0 4903 4842"/>
                              <a:gd name="T13" fmla="*/ T12 w 70"/>
                              <a:gd name="T14" fmla="+- 0 1173 1156"/>
                              <a:gd name="T15" fmla="*/ 1173 h 70"/>
                              <a:gd name="T16" fmla="+- 0 4877 4842"/>
                              <a:gd name="T17" fmla="*/ T16 w 70"/>
                              <a:gd name="T18" fmla="+- 0 1225 1156"/>
                              <a:gd name="T19" fmla="*/ 1225 h 70"/>
                              <a:gd name="T20" fmla="+- 0 4903 4842"/>
                              <a:gd name="T21" fmla="*/ T20 w 70"/>
                              <a:gd name="T22" fmla="+- 0 1173 1156"/>
                              <a:gd name="T23" fmla="*/ 1173 h 70"/>
                              <a:gd name="T24" fmla="+- 0 4877 4842"/>
                              <a:gd name="T25" fmla="*/ T24 w 70"/>
                              <a:gd name="T26" fmla="+- 0 1173 1156"/>
                              <a:gd name="T27" fmla="*/ 1173 h 70"/>
                              <a:gd name="T28" fmla="+- 0 4911 4842"/>
                              <a:gd name="T29" fmla="*/ T28 w 70"/>
                              <a:gd name="T30" fmla="+- 0 1156 1156"/>
                              <a:gd name="T31" fmla="*/ 1156 h 70"/>
                              <a:gd name="T32" fmla="+- 0 4903 4842"/>
                              <a:gd name="T33" fmla="*/ T32 w 70"/>
                              <a:gd name="T34" fmla="+- 0 1173 1156"/>
                              <a:gd name="T35" fmla="*/ 1173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69"/>
                                </a:moveTo>
                                <a:lnTo>
                                  <a:pt x="0" y="0"/>
                                </a:lnTo>
                                <a:lnTo>
                                  <a:pt x="35" y="17"/>
                                </a:lnTo>
                                <a:lnTo>
                                  <a:pt x="61" y="17"/>
                                </a:lnTo>
                                <a:lnTo>
                                  <a:pt x="35" y="69"/>
                                </a:lnTo>
                                <a:close/>
                                <a:moveTo>
                                  <a:pt x="61" y="17"/>
                                </a:moveTo>
                                <a:lnTo>
                                  <a:pt x="35" y="17"/>
                                </a:lnTo>
                                <a:lnTo>
                                  <a:pt x="69" y="0"/>
                                </a:lnTo>
                                <a:lnTo>
                                  <a:pt x="61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" name="Freeform 1157"/>
                        <wps:cNvSpPr>
                          <a:spLocks/>
                        </wps:cNvSpPr>
                        <wps:spPr bwMode="auto">
                          <a:xfrm>
                            <a:off x="4841" y="1155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1225 1156"/>
                              <a:gd name="T3" fmla="*/ 1225 h 70"/>
                              <a:gd name="T4" fmla="+- 0 4842 4842"/>
                              <a:gd name="T5" fmla="*/ T4 w 70"/>
                              <a:gd name="T6" fmla="+- 0 1156 1156"/>
                              <a:gd name="T7" fmla="*/ 1156 h 70"/>
                              <a:gd name="T8" fmla="+- 0 4877 4842"/>
                              <a:gd name="T9" fmla="*/ T8 w 70"/>
                              <a:gd name="T10" fmla="+- 0 1173 1156"/>
                              <a:gd name="T11" fmla="*/ 1173 h 70"/>
                              <a:gd name="T12" fmla="+- 0 4911 4842"/>
                              <a:gd name="T13" fmla="*/ T12 w 70"/>
                              <a:gd name="T14" fmla="+- 0 1156 1156"/>
                              <a:gd name="T15" fmla="*/ 1156 h 70"/>
                              <a:gd name="T16" fmla="+- 0 4877 4842"/>
                              <a:gd name="T17" fmla="*/ T16 w 70"/>
                              <a:gd name="T18" fmla="+- 0 1225 1156"/>
                              <a:gd name="T19" fmla="*/ 122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69"/>
                                </a:moveTo>
                                <a:lnTo>
                                  <a:pt x="0" y="0"/>
                                </a:lnTo>
                                <a:lnTo>
                                  <a:pt x="35" y="17"/>
                                </a:lnTo>
                                <a:lnTo>
                                  <a:pt x="69" y="0"/>
                                </a:lnTo>
                                <a:lnTo>
                                  <a:pt x="35" y="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" name="Line 1156"/>
                        <wps:cNvCnPr>
                          <a:cxnSpLocks noChangeShapeType="1"/>
                        </wps:cNvCnPr>
                        <wps:spPr bwMode="auto">
                          <a:xfrm>
                            <a:off x="8458" y="2928"/>
                            <a:ext cx="0" cy="235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" name="AutoShape 1155"/>
                        <wps:cNvSpPr>
                          <a:spLocks/>
                        </wps:cNvSpPr>
                        <wps:spPr bwMode="auto">
                          <a:xfrm>
                            <a:off x="8422" y="3145"/>
                            <a:ext cx="70" cy="70"/>
                          </a:xfrm>
                          <a:custGeom>
                            <a:avLst/>
                            <a:gdLst>
                              <a:gd name="T0" fmla="+- 0 8458 8423"/>
                              <a:gd name="T1" fmla="*/ T0 w 70"/>
                              <a:gd name="T2" fmla="+- 0 3215 3145"/>
                              <a:gd name="T3" fmla="*/ 3215 h 70"/>
                              <a:gd name="T4" fmla="+- 0 8423 8423"/>
                              <a:gd name="T5" fmla="*/ T4 w 70"/>
                              <a:gd name="T6" fmla="+- 0 3145 3145"/>
                              <a:gd name="T7" fmla="*/ 3145 h 70"/>
                              <a:gd name="T8" fmla="+- 0 8458 8423"/>
                              <a:gd name="T9" fmla="*/ T8 w 70"/>
                              <a:gd name="T10" fmla="+- 0 3163 3145"/>
                              <a:gd name="T11" fmla="*/ 3163 h 70"/>
                              <a:gd name="T12" fmla="+- 0 8484 8423"/>
                              <a:gd name="T13" fmla="*/ T12 w 70"/>
                              <a:gd name="T14" fmla="+- 0 3163 3145"/>
                              <a:gd name="T15" fmla="*/ 3163 h 70"/>
                              <a:gd name="T16" fmla="+- 0 8458 8423"/>
                              <a:gd name="T17" fmla="*/ T16 w 70"/>
                              <a:gd name="T18" fmla="+- 0 3215 3145"/>
                              <a:gd name="T19" fmla="*/ 3215 h 70"/>
                              <a:gd name="T20" fmla="+- 0 8484 8423"/>
                              <a:gd name="T21" fmla="*/ T20 w 70"/>
                              <a:gd name="T22" fmla="+- 0 3163 3145"/>
                              <a:gd name="T23" fmla="*/ 3163 h 70"/>
                              <a:gd name="T24" fmla="+- 0 8458 8423"/>
                              <a:gd name="T25" fmla="*/ T24 w 70"/>
                              <a:gd name="T26" fmla="+- 0 3163 3145"/>
                              <a:gd name="T27" fmla="*/ 3163 h 70"/>
                              <a:gd name="T28" fmla="+- 0 8492 8423"/>
                              <a:gd name="T29" fmla="*/ T28 w 70"/>
                              <a:gd name="T30" fmla="+- 0 3145 3145"/>
                              <a:gd name="T31" fmla="*/ 3145 h 70"/>
                              <a:gd name="T32" fmla="+- 0 8484 8423"/>
                              <a:gd name="T33" fmla="*/ T32 w 70"/>
                              <a:gd name="T34" fmla="+- 0 3163 3145"/>
                              <a:gd name="T35" fmla="*/ 3163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" name="Freeform 1154"/>
                        <wps:cNvSpPr>
                          <a:spLocks/>
                        </wps:cNvSpPr>
                        <wps:spPr bwMode="auto">
                          <a:xfrm>
                            <a:off x="8422" y="3145"/>
                            <a:ext cx="70" cy="70"/>
                          </a:xfrm>
                          <a:custGeom>
                            <a:avLst/>
                            <a:gdLst>
                              <a:gd name="T0" fmla="+- 0 8458 8423"/>
                              <a:gd name="T1" fmla="*/ T0 w 70"/>
                              <a:gd name="T2" fmla="+- 0 3215 3145"/>
                              <a:gd name="T3" fmla="*/ 3215 h 70"/>
                              <a:gd name="T4" fmla="+- 0 8423 8423"/>
                              <a:gd name="T5" fmla="*/ T4 w 70"/>
                              <a:gd name="T6" fmla="+- 0 3145 3145"/>
                              <a:gd name="T7" fmla="*/ 3145 h 70"/>
                              <a:gd name="T8" fmla="+- 0 8458 8423"/>
                              <a:gd name="T9" fmla="*/ T8 w 70"/>
                              <a:gd name="T10" fmla="+- 0 3163 3145"/>
                              <a:gd name="T11" fmla="*/ 3163 h 70"/>
                              <a:gd name="T12" fmla="+- 0 8492 8423"/>
                              <a:gd name="T13" fmla="*/ T12 w 70"/>
                              <a:gd name="T14" fmla="+- 0 3145 3145"/>
                              <a:gd name="T15" fmla="*/ 3145 h 70"/>
                              <a:gd name="T16" fmla="+- 0 8458 8423"/>
                              <a:gd name="T17" fmla="*/ T16 w 70"/>
                              <a:gd name="T18" fmla="+- 0 3215 3145"/>
                              <a:gd name="T19" fmla="*/ 321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" name="Freeform 1153"/>
                        <wps:cNvSpPr>
                          <a:spLocks/>
                        </wps:cNvSpPr>
                        <wps:spPr bwMode="auto">
                          <a:xfrm>
                            <a:off x="6169" y="2131"/>
                            <a:ext cx="2288" cy="335"/>
                          </a:xfrm>
                          <a:custGeom>
                            <a:avLst/>
                            <a:gdLst>
                              <a:gd name="T0" fmla="+- 0 6170 6170"/>
                              <a:gd name="T1" fmla="*/ T0 w 2288"/>
                              <a:gd name="T2" fmla="+- 0 2132 2132"/>
                              <a:gd name="T3" fmla="*/ 2132 h 335"/>
                              <a:gd name="T4" fmla="+- 0 8358 6170"/>
                              <a:gd name="T5" fmla="*/ T4 w 2288"/>
                              <a:gd name="T6" fmla="+- 0 2132 2132"/>
                              <a:gd name="T7" fmla="*/ 2132 h 335"/>
                              <a:gd name="T8" fmla="+- 0 8402 6170"/>
                              <a:gd name="T9" fmla="*/ T8 w 2288"/>
                              <a:gd name="T10" fmla="+- 0 2138 2132"/>
                              <a:gd name="T11" fmla="*/ 2138 h 335"/>
                              <a:gd name="T12" fmla="+- 0 8433 6170"/>
                              <a:gd name="T13" fmla="*/ T12 w 2288"/>
                              <a:gd name="T14" fmla="+- 0 2157 2132"/>
                              <a:gd name="T15" fmla="*/ 2157 h 335"/>
                              <a:gd name="T16" fmla="+- 0 8451 6170"/>
                              <a:gd name="T17" fmla="*/ T16 w 2288"/>
                              <a:gd name="T18" fmla="+- 0 2188 2132"/>
                              <a:gd name="T19" fmla="*/ 2188 h 335"/>
                              <a:gd name="T20" fmla="+- 0 8458 6170"/>
                              <a:gd name="T21" fmla="*/ T20 w 2288"/>
                              <a:gd name="T22" fmla="+- 0 2231 2132"/>
                              <a:gd name="T23" fmla="*/ 2231 h 335"/>
                              <a:gd name="T24" fmla="+- 0 8458 6170"/>
                              <a:gd name="T25" fmla="*/ T24 w 2288"/>
                              <a:gd name="T26" fmla="+- 0 2466 2132"/>
                              <a:gd name="T27" fmla="*/ 2466 h 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88" h="335">
                                <a:moveTo>
                                  <a:pt x="0" y="0"/>
                                </a:moveTo>
                                <a:lnTo>
                                  <a:pt x="2188" y="0"/>
                                </a:lnTo>
                                <a:lnTo>
                                  <a:pt x="2232" y="6"/>
                                </a:lnTo>
                                <a:lnTo>
                                  <a:pt x="2263" y="25"/>
                                </a:lnTo>
                                <a:lnTo>
                                  <a:pt x="2281" y="56"/>
                                </a:lnTo>
                                <a:lnTo>
                                  <a:pt x="2288" y="99"/>
                                </a:lnTo>
                                <a:lnTo>
                                  <a:pt x="2288" y="334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" name="AutoShape 1152"/>
                        <wps:cNvSpPr>
                          <a:spLocks/>
                        </wps:cNvSpPr>
                        <wps:spPr bwMode="auto">
                          <a:xfrm>
                            <a:off x="8422" y="2448"/>
                            <a:ext cx="70" cy="70"/>
                          </a:xfrm>
                          <a:custGeom>
                            <a:avLst/>
                            <a:gdLst>
                              <a:gd name="T0" fmla="+- 0 8458 8423"/>
                              <a:gd name="T1" fmla="*/ T0 w 70"/>
                              <a:gd name="T2" fmla="+- 0 2519 2449"/>
                              <a:gd name="T3" fmla="*/ 2519 h 70"/>
                              <a:gd name="T4" fmla="+- 0 8423 8423"/>
                              <a:gd name="T5" fmla="*/ T4 w 70"/>
                              <a:gd name="T6" fmla="+- 0 2449 2449"/>
                              <a:gd name="T7" fmla="*/ 2449 h 70"/>
                              <a:gd name="T8" fmla="+- 0 8458 8423"/>
                              <a:gd name="T9" fmla="*/ T8 w 70"/>
                              <a:gd name="T10" fmla="+- 0 2466 2449"/>
                              <a:gd name="T11" fmla="*/ 2466 h 70"/>
                              <a:gd name="T12" fmla="+- 0 8484 8423"/>
                              <a:gd name="T13" fmla="*/ T12 w 70"/>
                              <a:gd name="T14" fmla="+- 0 2466 2449"/>
                              <a:gd name="T15" fmla="*/ 2466 h 70"/>
                              <a:gd name="T16" fmla="+- 0 8458 8423"/>
                              <a:gd name="T17" fmla="*/ T16 w 70"/>
                              <a:gd name="T18" fmla="+- 0 2519 2449"/>
                              <a:gd name="T19" fmla="*/ 2519 h 70"/>
                              <a:gd name="T20" fmla="+- 0 8484 8423"/>
                              <a:gd name="T21" fmla="*/ T20 w 70"/>
                              <a:gd name="T22" fmla="+- 0 2466 2449"/>
                              <a:gd name="T23" fmla="*/ 2466 h 70"/>
                              <a:gd name="T24" fmla="+- 0 8458 8423"/>
                              <a:gd name="T25" fmla="*/ T24 w 70"/>
                              <a:gd name="T26" fmla="+- 0 2466 2449"/>
                              <a:gd name="T27" fmla="*/ 2466 h 70"/>
                              <a:gd name="T28" fmla="+- 0 8492 8423"/>
                              <a:gd name="T29" fmla="*/ T28 w 70"/>
                              <a:gd name="T30" fmla="+- 0 2449 2449"/>
                              <a:gd name="T31" fmla="*/ 2449 h 70"/>
                              <a:gd name="T32" fmla="+- 0 8484 8423"/>
                              <a:gd name="T33" fmla="*/ T32 w 70"/>
                              <a:gd name="T34" fmla="+- 0 2466 2449"/>
                              <a:gd name="T35" fmla="*/ 2466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7"/>
                                </a:lnTo>
                                <a:lnTo>
                                  <a:pt x="61" y="17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7"/>
                                </a:moveTo>
                                <a:lnTo>
                                  <a:pt x="35" y="17"/>
                                </a:lnTo>
                                <a:lnTo>
                                  <a:pt x="69" y="0"/>
                                </a:lnTo>
                                <a:lnTo>
                                  <a:pt x="61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" name="Freeform 1151"/>
                        <wps:cNvSpPr>
                          <a:spLocks/>
                        </wps:cNvSpPr>
                        <wps:spPr bwMode="auto">
                          <a:xfrm>
                            <a:off x="8422" y="2448"/>
                            <a:ext cx="70" cy="70"/>
                          </a:xfrm>
                          <a:custGeom>
                            <a:avLst/>
                            <a:gdLst>
                              <a:gd name="T0" fmla="+- 0 8458 8423"/>
                              <a:gd name="T1" fmla="*/ T0 w 70"/>
                              <a:gd name="T2" fmla="+- 0 2519 2449"/>
                              <a:gd name="T3" fmla="*/ 2519 h 70"/>
                              <a:gd name="T4" fmla="+- 0 8423 8423"/>
                              <a:gd name="T5" fmla="*/ T4 w 70"/>
                              <a:gd name="T6" fmla="+- 0 2449 2449"/>
                              <a:gd name="T7" fmla="*/ 2449 h 70"/>
                              <a:gd name="T8" fmla="+- 0 8458 8423"/>
                              <a:gd name="T9" fmla="*/ T8 w 70"/>
                              <a:gd name="T10" fmla="+- 0 2466 2449"/>
                              <a:gd name="T11" fmla="*/ 2466 h 70"/>
                              <a:gd name="T12" fmla="+- 0 8492 8423"/>
                              <a:gd name="T13" fmla="*/ T12 w 70"/>
                              <a:gd name="T14" fmla="+- 0 2449 2449"/>
                              <a:gd name="T15" fmla="*/ 2449 h 70"/>
                              <a:gd name="T16" fmla="+- 0 8458 8423"/>
                              <a:gd name="T17" fmla="*/ T16 w 70"/>
                              <a:gd name="T18" fmla="+- 0 2519 2449"/>
                              <a:gd name="T19" fmla="*/ 2519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7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" name="Line 1150"/>
                        <wps:cNvCnPr>
                          <a:cxnSpLocks noChangeShapeType="1"/>
                        </wps:cNvCnPr>
                        <wps:spPr bwMode="auto">
                          <a:xfrm>
                            <a:off x="4877" y="1734"/>
                            <a:ext cx="0" cy="135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" name="AutoShape 1149"/>
                        <wps:cNvSpPr>
                          <a:spLocks/>
                        </wps:cNvSpPr>
                        <wps:spPr bwMode="auto">
                          <a:xfrm>
                            <a:off x="4841" y="1852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1922 1852"/>
                              <a:gd name="T3" fmla="*/ 1922 h 70"/>
                              <a:gd name="T4" fmla="+- 0 4842 4842"/>
                              <a:gd name="T5" fmla="*/ T4 w 70"/>
                              <a:gd name="T6" fmla="+- 0 1852 1852"/>
                              <a:gd name="T7" fmla="*/ 1852 h 70"/>
                              <a:gd name="T8" fmla="+- 0 4877 4842"/>
                              <a:gd name="T9" fmla="*/ T8 w 70"/>
                              <a:gd name="T10" fmla="+- 0 1869 1852"/>
                              <a:gd name="T11" fmla="*/ 1869 h 70"/>
                              <a:gd name="T12" fmla="+- 0 4903 4842"/>
                              <a:gd name="T13" fmla="*/ T12 w 70"/>
                              <a:gd name="T14" fmla="+- 0 1869 1852"/>
                              <a:gd name="T15" fmla="*/ 1869 h 70"/>
                              <a:gd name="T16" fmla="+- 0 4877 4842"/>
                              <a:gd name="T17" fmla="*/ T16 w 70"/>
                              <a:gd name="T18" fmla="+- 0 1922 1852"/>
                              <a:gd name="T19" fmla="*/ 1922 h 70"/>
                              <a:gd name="T20" fmla="+- 0 4903 4842"/>
                              <a:gd name="T21" fmla="*/ T20 w 70"/>
                              <a:gd name="T22" fmla="+- 0 1869 1852"/>
                              <a:gd name="T23" fmla="*/ 1869 h 70"/>
                              <a:gd name="T24" fmla="+- 0 4877 4842"/>
                              <a:gd name="T25" fmla="*/ T24 w 70"/>
                              <a:gd name="T26" fmla="+- 0 1869 1852"/>
                              <a:gd name="T27" fmla="*/ 1869 h 70"/>
                              <a:gd name="T28" fmla="+- 0 4911 4842"/>
                              <a:gd name="T29" fmla="*/ T28 w 70"/>
                              <a:gd name="T30" fmla="+- 0 1852 1852"/>
                              <a:gd name="T31" fmla="*/ 1852 h 70"/>
                              <a:gd name="T32" fmla="+- 0 4903 4842"/>
                              <a:gd name="T33" fmla="*/ T32 w 70"/>
                              <a:gd name="T34" fmla="+- 0 1869 1852"/>
                              <a:gd name="T35" fmla="*/ 1869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7"/>
                                </a:lnTo>
                                <a:lnTo>
                                  <a:pt x="61" y="17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7"/>
                                </a:moveTo>
                                <a:lnTo>
                                  <a:pt x="35" y="17"/>
                                </a:lnTo>
                                <a:lnTo>
                                  <a:pt x="69" y="0"/>
                                </a:lnTo>
                                <a:lnTo>
                                  <a:pt x="61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" name="Freeform 1148"/>
                        <wps:cNvSpPr>
                          <a:spLocks/>
                        </wps:cNvSpPr>
                        <wps:spPr bwMode="auto">
                          <a:xfrm>
                            <a:off x="4841" y="1852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1922 1852"/>
                              <a:gd name="T3" fmla="*/ 1922 h 70"/>
                              <a:gd name="T4" fmla="+- 0 4842 4842"/>
                              <a:gd name="T5" fmla="*/ T4 w 70"/>
                              <a:gd name="T6" fmla="+- 0 1852 1852"/>
                              <a:gd name="T7" fmla="*/ 1852 h 70"/>
                              <a:gd name="T8" fmla="+- 0 4877 4842"/>
                              <a:gd name="T9" fmla="*/ T8 w 70"/>
                              <a:gd name="T10" fmla="+- 0 1869 1852"/>
                              <a:gd name="T11" fmla="*/ 1869 h 70"/>
                              <a:gd name="T12" fmla="+- 0 4911 4842"/>
                              <a:gd name="T13" fmla="*/ T12 w 70"/>
                              <a:gd name="T14" fmla="+- 0 1852 1852"/>
                              <a:gd name="T15" fmla="*/ 1852 h 70"/>
                              <a:gd name="T16" fmla="+- 0 4877 4842"/>
                              <a:gd name="T17" fmla="*/ T16 w 70"/>
                              <a:gd name="T18" fmla="+- 0 1922 1852"/>
                              <a:gd name="T19" fmla="*/ 1922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7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Line 1147"/>
                        <wps:cNvCnPr>
                          <a:cxnSpLocks noChangeShapeType="1"/>
                        </wps:cNvCnPr>
                        <wps:spPr bwMode="auto">
                          <a:xfrm>
                            <a:off x="4877" y="4519"/>
                            <a:ext cx="0" cy="136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" name="AutoShape 1146"/>
                        <wps:cNvSpPr>
                          <a:spLocks/>
                        </wps:cNvSpPr>
                        <wps:spPr bwMode="auto">
                          <a:xfrm>
                            <a:off x="4841" y="4637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4707 4637"/>
                              <a:gd name="T3" fmla="*/ 4707 h 70"/>
                              <a:gd name="T4" fmla="+- 0 4842 4842"/>
                              <a:gd name="T5" fmla="*/ T4 w 70"/>
                              <a:gd name="T6" fmla="+- 0 4637 4637"/>
                              <a:gd name="T7" fmla="*/ 4637 h 70"/>
                              <a:gd name="T8" fmla="+- 0 4877 4842"/>
                              <a:gd name="T9" fmla="*/ T8 w 70"/>
                              <a:gd name="T10" fmla="+- 0 4655 4637"/>
                              <a:gd name="T11" fmla="*/ 4655 h 70"/>
                              <a:gd name="T12" fmla="+- 0 4903 4842"/>
                              <a:gd name="T13" fmla="*/ T12 w 70"/>
                              <a:gd name="T14" fmla="+- 0 4655 4637"/>
                              <a:gd name="T15" fmla="*/ 4655 h 70"/>
                              <a:gd name="T16" fmla="+- 0 4877 4842"/>
                              <a:gd name="T17" fmla="*/ T16 w 70"/>
                              <a:gd name="T18" fmla="+- 0 4707 4637"/>
                              <a:gd name="T19" fmla="*/ 4707 h 70"/>
                              <a:gd name="T20" fmla="+- 0 4903 4842"/>
                              <a:gd name="T21" fmla="*/ T20 w 70"/>
                              <a:gd name="T22" fmla="+- 0 4655 4637"/>
                              <a:gd name="T23" fmla="*/ 4655 h 70"/>
                              <a:gd name="T24" fmla="+- 0 4877 4842"/>
                              <a:gd name="T25" fmla="*/ T24 w 70"/>
                              <a:gd name="T26" fmla="+- 0 4655 4637"/>
                              <a:gd name="T27" fmla="*/ 4655 h 70"/>
                              <a:gd name="T28" fmla="+- 0 4911 4842"/>
                              <a:gd name="T29" fmla="*/ T28 w 70"/>
                              <a:gd name="T30" fmla="+- 0 4637 4637"/>
                              <a:gd name="T31" fmla="*/ 4637 h 70"/>
                              <a:gd name="T32" fmla="+- 0 4903 4842"/>
                              <a:gd name="T33" fmla="*/ T32 w 70"/>
                              <a:gd name="T34" fmla="+- 0 4655 4637"/>
                              <a:gd name="T35" fmla="*/ 465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" name="Freeform 1145"/>
                        <wps:cNvSpPr>
                          <a:spLocks/>
                        </wps:cNvSpPr>
                        <wps:spPr bwMode="auto">
                          <a:xfrm>
                            <a:off x="4841" y="4637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4707 4637"/>
                              <a:gd name="T3" fmla="*/ 4707 h 70"/>
                              <a:gd name="T4" fmla="+- 0 4842 4842"/>
                              <a:gd name="T5" fmla="*/ T4 w 70"/>
                              <a:gd name="T6" fmla="+- 0 4637 4637"/>
                              <a:gd name="T7" fmla="*/ 4637 h 70"/>
                              <a:gd name="T8" fmla="+- 0 4877 4842"/>
                              <a:gd name="T9" fmla="*/ T8 w 70"/>
                              <a:gd name="T10" fmla="+- 0 4655 4637"/>
                              <a:gd name="T11" fmla="*/ 4655 h 70"/>
                              <a:gd name="T12" fmla="+- 0 4911 4842"/>
                              <a:gd name="T13" fmla="*/ T12 w 70"/>
                              <a:gd name="T14" fmla="+- 0 4637 4637"/>
                              <a:gd name="T15" fmla="*/ 4637 h 70"/>
                              <a:gd name="T16" fmla="+- 0 4877 4842"/>
                              <a:gd name="T17" fmla="*/ T16 w 70"/>
                              <a:gd name="T18" fmla="+- 0 4707 4637"/>
                              <a:gd name="T19" fmla="*/ 4707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Freeform 1144"/>
                        <wps:cNvSpPr>
                          <a:spLocks/>
                        </wps:cNvSpPr>
                        <wps:spPr bwMode="auto">
                          <a:xfrm>
                            <a:off x="4876" y="3524"/>
                            <a:ext cx="2338" cy="534"/>
                          </a:xfrm>
                          <a:custGeom>
                            <a:avLst/>
                            <a:gdLst>
                              <a:gd name="T0" fmla="+- 0 7214 4877"/>
                              <a:gd name="T1" fmla="*/ T0 w 2338"/>
                              <a:gd name="T2" fmla="+- 0 3524 3524"/>
                              <a:gd name="T3" fmla="*/ 3524 h 534"/>
                              <a:gd name="T4" fmla="+- 0 4976 4877"/>
                              <a:gd name="T5" fmla="*/ T4 w 2338"/>
                              <a:gd name="T6" fmla="+- 0 3524 3524"/>
                              <a:gd name="T7" fmla="*/ 3524 h 534"/>
                              <a:gd name="T8" fmla="+- 0 4933 4877"/>
                              <a:gd name="T9" fmla="*/ T8 w 2338"/>
                              <a:gd name="T10" fmla="+- 0 3531 3524"/>
                              <a:gd name="T11" fmla="*/ 3531 h 534"/>
                              <a:gd name="T12" fmla="+- 0 4901 4877"/>
                              <a:gd name="T13" fmla="*/ T12 w 2338"/>
                              <a:gd name="T14" fmla="+- 0 3549 3524"/>
                              <a:gd name="T15" fmla="*/ 3549 h 534"/>
                              <a:gd name="T16" fmla="+- 0 4883 4877"/>
                              <a:gd name="T17" fmla="*/ T16 w 2338"/>
                              <a:gd name="T18" fmla="+- 0 3580 3524"/>
                              <a:gd name="T19" fmla="*/ 3580 h 534"/>
                              <a:gd name="T20" fmla="+- 0 4877 4877"/>
                              <a:gd name="T21" fmla="*/ T20 w 2338"/>
                              <a:gd name="T22" fmla="+- 0 3624 3524"/>
                              <a:gd name="T23" fmla="*/ 3624 h 534"/>
                              <a:gd name="T24" fmla="+- 0 4877 4877"/>
                              <a:gd name="T25" fmla="*/ T24 w 2338"/>
                              <a:gd name="T26" fmla="+- 0 4058 3524"/>
                              <a:gd name="T27" fmla="*/ 4058 h 5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338" h="534">
                                <a:moveTo>
                                  <a:pt x="2337" y="0"/>
                                </a:moveTo>
                                <a:lnTo>
                                  <a:pt x="99" y="0"/>
                                </a:lnTo>
                                <a:lnTo>
                                  <a:pt x="56" y="7"/>
                                </a:lnTo>
                                <a:lnTo>
                                  <a:pt x="24" y="25"/>
                                </a:lnTo>
                                <a:lnTo>
                                  <a:pt x="6" y="56"/>
                                </a:lnTo>
                                <a:lnTo>
                                  <a:pt x="0" y="100"/>
                                </a:lnTo>
                                <a:lnTo>
                                  <a:pt x="0" y="534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AutoShape 1143"/>
                        <wps:cNvSpPr>
                          <a:spLocks/>
                        </wps:cNvSpPr>
                        <wps:spPr bwMode="auto">
                          <a:xfrm>
                            <a:off x="4841" y="4040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4110 4040"/>
                              <a:gd name="T3" fmla="*/ 4110 h 70"/>
                              <a:gd name="T4" fmla="+- 0 4842 4842"/>
                              <a:gd name="T5" fmla="*/ T4 w 70"/>
                              <a:gd name="T6" fmla="+- 0 4040 4040"/>
                              <a:gd name="T7" fmla="*/ 4040 h 70"/>
                              <a:gd name="T8" fmla="+- 0 4877 4842"/>
                              <a:gd name="T9" fmla="*/ T8 w 70"/>
                              <a:gd name="T10" fmla="+- 0 4058 4040"/>
                              <a:gd name="T11" fmla="*/ 4058 h 70"/>
                              <a:gd name="T12" fmla="+- 0 4903 4842"/>
                              <a:gd name="T13" fmla="*/ T12 w 70"/>
                              <a:gd name="T14" fmla="+- 0 4058 4040"/>
                              <a:gd name="T15" fmla="*/ 4058 h 70"/>
                              <a:gd name="T16" fmla="+- 0 4877 4842"/>
                              <a:gd name="T17" fmla="*/ T16 w 70"/>
                              <a:gd name="T18" fmla="+- 0 4110 4040"/>
                              <a:gd name="T19" fmla="*/ 4110 h 70"/>
                              <a:gd name="T20" fmla="+- 0 4903 4842"/>
                              <a:gd name="T21" fmla="*/ T20 w 70"/>
                              <a:gd name="T22" fmla="+- 0 4058 4040"/>
                              <a:gd name="T23" fmla="*/ 4058 h 70"/>
                              <a:gd name="T24" fmla="+- 0 4877 4842"/>
                              <a:gd name="T25" fmla="*/ T24 w 70"/>
                              <a:gd name="T26" fmla="+- 0 4058 4040"/>
                              <a:gd name="T27" fmla="*/ 4058 h 70"/>
                              <a:gd name="T28" fmla="+- 0 4911 4842"/>
                              <a:gd name="T29" fmla="*/ T28 w 70"/>
                              <a:gd name="T30" fmla="+- 0 4040 4040"/>
                              <a:gd name="T31" fmla="*/ 4040 h 70"/>
                              <a:gd name="T32" fmla="+- 0 4903 4842"/>
                              <a:gd name="T33" fmla="*/ T32 w 70"/>
                              <a:gd name="T34" fmla="+- 0 4058 4040"/>
                              <a:gd name="T35" fmla="*/ 4058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" name="Freeform 1142"/>
                        <wps:cNvSpPr>
                          <a:spLocks/>
                        </wps:cNvSpPr>
                        <wps:spPr bwMode="auto">
                          <a:xfrm>
                            <a:off x="4841" y="4040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4110 4040"/>
                              <a:gd name="T3" fmla="*/ 4110 h 70"/>
                              <a:gd name="T4" fmla="+- 0 4842 4842"/>
                              <a:gd name="T5" fmla="*/ T4 w 70"/>
                              <a:gd name="T6" fmla="+- 0 4040 4040"/>
                              <a:gd name="T7" fmla="*/ 4040 h 70"/>
                              <a:gd name="T8" fmla="+- 0 4877 4842"/>
                              <a:gd name="T9" fmla="*/ T8 w 70"/>
                              <a:gd name="T10" fmla="+- 0 4058 4040"/>
                              <a:gd name="T11" fmla="*/ 4058 h 70"/>
                              <a:gd name="T12" fmla="+- 0 4911 4842"/>
                              <a:gd name="T13" fmla="*/ T12 w 70"/>
                              <a:gd name="T14" fmla="+- 0 4040 4040"/>
                              <a:gd name="T15" fmla="*/ 4040 h 70"/>
                              <a:gd name="T16" fmla="+- 0 4877 4842"/>
                              <a:gd name="T17" fmla="*/ T16 w 70"/>
                              <a:gd name="T18" fmla="+- 0 4110 4040"/>
                              <a:gd name="T19" fmla="*/ 4110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Line 1141"/>
                        <wps:cNvCnPr>
                          <a:cxnSpLocks noChangeShapeType="1"/>
                        </wps:cNvCnPr>
                        <wps:spPr bwMode="auto">
                          <a:xfrm>
                            <a:off x="4877" y="5116"/>
                            <a:ext cx="0" cy="235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1140"/>
                        <wps:cNvSpPr>
                          <a:spLocks/>
                        </wps:cNvSpPr>
                        <wps:spPr bwMode="auto">
                          <a:xfrm>
                            <a:off x="4841" y="5333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5403 5333"/>
                              <a:gd name="T3" fmla="*/ 5403 h 70"/>
                              <a:gd name="T4" fmla="+- 0 4842 4842"/>
                              <a:gd name="T5" fmla="*/ T4 w 70"/>
                              <a:gd name="T6" fmla="+- 0 5333 5333"/>
                              <a:gd name="T7" fmla="*/ 5333 h 70"/>
                              <a:gd name="T8" fmla="+- 0 4877 4842"/>
                              <a:gd name="T9" fmla="*/ T8 w 70"/>
                              <a:gd name="T10" fmla="+- 0 5351 5333"/>
                              <a:gd name="T11" fmla="*/ 5351 h 70"/>
                              <a:gd name="T12" fmla="+- 0 4903 4842"/>
                              <a:gd name="T13" fmla="*/ T12 w 70"/>
                              <a:gd name="T14" fmla="+- 0 5351 5333"/>
                              <a:gd name="T15" fmla="*/ 5351 h 70"/>
                              <a:gd name="T16" fmla="+- 0 4877 4842"/>
                              <a:gd name="T17" fmla="*/ T16 w 70"/>
                              <a:gd name="T18" fmla="+- 0 5403 5333"/>
                              <a:gd name="T19" fmla="*/ 5403 h 70"/>
                              <a:gd name="T20" fmla="+- 0 4903 4842"/>
                              <a:gd name="T21" fmla="*/ T20 w 70"/>
                              <a:gd name="T22" fmla="+- 0 5351 5333"/>
                              <a:gd name="T23" fmla="*/ 5351 h 70"/>
                              <a:gd name="T24" fmla="+- 0 4877 4842"/>
                              <a:gd name="T25" fmla="*/ T24 w 70"/>
                              <a:gd name="T26" fmla="+- 0 5351 5333"/>
                              <a:gd name="T27" fmla="*/ 5351 h 70"/>
                              <a:gd name="T28" fmla="+- 0 4911 4842"/>
                              <a:gd name="T29" fmla="*/ T28 w 70"/>
                              <a:gd name="T30" fmla="+- 0 5333 5333"/>
                              <a:gd name="T31" fmla="*/ 5333 h 70"/>
                              <a:gd name="T32" fmla="+- 0 4903 4842"/>
                              <a:gd name="T33" fmla="*/ T32 w 70"/>
                              <a:gd name="T34" fmla="+- 0 5351 5333"/>
                              <a:gd name="T35" fmla="*/ 5351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Freeform 1139"/>
                        <wps:cNvSpPr>
                          <a:spLocks/>
                        </wps:cNvSpPr>
                        <wps:spPr bwMode="auto">
                          <a:xfrm>
                            <a:off x="4841" y="5333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5403 5333"/>
                              <a:gd name="T3" fmla="*/ 5403 h 70"/>
                              <a:gd name="T4" fmla="+- 0 4842 4842"/>
                              <a:gd name="T5" fmla="*/ T4 w 70"/>
                              <a:gd name="T6" fmla="+- 0 5333 5333"/>
                              <a:gd name="T7" fmla="*/ 5333 h 70"/>
                              <a:gd name="T8" fmla="+- 0 4877 4842"/>
                              <a:gd name="T9" fmla="*/ T8 w 70"/>
                              <a:gd name="T10" fmla="+- 0 5351 5333"/>
                              <a:gd name="T11" fmla="*/ 5351 h 70"/>
                              <a:gd name="T12" fmla="+- 0 4911 4842"/>
                              <a:gd name="T13" fmla="*/ T12 w 70"/>
                              <a:gd name="T14" fmla="+- 0 5333 5333"/>
                              <a:gd name="T15" fmla="*/ 5333 h 70"/>
                              <a:gd name="T16" fmla="+- 0 4877 4842"/>
                              <a:gd name="T17" fmla="*/ T16 w 70"/>
                              <a:gd name="T18" fmla="+- 0 5403 5333"/>
                              <a:gd name="T19" fmla="*/ 5403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" name="Freeform 1138"/>
                        <wps:cNvSpPr>
                          <a:spLocks/>
                        </wps:cNvSpPr>
                        <wps:spPr bwMode="auto">
                          <a:xfrm>
                            <a:off x="4876" y="7801"/>
                            <a:ext cx="2338" cy="434"/>
                          </a:xfrm>
                          <a:custGeom>
                            <a:avLst/>
                            <a:gdLst>
                              <a:gd name="T0" fmla="+- 0 7214 4877"/>
                              <a:gd name="T1" fmla="*/ T0 w 2338"/>
                              <a:gd name="T2" fmla="+- 0 7802 7802"/>
                              <a:gd name="T3" fmla="*/ 7802 h 434"/>
                              <a:gd name="T4" fmla="+- 0 4976 4877"/>
                              <a:gd name="T5" fmla="*/ T4 w 2338"/>
                              <a:gd name="T6" fmla="+- 0 7802 7802"/>
                              <a:gd name="T7" fmla="*/ 7802 h 434"/>
                              <a:gd name="T8" fmla="+- 0 4933 4877"/>
                              <a:gd name="T9" fmla="*/ T8 w 2338"/>
                              <a:gd name="T10" fmla="+- 0 7808 7802"/>
                              <a:gd name="T11" fmla="*/ 7808 h 434"/>
                              <a:gd name="T12" fmla="+- 0 4901 4877"/>
                              <a:gd name="T13" fmla="*/ T12 w 2338"/>
                              <a:gd name="T14" fmla="+- 0 7826 7802"/>
                              <a:gd name="T15" fmla="*/ 7826 h 434"/>
                              <a:gd name="T16" fmla="+- 0 4883 4877"/>
                              <a:gd name="T17" fmla="*/ T16 w 2338"/>
                              <a:gd name="T18" fmla="+- 0 7857 7802"/>
                              <a:gd name="T19" fmla="*/ 7857 h 434"/>
                              <a:gd name="T20" fmla="+- 0 4877 4877"/>
                              <a:gd name="T21" fmla="*/ T20 w 2338"/>
                              <a:gd name="T22" fmla="+- 0 7901 7802"/>
                              <a:gd name="T23" fmla="*/ 7901 h 434"/>
                              <a:gd name="T24" fmla="+- 0 4877 4877"/>
                              <a:gd name="T25" fmla="*/ T24 w 2338"/>
                              <a:gd name="T26" fmla="+- 0 8236 7802"/>
                              <a:gd name="T27" fmla="*/ 8236 h 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338" h="434">
                                <a:moveTo>
                                  <a:pt x="2337" y="0"/>
                                </a:moveTo>
                                <a:lnTo>
                                  <a:pt x="99" y="0"/>
                                </a:lnTo>
                                <a:lnTo>
                                  <a:pt x="56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5"/>
                                </a:lnTo>
                                <a:lnTo>
                                  <a:pt x="0" y="99"/>
                                </a:lnTo>
                                <a:lnTo>
                                  <a:pt x="0" y="434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AutoShape 1137"/>
                        <wps:cNvSpPr>
                          <a:spLocks/>
                        </wps:cNvSpPr>
                        <wps:spPr bwMode="auto">
                          <a:xfrm>
                            <a:off x="4841" y="8218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8288 8218"/>
                              <a:gd name="T3" fmla="*/ 8288 h 70"/>
                              <a:gd name="T4" fmla="+- 0 4842 4842"/>
                              <a:gd name="T5" fmla="*/ T4 w 70"/>
                              <a:gd name="T6" fmla="+- 0 8218 8218"/>
                              <a:gd name="T7" fmla="*/ 8218 h 70"/>
                              <a:gd name="T8" fmla="+- 0 4877 4842"/>
                              <a:gd name="T9" fmla="*/ T8 w 70"/>
                              <a:gd name="T10" fmla="+- 0 8236 8218"/>
                              <a:gd name="T11" fmla="*/ 8236 h 70"/>
                              <a:gd name="T12" fmla="+- 0 4903 4842"/>
                              <a:gd name="T13" fmla="*/ T12 w 70"/>
                              <a:gd name="T14" fmla="+- 0 8236 8218"/>
                              <a:gd name="T15" fmla="*/ 8236 h 70"/>
                              <a:gd name="T16" fmla="+- 0 4877 4842"/>
                              <a:gd name="T17" fmla="*/ T16 w 70"/>
                              <a:gd name="T18" fmla="+- 0 8288 8218"/>
                              <a:gd name="T19" fmla="*/ 8288 h 70"/>
                              <a:gd name="T20" fmla="+- 0 4903 4842"/>
                              <a:gd name="T21" fmla="*/ T20 w 70"/>
                              <a:gd name="T22" fmla="+- 0 8236 8218"/>
                              <a:gd name="T23" fmla="*/ 8236 h 70"/>
                              <a:gd name="T24" fmla="+- 0 4877 4842"/>
                              <a:gd name="T25" fmla="*/ T24 w 70"/>
                              <a:gd name="T26" fmla="+- 0 8236 8218"/>
                              <a:gd name="T27" fmla="*/ 8236 h 70"/>
                              <a:gd name="T28" fmla="+- 0 4911 4842"/>
                              <a:gd name="T29" fmla="*/ T28 w 70"/>
                              <a:gd name="T30" fmla="+- 0 8218 8218"/>
                              <a:gd name="T31" fmla="*/ 8218 h 70"/>
                              <a:gd name="T32" fmla="+- 0 4903 4842"/>
                              <a:gd name="T33" fmla="*/ T32 w 70"/>
                              <a:gd name="T34" fmla="+- 0 8236 8218"/>
                              <a:gd name="T35" fmla="*/ 8236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Freeform 1136"/>
                        <wps:cNvSpPr>
                          <a:spLocks/>
                        </wps:cNvSpPr>
                        <wps:spPr bwMode="auto">
                          <a:xfrm>
                            <a:off x="4841" y="8218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8288 8218"/>
                              <a:gd name="T3" fmla="*/ 8288 h 70"/>
                              <a:gd name="T4" fmla="+- 0 4842 4842"/>
                              <a:gd name="T5" fmla="*/ T4 w 70"/>
                              <a:gd name="T6" fmla="+- 0 8218 8218"/>
                              <a:gd name="T7" fmla="*/ 8218 h 70"/>
                              <a:gd name="T8" fmla="+- 0 4877 4842"/>
                              <a:gd name="T9" fmla="*/ T8 w 70"/>
                              <a:gd name="T10" fmla="+- 0 8236 8218"/>
                              <a:gd name="T11" fmla="*/ 8236 h 70"/>
                              <a:gd name="T12" fmla="+- 0 4911 4842"/>
                              <a:gd name="T13" fmla="*/ T12 w 70"/>
                              <a:gd name="T14" fmla="+- 0 8218 8218"/>
                              <a:gd name="T15" fmla="*/ 8218 h 70"/>
                              <a:gd name="T16" fmla="+- 0 4877 4842"/>
                              <a:gd name="T17" fmla="*/ T16 w 70"/>
                              <a:gd name="T18" fmla="+- 0 8288 8218"/>
                              <a:gd name="T19" fmla="*/ 8288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Freeform 1135"/>
                        <wps:cNvSpPr>
                          <a:spLocks/>
                        </wps:cNvSpPr>
                        <wps:spPr bwMode="auto">
                          <a:xfrm>
                            <a:off x="5672" y="6011"/>
                            <a:ext cx="2815" cy="534"/>
                          </a:xfrm>
                          <a:custGeom>
                            <a:avLst/>
                            <a:gdLst>
                              <a:gd name="T0" fmla="+- 0 5672 5672"/>
                              <a:gd name="T1" fmla="*/ T0 w 2815"/>
                              <a:gd name="T2" fmla="+- 0 6011 6011"/>
                              <a:gd name="T3" fmla="*/ 6011 h 534"/>
                              <a:gd name="T4" fmla="+- 0 8388 5672"/>
                              <a:gd name="T5" fmla="*/ T4 w 2815"/>
                              <a:gd name="T6" fmla="+- 0 6011 6011"/>
                              <a:gd name="T7" fmla="*/ 6011 h 534"/>
                              <a:gd name="T8" fmla="+- 0 8431 5672"/>
                              <a:gd name="T9" fmla="*/ T8 w 2815"/>
                              <a:gd name="T10" fmla="+- 0 6017 6011"/>
                              <a:gd name="T11" fmla="*/ 6017 h 534"/>
                              <a:gd name="T12" fmla="+- 0 8462 5672"/>
                              <a:gd name="T13" fmla="*/ T12 w 2815"/>
                              <a:gd name="T14" fmla="+- 0 6036 6011"/>
                              <a:gd name="T15" fmla="*/ 6036 h 534"/>
                              <a:gd name="T16" fmla="+- 0 8481 5672"/>
                              <a:gd name="T17" fmla="*/ T16 w 2815"/>
                              <a:gd name="T18" fmla="+- 0 6067 6011"/>
                              <a:gd name="T19" fmla="*/ 6067 h 534"/>
                              <a:gd name="T20" fmla="+- 0 8487 5672"/>
                              <a:gd name="T21" fmla="*/ T20 w 2815"/>
                              <a:gd name="T22" fmla="+- 0 6111 6011"/>
                              <a:gd name="T23" fmla="*/ 6111 h 534"/>
                              <a:gd name="T24" fmla="+- 0 8483 5672"/>
                              <a:gd name="T25" fmla="*/ T24 w 2815"/>
                              <a:gd name="T26" fmla="+- 0 6545 6011"/>
                              <a:gd name="T27" fmla="*/ 6545 h 5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15" h="534">
                                <a:moveTo>
                                  <a:pt x="0" y="0"/>
                                </a:moveTo>
                                <a:lnTo>
                                  <a:pt x="2716" y="0"/>
                                </a:lnTo>
                                <a:lnTo>
                                  <a:pt x="2759" y="6"/>
                                </a:lnTo>
                                <a:lnTo>
                                  <a:pt x="2790" y="25"/>
                                </a:lnTo>
                                <a:lnTo>
                                  <a:pt x="2809" y="56"/>
                                </a:lnTo>
                                <a:lnTo>
                                  <a:pt x="2815" y="100"/>
                                </a:lnTo>
                                <a:lnTo>
                                  <a:pt x="2811" y="534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" name="AutoShape 1134"/>
                        <wps:cNvSpPr>
                          <a:spLocks/>
                        </wps:cNvSpPr>
                        <wps:spPr bwMode="auto">
                          <a:xfrm>
                            <a:off x="8448" y="6526"/>
                            <a:ext cx="70" cy="70"/>
                          </a:xfrm>
                          <a:custGeom>
                            <a:avLst/>
                            <a:gdLst>
                              <a:gd name="T0" fmla="+- 0 8482 8448"/>
                              <a:gd name="T1" fmla="*/ T0 w 70"/>
                              <a:gd name="T2" fmla="+- 0 6597 6527"/>
                              <a:gd name="T3" fmla="*/ 6597 h 70"/>
                              <a:gd name="T4" fmla="+- 0 8448 8448"/>
                              <a:gd name="T5" fmla="*/ T4 w 70"/>
                              <a:gd name="T6" fmla="+- 0 6527 6527"/>
                              <a:gd name="T7" fmla="*/ 6527 h 70"/>
                              <a:gd name="T8" fmla="+- 0 8483 8448"/>
                              <a:gd name="T9" fmla="*/ T8 w 70"/>
                              <a:gd name="T10" fmla="+- 0 6545 6527"/>
                              <a:gd name="T11" fmla="*/ 6545 h 70"/>
                              <a:gd name="T12" fmla="+- 0 8509 8448"/>
                              <a:gd name="T13" fmla="*/ T12 w 70"/>
                              <a:gd name="T14" fmla="+- 0 6545 6527"/>
                              <a:gd name="T15" fmla="*/ 6545 h 70"/>
                              <a:gd name="T16" fmla="+- 0 8482 8448"/>
                              <a:gd name="T17" fmla="*/ T16 w 70"/>
                              <a:gd name="T18" fmla="+- 0 6597 6527"/>
                              <a:gd name="T19" fmla="*/ 6597 h 70"/>
                              <a:gd name="T20" fmla="+- 0 8509 8448"/>
                              <a:gd name="T21" fmla="*/ T20 w 70"/>
                              <a:gd name="T22" fmla="+- 0 6545 6527"/>
                              <a:gd name="T23" fmla="*/ 6545 h 70"/>
                              <a:gd name="T24" fmla="+- 0 8483 8448"/>
                              <a:gd name="T25" fmla="*/ T24 w 70"/>
                              <a:gd name="T26" fmla="+- 0 6545 6527"/>
                              <a:gd name="T27" fmla="*/ 6545 h 70"/>
                              <a:gd name="T28" fmla="+- 0 8518 8448"/>
                              <a:gd name="T29" fmla="*/ T28 w 70"/>
                              <a:gd name="T30" fmla="+- 0 6527 6527"/>
                              <a:gd name="T31" fmla="*/ 6527 h 70"/>
                              <a:gd name="T32" fmla="+- 0 8509 8448"/>
                              <a:gd name="T33" fmla="*/ T32 w 70"/>
                              <a:gd name="T34" fmla="+- 0 6545 6527"/>
                              <a:gd name="T35" fmla="*/ 654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4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4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70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Freeform 1133"/>
                        <wps:cNvSpPr>
                          <a:spLocks/>
                        </wps:cNvSpPr>
                        <wps:spPr bwMode="auto">
                          <a:xfrm>
                            <a:off x="8448" y="6526"/>
                            <a:ext cx="70" cy="70"/>
                          </a:xfrm>
                          <a:custGeom>
                            <a:avLst/>
                            <a:gdLst>
                              <a:gd name="T0" fmla="+- 0 8482 8448"/>
                              <a:gd name="T1" fmla="*/ T0 w 70"/>
                              <a:gd name="T2" fmla="+- 0 6597 6527"/>
                              <a:gd name="T3" fmla="*/ 6597 h 70"/>
                              <a:gd name="T4" fmla="+- 0 8448 8448"/>
                              <a:gd name="T5" fmla="*/ T4 w 70"/>
                              <a:gd name="T6" fmla="+- 0 6527 6527"/>
                              <a:gd name="T7" fmla="*/ 6527 h 70"/>
                              <a:gd name="T8" fmla="+- 0 8483 8448"/>
                              <a:gd name="T9" fmla="*/ T8 w 70"/>
                              <a:gd name="T10" fmla="+- 0 6545 6527"/>
                              <a:gd name="T11" fmla="*/ 6545 h 70"/>
                              <a:gd name="T12" fmla="+- 0 8518 8448"/>
                              <a:gd name="T13" fmla="*/ T12 w 70"/>
                              <a:gd name="T14" fmla="+- 0 6527 6527"/>
                              <a:gd name="T15" fmla="*/ 6527 h 70"/>
                              <a:gd name="T16" fmla="+- 0 8482 8448"/>
                              <a:gd name="T17" fmla="*/ T16 w 70"/>
                              <a:gd name="T18" fmla="+- 0 6597 6527"/>
                              <a:gd name="T19" fmla="*/ 6597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4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70" y="0"/>
                                </a:lnTo>
                                <a:lnTo>
                                  <a:pt x="34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Freeform 1132"/>
                        <wps:cNvSpPr>
                          <a:spLocks/>
                        </wps:cNvSpPr>
                        <wps:spPr bwMode="auto">
                          <a:xfrm>
                            <a:off x="3782" y="6011"/>
                            <a:ext cx="4704" cy="1393"/>
                          </a:xfrm>
                          <a:custGeom>
                            <a:avLst/>
                            <a:gdLst>
                              <a:gd name="T0" fmla="+- 0 4081 3782"/>
                              <a:gd name="T1" fmla="*/ T0 w 4704"/>
                              <a:gd name="T2" fmla="+- 0 6011 6011"/>
                              <a:gd name="T3" fmla="*/ 6011 h 1393"/>
                              <a:gd name="T4" fmla="+- 0 3882 3782"/>
                              <a:gd name="T5" fmla="*/ T4 w 4704"/>
                              <a:gd name="T6" fmla="+- 0 6011 6011"/>
                              <a:gd name="T7" fmla="*/ 6011 h 1393"/>
                              <a:gd name="T8" fmla="+- 0 3838 3782"/>
                              <a:gd name="T9" fmla="*/ T8 w 4704"/>
                              <a:gd name="T10" fmla="+- 0 6017 6011"/>
                              <a:gd name="T11" fmla="*/ 6017 h 1393"/>
                              <a:gd name="T12" fmla="+- 0 3807 3782"/>
                              <a:gd name="T13" fmla="*/ T12 w 4704"/>
                              <a:gd name="T14" fmla="+- 0 6036 6011"/>
                              <a:gd name="T15" fmla="*/ 6036 h 1393"/>
                              <a:gd name="T16" fmla="+- 0 3789 3782"/>
                              <a:gd name="T17" fmla="*/ T16 w 4704"/>
                              <a:gd name="T18" fmla="+- 0 6067 6011"/>
                              <a:gd name="T19" fmla="*/ 6067 h 1393"/>
                              <a:gd name="T20" fmla="+- 0 3782 3782"/>
                              <a:gd name="T21" fmla="*/ T20 w 4704"/>
                              <a:gd name="T22" fmla="+- 0 6111 6011"/>
                              <a:gd name="T23" fmla="*/ 6111 h 1393"/>
                              <a:gd name="T24" fmla="+- 0 3782 3782"/>
                              <a:gd name="T25" fmla="*/ T24 w 4704"/>
                              <a:gd name="T26" fmla="+- 0 7006 6011"/>
                              <a:gd name="T27" fmla="*/ 7006 h 1393"/>
                              <a:gd name="T28" fmla="+- 0 3789 3782"/>
                              <a:gd name="T29" fmla="*/ T28 w 4704"/>
                              <a:gd name="T30" fmla="+- 0 7049 6011"/>
                              <a:gd name="T31" fmla="*/ 7049 h 1393"/>
                              <a:gd name="T32" fmla="+- 0 3807 3782"/>
                              <a:gd name="T33" fmla="*/ T32 w 4704"/>
                              <a:gd name="T34" fmla="+- 0 7080 6011"/>
                              <a:gd name="T35" fmla="*/ 7080 h 1393"/>
                              <a:gd name="T36" fmla="+- 0 3838 3782"/>
                              <a:gd name="T37" fmla="*/ T36 w 4704"/>
                              <a:gd name="T38" fmla="+- 0 7099 6011"/>
                              <a:gd name="T39" fmla="*/ 7099 h 1393"/>
                              <a:gd name="T40" fmla="+- 0 3882 3782"/>
                              <a:gd name="T41" fmla="*/ T40 w 4704"/>
                              <a:gd name="T42" fmla="+- 0 7105 6011"/>
                              <a:gd name="T43" fmla="*/ 7105 h 1393"/>
                              <a:gd name="T44" fmla="+- 0 8388 3782"/>
                              <a:gd name="T45" fmla="*/ T44 w 4704"/>
                              <a:gd name="T46" fmla="+- 0 7105 6011"/>
                              <a:gd name="T47" fmla="*/ 7105 h 1393"/>
                              <a:gd name="T48" fmla="+- 0 8431 3782"/>
                              <a:gd name="T49" fmla="*/ T48 w 4704"/>
                              <a:gd name="T50" fmla="+- 0 7111 6011"/>
                              <a:gd name="T51" fmla="*/ 7111 h 1393"/>
                              <a:gd name="T52" fmla="+- 0 8462 3782"/>
                              <a:gd name="T53" fmla="*/ T52 w 4704"/>
                              <a:gd name="T54" fmla="+- 0 7130 6011"/>
                              <a:gd name="T55" fmla="*/ 7130 h 1393"/>
                              <a:gd name="T56" fmla="+- 0 8480 3782"/>
                              <a:gd name="T57" fmla="*/ T56 w 4704"/>
                              <a:gd name="T58" fmla="+- 0 7161 6011"/>
                              <a:gd name="T59" fmla="*/ 7161 h 1393"/>
                              <a:gd name="T60" fmla="+- 0 8486 3782"/>
                              <a:gd name="T61" fmla="*/ T60 w 4704"/>
                              <a:gd name="T62" fmla="+- 0 7205 6011"/>
                              <a:gd name="T63" fmla="*/ 7205 h 1393"/>
                              <a:gd name="T64" fmla="+- 0 8482 3782"/>
                              <a:gd name="T65" fmla="*/ T64 w 4704"/>
                              <a:gd name="T66" fmla="+- 0 7404 6011"/>
                              <a:gd name="T67" fmla="*/ 7404 h 1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04" h="1393">
                                <a:moveTo>
                                  <a:pt x="299" y="0"/>
                                </a:moveTo>
                                <a:lnTo>
                                  <a:pt x="100" y="0"/>
                                </a:lnTo>
                                <a:lnTo>
                                  <a:pt x="56" y="6"/>
                                </a:lnTo>
                                <a:lnTo>
                                  <a:pt x="25" y="25"/>
                                </a:lnTo>
                                <a:lnTo>
                                  <a:pt x="7" y="56"/>
                                </a:lnTo>
                                <a:lnTo>
                                  <a:pt x="0" y="100"/>
                                </a:lnTo>
                                <a:lnTo>
                                  <a:pt x="0" y="995"/>
                                </a:lnTo>
                                <a:lnTo>
                                  <a:pt x="7" y="1038"/>
                                </a:lnTo>
                                <a:lnTo>
                                  <a:pt x="25" y="1069"/>
                                </a:lnTo>
                                <a:lnTo>
                                  <a:pt x="56" y="1088"/>
                                </a:lnTo>
                                <a:lnTo>
                                  <a:pt x="100" y="1094"/>
                                </a:lnTo>
                                <a:lnTo>
                                  <a:pt x="4606" y="1094"/>
                                </a:lnTo>
                                <a:lnTo>
                                  <a:pt x="4649" y="1100"/>
                                </a:lnTo>
                                <a:lnTo>
                                  <a:pt x="4680" y="1119"/>
                                </a:lnTo>
                                <a:lnTo>
                                  <a:pt x="4698" y="1150"/>
                                </a:lnTo>
                                <a:lnTo>
                                  <a:pt x="4704" y="1194"/>
                                </a:lnTo>
                                <a:lnTo>
                                  <a:pt x="4700" y="1393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" name="Line 1131"/>
                        <wps:cNvCnPr>
                          <a:cxnSpLocks noChangeShapeType="1"/>
                        </wps:cNvCnPr>
                        <wps:spPr bwMode="auto">
                          <a:xfrm>
                            <a:off x="8482" y="7006"/>
                            <a:ext cx="0" cy="334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0" name="AutoShape 1130"/>
                        <wps:cNvSpPr>
                          <a:spLocks/>
                        </wps:cNvSpPr>
                        <wps:spPr bwMode="auto">
                          <a:xfrm>
                            <a:off x="8447" y="7322"/>
                            <a:ext cx="70" cy="70"/>
                          </a:xfrm>
                          <a:custGeom>
                            <a:avLst/>
                            <a:gdLst>
                              <a:gd name="T0" fmla="+- 0 8482 8448"/>
                              <a:gd name="T1" fmla="*/ T0 w 70"/>
                              <a:gd name="T2" fmla="+- 0 7393 7323"/>
                              <a:gd name="T3" fmla="*/ 7393 h 70"/>
                              <a:gd name="T4" fmla="+- 0 8448 8448"/>
                              <a:gd name="T5" fmla="*/ T4 w 70"/>
                              <a:gd name="T6" fmla="+- 0 7323 7323"/>
                              <a:gd name="T7" fmla="*/ 7323 h 70"/>
                              <a:gd name="T8" fmla="+- 0 8482 8448"/>
                              <a:gd name="T9" fmla="*/ T8 w 70"/>
                              <a:gd name="T10" fmla="+- 0 7340 7323"/>
                              <a:gd name="T11" fmla="*/ 7340 h 70"/>
                              <a:gd name="T12" fmla="+- 0 8508 8448"/>
                              <a:gd name="T13" fmla="*/ T12 w 70"/>
                              <a:gd name="T14" fmla="+- 0 7340 7323"/>
                              <a:gd name="T15" fmla="*/ 7340 h 70"/>
                              <a:gd name="T16" fmla="+- 0 8482 8448"/>
                              <a:gd name="T17" fmla="*/ T16 w 70"/>
                              <a:gd name="T18" fmla="+- 0 7393 7323"/>
                              <a:gd name="T19" fmla="*/ 7393 h 70"/>
                              <a:gd name="T20" fmla="+- 0 8508 8448"/>
                              <a:gd name="T21" fmla="*/ T20 w 70"/>
                              <a:gd name="T22" fmla="+- 0 7340 7323"/>
                              <a:gd name="T23" fmla="*/ 7340 h 70"/>
                              <a:gd name="T24" fmla="+- 0 8482 8448"/>
                              <a:gd name="T25" fmla="*/ T24 w 70"/>
                              <a:gd name="T26" fmla="+- 0 7340 7323"/>
                              <a:gd name="T27" fmla="*/ 7340 h 70"/>
                              <a:gd name="T28" fmla="+- 0 8517 8448"/>
                              <a:gd name="T29" fmla="*/ T28 w 70"/>
                              <a:gd name="T30" fmla="+- 0 7323 7323"/>
                              <a:gd name="T31" fmla="*/ 7323 h 70"/>
                              <a:gd name="T32" fmla="+- 0 8508 8448"/>
                              <a:gd name="T33" fmla="*/ T32 w 70"/>
                              <a:gd name="T34" fmla="+- 0 7340 7323"/>
                              <a:gd name="T35" fmla="*/ 7340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4" y="70"/>
                                </a:moveTo>
                                <a:lnTo>
                                  <a:pt x="0" y="0"/>
                                </a:lnTo>
                                <a:lnTo>
                                  <a:pt x="34" y="17"/>
                                </a:lnTo>
                                <a:lnTo>
                                  <a:pt x="60" y="17"/>
                                </a:lnTo>
                                <a:lnTo>
                                  <a:pt x="34" y="70"/>
                                </a:lnTo>
                                <a:close/>
                                <a:moveTo>
                                  <a:pt x="60" y="17"/>
                                </a:moveTo>
                                <a:lnTo>
                                  <a:pt x="34" y="17"/>
                                </a:lnTo>
                                <a:lnTo>
                                  <a:pt x="69" y="0"/>
                                </a:lnTo>
                                <a:lnTo>
                                  <a:pt x="60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" name="Freeform 1129"/>
                        <wps:cNvSpPr>
                          <a:spLocks/>
                        </wps:cNvSpPr>
                        <wps:spPr bwMode="auto">
                          <a:xfrm>
                            <a:off x="8447" y="7322"/>
                            <a:ext cx="70" cy="70"/>
                          </a:xfrm>
                          <a:custGeom>
                            <a:avLst/>
                            <a:gdLst>
                              <a:gd name="T0" fmla="+- 0 8482 8448"/>
                              <a:gd name="T1" fmla="*/ T0 w 70"/>
                              <a:gd name="T2" fmla="+- 0 7393 7323"/>
                              <a:gd name="T3" fmla="*/ 7393 h 70"/>
                              <a:gd name="T4" fmla="+- 0 8448 8448"/>
                              <a:gd name="T5" fmla="*/ T4 w 70"/>
                              <a:gd name="T6" fmla="+- 0 7323 7323"/>
                              <a:gd name="T7" fmla="*/ 7323 h 70"/>
                              <a:gd name="T8" fmla="+- 0 8482 8448"/>
                              <a:gd name="T9" fmla="*/ T8 w 70"/>
                              <a:gd name="T10" fmla="+- 0 7340 7323"/>
                              <a:gd name="T11" fmla="*/ 7340 h 70"/>
                              <a:gd name="T12" fmla="+- 0 8517 8448"/>
                              <a:gd name="T13" fmla="*/ T12 w 70"/>
                              <a:gd name="T14" fmla="+- 0 7323 7323"/>
                              <a:gd name="T15" fmla="*/ 7323 h 70"/>
                              <a:gd name="T16" fmla="+- 0 8482 8448"/>
                              <a:gd name="T17" fmla="*/ T16 w 70"/>
                              <a:gd name="T18" fmla="+- 0 7393 7323"/>
                              <a:gd name="T19" fmla="*/ 7393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4" y="70"/>
                                </a:moveTo>
                                <a:lnTo>
                                  <a:pt x="0" y="0"/>
                                </a:lnTo>
                                <a:lnTo>
                                  <a:pt x="34" y="17"/>
                                </a:lnTo>
                                <a:lnTo>
                                  <a:pt x="69" y="0"/>
                                </a:lnTo>
                                <a:lnTo>
                                  <a:pt x="34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" name="Freeform 1128"/>
                        <wps:cNvSpPr>
                          <a:spLocks/>
                        </wps:cNvSpPr>
                        <wps:spPr bwMode="auto">
                          <a:xfrm>
                            <a:off x="4478" y="9790"/>
                            <a:ext cx="796" cy="398"/>
                          </a:xfrm>
                          <a:custGeom>
                            <a:avLst/>
                            <a:gdLst>
                              <a:gd name="T0" fmla="+- 0 5275 4479"/>
                              <a:gd name="T1" fmla="*/ T0 w 796"/>
                              <a:gd name="T2" fmla="+- 0 9996 9791"/>
                              <a:gd name="T3" fmla="*/ 9996 h 398"/>
                              <a:gd name="T4" fmla="+- 0 5273 4479"/>
                              <a:gd name="T5" fmla="*/ T4 w 796"/>
                              <a:gd name="T6" fmla="+- 0 10009 9791"/>
                              <a:gd name="T7" fmla="*/ 10009 h 398"/>
                              <a:gd name="T8" fmla="+- 0 5269 4479"/>
                              <a:gd name="T9" fmla="*/ T8 w 796"/>
                              <a:gd name="T10" fmla="+- 0 10022 9791"/>
                              <a:gd name="T11" fmla="*/ 10022 h 398"/>
                              <a:gd name="T12" fmla="+- 0 5264 4479"/>
                              <a:gd name="T13" fmla="*/ T12 w 796"/>
                              <a:gd name="T14" fmla="+- 0 10035 9791"/>
                              <a:gd name="T15" fmla="*/ 10035 h 398"/>
                              <a:gd name="T16" fmla="+- 0 5257 4479"/>
                              <a:gd name="T17" fmla="*/ T16 w 796"/>
                              <a:gd name="T18" fmla="+- 0 10048 9791"/>
                              <a:gd name="T19" fmla="*/ 10048 h 398"/>
                              <a:gd name="T20" fmla="+- 0 5249 4479"/>
                              <a:gd name="T21" fmla="*/ T20 w 796"/>
                              <a:gd name="T22" fmla="+- 0 10060 9791"/>
                              <a:gd name="T23" fmla="*/ 10060 h 398"/>
                              <a:gd name="T24" fmla="+- 0 5239 4479"/>
                              <a:gd name="T25" fmla="*/ T24 w 796"/>
                              <a:gd name="T26" fmla="+- 0 10072 9791"/>
                              <a:gd name="T27" fmla="*/ 10072 h 398"/>
                              <a:gd name="T28" fmla="+- 0 5200 4479"/>
                              <a:gd name="T29" fmla="*/ T28 w 796"/>
                              <a:gd name="T30" fmla="+- 0 10106 9791"/>
                              <a:gd name="T31" fmla="*/ 10106 h 398"/>
                              <a:gd name="T32" fmla="+- 0 5149 4479"/>
                              <a:gd name="T33" fmla="*/ T32 w 796"/>
                              <a:gd name="T34" fmla="+- 0 10135 9791"/>
                              <a:gd name="T35" fmla="*/ 10135 h 398"/>
                              <a:gd name="T36" fmla="+- 0 5087 4479"/>
                              <a:gd name="T37" fmla="*/ T36 w 796"/>
                              <a:gd name="T38" fmla="+- 0 10159 9791"/>
                              <a:gd name="T39" fmla="*/ 10159 h 398"/>
                              <a:gd name="T40" fmla="+- 0 5017 4479"/>
                              <a:gd name="T41" fmla="*/ T40 w 796"/>
                              <a:gd name="T42" fmla="+- 0 10176 9791"/>
                              <a:gd name="T43" fmla="*/ 10176 h 398"/>
                              <a:gd name="T44" fmla="+- 0 4992 4479"/>
                              <a:gd name="T45" fmla="*/ T44 w 796"/>
                              <a:gd name="T46" fmla="+- 0 10180 9791"/>
                              <a:gd name="T47" fmla="*/ 10180 h 398"/>
                              <a:gd name="T48" fmla="+- 0 4916 4479"/>
                              <a:gd name="T49" fmla="*/ T48 w 796"/>
                              <a:gd name="T50" fmla="+- 0 10188 9791"/>
                              <a:gd name="T51" fmla="*/ 10188 h 398"/>
                              <a:gd name="T52" fmla="+- 0 4890 4479"/>
                              <a:gd name="T53" fmla="*/ T52 w 796"/>
                              <a:gd name="T54" fmla="+- 0 10189 9791"/>
                              <a:gd name="T55" fmla="*/ 10189 h 398"/>
                              <a:gd name="T56" fmla="+- 0 4864 4479"/>
                              <a:gd name="T57" fmla="*/ T56 w 796"/>
                              <a:gd name="T58" fmla="+- 0 10189 9791"/>
                              <a:gd name="T59" fmla="*/ 10189 h 398"/>
                              <a:gd name="T60" fmla="+- 0 4761 4479"/>
                              <a:gd name="T61" fmla="*/ T60 w 796"/>
                              <a:gd name="T62" fmla="+- 0 10180 9791"/>
                              <a:gd name="T63" fmla="*/ 10180 h 398"/>
                              <a:gd name="T64" fmla="+- 0 4689 4479"/>
                              <a:gd name="T65" fmla="*/ T64 w 796"/>
                              <a:gd name="T66" fmla="+- 0 10165 9791"/>
                              <a:gd name="T67" fmla="*/ 10165 h 398"/>
                              <a:gd name="T68" fmla="+- 0 4645 4479"/>
                              <a:gd name="T69" fmla="*/ T68 w 796"/>
                              <a:gd name="T70" fmla="+- 0 10152 9791"/>
                              <a:gd name="T71" fmla="*/ 10152 h 398"/>
                              <a:gd name="T72" fmla="+- 0 4624 4479"/>
                              <a:gd name="T73" fmla="*/ T72 w 796"/>
                              <a:gd name="T74" fmla="+- 0 10144 9791"/>
                              <a:gd name="T75" fmla="*/ 10144 h 398"/>
                              <a:gd name="T76" fmla="+- 0 4604 4479"/>
                              <a:gd name="T77" fmla="*/ T76 w 796"/>
                              <a:gd name="T78" fmla="+- 0 10135 9791"/>
                              <a:gd name="T79" fmla="*/ 10135 h 398"/>
                              <a:gd name="T80" fmla="+- 0 4586 4479"/>
                              <a:gd name="T81" fmla="*/ T80 w 796"/>
                              <a:gd name="T82" fmla="+- 0 10126 9791"/>
                              <a:gd name="T83" fmla="*/ 10126 h 398"/>
                              <a:gd name="T84" fmla="+- 0 4539 4479"/>
                              <a:gd name="T85" fmla="*/ T84 w 796"/>
                              <a:gd name="T86" fmla="+- 0 10095 9791"/>
                              <a:gd name="T87" fmla="*/ 10095 h 398"/>
                              <a:gd name="T88" fmla="+- 0 4492 4479"/>
                              <a:gd name="T89" fmla="*/ T88 w 796"/>
                              <a:gd name="T90" fmla="+- 0 10041 9791"/>
                              <a:gd name="T91" fmla="*/ 10041 h 398"/>
                              <a:gd name="T92" fmla="+- 0 4486 4479"/>
                              <a:gd name="T93" fmla="*/ T92 w 796"/>
                              <a:gd name="T94" fmla="+- 0 10029 9791"/>
                              <a:gd name="T95" fmla="*/ 10029 h 398"/>
                              <a:gd name="T96" fmla="+- 0 4482 4479"/>
                              <a:gd name="T97" fmla="*/ T96 w 796"/>
                              <a:gd name="T98" fmla="+- 0 10016 9791"/>
                              <a:gd name="T99" fmla="*/ 10016 h 398"/>
                              <a:gd name="T100" fmla="+- 0 4479 4479"/>
                              <a:gd name="T101" fmla="*/ T100 w 796"/>
                              <a:gd name="T102" fmla="+- 0 10003 9791"/>
                              <a:gd name="T103" fmla="*/ 10003 h 398"/>
                              <a:gd name="T104" fmla="+- 0 4479 4479"/>
                              <a:gd name="T105" fmla="*/ T104 w 796"/>
                              <a:gd name="T106" fmla="+- 0 9990 9791"/>
                              <a:gd name="T107" fmla="*/ 9990 h 398"/>
                              <a:gd name="T108" fmla="+- 0 4479 4479"/>
                              <a:gd name="T109" fmla="*/ T108 w 796"/>
                              <a:gd name="T110" fmla="+- 0 9977 9791"/>
                              <a:gd name="T111" fmla="*/ 9977 h 398"/>
                              <a:gd name="T112" fmla="+- 0 4482 4479"/>
                              <a:gd name="T113" fmla="*/ T112 w 796"/>
                              <a:gd name="T114" fmla="+- 0 9964 9791"/>
                              <a:gd name="T115" fmla="*/ 9964 h 398"/>
                              <a:gd name="T116" fmla="+- 0 4500 4479"/>
                              <a:gd name="T117" fmla="*/ T116 w 796"/>
                              <a:gd name="T118" fmla="+- 0 9926 9791"/>
                              <a:gd name="T119" fmla="*/ 9926 h 398"/>
                              <a:gd name="T120" fmla="+- 0 4532 4479"/>
                              <a:gd name="T121" fmla="*/ T120 w 796"/>
                              <a:gd name="T122" fmla="+- 0 9890 9791"/>
                              <a:gd name="T123" fmla="*/ 9890 h 398"/>
                              <a:gd name="T124" fmla="+- 0 4645 4479"/>
                              <a:gd name="T125" fmla="*/ T124 w 796"/>
                              <a:gd name="T126" fmla="+- 0 9828 9791"/>
                              <a:gd name="T127" fmla="*/ 9828 h 398"/>
                              <a:gd name="T128" fmla="+- 0 4761 4479"/>
                              <a:gd name="T129" fmla="*/ T128 w 796"/>
                              <a:gd name="T130" fmla="+- 0 9799 9791"/>
                              <a:gd name="T131" fmla="*/ 9799 h 398"/>
                              <a:gd name="T132" fmla="+- 0 4838 4479"/>
                              <a:gd name="T133" fmla="*/ T132 w 796"/>
                              <a:gd name="T134" fmla="+- 0 9792 9791"/>
                              <a:gd name="T135" fmla="*/ 9792 h 398"/>
                              <a:gd name="T136" fmla="+- 0 4864 4479"/>
                              <a:gd name="T137" fmla="*/ T136 w 796"/>
                              <a:gd name="T138" fmla="+- 0 9791 9791"/>
                              <a:gd name="T139" fmla="*/ 9791 h 398"/>
                              <a:gd name="T140" fmla="+- 0 4890 4479"/>
                              <a:gd name="T141" fmla="*/ T140 w 796"/>
                              <a:gd name="T142" fmla="+- 0 9791 9791"/>
                              <a:gd name="T143" fmla="*/ 9791 h 398"/>
                              <a:gd name="T144" fmla="+- 0 4992 4479"/>
                              <a:gd name="T145" fmla="*/ T144 w 796"/>
                              <a:gd name="T146" fmla="+- 0 9799 9791"/>
                              <a:gd name="T147" fmla="*/ 9799 h 398"/>
                              <a:gd name="T148" fmla="+- 0 5017 4479"/>
                              <a:gd name="T149" fmla="*/ T148 w 796"/>
                              <a:gd name="T150" fmla="+- 0 9804 9791"/>
                              <a:gd name="T151" fmla="*/ 9804 h 398"/>
                              <a:gd name="T152" fmla="+- 0 5041 4479"/>
                              <a:gd name="T153" fmla="*/ T152 w 796"/>
                              <a:gd name="T154" fmla="+- 0 9809 9791"/>
                              <a:gd name="T155" fmla="*/ 9809 h 398"/>
                              <a:gd name="T156" fmla="+- 0 5167 4479"/>
                              <a:gd name="T157" fmla="*/ T156 w 796"/>
                              <a:gd name="T158" fmla="+- 0 9854 9791"/>
                              <a:gd name="T159" fmla="*/ 9854 h 398"/>
                              <a:gd name="T160" fmla="+- 0 5228 4479"/>
                              <a:gd name="T161" fmla="*/ T160 w 796"/>
                              <a:gd name="T162" fmla="+- 0 9896 9791"/>
                              <a:gd name="T163" fmla="*/ 9896 h 398"/>
                              <a:gd name="T164" fmla="+- 0 5257 4479"/>
                              <a:gd name="T165" fmla="*/ T164 w 796"/>
                              <a:gd name="T166" fmla="+- 0 9932 9791"/>
                              <a:gd name="T167" fmla="*/ 9932 h 398"/>
                              <a:gd name="T168" fmla="+- 0 5264 4479"/>
                              <a:gd name="T169" fmla="*/ T168 w 796"/>
                              <a:gd name="T170" fmla="+- 0 9945 9791"/>
                              <a:gd name="T171" fmla="*/ 9945 h 398"/>
                              <a:gd name="T172" fmla="+- 0 5269 4479"/>
                              <a:gd name="T173" fmla="*/ T172 w 796"/>
                              <a:gd name="T174" fmla="+- 0 9957 9791"/>
                              <a:gd name="T175" fmla="*/ 9957 h 398"/>
                              <a:gd name="T176" fmla="+- 0 5273 4479"/>
                              <a:gd name="T177" fmla="*/ T176 w 796"/>
                              <a:gd name="T178" fmla="+- 0 9970 9791"/>
                              <a:gd name="T179" fmla="*/ 9970 h 398"/>
                              <a:gd name="T180" fmla="+- 0 5275 4479"/>
                              <a:gd name="T181" fmla="*/ T180 w 796"/>
                              <a:gd name="T182" fmla="+- 0 9983 9791"/>
                              <a:gd name="T183" fmla="*/ 9983 h 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796" h="398">
                                <a:moveTo>
                                  <a:pt x="796" y="199"/>
                                </a:moveTo>
                                <a:lnTo>
                                  <a:pt x="796" y="205"/>
                                </a:lnTo>
                                <a:lnTo>
                                  <a:pt x="795" y="212"/>
                                </a:lnTo>
                                <a:lnTo>
                                  <a:pt x="794" y="218"/>
                                </a:lnTo>
                                <a:lnTo>
                                  <a:pt x="792" y="225"/>
                                </a:lnTo>
                                <a:lnTo>
                                  <a:pt x="790" y="231"/>
                                </a:lnTo>
                                <a:lnTo>
                                  <a:pt x="788" y="238"/>
                                </a:lnTo>
                                <a:lnTo>
                                  <a:pt x="785" y="244"/>
                                </a:lnTo>
                                <a:lnTo>
                                  <a:pt x="782" y="250"/>
                                </a:lnTo>
                                <a:lnTo>
                                  <a:pt x="778" y="257"/>
                                </a:lnTo>
                                <a:lnTo>
                                  <a:pt x="775" y="263"/>
                                </a:lnTo>
                                <a:lnTo>
                                  <a:pt x="770" y="269"/>
                                </a:lnTo>
                                <a:lnTo>
                                  <a:pt x="765" y="275"/>
                                </a:lnTo>
                                <a:lnTo>
                                  <a:pt x="760" y="281"/>
                                </a:lnTo>
                                <a:lnTo>
                                  <a:pt x="728" y="309"/>
                                </a:lnTo>
                                <a:lnTo>
                                  <a:pt x="721" y="315"/>
                                </a:lnTo>
                                <a:lnTo>
                                  <a:pt x="679" y="340"/>
                                </a:lnTo>
                                <a:lnTo>
                                  <a:pt x="670" y="344"/>
                                </a:lnTo>
                                <a:lnTo>
                                  <a:pt x="619" y="364"/>
                                </a:lnTo>
                                <a:lnTo>
                                  <a:pt x="608" y="368"/>
                                </a:lnTo>
                                <a:lnTo>
                                  <a:pt x="550" y="383"/>
                                </a:lnTo>
                                <a:lnTo>
                                  <a:pt x="538" y="385"/>
                                </a:lnTo>
                                <a:lnTo>
                                  <a:pt x="526" y="387"/>
                                </a:lnTo>
                                <a:lnTo>
                                  <a:pt x="513" y="389"/>
                                </a:lnTo>
                                <a:lnTo>
                                  <a:pt x="501" y="391"/>
                                </a:lnTo>
                                <a:lnTo>
                                  <a:pt x="437" y="397"/>
                                </a:lnTo>
                                <a:lnTo>
                                  <a:pt x="424" y="397"/>
                                </a:lnTo>
                                <a:lnTo>
                                  <a:pt x="411" y="398"/>
                                </a:lnTo>
                                <a:lnTo>
                                  <a:pt x="398" y="398"/>
                                </a:lnTo>
                                <a:lnTo>
                                  <a:pt x="385" y="398"/>
                                </a:lnTo>
                                <a:lnTo>
                                  <a:pt x="320" y="394"/>
                                </a:lnTo>
                                <a:lnTo>
                                  <a:pt x="282" y="389"/>
                                </a:lnTo>
                                <a:lnTo>
                                  <a:pt x="270" y="387"/>
                                </a:lnTo>
                                <a:lnTo>
                                  <a:pt x="210" y="374"/>
                                </a:lnTo>
                                <a:lnTo>
                                  <a:pt x="177" y="364"/>
                                </a:lnTo>
                                <a:lnTo>
                                  <a:pt x="166" y="361"/>
                                </a:lnTo>
                                <a:lnTo>
                                  <a:pt x="155" y="357"/>
                                </a:lnTo>
                                <a:lnTo>
                                  <a:pt x="145" y="353"/>
                                </a:lnTo>
                                <a:lnTo>
                                  <a:pt x="135" y="348"/>
                                </a:lnTo>
                                <a:lnTo>
                                  <a:pt x="125" y="344"/>
                                </a:lnTo>
                                <a:lnTo>
                                  <a:pt x="116" y="340"/>
                                </a:lnTo>
                                <a:lnTo>
                                  <a:pt x="107" y="335"/>
                                </a:lnTo>
                                <a:lnTo>
                                  <a:pt x="67" y="309"/>
                                </a:lnTo>
                                <a:lnTo>
                                  <a:pt x="60" y="304"/>
                                </a:lnTo>
                                <a:lnTo>
                                  <a:pt x="17" y="257"/>
                                </a:lnTo>
                                <a:lnTo>
                                  <a:pt x="13" y="250"/>
                                </a:lnTo>
                                <a:lnTo>
                                  <a:pt x="10" y="244"/>
                                </a:lnTo>
                                <a:lnTo>
                                  <a:pt x="7" y="238"/>
                                </a:lnTo>
                                <a:lnTo>
                                  <a:pt x="5" y="231"/>
                                </a:lnTo>
                                <a:lnTo>
                                  <a:pt x="3" y="225"/>
                                </a:lnTo>
                                <a:lnTo>
                                  <a:pt x="2" y="218"/>
                                </a:lnTo>
                                <a:lnTo>
                                  <a:pt x="0" y="212"/>
                                </a:lnTo>
                                <a:lnTo>
                                  <a:pt x="0" y="205"/>
                                </a:lnTo>
                                <a:lnTo>
                                  <a:pt x="0" y="199"/>
                                </a:lnTo>
                                <a:lnTo>
                                  <a:pt x="0" y="192"/>
                                </a:lnTo>
                                <a:lnTo>
                                  <a:pt x="0" y="186"/>
                                </a:lnTo>
                                <a:lnTo>
                                  <a:pt x="2" y="179"/>
                                </a:lnTo>
                                <a:lnTo>
                                  <a:pt x="3" y="173"/>
                                </a:lnTo>
                                <a:lnTo>
                                  <a:pt x="17" y="141"/>
                                </a:lnTo>
                                <a:lnTo>
                                  <a:pt x="21" y="135"/>
                                </a:lnTo>
                                <a:lnTo>
                                  <a:pt x="47" y="105"/>
                                </a:lnTo>
                                <a:lnTo>
                                  <a:pt x="53" y="99"/>
                                </a:lnTo>
                                <a:lnTo>
                                  <a:pt x="107" y="63"/>
                                </a:lnTo>
                                <a:lnTo>
                                  <a:pt x="166" y="37"/>
                                </a:lnTo>
                                <a:lnTo>
                                  <a:pt x="233" y="18"/>
                                </a:lnTo>
                                <a:lnTo>
                                  <a:pt x="282" y="8"/>
                                </a:lnTo>
                                <a:lnTo>
                                  <a:pt x="295" y="7"/>
                                </a:lnTo>
                                <a:lnTo>
                                  <a:pt x="359" y="1"/>
                                </a:lnTo>
                                <a:lnTo>
                                  <a:pt x="372" y="0"/>
                                </a:lnTo>
                                <a:lnTo>
                                  <a:pt x="385" y="0"/>
                                </a:lnTo>
                                <a:lnTo>
                                  <a:pt x="398" y="0"/>
                                </a:lnTo>
                                <a:lnTo>
                                  <a:pt x="411" y="0"/>
                                </a:lnTo>
                                <a:lnTo>
                                  <a:pt x="475" y="4"/>
                                </a:lnTo>
                                <a:lnTo>
                                  <a:pt x="513" y="8"/>
                                </a:lnTo>
                                <a:lnTo>
                                  <a:pt x="526" y="10"/>
                                </a:lnTo>
                                <a:lnTo>
                                  <a:pt x="538" y="13"/>
                                </a:lnTo>
                                <a:lnTo>
                                  <a:pt x="550" y="15"/>
                                </a:lnTo>
                                <a:lnTo>
                                  <a:pt x="562" y="18"/>
                                </a:lnTo>
                                <a:lnTo>
                                  <a:pt x="630" y="37"/>
                                </a:lnTo>
                                <a:lnTo>
                                  <a:pt x="688" y="63"/>
                                </a:lnTo>
                                <a:lnTo>
                                  <a:pt x="742" y="99"/>
                                </a:lnTo>
                                <a:lnTo>
                                  <a:pt x="749" y="105"/>
                                </a:lnTo>
                                <a:lnTo>
                                  <a:pt x="755" y="111"/>
                                </a:lnTo>
                                <a:lnTo>
                                  <a:pt x="778" y="141"/>
                                </a:lnTo>
                                <a:lnTo>
                                  <a:pt x="782" y="147"/>
                                </a:lnTo>
                                <a:lnTo>
                                  <a:pt x="785" y="154"/>
                                </a:lnTo>
                                <a:lnTo>
                                  <a:pt x="788" y="160"/>
                                </a:lnTo>
                                <a:lnTo>
                                  <a:pt x="790" y="166"/>
                                </a:lnTo>
                                <a:lnTo>
                                  <a:pt x="792" y="173"/>
                                </a:lnTo>
                                <a:lnTo>
                                  <a:pt x="794" y="179"/>
                                </a:lnTo>
                                <a:lnTo>
                                  <a:pt x="795" y="186"/>
                                </a:lnTo>
                                <a:lnTo>
                                  <a:pt x="796" y="192"/>
                                </a:lnTo>
                                <a:lnTo>
                                  <a:pt x="796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" name="Freeform 1127"/>
                        <wps:cNvSpPr>
                          <a:spLocks/>
                        </wps:cNvSpPr>
                        <wps:spPr bwMode="auto">
                          <a:xfrm>
                            <a:off x="4876" y="8895"/>
                            <a:ext cx="1095" cy="832"/>
                          </a:xfrm>
                          <a:custGeom>
                            <a:avLst/>
                            <a:gdLst>
                              <a:gd name="T0" fmla="+- 0 5672 4877"/>
                              <a:gd name="T1" fmla="*/ T0 w 1095"/>
                              <a:gd name="T2" fmla="+- 0 8896 8896"/>
                              <a:gd name="T3" fmla="*/ 8896 h 832"/>
                              <a:gd name="T4" fmla="+- 0 5871 4877"/>
                              <a:gd name="T5" fmla="*/ T4 w 1095"/>
                              <a:gd name="T6" fmla="+- 0 8896 8896"/>
                              <a:gd name="T7" fmla="*/ 8896 h 832"/>
                              <a:gd name="T8" fmla="+- 0 5915 4877"/>
                              <a:gd name="T9" fmla="*/ T8 w 1095"/>
                              <a:gd name="T10" fmla="+- 0 8902 8896"/>
                              <a:gd name="T11" fmla="*/ 8902 h 832"/>
                              <a:gd name="T12" fmla="+- 0 5946 4877"/>
                              <a:gd name="T13" fmla="*/ T12 w 1095"/>
                              <a:gd name="T14" fmla="+- 0 8921 8896"/>
                              <a:gd name="T15" fmla="*/ 8921 h 832"/>
                              <a:gd name="T16" fmla="+- 0 5965 4877"/>
                              <a:gd name="T17" fmla="*/ T16 w 1095"/>
                              <a:gd name="T18" fmla="+- 0 8952 8896"/>
                              <a:gd name="T19" fmla="*/ 8952 h 832"/>
                              <a:gd name="T20" fmla="+- 0 5971 4877"/>
                              <a:gd name="T21" fmla="*/ T20 w 1095"/>
                              <a:gd name="T22" fmla="+- 0 8995 8896"/>
                              <a:gd name="T23" fmla="*/ 8995 h 832"/>
                              <a:gd name="T24" fmla="+- 0 5971 4877"/>
                              <a:gd name="T25" fmla="*/ T24 w 1095"/>
                              <a:gd name="T26" fmla="+- 0 9492 8896"/>
                              <a:gd name="T27" fmla="*/ 9492 h 832"/>
                              <a:gd name="T28" fmla="+- 0 5965 4877"/>
                              <a:gd name="T29" fmla="*/ T28 w 1095"/>
                              <a:gd name="T30" fmla="+- 0 9536 8896"/>
                              <a:gd name="T31" fmla="*/ 9536 h 832"/>
                              <a:gd name="T32" fmla="+- 0 5946 4877"/>
                              <a:gd name="T33" fmla="*/ T32 w 1095"/>
                              <a:gd name="T34" fmla="+- 0 9567 8896"/>
                              <a:gd name="T35" fmla="*/ 9567 h 832"/>
                              <a:gd name="T36" fmla="+- 0 5915 4877"/>
                              <a:gd name="T37" fmla="*/ T36 w 1095"/>
                              <a:gd name="T38" fmla="+- 0 9586 8896"/>
                              <a:gd name="T39" fmla="*/ 9586 h 832"/>
                              <a:gd name="T40" fmla="+- 0 5871 4877"/>
                              <a:gd name="T41" fmla="*/ T40 w 1095"/>
                              <a:gd name="T42" fmla="+- 0 9592 8896"/>
                              <a:gd name="T43" fmla="*/ 9592 h 832"/>
                              <a:gd name="T44" fmla="+- 0 4976 4877"/>
                              <a:gd name="T45" fmla="*/ T44 w 1095"/>
                              <a:gd name="T46" fmla="+- 0 9592 8896"/>
                              <a:gd name="T47" fmla="*/ 9592 h 832"/>
                              <a:gd name="T48" fmla="+- 0 4933 4877"/>
                              <a:gd name="T49" fmla="*/ T48 w 1095"/>
                              <a:gd name="T50" fmla="+- 0 9596 8896"/>
                              <a:gd name="T51" fmla="*/ 9596 h 832"/>
                              <a:gd name="T52" fmla="+- 0 4901 4877"/>
                              <a:gd name="T53" fmla="*/ T52 w 1095"/>
                              <a:gd name="T54" fmla="+- 0 9609 8896"/>
                              <a:gd name="T55" fmla="*/ 9609 h 832"/>
                              <a:gd name="T56" fmla="+- 0 4883 4877"/>
                              <a:gd name="T57" fmla="*/ T56 w 1095"/>
                              <a:gd name="T58" fmla="+- 0 9630 8896"/>
                              <a:gd name="T59" fmla="*/ 9630 h 832"/>
                              <a:gd name="T60" fmla="+- 0 4877 4877"/>
                              <a:gd name="T61" fmla="*/ T60 w 1095"/>
                              <a:gd name="T62" fmla="+- 0 9660 8896"/>
                              <a:gd name="T63" fmla="*/ 9660 h 832"/>
                              <a:gd name="T64" fmla="+- 0 4877 4877"/>
                              <a:gd name="T65" fmla="*/ T64 w 1095"/>
                              <a:gd name="T66" fmla="+- 0 9728 8896"/>
                              <a:gd name="T67" fmla="*/ 9728 h 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5" h="832">
                                <a:moveTo>
                                  <a:pt x="795" y="0"/>
                                </a:moveTo>
                                <a:lnTo>
                                  <a:pt x="994" y="0"/>
                                </a:lnTo>
                                <a:lnTo>
                                  <a:pt x="1038" y="6"/>
                                </a:lnTo>
                                <a:lnTo>
                                  <a:pt x="1069" y="25"/>
                                </a:lnTo>
                                <a:lnTo>
                                  <a:pt x="1088" y="56"/>
                                </a:lnTo>
                                <a:lnTo>
                                  <a:pt x="1094" y="99"/>
                                </a:lnTo>
                                <a:lnTo>
                                  <a:pt x="1094" y="596"/>
                                </a:lnTo>
                                <a:lnTo>
                                  <a:pt x="1088" y="640"/>
                                </a:lnTo>
                                <a:lnTo>
                                  <a:pt x="1069" y="671"/>
                                </a:lnTo>
                                <a:lnTo>
                                  <a:pt x="1038" y="690"/>
                                </a:lnTo>
                                <a:lnTo>
                                  <a:pt x="994" y="696"/>
                                </a:lnTo>
                                <a:lnTo>
                                  <a:pt x="99" y="696"/>
                                </a:lnTo>
                                <a:lnTo>
                                  <a:pt x="56" y="700"/>
                                </a:lnTo>
                                <a:lnTo>
                                  <a:pt x="24" y="713"/>
                                </a:lnTo>
                                <a:lnTo>
                                  <a:pt x="6" y="734"/>
                                </a:lnTo>
                                <a:lnTo>
                                  <a:pt x="0" y="764"/>
                                </a:lnTo>
                                <a:lnTo>
                                  <a:pt x="0" y="832"/>
                                </a:lnTo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" name="AutoShape 1126"/>
                        <wps:cNvSpPr>
                          <a:spLocks/>
                        </wps:cNvSpPr>
                        <wps:spPr bwMode="auto">
                          <a:xfrm>
                            <a:off x="4841" y="9710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9780 9710"/>
                              <a:gd name="T3" fmla="*/ 9780 h 70"/>
                              <a:gd name="T4" fmla="+- 0 4842 4842"/>
                              <a:gd name="T5" fmla="*/ T4 w 70"/>
                              <a:gd name="T6" fmla="+- 0 9710 9710"/>
                              <a:gd name="T7" fmla="*/ 9710 h 70"/>
                              <a:gd name="T8" fmla="+- 0 4877 4842"/>
                              <a:gd name="T9" fmla="*/ T8 w 70"/>
                              <a:gd name="T10" fmla="+- 0 9728 9710"/>
                              <a:gd name="T11" fmla="*/ 9728 h 70"/>
                              <a:gd name="T12" fmla="+- 0 4903 4842"/>
                              <a:gd name="T13" fmla="*/ T12 w 70"/>
                              <a:gd name="T14" fmla="+- 0 9728 9710"/>
                              <a:gd name="T15" fmla="*/ 9728 h 70"/>
                              <a:gd name="T16" fmla="+- 0 4877 4842"/>
                              <a:gd name="T17" fmla="*/ T16 w 70"/>
                              <a:gd name="T18" fmla="+- 0 9780 9710"/>
                              <a:gd name="T19" fmla="*/ 9780 h 70"/>
                              <a:gd name="T20" fmla="+- 0 4903 4842"/>
                              <a:gd name="T21" fmla="*/ T20 w 70"/>
                              <a:gd name="T22" fmla="+- 0 9728 9710"/>
                              <a:gd name="T23" fmla="*/ 9728 h 70"/>
                              <a:gd name="T24" fmla="+- 0 4877 4842"/>
                              <a:gd name="T25" fmla="*/ T24 w 70"/>
                              <a:gd name="T26" fmla="+- 0 9728 9710"/>
                              <a:gd name="T27" fmla="*/ 9728 h 70"/>
                              <a:gd name="T28" fmla="+- 0 4911 4842"/>
                              <a:gd name="T29" fmla="*/ T28 w 70"/>
                              <a:gd name="T30" fmla="+- 0 9710 9710"/>
                              <a:gd name="T31" fmla="*/ 9710 h 70"/>
                              <a:gd name="T32" fmla="+- 0 4903 4842"/>
                              <a:gd name="T33" fmla="*/ T32 w 70"/>
                              <a:gd name="T34" fmla="+- 0 9728 9710"/>
                              <a:gd name="T35" fmla="*/ 9728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1" y="18"/>
                                </a:lnTo>
                                <a:lnTo>
                                  <a:pt x="35" y="70"/>
                                </a:lnTo>
                                <a:close/>
                                <a:moveTo>
                                  <a:pt x="61" y="18"/>
                                </a:move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61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" name="Freeform 1125"/>
                        <wps:cNvSpPr>
                          <a:spLocks/>
                        </wps:cNvSpPr>
                        <wps:spPr bwMode="auto">
                          <a:xfrm>
                            <a:off x="4841" y="9710"/>
                            <a:ext cx="70" cy="70"/>
                          </a:xfrm>
                          <a:custGeom>
                            <a:avLst/>
                            <a:gdLst>
                              <a:gd name="T0" fmla="+- 0 4877 4842"/>
                              <a:gd name="T1" fmla="*/ T0 w 70"/>
                              <a:gd name="T2" fmla="+- 0 9780 9710"/>
                              <a:gd name="T3" fmla="*/ 9780 h 70"/>
                              <a:gd name="T4" fmla="+- 0 4842 4842"/>
                              <a:gd name="T5" fmla="*/ T4 w 70"/>
                              <a:gd name="T6" fmla="+- 0 9710 9710"/>
                              <a:gd name="T7" fmla="*/ 9710 h 70"/>
                              <a:gd name="T8" fmla="+- 0 4877 4842"/>
                              <a:gd name="T9" fmla="*/ T8 w 70"/>
                              <a:gd name="T10" fmla="+- 0 9728 9710"/>
                              <a:gd name="T11" fmla="*/ 9728 h 70"/>
                              <a:gd name="T12" fmla="+- 0 4911 4842"/>
                              <a:gd name="T13" fmla="*/ T12 w 70"/>
                              <a:gd name="T14" fmla="+- 0 9710 9710"/>
                              <a:gd name="T15" fmla="*/ 9710 h 70"/>
                              <a:gd name="T16" fmla="+- 0 4877 4842"/>
                              <a:gd name="T17" fmla="*/ T16 w 70"/>
                              <a:gd name="T18" fmla="+- 0 9780 9710"/>
                              <a:gd name="T19" fmla="*/ 9780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35" y="70"/>
                                </a:moveTo>
                                <a:lnTo>
                                  <a:pt x="0" y="0"/>
                                </a:lnTo>
                                <a:lnTo>
                                  <a:pt x="35" y="18"/>
                                </a:lnTo>
                                <a:lnTo>
                                  <a:pt x="69" y="0"/>
                                </a:lnTo>
                                <a:lnTo>
                                  <a:pt x="35" y="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" name="Text Box 1124"/>
                        <wps:cNvSpPr txBox="1">
                          <a:spLocks noChangeArrowheads="1"/>
                        </wps:cNvSpPr>
                        <wps:spPr bwMode="auto">
                          <a:xfrm>
                            <a:off x="4745" y="9942"/>
                            <a:ext cx="273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D43034" w14:textId="77777777" w:rsidR="00053D16" w:rsidRDefault="00053D16">
                              <w:pPr>
                                <w:spacing w:line="119" w:lineRule="exact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7" name="Text Box 1123"/>
                        <wps:cNvSpPr txBox="1">
                          <a:spLocks noChangeArrowheads="1"/>
                        </wps:cNvSpPr>
                        <wps:spPr bwMode="auto">
                          <a:xfrm>
                            <a:off x="5669" y="8749"/>
                            <a:ext cx="21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A0B0D" w14:textId="77777777" w:rsidR="00053D16" w:rsidRDefault="00053D16">
                              <w:pPr>
                                <w:spacing w:line="119" w:lineRule="exact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8" name="Text Box 1122"/>
                        <wps:cNvSpPr txBox="1">
                          <a:spLocks noChangeArrowheads="1"/>
                        </wps:cNvSpPr>
                        <wps:spPr bwMode="auto">
                          <a:xfrm>
                            <a:off x="4433" y="8778"/>
                            <a:ext cx="916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AD535" w14:textId="77777777" w:rsidR="00053D16" w:rsidRDefault="00053D16">
                              <w:pPr>
                                <w:spacing w:line="119" w:lineRule="exact"/>
                                <w:ind w:left="89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There are no</w:t>
                              </w:r>
                            </w:p>
                            <w:p w14:paraId="3B722799" w14:textId="77777777" w:rsidR="00053D16" w:rsidRDefault="00053D16">
                              <w:pPr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remaining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9" name="Text Box 1121"/>
                        <wps:cNvSpPr txBox="1">
                          <a:spLocks noChangeArrowheads="1"/>
                        </wps:cNvSpPr>
                        <wps:spPr bwMode="auto">
                          <a:xfrm>
                            <a:off x="3900" y="8749"/>
                            <a:ext cx="173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E1247" w14:textId="77777777" w:rsidR="00053D16" w:rsidRDefault="00053D16">
                              <w:pPr>
                                <w:spacing w:line="119" w:lineRule="exact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0" name="Text Box 1120"/>
                        <wps:cNvSpPr txBox="1">
                          <a:spLocks noChangeArrowheads="1"/>
                        </wps:cNvSpPr>
                        <wps:spPr bwMode="auto">
                          <a:xfrm>
                            <a:off x="2757" y="7361"/>
                            <a:ext cx="279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957C27" w14:textId="77777777" w:rsidR="00053D16" w:rsidRDefault="00053D16">
                              <w:pPr>
                                <w:spacing w:line="357" w:lineRule="exact"/>
                                <w:rPr>
                                  <w:rFonts w:ascii="Helvetica"/>
                                  <w:sz w:val="36"/>
                                </w:rPr>
                              </w:pPr>
                              <w:r>
                                <w:rPr>
                                  <w:rFonts w:ascii="Helvetica"/>
                                  <w:w w:val="99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1" name="Text Box 1119"/>
                        <wps:cNvSpPr txBox="1">
                          <a:spLocks noChangeArrowheads="1"/>
                        </wps:cNvSpPr>
                        <wps:spPr bwMode="auto">
                          <a:xfrm>
                            <a:off x="7214" y="6607"/>
                            <a:ext cx="2537" cy="398"/>
                          </a:xfrm>
                          <a:prstGeom prst="rect">
                            <a:avLst/>
                          </a:prstGeom>
                          <a:noFill/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D67CD52" w14:textId="77777777" w:rsidR="00053D16" w:rsidRDefault="00053D16">
                              <w:pPr>
                                <w:spacing w:before="11"/>
                                <w:rPr>
                                  <w:rFonts w:ascii="Helvetica"/>
                                  <w:sz w:val="10"/>
                                </w:rPr>
                              </w:pPr>
                            </w:p>
                            <w:p w14:paraId="423CABFD" w14:textId="77777777" w:rsidR="00053D16" w:rsidRDefault="00053D16">
                              <w:pPr>
                                <w:ind w:left="936" w:right="944"/>
                                <w:jc w:val="center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Split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2" name="Text Box 1118"/>
                        <wps:cNvSpPr txBox="1">
                          <a:spLocks noChangeArrowheads="1"/>
                        </wps:cNvSpPr>
                        <wps:spPr bwMode="auto">
                          <a:xfrm>
                            <a:off x="5669" y="5864"/>
                            <a:ext cx="21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902FDE" w14:textId="77777777" w:rsidR="00053D16" w:rsidRDefault="00053D16">
                              <w:pPr>
                                <w:spacing w:line="119" w:lineRule="exact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3" name="Text Box 1117"/>
                        <wps:cNvSpPr txBox="1">
                          <a:spLocks noChangeArrowheads="1"/>
                        </wps:cNvSpPr>
                        <wps:spPr bwMode="auto">
                          <a:xfrm>
                            <a:off x="4294" y="5755"/>
                            <a:ext cx="1175" cy="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16BC8" w14:textId="77777777" w:rsidR="00053D16" w:rsidRDefault="00053D16">
                              <w:pPr>
                                <w:spacing w:line="119" w:lineRule="exact"/>
                                <w:ind w:left="282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Number of</w:t>
                              </w:r>
                            </w:p>
                            <w:p w14:paraId="02D0C5E1" w14:textId="06DC54F2" w:rsidR="00053D16" w:rsidRDefault="00053D16">
                              <w:pPr>
                                <w:ind w:right="18"/>
                                <w:jc w:val="center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succes</w:t>
                              </w:r>
                              <w:ins w:id="403" w:author="program2" w:date="2019-09-12T13:15:00Z">
                                <w:r>
                                  <w:rPr>
                                    <w:rFonts w:ascii="Helvetica"/>
                                    <w:sz w:val="12"/>
                                  </w:rPr>
                                  <w:t>s</w:t>
                                </w:r>
                              </w:ins>
                              <w:r>
                                <w:rPr>
                                  <w:rFonts w:ascii="Helvetica"/>
                                  <w:sz w:val="12"/>
                                </w:rPr>
                                <w:t>fully</w:t>
                              </w:r>
                              <w:r>
                                <w:rPr>
                                  <w:rFonts w:ascii="Helvetica"/>
                                  <w:spacing w:val="-1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sz w:val="12"/>
                                </w:rPr>
                                <w:t>generated shapes is lower than the</w:t>
                              </w:r>
                              <w:r>
                                <w:rPr>
                                  <w:rFonts w:ascii="Helvetica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del w:id="404" w:author="program2" w:date="2019-09-12T14:23:00Z">
                                <w:r w:rsidDel="00002871">
                                  <w:rPr>
                                    <w:rFonts w:ascii="Helvetica"/>
                                    <w:sz w:val="12"/>
                                  </w:rPr>
                                  <w:delText>treshold</w:delText>
                                </w:r>
                              </w:del>
                              <w:ins w:id="405" w:author="program2" w:date="2019-09-12T14:23:00Z">
                                <w:r w:rsidR="00002871">
                                  <w:rPr>
                                    <w:rFonts w:ascii="Helvetica"/>
                                    <w:sz w:val="12"/>
                                  </w:rPr>
                                  <w:t>threshold</w:t>
                                </w:r>
                              </w:ins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4" name="Text Box 1116"/>
                        <wps:cNvSpPr txBox="1">
                          <a:spLocks noChangeArrowheads="1"/>
                        </wps:cNvSpPr>
                        <wps:spPr bwMode="auto">
                          <a:xfrm>
                            <a:off x="3900" y="5864"/>
                            <a:ext cx="173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C2EDA" w14:textId="77777777" w:rsidR="00053D16" w:rsidRDefault="00053D16">
                              <w:pPr>
                                <w:spacing w:line="119" w:lineRule="exact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5" name="Text Box 1115"/>
                        <wps:cNvSpPr txBox="1">
                          <a:spLocks noChangeArrowheads="1"/>
                        </wps:cNvSpPr>
                        <wps:spPr bwMode="auto">
                          <a:xfrm>
                            <a:off x="2593" y="5319"/>
                            <a:ext cx="866" cy="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69D0B" w14:textId="77777777" w:rsidR="00053D16" w:rsidRDefault="00053D16">
                              <w:pPr>
                                <w:spacing w:line="409" w:lineRule="exact"/>
                                <w:ind w:left="164"/>
                                <w:rPr>
                                  <w:rFonts w:ascii="Helvetica"/>
                                  <w:sz w:val="36"/>
                                </w:rPr>
                              </w:pPr>
                              <w:r>
                                <w:rPr>
                                  <w:rFonts w:ascii="Helvetica"/>
                                  <w:w w:val="99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6" name="Text Box 1114"/>
                        <wps:cNvSpPr txBox="1">
                          <a:spLocks noChangeArrowheads="1"/>
                        </wps:cNvSpPr>
                        <wps:spPr bwMode="auto">
                          <a:xfrm>
                            <a:off x="3608" y="4717"/>
                            <a:ext cx="2537" cy="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F6E5E9" w14:textId="77777777" w:rsidR="00053D16" w:rsidRDefault="00053D16">
                              <w:pPr>
                                <w:spacing w:before="57"/>
                                <w:ind w:left="825" w:hanging="425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Insert generated shapes into the adjacency matrix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7" name="Text Box 1113"/>
                        <wps:cNvSpPr txBox="1">
                          <a:spLocks noChangeArrowheads="1"/>
                        </wps:cNvSpPr>
                        <wps:spPr bwMode="auto">
                          <a:xfrm>
                            <a:off x="2593" y="4026"/>
                            <a:ext cx="866" cy="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8AF296" w14:textId="77777777" w:rsidR="00053D16" w:rsidRDefault="00053D16">
                              <w:pPr>
                                <w:spacing w:line="409" w:lineRule="exact"/>
                                <w:ind w:left="178"/>
                                <w:rPr>
                                  <w:rFonts w:ascii="Helvetica"/>
                                  <w:sz w:val="36"/>
                                </w:rPr>
                              </w:pPr>
                              <w:r>
                                <w:rPr>
                                  <w:rFonts w:ascii="Helvetica"/>
                                  <w:w w:val="99"/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8" name="Text Box 1112"/>
                        <wps:cNvSpPr txBox="1">
                          <a:spLocks noChangeArrowheads="1"/>
                        </wps:cNvSpPr>
                        <wps:spPr bwMode="auto">
                          <a:xfrm>
                            <a:off x="2593" y="2435"/>
                            <a:ext cx="866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A95FD" w14:textId="77777777" w:rsidR="00053D16" w:rsidRDefault="00053D16">
                              <w:pPr>
                                <w:spacing w:line="409" w:lineRule="exact"/>
                                <w:ind w:left="178"/>
                                <w:rPr>
                                  <w:rFonts w:ascii="Helvetica"/>
                                  <w:sz w:val="36"/>
                                </w:rPr>
                              </w:pPr>
                              <w:r>
                                <w:rPr>
                                  <w:rFonts w:ascii="Helvetica"/>
                                  <w:w w:val="9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9" name="Text Box 1111"/>
                        <wps:cNvSpPr txBox="1">
                          <a:spLocks noChangeArrowheads="1"/>
                        </wps:cNvSpPr>
                        <wps:spPr bwMode="auto">
                          <a:xfrm>
                            <a:off x="3508" y="565"/>
                            <a:ext cx="2736" cy="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654BC" w14:textId="77777777" w:rsidR="00053D16" w:rsidRDefault="00053D16">
                              <w:pPr>
                                <w:spacing w:before="10"/>
                                <w:rPr>
                                  <w:rFonts w:ascii="Helvetica"/>
                                  <w:sz w:val="17"/>
                                </w:rPr>
                              </w:pPr>
                            </w:p>
                            <w:p w14:paraId="1CAD9441" w14:textId="77777777" w:rsidR="00053D16" w:rsidRDefault="00053D16">
                              <w:pPr>
                                <w:ind w:left="532" w:right="523"/>
                                <w:jc w:val="center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START</w:t>
                              </w:r>
                            </w:p>
                            <w:p w14:paraId="4A1D40ED" w14:textId="77777777" w:rsidR="00053D16" w:rsidRDefault="00053D16">
                              <w:pPr>
                                <w:rPr>
                                  <w:rFonts w:ascii="Helvetica"/>
                                  <w:sz w:val="12"/>
                                </w:rPr>
                              </w:pPr>
                            </w:p>
                            <w:p w14:paraId="5F50B098" w14:textId="77777777" w:rsidR="00053D16" w:rsidRDefault="00053D16">
                              <w:pPr>
                                <w:rPr>
                                  <w:rFonts w:ascii="Helvetica"/>
                                  <w:sz w:val="12"/>
                                </w:rPr>
                              </w:pPr>
                            </w:p>
                            <w:p w14:paraId="359391A8" w14:textId="736917DE" w:rsidR="00053D16" w:rsidRDefault="00053D16">
                              <w:pPr>
                                <w:spacing w:before="91"/>
                                <w:ind w:left="536" w:right="524" w:hanging="34"/>
                                <w:jc w:val="center"/>
                                <w:rPr>
                                  <w:rFonts w:ascii="Helvetica" w:hAns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12"/>
                                </w:rPr>
                                <w:t xml:space="preserve">Deﬁne execution parameters: world size, shape </w:t>
                              </w:r>
                              <w:r>
                                <w:rPr>
                                  <w:rFonts w:ascii="Helvetica" w:hAnsi="Helvetica"/>
                                  <w:spacing w:val="-2"/>
                                  <w:sz w:val="12"/>
                                </w:rPr>
                                <w:t xml:space="preserve">conﬁguration, </w:t>
                              </w:r>
                              <w:r>
                                <w:rPr>
                                  <w:rFonts w:ascii="Helvetica" w:hAnsi="Helvetica"/>
                                  <w:sz w:val="12"/>
                                </w:rPr>
                                <w:t>split t</w:t>
                              </w:r>
                              <w:ins w:id="406" w:author="program2" w:date="2019-09-12T13:14:00Z">
                                <w:r>
                                  <w:rPr>
                                    <w:rFonts w:ascii="Helvetica" w:hAnsi="Helvetica"/>
                                    <w:sz w:val="12"/>
                                  </w:rPr>
                                  <w:t>h</w:t>
                                </w:r>
                              </w:ins>
                              <w:r>
                                <w:rPr>
                                  <w:rFonts w:ascii="Helvetica" w:hAnsi="Helvetica"/>
                                  <w:sz w:val="12"/>
                                </w:rPr>
                                <w:t>reshold, etc.</w:t>
                              </w:r>
                            </w:p>
                            <w:p w14:paraId="7947BD15" w14:textId="77777777" w:rsidR="00053D16" w:rsidRDefault="00053D16">
                              <w:pPr>
                                <w:rPr>
                                  <w:rFonts w:ascii="Helvetica"/>
                                  <w:sz w:val="12"/>
                                </w:rPr>
                              </w:pPr>
                            </w:p>
                            <w:p w14:paraId="502DD3C7" w14:textId="77777777" w:rsidR="00053D16" w:rsidRDefault="00053D16">
                              <w:pPr>
                                <w:spacing w:before="11"/>
                                <w:rPr>
                                  <w:rFonts w:ascii="Helvetica"/>
                                  <w:sz w:val="13"/>
                                </w:rPr>
                              </w:pPr>
                            </w:p>
                            <w:p w14:paraId="09224A98" w14:textId="77777777" w:rsidR="00053D16" w:rsidRDefault="00053D16">
                              <w:pPr>
                                <w:ind w:left="532" w:right="523"/>
                                <w:jc w:val="center"/>
                                <w:rPr>
                                  <w:rFonts w:ascii="Helvetica" w:hAns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12"/>
                                </w:rPr>
                                <w:t>Deﬁne voxel list</w:t>
                              </w:r>
                            </w:p>
                            <w:p w14:paraId="03945FC5" w14:textId="77777777" w:rsidR="00053D16" w:rsidRDefault="00053D16">
                              <w:pPr>
                                <w:ind w:left="532" w:right="523"/>
                                <w:jc w:val="center"/>
                                <w:rPr>
                                  <w:rFonts w:ascii="Helvetica" w:hAns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12"/>
                                </w:rPr>
                                <w:t>Deﬁne shape adjacency matrix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0" name="Text Box 1110"/>
                        <wps:cNvSpPr txBox="1">
                          <a:spLocks noChangeArrowheads="1"/>
                        </wps:cNvSpPr>
                        <wps:spPr bwMode="auto">
                          <a:xfrm>
                            <a:off x="3583" y="4121"/>
                            <a:ext cx="2587" cy="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D5B425" w14:textId="77777777" w:rsidR="00053D16" w:rsidRDefault="00053D16">
                              <w:pPr>
                                <w:spacing w:before="57"/>
                                <w:ind w:left="878" w:right="142" w:hanging="578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Reject generated shapes that collide with each other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1" name="Text Box 1109"/>
                        <wps:cNvSpPr txBox="1">
                          <a:spLocks noChangeArrowheads="1"/>
                        </wps:cNvSpPr>
                        <wps:spPr bwMode="auto">
                          <a:xfrm>
                            <a:off x="7164" y="2529"/>
                            <a:ext cx="2587" cy="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7D7F6" w14:textId="77777777" w:rsidR="00053D16" w:rsidRDefault="00053D16">
                              <w:pPr>
                                <w:spacing w:before="57"/>
                                <w:ind w:left="175" w:firstLine="215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Randomly pick voxels from the list Generate random shapes at picked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2" name="Text Box 1108"/>
                        <wps:cNvSpPr txBox="1">
                          <a:spLocks noChangeArrowheads="1"/>
                        </wps:cNvSpPr>
                        <wps:spPr bwMode="auto">
                          <a:xfrm>
                            <a:off x="7214" y="7403"/>
                            <a:ext cx="2537" cy="7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4C8668" w14:textId="77777777" w:rsidR="00053D16" w:rsidRDefault="00053D16">
                              <w:pPr>
                                <w:rPr>
                                  <w:rFonts w:ascii="Helvetica"/>
                                  <w:sz w:val="12"/>
                                </w:rPr>
                              </w:pPr>
                            </w:p>
                            <w:p w14:paraId="5ECD2689" w14:textId="77777777" w:rsidR="00053D16" w:rsidRDefault="00053D16">
                              <w:pPr>
                                <w:spacing w:before="2"/>
                                <w:rPr>
                                  <w:rFonts w:ascii="Helvetica"/>
                                  <w:sz w:val="10"/>
                                </w:rPr>
                              </w:pPr>
                            </w:p>
                            <w:p w14:paraId="7F4C3F0A" w14:textId="77777777" w:rsidR="00053D16" w:rsidRDefault="00053D16">
                              <w:pPr>
                                <w:ind w:left="231" w:hanging="125"/>
                                <w:rPr>
                                  <w:rFonts w:asci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sz w:val="12"/>
                                </w:rPr>
                                <w:t>Reject voxels that collide with shapes in the voxel's adjacency matrix neighborhood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3" name="Text Box 1107"/>
                        <wps:cNvSpPr txBox="1">
                          <a:spLocks noChangeArrowheads="1"/>
                        </wps:cNvSpPr>
                        <wps:spPr bwMode="auto">
                          <a:xfrm>
                            <a:off x="7214" y="3225"/>
                            <a:ext cx="2487" cy="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D94FD5" w14:textId="77777777" w:rsidR="00053D16" w:rsidRDefault="00053D16">
                              <w:pPr>
                                <w:spacing w:before="87"/>
                                <w:ind w:left="99" w:right="108"/>
                                <w:jc w:val="center"/>
                                <w:rPr>
                                  <w:rFonts w:ascii="Helvetica" w:hAnsi="Helvetica"/>
                                  <w:sz w:val="12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12"/>
                                </w:rPr>
                                <w:t>Reject the generated ﬁgures if they collide with any shape in their adjacency matrix neighborhood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F9AC2C" id="Group 1106" o:spid="_x0000_s1100" style="position:absolute;left:0;text-align:left;margin-left:128.65pt;margin-top:25.75pt;width:368.55pt;height:489.9pt;z-index:251624960;mso-wrap-distance-left:0;mso-wrap-distance-right:0;mso-position-horizontal-relative:page;mso-position-vertical-relative:text" coordorigin="2584,515" coordsize="7371,9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">
                <v:rect id="Rectangle 1178" o:spid="_x0000_s1101" style="position:absolute;left:2588;top:7304;width:7361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" fillcolor="#e1d5e7" stroked="f"/>
                <v:rect id="Rectangle 1177" o:spid="_x0000_s1102" style="position:absolute;left:2588;top:7304;width:7361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" filled="f" strokecolor="#9573a6" strokeweight=".17544mm"/>
                <v:rect id="Rectangle 1176" o:spid="_x0000_s1103" style="position:absolute;left:2588;top:4021;width:7361;height:1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" fillcolor="#d5e7d4" stroked="f"/>
                <v:rect id="Rectangle 1175" o:spid="_x0000_s1104" style="position:absolute;left:2588;top:4021;width:7361;height:1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" filled="f" strokecolor="#81b366" strokeweight=".17544mm"/>
                <v:rect id="Rectangle 1174" o:spid="_x0000_s1105" style="position:absolute;left:2588;top:5314;width:7361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" fillcolor="#f7cdcc" stroked="f"/>
                <v:rect id="Rectangle 1173" o:spid="_x0000_s1106" style="position:absolute;left:2588;top:5314;width:7361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" filled="f" strokecolor="#b8534f" strokeweight=".17544mm"/>
                <v:rect id="Rectangle 1172" o:spid="_x0000_s1107" style="position:absolute;left:2588;top:2430;width:736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" fillcolor="#ffe6cc" stroked="f"/>
                <v:rect id="Rectangle 1171" o:spid="_x0000_s1108" style="position:absolute;left:2588;top:2430;width:736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" filled="f" strokecolor="#d69a00" strokeweight=".17544mm"/>
                <v:rect id="Rectangle 1170" o:spid="_x0000_s1109" style="position:absolute;left:3484;top:540;width:2786;height:9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" filled="f" strokeweight=".87725mm"/>
                <v:rect id="Rectangle 1169" o:spid="_x0000_s1110" style="position:absolute;left:7064;top:540;width:2786;height:9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" filled="f" strokeweight=".87725mm"/>
                <v:shape id="Freeform 1168" o:spid="_x0000_s1111" style="position:absolute;left:4478;top:639;width:796;height:398;visibility:visible;mso-wrap-style:square;v-text-anchor:top" coordsize="796,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" path="m796,199r,6l795,212r-1,6l792,225r-2,6l788,238r-3,6l782,250r-4,6l775,263r-5,6l765,275r-5,6l755,287r-6,5l742,298r-6,6l728,309r-7,6l713,320r-8,5l697,330r-9,5l679,339r-9,5l660,348r-10,4l640,357r-10,3l619,364r-11,4l550,382r-12,3l526,387r-13,2l501,391r-13,2l475,394r-13,1l450,396r-13,1l424,397r-13,1l398,398r-13,l320,394r-13,-1l295,391r-13,-2l270,387r-13,-2l245,382r-12,-2l177,364r-11,-4l155,357r-10,-5l135,348,90,325r-8,-5l35,281,3,225,2,218,,212r,-7l,199r,-7l,186r2,-7l3,173,17,141r4,-6l67,88,125,53r20,-8l155,41,210,23r12,-3l282,8,346,1r13,l372,r13,l398,r13,l475,4r63,8l550,15r12,2l574,20r11,3l597,26r63,23l679,58r9,5l728,88r8,6l742,99r7,6l755,111r5,6l765,123r5,6l775,135r3,6l782,147r3,6l788,160r2,6l792,173r2,6l795,186r1,6l796,199xe" filled="f" strokeweight=".17544mm">
                  <v:path arrowok="t" o:connecttype="custom" o:connectlocs="796,845;794,858;790,871;785,884;778,896;770,909;760,921;749,932;736,944;721,955;705,965;688,975;670,984;650,992;630,1000;608,1008;538,1025;513,1029;488,1033;462,1035;437,1037;411,1038;385,1038;307,1033;282,1029;257,1025;233,1020;166,1000;145,992;90,965;35,921;2,858;0,845;0,832;2,819;17,781;67,728;145,685;210,663;282,648;359,641;385,640;411,640;538,652;562,657;585,663;660,689;688,703;736,734;749,745;760,757;770,769;778,781;785,793;790,806;794,819;796,832" o:connectangles="0,0,0,0,0,0,0,0,0,0,0,0,0,0,0,0,0,0,0,0,0,0,0,0,0,0,0,0,0,0,0,0,0,0,0,0,0,0,0,0,0,0,0,0,0,0,0,0,0,0,0,0,0,0,0,0,0"/>
                </v:shape>
                <v:rect id="Rectangle 1167" o:spid="_x0000_s1112" style="position:absolute;left:3583;top:1932;width:2587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" filled="f" strokeweight=".17544mm"/>
                <v:shape id="Freeform 1166" o:spid="_x0000_s1113" style="position:absolute;left:3583;top:1236;width:2587;height:498;visibility:visible;mso-wrap-style:square;v-text-anchor:top" coordsize="2587,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" path="m,497l517,,2586,,2068,497,,497xe" filled="f" strokeweight=".17544mm">
                  <v:path arrowok="t" o:connecttype="custom" o:connectlocs="0,1734;517,1237;2586,1237;2068,1734;0,1734" o:connectangles="0,0,0,0,0"/>
                </v:shape>
                <v:shape id="Freeform 1165" o:spid="_x0000_s1114" style="position:absolute;left:4080;top:5414;width:1592;height:1194;visibility:visible;mso-wrap-style:square;v-text-anchor:top" coordsize="1592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" path="m796,1194l,597,796,r795,597l796,1194xe" stroked="f">
                  <v:path arrowok="t" o:connecttype="custom" o:connectlocs="796,6608;0,6011;796,5414;1591,6011;796,6608" o:connectangles="0,0,0,0,0"/>
                </v:shape>
                <v:shape id="Freeform 1164" o:spid="_x0000_s1115" style="position:absolute;left:4080;top:5414;width:1592;height:1194;visibility:visible;mso-wrap-style:square;v-text-anchor:top" coordsize="1592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" path="m796,r795,597l796,1194,,597,796,xe" filled="f" strokeweight=".17544mm">
                  <v:path arrowok="t" o:connecttype="custom" o:connectlocs="796,5414;1591,6011;796,6608;0,6011;796,5414" o:connectangles="0,0,0,0,0"/>
                </v:shape>
                <v:shape id="Freeform 1163" o:spid="_x0000_s1116" style="position:absolute;left:4080;top:8298;width:1592;height:1194;visibility:visible;mso-wrap-style:square;v-text-anchor:top" coordsize="1592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" path="m796,1193l,597,796,r795,597l796,1193xe" stroked="f">
                  <v:path arrowok="t" o:connecttype="custom" o:connectlocs="796,9492;0,8896;796,8299;1591,8896;796,9492" o:connectangles="0,0,0,0,0"/>
                </v:shape>
                <v:shape id="Freeform 1162" o:spid="_x0000_s1117" style="position:absolute;left:4080;top:8298;width:1592;height:1194;visibility:visible;mso-wrap-style:square;v-text-anchor:top" coordsize="1592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" path="m796,r795,597l796,1193,,597,796,xe" filled="f" strokeweight=".17544mm">
                  <v:path arrowok="t" o:connecttype="custom" o:connectlocs="796,8299;1591,8896;796,9492;0,8896;796,8299" o:connectangles="0,0,0,0,0"/>
                </v:shape>
                <v:rect id="Rectangle 1161" o:spid="_x0000_s1118" style="position:absolute;left:7214;top:6607;width:2537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" stroked="f"/>
                <v:shape id="Freeform 1160" o:spid="_x0000_s1119" style="position:absolute;left:3185;top:2131;width:3581;height:6764;visibility:visible;mso-wrap-style:square;v-text-anchor:top" coordsize="3581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" path="m895,6764r-796,l56,6757,25,6739,6,6708,,6664,,696,6,653,25,621,56,603r43,-6l3382,597r43,-7l3456,572r19,-31l3481,497r,-398l3484,56r10,-31l3509,6,3531,r50,e" filled="f" strokeweight=".17544mm">
                  <v:path arrowok="t" o:connecttype="custom" o:connectlocs="895,8896;99,8896;56,8889;25,8871;6,8840;0,8796;0,2828;6,2785;25,2753;56,2735;99,2729;3382,2729;3425,2722;3456,2704;3475,2673;3481,2629;3481,2231;3484,2188;3494,2157;3509,2138;3531,2132;3581,2132" o:connectangles="0,0,0,0,0,0,0,0,0,0,0,0,0,0,0,0,0,0,0,0,0,0"/>
                </v:shape>
                <v:line id="Line 1159" o:spid="_x0000_s1120" style="position:absolute;visibility:visible;mso-wrap-style:square" from="4877,1038" to="4877,1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" strokeweight=".17544mm"/>
                <v:shape id="AutoShape 1158" o:spid="_x0000_s1121" style="position:absolute;left:4841;top:1155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" path="m35,69l,,35,17r26,l35,69xm61,17r-26,l69,,61,17xe" fillcolor="black" stroked="f">
                  <v:path arrowok="t" o:connecttype="custom" o:connectlocs="35,1225;0,1156;35,1173;61,1173;35,1225;61,1173;35,1173;69,1156;61,1173" o:connectangles="0,0,0,0,0,0,0,0,0"/>
                </v:shape>
                <v:shape id="Freeform 1157" o:spid="_x0000_s1122" style="position:absolute;left:4841;top:1155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" path="m35,69l,,35,17,69,,35,69xe" filled="f" strokeweight=".17544mm">
                  <v:path arrowok="t" o:connecttype="custom" o:connectlocs="35,1225;0,1156;35,1173;69,1156;35,1225" o:connectangles="0,0,0,0,0"/>
                </v:shape>
                <v:line id="Line 1156" o:spid="_x0000_s1123" style="position:absolute;visibility:visible;mso-wrap-style:square" from="8458,2928" to="8458,3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" strokeweight=".17544mm"/>
                <v:shape id="AutoShape 1155" o:spid="_x0000_s1124" style="position:absolute;left:8422;top:3145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" path="m35,70l,,35,18r26,l35,70xm61,18r-26,l69,,61,18xe" fillcolor="black" stroked="f">
                  <v:path arrowok="t" o:connecttype="custom" o:connectlocs="35,3215;0,3145;35,3163;61,3163;35,3215;61,3163;35,3163;69,3145;61,3163" o:connectangles="0,0,0,0,0,0,0,0,0"/>
                </v:shape>
                <v:shape id="Freeform 1154" o:spid="_x0000_s1125" style="position:absolute;left:8422;top:3145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" path="m35,70l,,35,18,69,,35,70xe" filled="f" strokeweight=".17544mm">
                  <v:path arrowok="t" o:connecttype="custom" o:connectlocs="35,3215;0,3145;35,3163;69,3145;35,3215" o:connectangles="0,0,0,0,0"/>
                </v:shape>
                <v:shape id="Freeform 1153" o:spid="_x0000_s1126" style="position:absolute;left:6169;top:2131;width:2288;height:335;visibility:visible;mso-wrap-style:square;v-text-anchor:top" coordsize="2288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" path="m,l2188,r44,6l2263,25r18,31l2288,99r,235e" filled="f" strokeweight=".17544mm">
                  <v:path arrowok="t" o:connecttype="custom" o:connectlocs="0,2132;2188,2132;2232,2138;2263,2157;2281,2188;2288,2231;2288,2466" o:connectangles="0,0,0,0,0,0,0"/>
                </v:shape>
                <v:shape id="AutoShape 1152" o:spid="_x0000_s1127" style="position:absolute;left:8422;top:2448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" path="m35,70l,,35,17r26,l35,70xm61,17r-26,l69,,61,17xe" fillcolor="black" stroked="f">
                  <v:path arrowok="t" o:connecttype="custom" o:connectlocs="35,2519;0,2449;35,2466;61,2466;35,2519;61,2466;35,2466;69,2449;61,2466" o:connectangles="0,0,0,0,0,0,0,0,0"/>
                </v:shape>
                <v:shape id="Freeform 1151" o:spid="_x0000_s1128" style="position:absolute;left:8422;top:2448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" path="m35,70l,,35,17,69,,35,70xe" filled="f" strokeweight=".17544mm">
                  <v:path arrowok="t" o:connecttype="custom" o:connectlocs="35,2519;0,2449;35,2466;69,2449;35,2519" o:connectangles="0,0,0,0,0"/>
                </v:shape>
                <v:line id="Line 1150" o:spid="_x0000_s1129" style="position:absolute;visibility:visible;mso-wrap-style:square" from="4877,1734" to="4877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" strokeweight=".17544mm"/>
                <v:shape id="AutoShape 1149" o:spid="_x0000_s1130" style="position:absolute;left:4841;top:1852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" path="m35,70l,,35,17r26,l35,70xm61,17r-26,l69,,61,17xe" fillcolor="black" stroked="f">
                  <v:path arrowok="t" o:connecttype="custom" o:connectlocs="35,1922;0,1852;35,1869;61,1869;35,1922;61,1869;35,1869;69,1852;61,1869" o:connectangles="0,0,0,0,0,0,0,0,0"/>
                </v:shape>
                <v:shape id="Freeform 1148" o:spid="_x0000_s1131" style="position:absolute;left:4841;top:1852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" path="m35,70l,,35,17,69,,35,70xe" filled="f" strokeweight=".17544mm">
                  <v:path arrowok="t" o:connecttype="custom" o:connectlocs="35,1922;0,1852;35,1869;69,1852;35,1922" o:connectangles="0,0,0,0,0"/>
                </v:shape>
                <v:line id="Line 1147" o:spid="_x0000_s1132" style="position:absolute;visibility:visible;mso-wrap-style:square" from="4877,4519" to="4877,4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" strokeweight=".17544mm"/>
                <v:shape id="AutoShape 1146" o:spid="_x0000_s1133" style="position:absolute;left:4841;top:4637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" path="m35,70l,,35,18r26,l35,70xm61,18r-26,l69,,61,18xe" fillcolor="black" stroked="f">
                  <v:path arrowok="t" o:connecttype="custom" o:connectlocs="35,4707;0,4637;35,4655;61,4655;35,4707;61,4655;35,4655;69,4637;61,4655" o:connectangles="0,0,0,0,0,0,0,0,0"/>
                </v:shape>
                <v:shape id="Freeform 1145" o:spid="_x0000_s1134" style="position:absolute;left:4841;top:4637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" path="m35,70l,,35,18,69,,35,70xe" filled="f" strokeweight=".17544mm">
                  <v:path arrowok="t" o:connecttype="custom" o:connectlocs="35,4707;0,4637;35,4655;69,4637;35,4707" o:connectangles="0,0,0,0,0"/>
                </v:shape>
                <v:shape id="Freeform 1144" o:spid="_x0000_s1135" style="position:absolute;left:4876;top:3524;width:2338;height:534;visibility:visible;mso-wrap-style:square;v-text-anchor:top" coordsize="2338,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" path="m2337,l99,,56,7,24,25,6,56,,100,,534e" filled="f" strokeweight=".17544mm">
                  <v:path arrowok="t" o:connecttype="custom" o:connectlocs="2337,3524;99,3524;56,3531;24,3549;6,3580;0,3624;0,4058" o:connectangles="0,0,0,0,0,0,0"/>
                </v:shape>
                <v:shape id="AutoShape 1143" o:spid="_x0000_s1136" style="position:absolute;left:4841;top:4040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" path="m35,70l,,35,18r26,l35,70xm61,18r-26,l69,,61,18xe" fillcolor="black" stroked="f">
                  <v:path arrowok="t" o:connecttype="custom" o:connectlocs="35,4110;0,4040;35,4058;61,4058;35,4110;61,4058;35,4058;69,4040;61,4058" o:connectangles="0,0,0,0,0,0,0,0,0"/>
                </v:shape>
                <v:shape id="Freeform 1142" o:spid="_x0000_s1137" style="position:absolute;left:4841;top:4040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" path="m35,70l,,35,18,69,,35,70xe" filled="f" strokeweight=".17544mm">
                  <v:path arrowok="t" o:connecttype="custom" o:connectlocs="35,4110;0,4040;35,4058;69,4040;35,4110" o:connectangles="0,0,0,0,0"/>
                </v:shape>
                <v:line id="Line 1141" o:spid="_x0000_s1138" style="position:absolute;visibility:visible;mso-wrap-style:square" from="4877,5116" to="4877,5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" strokeweight=".17544mm"/>
                <v:shape id="AutoShape 1140" o:spid="_x0000_s1139" style="position:absolute;left:4841;top:5333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" path="m35,70l,,35,18r26,l35,70xm61,18r-26,l69,,61,18xe" fillcolor="black" stroked="f">
                  <v:path arrowok="t" o:connecttype="custom" o:connectlocs="35,5403;0,5333;35,5351;61,5351;35,5403;61,5351;35,5351;69,5333;61,5351" o:connectangles="0,0,0,0,0,0,0,0,0"/>
                </v:shape>
                <v:shape id="Freeform 1139" o:spid="_x0000_s1140" style="position:absolute;left:4841;top:5333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" path="m35,70l,,35,18,69,,35,70xe" filled="f" strokeweight=".17544mm">
                  <v:path arrowok="t" o:connecttype="custom" o:connectlocs="35,5403;0,5333;35,5351;69,5333;35,5403" o:connectangles="0,0,0,0,0"/>
                </v:shape>
                <v:shape id="Freeform 1138" o:spid="_x0000_s1141" style="position:absolute;left:4876;top:7801;width:2338;height:434;visibility:visible;mso-wrap-style:square;v-text-anchor:top" coordsize="233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" path="m2337,l99,,56,6,24,24,6,55,,99,,434e" filled="f" strokeweight=".17544mm">
                  <v:path arrowok="t" o:connecttype="custom" o:connectlocs="2337,7802;99,7802;56,7808;24,7826;6,7857;0,7901;0,8236" o:connectangles="0,0,0,0,0,0,0"/>
                </v:shape>
                <v:shape id="AutoShape 1137" o:spid="_x0000_s1142" style="position:absolute;left:4841;top:8218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" path="m35,70l,,35,18r26,l35,70xm61,18r-26,l69,,61,18xe" fillcolor="black" stroked="f">
                  <v:path arrowok="t" o:connecttype="custom" o:connectlocs="35,8288;0,8218;35,8236;61,8236;35,8288;61,8236;35,8236;69,8218;61,8236" o:connectangles="0,0,0,0,0,0,0,0,0"/>
                </v:shape>
                <v:shape id="Freeform 1136" o:spid="_x0000_s1143" style="position:absolute;left:4841;top:8218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" path="m35,70l,,35,18,69,,35,70xe" filled="f" strokeweight=".17544mm">
                  <v:path arrowok="t" o:connecttype="custom" o:connectlocs="35,8288;0,8218;35,8236;69,8218;35,8288" o:connectangles="0,0,0,0,0"/>
                </v:shape>
                <v:shape id="Freeform 1135" o:spid="_x0000_s1144" style="position:absolute;left:5672;top:6011;width:2815;height:534;visibility:visible;mso-wrap-style:square;v-text-anchor:top" coordsize="2815,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" path="m,l2716,r43,6l2790,25r19,31l2815,100r-4,434e" filled="f" strokeweight=".17544mm">
                  <v:path arrowok="t" o:connecttype="custom" o:connectlocs="0,6011;2716,6011;2759,6017;2790,6036;2809,6067;2815,6111;2811,6545" o:connectangles="0,0,0,0,0,0,0"/>
                </v:shape>
                <v:shape id="AutoShape 1134" o:spid="_x0000_s1145" style="position:absolute;left:8448;top:6526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" path="m34,70l,,35,18r26,l34,70xm61,18r-26,l70,,61,18xe" fillcolor="black" stroked="f">
                  <v:path arrowok="t" o:connecttype="custom" o:connectlocs="34,6597;0,6527;35,6545;61,6545;34,6597;61,6545;35,6545;70,6527;61,6545" o:connectangles="0,0,0,0,0,0,0,0,0"/>
                </v:shape>
                <v:shape id="Freeform 1133" o:spid="_x0000_s1146" style="position:absolute;left:8448;top:6526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" path="m34,70l,,35,18,70,,34,70xe" filled="f" strokeweight=".17544mm">
                  <v:path arrowok="t" o:connecttype="custom" o:connectlocs="34,6597;0,6527;35,6545;70,6527;34,6597" o:connectangles="0,0,0,0,0"/>
                </v:shape>
                <v:shape id="Freeform 1132" o:spid="_x0000_s1147" style="position:absolute;left:3782;top:6011;width:4704;height:1393;visibility:visible;mso-wrap-style:square;v-text-anchor:top" coordsize="4704,1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" path="m299,l100,,56,6,25,25,7,56,,100,,995r7,43l25,1069r31,19l100,1094r4506,l4649,1100r31,19l4698,1150r6,44l4700,1393e" filled="f" strokeweight=".17544mm">
                  <v:path arrowok="t" o:connecttype="custom" o:connectlocs="299,6011;100,6011;56,6017;25,6036;7,6067;0,6111;0,7006;7,7049;25,7080;56,7099;100,7105;4606,7105;4649,7111;4680,7130;4698,7161;4704,7205;4700,7404" o:connectangles="0,0,0,0,0,0,0,0,0,0,0,0,0,0,0,0,0"/>
                </v:shape>
                <v:line id="Line 1131" o:spid="_x0000_s1148" style="position:absolute;visibility:visible;mso-wrap-style:square" from="8482,7006" to="8482,7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" strokeweight=".17544mm"/>
                <v:shape id="AutoShape 1130" o:spid="_x0000_s1149" style="position:absolute;left:8447;top:7322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" path="m34,70l,,34,17r26,l34,70xm60,17r-26,l69,,60,17xe" fillcolor="black" stroked="f">
                  <v:path arrowok="t" o:connecttype="custom" o:connectlocs="34,7393;0,7323;34,7340;60,7340;34,7393;60,7340;34,7340;69,7323;60,7340" o:connectangles="0,0,0,0,0,0,0,0,0"/>
                </v:shape>
                <v:shape id="Freeform 1129" o:spid="_x0000_s1150" style="position:absolute;left:8447;top:7322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" path="m34,70l,,34,17,69,,34,70xe" filled="f" strokeweight=".17544mm">
                  <v:path arrowok="t" o:connecttype="custom" o:connectlocs="34,7393;0,7323;34,7340;69,7323;34,7393" o:connectangles="0,0,0,0,0"/>
                </v:shape>
                <v:shape id="Freeform 1128" o:spid="_x0000_s1151" style="position:absolute;left:4478;top:9790;width:796;height:398;visibility:visible;mso-wrap-style:square;v-text-anchor:top" coordsize="796,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" path="m796,199r,6l795,212r-1,6l792,225r-2,6l788,238r-3,6l782,250r-4,7l775,263r-5,6l765,275r-5,6l728,309r-7,6l679,340r-9,4l619,364r-11,4l550,383r-12,2l526,387r-13,2l501,391r-64,6l424,397r-13,1l398,398r-13,l320,394r-38,-5l270,387,210,374,177,364r-11,-3l155,357r-10,-4l135,348r-10,-4l116,340r-9,-5l67,309r-7,-5l17,257r-4,-7l10,244,7,238,5,231,3,225,2,218,,212r,-7l,199r,-7l,186r2,-7l3,173,17,141r4,-6l47,105r6,-6l107,63,166,37,233,18,282,8,295,7,359,1,372,r13,l398,r13,l475,4r38,4l526,10r12,3l550,15r12,3l630,37r58,26l742,99r7,6l755,111r23,30l782,147r3,7l788,160r2,6l792,173r2,6l795,186r1,6l796,199xe" filled="f" strokeweight=".17544mm">
                  <v:path arrowok="t" o:connecttype="custom" o:connectlocs="796,9996;794,10009;790,10022;785,10035;778,10048;770,10060;760,10072;721,10106;670,10135;608,10159;538,10176;513,10180;437,10188;411,10189;385,10189;282,10180;210,10165;166,10152;145,10144;125,10135;107,10126;60,10095;13,10041;7,10029;3,10016;0,10003;0,9990;0,9977;3,9964;21,9926;53,9890;166,9828;282,9799;359,9792;385,9791;411,9791;513,9799;538,9804;562,9809;688,9854;749,9896;778,9932;785,9945;790,9957;794,9970;796,9983" o:connectangles="0,0,0,0,0,0,0,0,0,0,0,0,0,0,0,0,0,0,0,0,0,0,0,0,0,0,0,0,0,0,0,0,0,0,0,0,0,0,0,0,0,0,0,0,0,0"/>
                </v:shape>
                <v:shape id="Freeform 1127" o:spid="_x0000_s1152" style="position:absolute;left:4876;top:8895;width:1095;height:832;visibility:visible;mso-wrap-style:square;v-text-anchor:top" coordsize="1095,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" path="m795,l994,r44,6l1069,25r19,31l1094,99r,497l1088,640r-19,31l1038,690r-44,6l99,696r-43,4l24,713,6,734,,764r,68e" filled="f" strokeweight=".17544mm">
                  <v:path arrowok="t" o:connecttype="custom" o:connectlocs="795,8896;994,8896;1038,8902;1069,8921;1088,8952;1094,8995;1094,9492;1088,9536;1069,9567;1038,9586;994,9592;99,9592;56,9596;24,9609;6,9630;0,9660;0,9728" o:connectangles="0,0,0,0,0,0,0,0,0,0,0,0,0,0,0,0,0"/>
                </v:shape>
                <v:shape id="AutoShape 1126" o:spid="_x0000_s1153" style="position:absolute;left:4841;top:9710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" path="m35,70l,,35,18r26,l35,70xm61,18r-26,l69,,61,18xe" fillcolor="black" stroked="f">
                  <v:path arrowok="t" o:connecttype="custom" o:connectlocs="35,9780;0,9710;35,9728;61,9728;35,9780;61,9728;35,9728;69,9710;61,9728" o:connectangles="0,0,0,0,0,0,0,0,0"/>
                </v:shape>
                <v:shape id="Freeform 1125" o:spid="_x0000_s1154" style="position:absolute;left:4841;top:9710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" path="m35,70l,,35,18,69,,35,70xe" filled="f" strokeweight=".17544mm">
                  <v:path arrowok="t" o:connecttype="custom" o:connectlocs="35,9780;0,9710;35,9728;69,9710;35,9780" o:connectangles="0,0,0,0,0"/>
                </v:shape>
                <v:shape id="Text Box 1124" o:spid="_x0000_s1155" type="#_x0000_t202" style="position:absolute;left:4745;top:9942;width:273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7Zq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5Pswz+voknyPUdAAD//wMAUEsBAi0AFAAGAAgAAAAhANvh9svuAAAAhQEAABMAAAAAAAAAAAAA&#10;AAAAAAAAAFtDb250ZW50X1R5cGVzXS54bWxQSwECLQAUAAYACAAAACEAWvQsW78AAAAVAQAACwAA&#10;AAAAAAAAAAAAAAAfAQAAX3JlbHMvLnJlbHNQSwECLQAUAAYACAAAACEA6AO2asMAAADdAAAADwAA&#10;AAAAAAAAAAAAAAAHAgAAZHJzL2Rvd25yZXYueG1sUEsFBgAAAAADAAMAtwAAAPcCAAAAAA==&#10;" filled="f" stroked="f">
                  <v:textbox inset="0,0,0,0">
                    <w:txbxContent>
                      <w:p w14:paraId="5CD43034" w14:textId="77777777" w:rsidR="00053D16" w:rsidRDefault="00053D16">
                        <w:pPr>
                          <w:spacing w:line="119" w:lineRule="exact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END</w:t>
                        </w:r>
                      </w:p>
                    </w:txbxContent>
                  </v:textbox>
                </v:shape>
                <v:shape id="Text Box 1123" o:spid="_x0000_s1156" type="#_x0000_t202" style="position:absolute;left:5669;top:8749;width:215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Px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kT7D/zfxBJn/AQAA//8DAFBLAQItABQABgAIAAAAIQDb4fbL7gAAAIUBAAATAAAAAAAAAAAA&#10;AAAAAAAAAABbQ29udGVudF9UeXBlc10ueG1sUEsBAi0AFAAGAAgAAAAhAFr0LFu/AAAAFQEAAAsA&#10;AAAAAAAAAAAAAAAAHwEAAF9yZWxzLy5yZWxzUEsBAi0AFAAGAAgAAAAhAIdPE/HEAAAA3QAAAA8A&#10;AAAAAAAAAAAAAAAABwIAAGRycy9kb3ducmV2LnhtbFBLBQYAAAAAAwADALcAAAD4AgAAAAA=&#10;" filled="f" stroked="f">
                  <v:textbox inset="0,0,0,0">
                    <w:txbxContent>
                      <w:p w14:paraId="5D7A0B0D" w14:textId="77777777" w:rsidR="00053D16" w:rsidRDefault="00053D16">
                        <w:pPr>
                          <w:spacing w:line="119" w:lineRule="exact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Yes</w:t>
                        </w:r>
                      </w:p>
                    </w:txbxContent>
                  </v:textbox>
                </v:shape>
                <v:shape id="Text Box 1122" o:spid="_x0000_s1157" type="#_x0000_t202" style="position:absolute;left:4433;top:8778;width:916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IeD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sGVb2QEvfwFAAD//wMAUEsBAi0AFAAGAAgAAAAhANvh9svuAAAAhQEAABMAAAAAAAAA&#10;AAAAAAAAAAAAAFtDb250ZW50X1R5cGVzXS54bWxQSwECLQAUAAYACAAAACEAWvQsW78AAAAVAQAA&#10;CwAAAAAAAAAAAAAAAAAfAQAAX3JlbHMvLnJlbHNQSwECLQAUAAYACAAAACEA9tCHg8YAAADdAAAA&#10;DwAAAAAAAAAAAAAAAAAHAgAAZHJzL2Rvd25yZXYueG1sUEsFBgAAAAADAAMAtwAAAPoCAAAAAA==&#10;" filled="f" stroked="f">
                  <v:textbox inset="0,0,0,0">
                    <w:txbxContent>
                      <w:p w14:paraId="571AD535" w14:textId="77777777" w:rsidR="00053D16" w:rsidRDefault="00053D16">
                        <w:pPr>
                          <w:spacing w:line="119" w:lineRule="exact"/>
                          <w:ind w:left="89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There are no</w:t>
                        </w:r>
                      </w:p>
                      <w:p w14:paraId="3B722799" w14:textId="77777777" w:rsidR="00053D16" w:rsidRDefault="00053D16">
                        <w:pPr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remaining voxels</w:t>
                        </w:r>
                      </w:p>
                    </w:txbxContent>
                  </v:textbox>
                </v:shape>
                <v:shape id="Text Box 1121" o:spid="_x0000_s1158" type="#_x0000_t202" style="position:absolute;left:3900;top:8749;width:173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CIY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IlvC7zfxBFncAQAA//8DAFBLAQItABQABgAIAAAAIQDb4fbL7gAAAIUBAAATAAAAAAAAAAAA&#10;AAAAAAAAAABbQ29udGVudF9UeXBlc10ueG1sUEsBAi0AFAAGAAgAAAAhAFr0LFu/AAAAFQEAAAsA&#10;AAAAAAAAAAAAAAAAHwEAAF9yZWxzLy5yZWxzUEsBAi0AFAAGAAgAAAAhAJmcIhjEAAAA3QAAAA8A&#10;AAAAAAAAAAAAAAAABwIAAGRycy9kb3ducmV2LnhtbFBLBQYAAAAAAwADALcAAAD4AgAAAAA=&#10;" filled="f" stroked="f">
                  <v:textbox inset="0,0,0,0">
                    <w:txbxContent>
                      <w:p w14:paraId="526E1247" w14:textId="77777777" w:rsidR="00053D16" w:rsidRDefault="00053D16">
                        <w:pPr>
                          <w:spacing w:line="119" w:lineRule="exact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No</w:t>
                        </w:r>
                      </w:p>
                    </w:txbxContent>
                  </v:textbox>
                </v:shape>
                <v:shape id="Text Box 1120" o:spid="_x0000_s1159" type="#_x0000_t202" style="position:absolute;left:2757;top:7361;width:279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" filled="f" stroked="f">
                  <v:textbox inset="0,0,0,0">
                    <w:txbxContent>
                      <w:p w14:paraId="59957C27" w14:textId="77777777" w:rsidR="00053D16" w:rsidRDefault="00053D16">
                        <w:pPr>
                          <w:spacing w:line="357" w:lineRule="exact"/>
                          <w:rPr>
                            <w:rFonts w:ascii="Helvetica"/>
                            <w:sz w:val="36"/>
                          </w:rPr>
                        </w:pPr>
                        <w:r>
                          <w:rPr>
                            <w:rFonts w:ascii="Helvetica"/>
                            <w:w w:val="99"/>
                            <w:sz w:val="36"/>
                          </w:rPr>
                          <w:t>D</w:t>
                        </w:r>
                      </w:p>
                    </w:txbxContent>
                  </v:textbox>
                </v:shape>
                <v:shape id="Text Box 1119" o:spid="_x0000_s1160" type="#_x0000_t202" style="position:absolute;left:7214;top:6607;width:2537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" filled="f" strokeweight=".17544mm">
                  <v:textbox inset="0,0,0,0">
                    <w:txbxContent>
                      <w:p w14:paraId="6D67CD52" w14:textId="77777777" w:rsidR="00053D16" w:rsidRDefault="00053D16">
                        <w:pPr>
                          <w:spacing w:before="11"/>
                          <w:rPr>
                            <w:rFonts w:ascii="Helvetica"/>
                            <w:sz w:val="10"/>
                          </w:rPr>
                        </w:pPr>
                      </w:p>
                      <w:p w14:paraId="423CABFD" w14:textId="77777777" w:rsidR="00053D16" w:rsidRDefault="00053D16">
                        <w:pPr>
                          <w:ind w:left="936" w:right="944"/>
                          <w:jc w:val="center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Split voxels</w:t>
                        </w:r>
                      </w:p>
                    </w:txbxContent>
                  </v:textbox>
                </v:shape>
                <v:shape id="Text Box 1118" o:spid="_x0000_s1161" type="#_x0000_t202" style="position:absolute;left:5669;top:5864;width:215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Sa0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ofQx/38QT5OIXAAD//wMAUEsBAi0AFAAGAAgAAAAhANvh9svuAAAAhQEAABMAAAAAAAAAAAAA&#10;AAAAAAAAAFtDb250ZW50X1R5cGVzXS54bWxQSwECLQAUAAYACAAAACEAWvQsW78AAAAVAQAACwAA&#10;AAAAAAAAAAAAAAAfAQAAX3JlbHMvLnJlbHNQSwECLQAUAAYACAAAACEAEuEmtMMAAADdAAAADwAA&#10;AAAAAAAAAAAAAAAHAgAAZHJzL2Rvd25yZXYueG1sUEsFBgAAAAADAAMAtwAAAPcCAAAAAA==&#10;" filled="f" stroked="f">
                  <v:textbox inset="0,0,0,0">
                    <w:txbxContent>
                      <w:p w14:paraId="66902FDE" w14:textId="77777777" w:rsidR="00053D16" w:rsidRDefault="00053D16">
                        <w:pPr>
                          <w:spacing w:line="119" w:lineRule="exact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Yes</w:t>
                        </w:r>
                      </w:p>
                    </w:txbxContent>
                  </v:textbox>
                </v:shape>
                <v:shape id="Text Box 1117" o:spid="_x0000_s1162" type="#_x0000_t202" style="position:absolute;left:4294;top:5755;width:1175;height: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YMv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H2tgy/EAAAA3QAAAA8A&#10;AAAAAAAAAAAAAAAABwIAAGRycy9kb3ducmV2LnhtbFBLBQYAAAAAAwADALcAAAD4AgAAAAA=&#10;" filled="f" stroked="f">
                  <v:textbox inset="0,0,0,0">
                    <w:txbxContent>
                      <w:p w14:paraId="62416BC8" w14:textId="77777777" w:rsidR="00053D16" w:rsidRDefault="00053D16">
                        <w:pPr>
                          <w:spacing w:line="119" w:lineRule="exact"/>
                          <w:ind w:left="282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Number of</w:t>
                        </w:r>
                      </w:p>
                      <w:p w14:paraId="02D0C5E1" w14:textId="06DC54F2" w:rsidR="00053D16" w:rsidRDefault="00053D16">
                        <w:pPr>
                          <w:ind w:right="18"/>
                          <w:jc w:val="center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succes</w:t>
                        </w:r>
                        <w:ins w:id="407" w:author="program2" w:date="2019-09-12T13:15:00Z">
                          <w:r>
                            <w:rPr>
                              <w:rFonts w:ascii="Helvetica"/>
                              <w:sz w:val="12"/>
                            </w:rPr>
                            <w:t>s</w:t>
                          </w:r>
                        </w:ins>
                        <w:r>
                          <w:rPr>
                            <w:rFonts w:ascii="Helvetica"/>
                            <w:sz w:val="12"/>
                          </w:rPr>
                          <w:t>fully</w:t>
                        </w:r>
                        <w:r>
                          <w:rPr>
                            <w:rFonts w:ascii="Helvetica"/>
                            <w:spacing w:val="-1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sz w:val="12"/>
                          </w:rPr>
                          <w:t>generated shapes is lower than the</w:t>
                        </w:r>
                        <w:r>
                          <w:rPr>
                            <w:rFonts w:ascii="Helvetica"/>
                            <w:spacing w:val="-2"/>
                            <w:sz w:val="12"/>
                          </w:rPr>
                          <w:t xml:space="preserve"> </w:t>
                        </w:r>
                        <w:del w:id="408" w:author="program2" w:date="2019-09-12T14:23:00Z">
                          <w:r w:rsidDel="00002871">
                            <w:rPr>
                              <w:rFonts w:ascii="Helvetica"/>
                              <w:sz w:val="12"/>
                            </w:rPr>
                            <w:delText>treshold</w:delText>
                          </w:r>
                        </w:del>
                        <w:ins w:id="409" w:author="program2" w:date="2019-09-12T14:23:00Z">
                          <w:r w:rsidR="00002871">
                            <w:rPr>
                              <w:rFonts w:ascii="Helvetica"/>
                              <w:sz w:val="12"/>
                            </w:rPr>
                            <w:t>threshold</w:t>
                          </w:r>
                        </w:ins>
                      </w:p>
                    </w:txbxContent>
                  </v:textbox>
                </v:shape>
                <v:shape id="Text Box 1116" o:spid="_x0000_s1163" type="#_x0000_t202" style="position:absolute;left:3900;top:5864;width:173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Btb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PJEG1vEAAAA3QAAAA8A&#10;AAAAAAAAAAAAAAAABwIAAGRycy9kb3ducmV2LnhtbFBLBQYAAAAAAwADALcAAAD4AgAAAAA=&#10;" filled="f" stroked="f">
                  <v:textbox inset="0,0,0,0">
                    <w:txbxContent>
                      <w:p w14:paraId="324C2EDA" w14:textId="77777777" w:rsidR="00053D16" w:rsidRDefault="00053D16">
                        <w:pPr>
                          <w:spacing w:line="119" w:lineRule="exact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No</w:t>
                        </w:r>
                      </w:p>
                    </w:txbxContent>
                  </v:textbox>
                </v:shape>
                <v:shape id="Text Box 1115" o:spid="_x0000_s1164" type="#_x0000_t202" style="position:absolute;left:2593;top:5319;width:86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L7A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J0IvsDEAAAA3QAAAA8A&#10;AAAAAAAAAAAAAAAABwIAAGRycy9kb3ducmV2LnhtbFBLBQYAAAAAAwADALcAAAD4AgAAAAA=&#10;" filled="f" stroked="f">
                  <v:textbox inset="0,0,0,0">
                    <w:txbxContent>
                      <w:p w14:paraId="49D69D0B" w14:textId="77777777" w:rsidR="00053D16" w:rsidRDefault="00053D16">
                        <w:pPr>
                          <w:spacing w:line="409" w:lineRule="exact"/>
                          <w:ind w:left="164"/>
                          <w:rPr>
                            <w:rFonts w:ascii="Helvetica"/>
                            <w:sz w:val="36"/>
                          </w:rPr>
                        </w:pPr>
                        <w:r>
                          <w:rPr>
                            <w:rFonts w:ascii="Helvetica"/>
                            <w:w w:val="99"/>
                            <w:sz w:val="36"/>
                          </w:rPr>
                          <w:t>C</w:t>
                        </w:r>
                      </w:p>
                    </w:txbxContent>
                  </v:textbox>
                </v:shape>
                <v:shape id="Text Box 1114" o:spid="_x0000_s1165" type="#_x0000_t202" style="position:absolute;left:3608;top:4717;width:2537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" strokeweight=".17544mm">
                  <v:textbox inset="0,0,0,0">
                    <w:txbxContent>
                      <w:p w14:paraId="27F6E5E9" w14:textId="77777777" w:rsidR="00053D16" w:rsidRDefault="00053D16">
                        <w:pPr>
                          <w:spacing w:before="57"/>
                          <w:ind w:left="825" w:hanging="425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Insert generated shapes into the adjacency matrix</w:t>
                        </w:r>
                      </w:p>
                    </w:txbxContent>
                  </v:textbox>
                </v:shape>
                <v:shape id="Text Box 1113" o:spid="_x0000_s1166" type="#_x0000_t202" style="position:absolute;left:2593;top:4026;width:866;height: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" filled="f" stroked="f">
                  <v:textbox inset="0,0,0,0">
                    <w:txbxContent>
                      <w:p w14:paraId="148AF296" w14:textId="77777777" w:rsidR="00053D16" w:rsidRDefault="00053D16">
                        <w:pPr>
                          <w:spacing w:line="409" w:lineRule="exact"/>
                          <w:ind w:left="178"/>
                          <w:rPr>
                            <w:rFonts w:ascii="Helvetica"/>
                            <w:sz w:val="36"/>
                          </w:rPr>
                        </w:pPr>
                        <w:r>
                          <w:rPr>
                            <w:rFonts w:ascii="Helvetica"/>
                            <w:w w:val="99"/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  <v:shape id="Text Box 1112" o:spid="_x0000_s1167" type="#_x0000_t202" style="position:absolute;left:2593;top:2435;width:866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" filled="f" stroked="f">
                  <v:textbox inset="0,0,0,0">
                    <w:txbxContent>
                      <w:p w14:paraId="737A95FD" w14:textId="77777777" w:rsidR="00053D16" w:rsidRDefault="00053D16">
                        <w:pPr>
                          <w:spacing w:line="409" w:lineRule="exact"/>
                          <w:ind w:left="178"/>
                          <w:rPr>
                            <w:rFonts w:ascii="Helvetica"/>
                            <w:sz w:val="36"/>
                          </w:rPr>
                        </w:pPr>
                        <w:r>
                          <w:rPr>
                            <w:rFonts w:ascii="Helvetica"/>
                            <w:w w:val="99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1111" o:spid="_x0000_s1168" type="#_x0000_t202" style="position:absolute;left:3508;top:565;width:2736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bTF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dPZincv4knyOUNAAD//wMAUEsBAi0AFAAGAAgAAAAhANvh9svuAAAAhQEAABMAAAAAAAAAAAAA&#10;AAAAAAAAAFtDb250ZW50X1R5cGVzXS54bWxQSwECLQAUAAYACAAAACEAWvQsW78AAAAVAQAACwAA&#10;AAAAAAAAAAAAAAAfAQAAX3JlbHMvLnJlbHNQSwECLQAUAAYACAAAACEAHEW0xcMAAADdAAAADwAA&#10;AAAAAAAAAAAAAAAHAgAAZHJzL2Rvd25yZXYueG1sUEsFBgAAAAADAAMAtwAAAPcCAAAAAA==&#10;" filled="f" stroked="f">
                  <v:textbox inset="0,0,0,0">
                    <w:txbxContent>
                      <w:p w14:paraId="5DC654BC" w14:textId="77777777" w:rsidR="00053D16" w:rsidRDefault="00053D16">
                        <w:pPr>
                          <w:spacing w:before="10"/>
                          <w:rPr>
                            <w:rFonts w:ascii="Helvetica"/>
                            <w:sz w:val="17"/>
                          </w:rPr>
                        </w:pPr>
                      </w:p>
                      <w:p w14:paraId="1CAD9441" w14:textId="77777777" w:rsidR="00053D16" w:rsidRDefault="00053D16">
                        <w:pPr>
                          <w:ind w:left="532" w:right="523"/>
                          <w:jc w:val="center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START</w:t>
                        </w:r>
                      </w:p>
                      <w:p w14:paraId="4A1D40ED" w14:textId="77777777" w:rsidR="00053D16" w:rsidRDefault="00053D16">
                        <w:pPr>
                          <w:rPr>
                            <w:rFonts w:ascii="Helvetica"/>
                            <w:sz w:val="12"/>
                          </w:rPr>
                        </w:pPr>
                      </w:p>
                      <w:p w14:paraId="5F50B098" w14:textId="77777777" w:rsidR="00053D16" w:rsidRDefault="00053D16">
                        <w:pPr>
                          <w:rPr>
                            <w:rFonts w:ascii="Helvetica"/>
                            <w:sz w:val="12"/>
                          </w:rPr>
                        </w:pPr>
                      </w:p>
                      <w:p w14:paraId="359391A8" w14:textId="736917DE" w:rsidR="00053D16" w:rsidRDefault="00053D16">
                        <w:pPr>
                          <w:spacing w:before="91"/>
                          <w:ind w:left="536" w:right="524" w:hanging="34"/>
                          <w:jc w:val="center"/>
                          <w:rPr>
                            <w:rFonts w:ascii="Helvetica" w:hAnsi="Helvetica"/>
                            <w:sz w:val="12"/>
                          </w:rPr>
                        </w:pPr>
                        <w:r>
                          <w:rPr>
                            <w:rFonts w:ascii="Helvetica" w:hAnsi="Helvetica"/>
                            <w:sz w:val="12"/>
                          </w:rPr>
                          <w:t xml:space="preserve">Deﬁne execution parameters: world size, shape </w:t>
                        </w:r>
                        <w:r>
                          <w:rPr>
                            <w:rFonts w:ascii="Helvetica" w:hAnsi="Helvetica"/>
                            <w:spacing w:val="-2"/>
                            <w:sz w:val="12"/>
                          </w:rPr>
                          <w:t xml:space="preserve">conﬁguration, </w:t>
                        </w:r>
                        <w:r>
                          <w:rPr>
                            <w:rFonts w:ascii="Helvetica" w:hAnsi="Helvetica"/>
                            <w:sz w:val="12"/>
                          </w:rPr>
                          <w:t>split t</w:t>
                        </w:r>
                        <w:ins w:id="410" w:author="program2" w:date="2019-09-12T13:14:00Z">
                          <w:r>
                            <w:rPr>
                              <w:rFonts w:ascii="Helvetica" w:hAnsi="Helvetica"/>
                              <w:sz w:val="12"/>
                            </w:rPr>
                            <w:t>h</w:t>
                          </w:r>
                        </w:ins>
                        <w:r>
                          <w:rPr>
                            <w:rFonts w:ascii="Helvetica" w:hAnsi="Helvetica"/>
                            <w:sz w:val="12"/>
                          </w:rPr>
                          <w:t>reshold, etc.</w:t>
                        </w:r>
                      </w:p>
                      <w:p w14:paraId="7947BD15" w14:textId="77777777" w:rsidR="00053D16" w:rsidRDefault="00053D16">
                        <w:pPr>
                          <w:rPr>
                            <w:rFonts w:ascii="Helvetica"/>
                            <w:sz w:val="12"/>
                          </w:rPr>
                        </w:pPr>
                      </w:p>
                      <w:p w14:paraId="502DD3C7" w14:textId="77777777" w:rsidR="00053D16" w:rsidRDefault="00053D16">
                        <w:pPr>
                          <w:spacing w:before="11"/>
                          <w:rPr>
                            <w:rFonts w:ascii="Helvetica"/>
                            <w:sz w:val="13"/>
                          </w:rPr>
                        </w:pPr>
                      </w:p>
                      <w:p w14:paraId="09224A98" w14:textId="77777777" w:rsidR="00053D16" w:rsidRDefault="00053D16">
                        <w:pPr>
                          <w:ind w:left="532" w:right="523"/>
                          <w:jc w:val="center"/>
                          <w:rPr>
                            <w:rFonts w:ascii="Helvetica" w:hAnsi="Helvetica"/>
                            <w:sz w:val="12"/>
                          </w:rPr>
                        </w:pPr>
                        <w:r>
                          <w:rPr>
                            <w:rFonts w:ascii="Helvetica" w:hAnsi="Helvetica"/>
                            <w:sz w:val="12"/>
                          </w:rPr>
                          <w:t>Deﬁne voxel list</w:t>
                        </w:r>
                      </w:p>
                      <w:p w14:paraId="03945FC5" w14:textId="77777777" w:rsidR="00053D16" w:rsidRDefault="00053D16">
                        <w:pPr>
                          <w:ind w:left="532" w:right="523"/>
                          <w:jc w:val="center"/>
                          <w:rPr>
                            <w:rFonts w:ascii="Helvetica" w:hAnsi="Helvetica"/>
                            <w:sz w:val="12"/>
                          </w:rPr>
                        </w:pPr>
                        <w:r>
                          <w:rPr>
                            <w:rFonts w:ascii="Helvetica" w:hAnsi="Helvetica"/>
                            <w:sz w:val="12"/>
                          </w:rPr>
                          <w:t>Deﬁne shape adjacency matrix</w:t>
                        </w:r>
                      </w:p>
                    </w:txbxContent>
                  </v:textbox>
                </v:shape>
                <v:shape id="Text Box 1110" o:spid="_x0000_s1169" type="#_x0000_t202" style="position:absolute;left:3583;top:4121;width:2587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" strokeweight=".17544mm">
                  <v:textbox inset="0,0,0,0">
                    <w:txbxContent>
                      <w:p w14:paraId="79D5B425" w14:textId="77777777" w:rsidR="00053D16" w:rsidRDefault="00053D16">
                        <w:pPr>
                          <w:spacing w:before="57"/>
                          <w:ind w:left="878" w:right="142" w:hanging="578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Reject generated shapes that collide with each other</w:t>
                        </w:r>
                      </w:p>
                    </w:txbxContent>
                  </v:textbox>
                </v:shape>
                <v:shape id="Text Box 1109" o:spid="_x0000_s1170" type="#_x0000_t202" style="position:absolute;left:7164;top:2529;width:2587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" strokeweight=".17544mm">
                  <v:textbox inset="0,0,0,0">
                    <w:txbxContent>
                      <w:p w14:paraId="6CC7D7F6" w14:textId="77777777" w:rsidR="00053D16" w:rsidRDefault="00053D16">
                        <w:pPr>
                          <w:spacing w:before="57"/>
                          <w:ind w:left="175" w:firstLine="215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Randomly pick voxels from the list Generate random shapes at picked voxels</w:t>
                        </w:r>
                      </w:p>
                    </w:txbxContent>
                  </v:textbox>
                </v:shape>
                <v:shape id="Text Box 1108" o:spid="_x0000_s1171" type="#_x0000_t202" style="position:absolute;left:7214;top:7403;width:2537;height: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" strokeweight=".17544mm">
                  <v:textbox inset="0,0,0,0">
                    <w:txbxContent>
                      <w:p w14:paraId="3C4C8668" w14:textId="77777777" w:rsidR="00053D16" w:rsidRDefault="00053D16">
                        <w:pPr>
                          <w:rPr>
                            <w:rFonts w:ascii="Helvetica"/>
                            <w:sz w:val="12"/>
                          </w:rPr>
                        </w:pPr>
                      </w:p>
                      <w:p w14:paraId="5ECD2689" w14:textId="77777777" w:rsidR="00053D16" w:rsidRDefault="00053D16">
                        <w:pPr>
                          <w:spacing w:before="2"/>
                          <w:rPr>
                            <w:rFonts w:ascii="Helvetica"/>
                            <w:sz w:val="10"/>
                          </w:rPr>
                        </w:pPr>
                      </w:p>
                      <w:p w14:paraId="7F4C3F0A" w14:textId="77777777" w:rsidR="00053D16" w:rsidRDefault="00053D16">
                        <w:pPr>
                          <w:ind w:left="231" w:hanging="125"/>
                          <w:rPr>
                            <w:rFonts w:ascii="Helvetica"/>
                            <w:sz w:val="12"/>
                          </w:rPr>
                        </w:pPr>
                        <w:r>
                          <w:rPr>
                            <w:rFonts w:ascii="Helvetica"/>
                            <w:sz w:val="12"/>
                          </w:rPr>
                          <w:t>Reject voxels that collide with shapes in the voxel's adjacency matrix neighborhood</w:t>
                        </w:r>
                      </w:p>
                    </w:txbxContent>
                  </v:textbox>
                </v:shape>
                <v:shape id="Text Box 1107" o:spid="_x0000_s1172" type="#_x0000_t202" style="position:absolute;left:7214;top:3225;width:2487;height: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" strokeweight=".17544mm">
                  <v:textbox inset="0,0,0,0">
                    <w:txbxContent>
                      <w:p w14:paraId="55D94FD5" w14:textId="77777777" w:rsidR="00053D16" w:rsidRDefault="00053D16">
                        <w:pPr>
                          <w:spacing w:before="87"/>
                          <w:ind w:left="99" w:right="108"/>
                          <w:jc w:val="center"/>
                          <w:rPr>
                            <w:rFonts w:ascii="Helvetica" w:hAnsi="Helvetica"/>
                            <w:sz w:val="12"/>
                          </w:rPr>
                        </w:pPr>
                        <w:r>
                          <w:rPr>
                            <w:rFonts w:ascii="Helvetica" w:hAnsi="Helvetica"/>
                            <w:sz w:val="12"/>
                          </w:rPr>
                          <w:t>Reject the generated ﬁgures if they collide with any shape in their adjacency matrix neighborhood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677B4" w:rsidRPr="005677B4">
        <w:rPr>
          <w:rFonts w:ascii="Helvetica"/>
          <w:sz w:val="36"/>
          <w:lang w:val="en-GB"/>
        </w:rPr>
        <w:t>CPU</w:t>
      </w:r>
      <w:r w:rsidR="005677B4" w:rsidRPr="005677B4">
        <w:rPr>
          <w:rFonts w:ascii="Helvetica"/>
          <w:sz w:val="36"/>
          <w:lang w:val="en-GB"/>
        </w:rPr>
        <w:tab/>
        <w:t>GPU</w:t>
      </w:r>
    </w:p>
    <w:p w14:paraId="27750DC1" w14:textId="77777777" w:rsidR="000A52FD" w:rsidRPr="005677B4" w:rsidRDefault="000A52FD">
      <w:pPr>
        <w:pStyle w:val="Tekstpodstawowy"/>
        <w:rPr>
          <w:rFonts w:ascii="Helvetica"/>
          <w:sz w:val="20"/>
          <w:lang w:val="en-GB"/>
        </w:rPr>
      </w:pPr>
    </w:p>
    <w:p w14:paraId="509D70A4" w14:textId="77777777" w:rsidR="000A52FD" w:rsidRPr="005677B4" w:rsidRDefault="000A52FD">
      <w:pPr>
        <w:pStyle w:val="Tekstpodstawowy"/>
        <w:rPr>
          <w:rFonts w:ascii="Helvetica"/>
          <w:sz w:val="17"/>
          <w:lang w:val="en-GB"/>
        </w:rPr>
      </w:pPr>
    </w:p>
    <w:p w14:paraId="42F72104" w14:textId="77777777" w:rsidR="000A52FD" w:rsidRPr="005677B4" w:rsidRDefault="005677B4">
      <w:pPr>
        <w:pStyle w:val="Tekstpodstawowy"/>
        <w:spacing w:before="95" w:line="294" w:lineRule="exact"/>
        <w:ind w:left="117"/>
        <w:rPr>
          <w:lang w:val="en-GB"/>
        </w:rPr>
      </w:pPr>
      <w:r w:rsidRPr="005677B4">
        <w:rPr>
          <w:lang w:val="en-GB"/>
        </w:rPr>
        <w:t>Figure 3.1: This flowchart represents the proposed parallel algorithm.</w:t>
      </w:r>
    </w:p>
    <w:p w14:paraId="1DBA5D56" w14:textId="57A64617" w:rsidR="000A52FD" w:rsidRPr="005677B4" w:rsidRDefault="005677B4">
      <w:pPr>
        <w:pStyle w:val="Tekstpodstawowy"/>
        <w:spacing w:before="2" w:line="232" w:lineRule="auto"/>
        <w:ind w:left="117" w:right="1402"/>
        <w:rPr>
          <w:lang w:val="en-GB"/>
        </w:rPr>
      </w:pPr>
      <w:r w:rsidRPr="005677B4">
        <w:rPr>
          <w:lang w:val="en-GB"/>
        </w:rPr>
        <w:t xml:space="preserve">Blocks on the right, within the </w:t>
      </w:r>
      <w:ins w:id="411" w:author="program2" w:date="2019-09-12T13:15:00Z">
        <w:r w:rsidR="00E96897">
          <w:rPr>
            <w:lang w:val="en-GB"/>
          </w:rPr>
          <w:t>“</w:t>
        </w:r>
      </w:ins>
      <w:del w:id="412" w:author="program2" w:date="2019-09-12T13:15:00Z">
        <w:r w:rsidRPr="005677B4" w:rsidDel="00E96897">
          <w:rPr>
            <w:lang w:val="en-GB"/>
          </w:rPr>
          <w:delText>’</w:delText>
        </w:r>
      </w:del>
      <w:r w:rsidRPr="005677B4">
        <w:rPr>
          <w:lang w:val="en-GB"/>
        </w:rPr>
        <w:t>GPU</w:t>
      </w:r>
      <w:ins w:id="413" w:author="program2" w:date="2019-09-12T13:15:00Z">
        <w:r w:rsidR="00E96897">
          <w:rPr>
            <w:lang w:val="en-GB"/>
          </w:rPr>
          <w:t>”</w:t>
        </w:r>
      </w:ins>
      <w:del w:id="414" w:author="program2" w:date="2019-09-12T13:15:00Z">
        <w:r w:rsidRPr="005677B4" w:rsidDel="00E96897">
          <w:rPr>
            <w:lang w:val="en-GB"/>
          </w:rPr>
          <w:delText>’</w:delText>
        </w:r>
      </w:del>
      <w:r w:rsidRPr="005677B4">
        <w:rPr>
          <w:lang w:val="en-GB"/>
        </w:rPr>
        <w:t xml:space="preserve"> column are executed in parallel, while those on the left are executed sequentially</w:t>
      </w:r>
    </w:p>
    <w:p w14:paraId="119B7FA4" w14:textId="77777777" w:rsidR="000A52FD" w:rsidRPr="005677B4" w:rsidRDefault="000A52FD">
      <w:pPr>
        <w:spacing w:line="232" w:lineRule="auto"/>
        <w:rPr>
          <w:lang w:val="en-GB"/>
        </w:rPr>
        <w:sectPr w:rsidR="000A52FD" w:rsidRPr="005677B4">
          <w:pgSz w:w="12240" w:h="15840"/>
          <w:pgMar w:top="1320" w:right="0" w:bottom="1040" w:left="1300" w:header="0" w:footer="845" w:gutter="0"/>
          <w:cols w:space="708"/>
        </w:sectPr>
      </w:pPr>
    </w:p>
    <w:p w14:paraId="157C706D" w14:textId="77777777" w:rsidR="000A52FD" w:rsidRPr="005677B4" w:rsidRDefault="005677B4">
      <w:pPr>
        <w:pStyle w:val="Nagwek1"/>
        <w:numPr>
          <w:ilvl w:val="1"/>
          <w:numId w:val="5"/>
        </w:numPr>
        <w:tabs>
          <w:tab w:val="left" w:pos="964"/>
        </w:tabs>
        <w:spacing w:before="84"/>
        <w:ind w:hanging="846"/>
        <w:jc w:val="both"/>
        <w:rPr>
          <w:lang w:val="en-GB"/>
        </w:rPr>
      </w:pPr>
      <w:bookmarkStart w:id="415" w:name="_TOC_250010"/>
      <w:bookmarkEnd w:id="415"/>
      <w:r w:rsidRPr="005677B4">
        <w:rPr>
          <w:lang w:val="en-GB"/>
        </w:rPr>
        <w:lastRenderedPageBreak/>
        <w:t>Implementation</w:t>
      </w:r>
    </w:p>
    <w:p w14:paraId="61F1C1C3" w14:textId="526EFE9A" w:rsidR="000A52FD" w:rsidRPr="005677B4" w:rsidRDefault="005677B4">
      <w:pPr>
        <w:pStyle w:val="Tekstpodstawowy"/>
        <w:spacing w:before="228"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 xml:space="preserve">The implementation of the algorithm </w:t>
      </w:r>
      <w:r w:rsidRPr="005677B4">
        <w:rPr>
          <w:spacing w:val="-3"/>
          <w:lang w:val="en-GB"/>
        </w:rPr>
        <w:t xml:space="preserve">involved </w:t>
      </w:r>
      <w:r w:rsidRPr="005677B4">
        <w:rPr>
          <w:lang w:val="en-GB"/>
        </w:rPr>
        <w:t>several challenges. It necessitated the use of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programming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tools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capable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utilising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processing.</w:t>
      </w:r>
      <w:r w:rsidRPr="005677B4">
        <w:rPr>
          <w:spacing w:val="-3"/>
          <w:lang w:val="en-GB"/>
        </w:rPr>
        <w:t xml:space="preserve"> </w:t>
      </w:r>
      <w:ins w:id="416" w:author="program2" w:date="2019-09-12T14:27:00Z">
        <w:r w:rsidR="001F343B">
          <w:rPr>
            <w:lang w:val="en-GB"/>
          </w:rPr>
          <w:t>Furthermore</w:t>
        </w:r>
      </w:ins>
      <w:del w:id="417" w:author="program2" w:date="2019-09-12T14:27:00Z">
        <w:r w:rsidRPr="005677B4" w:rsidDel="001F343B">
          <w:rPr>
            <w:lang w:val="en-GB"/>
          </w:rPr>
          <w:delText>Also</w:delText>
        </w:r>
      </w:del>
      <w:r w:rsidRPr="005677B4">
        <w:rPr>
          <w:lang w:val="en-GB"/>
        </w:rPr>
        <w:t>,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smaller auxil</w:t>
      </w:r>
      <w:ins w:id="418" w:author="program2" w:date="2019-09-12T13:15:00Z">
        <w:r w:rsidR="00E96897">
          <w:rPr>
            <w:lang w:val="en-GB"/>
          </w:rPr>
          <w:t>i</w:t>
        </w:r>
      </w:ins>
      <w:del w:id="419" w:author="program2" w:date="2019-09-12T13:15:00Z">
        <w:r w:rsidRPr="005677B4" w:rsidDel="00E96897">
          <w:rPr>
            <w:lang w:val="en-GB"/>
          </w:rPr>
          <w:delText>l</w:delText>
        </w:r>
      </w:del>
      <w:r w:rsidRPr="005677B4">
        <w:rPr>
          <w:lang w:val="en-GB"/>
        </w:rPr>
        <w:t>ary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tasks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needed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2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implemented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well,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such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visualisation,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optimisation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 shapes,</w:t>
      </w:r>
      <w:r w:rsidRPr="005677B4">
        <w:rPr>
          <w:spacing w:val="17"/>
          <w:lang w:val="en-GB"/>
        </w:rPr>
        <w:t xml:space="preserve"> </w:t>
      </w:r>
      <w:r w:rsidRPr="005677B4">
        <w:rPr>
          <w:lang w:val="en-GB"/>
        </w:rPr>
        <w:t>etc.</w:t>
      </w:r>
    </w:p>
    <w:p w14:paraId="12A35093" w14:textId="77777777" w:rsidR="000A52FD" w:rsidRPr="005677B4" w:rsidRDefault="000A52FD">
      <w:pPr>
        <w:pStyle w:val="Tekstpodstawowy"/>
        <w:spacing w:before="11"/>
        <w:rPr>
          <w:sz w:val="27"/>
          <w:lang w:val="en-GB"/>
        </w:rPr>
      </w:pPr>
    </w:p>
    <w:p w14:paraId="1E56DF1C" w14:textId="77777777" w:rsidR="000A52FD" w:rsidRPr="005677B4" w:rsidRDefault="005677B4">
      <w:pPr>
        <w:pStyle w:val="Nagwek2"/>
        <w:numPr>
          <w:ilvl w:val="2"/>
          <w:numId w:val="5"/>
        </w:numPr>
        <w:tabs>
          <w:tab w:val="left" w:pos="1082"/>
        </w:tabs>
        <w:jc w:val="both"/>
        <w:rPr>
          <w:b/>
          <w:lang w:val="en-GB"/>
        </w:rPr>
      </w:pPr>
      <w:bookmarkStart w:id="420" w:name="_TOC_250009"/>
      <w:bookmarkEnd w:id="420"/>
      <w:r w:rsidRPr="005677B4">
        <w:rPr>
          <w:b/>
          <w:lang w:val="en-GB"/>
        </w:rPr>
        <w:t>PyCuda</w:t>
      </w:r>
    </w:p>
    <w:p w14:paraId="05BA087F" w14:textId="0DB587DA" w:rsidR="000A52FD" w:rsidRPr="005677B4" w:rsidRDefault="005677B4">
      <w:pPr>
        <w:pStyle w:val="Tekstpodstawowy"/>
        <w:spacing w:before="155" w:line="232" w:lineRule="auto"/>
        <w:ind w:left="117" w:right="1414"/>
        <w:jc w:val="both"/>
        <w:rPr>
          <w:lang w:val="en-GB"/>
        </w:rPr>
      </w:pPr>
      <w:r w:rsidRPr="005677B4">
        <w:rPr>
          <w:w w:val="95"/>
          <w:lang w:val="en-GB"/>
        </w:rPr>
        <w:t>The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Python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programming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language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was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chosen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to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implement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these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tasks.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ease</w:t>
      </w:r>
      <w:r w:rsidRPr="005677B4">
        <w:rPr>
          <w:spacing w:val="-4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of</w:t>
      </w:r>
      <w:r w:rsidRPr="005677B4">
        <w:rPr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writing </w:t>
      </w:r>
      <w:ins w:id="421" w:author="program2" w:date="2019-09-12T13:17:00Z">
        <w:r w:rsidR="00E96897">
          <w:rPr>
            <w:w w:val="95"/>
            <w:lang w:val="en-GB"/>
          </w:rPr>
          <w:t xml:space="preserve">the </w:t>
        </w:r>
      </w:ins>
      <w:r w:rsidRPr="005677B4">
        <w:rPr>
          <w:lang w:val="en-GB"/>
        </w:rPr>
        <w:t>code,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well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4"/>
          <w:lang w:val="en-GB"/>
        </w:rPr>
        <w:t>vast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choice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9"/>
          <w:lang w:val="en-GB"/>
        </w:rPr>
        <w:t xml:space="preserve"> </w:t>
      </w:r>
      <w:r w:rsidRPr="005677B4">
        <w:rPr>
          <w:spacing w:val="-3"/>
          <w:lang w:val="en-GB"/>
        </w:rPr>
        <w:t>available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libraries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were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deemed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crucial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implementing 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algorithm.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While,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interpreted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language,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Python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may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lack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speed,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 xml:space="preserve">as compared to C or C++, it can partially bridge that gap using the dedicated mathematical libraries such as </w:t>
      </w:r>
      <w:r w:rsidRPr="005677B4">
        <w:rPr>
          <w:spacing w:val="-4"/>
          <w:lang w:val="en-GB"/>
        </w:rPr>
        <w:t xml:space="preserve">NumPy. </w:t>
      </w:r>
      <w:ins w:id="422" w:author="program2" w:date="2019-09-12T14:27:00Z">
        <w:r w:rsidR="001F343B">
          <w:rPr>
            <w:lang w:val="en-GB"/>
          </w:rPr>
          <w:t>Furthermore</w:t>
        </w:r>
      </w:ins>
      <w:del w:id="423" w:author="program2" w:date="2019-09-12T14:27:00Z">
        <w:r w:rsidRPr="005677B4" w:rsidDel="001F343B">
          <w:rPr>
            <w:lang w:val="en-GB"/>
          </w:rPr>
          <w:delText>Also</w:delText>
        </w:r>
      </w:del>
      <w:r w:rsidRPr="005677B4">
        <w:rPr>
          <w:lang w:val="en-GB"/>
        </w:rPr>
        <w:t>, the main acceleration would come from using the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 xml:space="preserve">parallel approach </w:t>
      </w:r>
      <w:r w:rsidRPr="005677B4">
        <w:rPr>
          <w:spacing w:val="-4"/>
          <w:lang w:val="en-GB"/>
        </w:rPr>
        <w:t xml:space="preserve">by </w:t>
      </w:r>
      <w:r w:rsidRPr="005677B4">
        <w:rPr>
          <w:lang w:val="en-GB"/>
        </w:rPr>
        <w:t>utilising the GPU</w:t>
      </w:r>
      <w:r w:rsidRPr="005677B4">
        <w:rPr>
          <w:spacing w:val="22"/>
          <w:lang w:val="en-GB"/>
        </w:rPr>
        <w:t xml:space="preserve"> </w:t>
      </w:r>
      <w:r w:rsidRPr="005677B4">
        <w:rPr>
          <w:lang w:val="en-GB"/>
        </w:rPr>
        <w:t>[7].</w:t>
      </w:r>
    </w:p>
    <w:p w14:paraId="4CE4A303" w14:textId="77777777" w:rsidR="000A52FD" w:rsidRPr="005677B4" w:rsidRDefault="005677B4">
      <w:pPr>
        <w:pStyle w:val="Tekstpodstawowy"/>
        <w:spacing w:line="232" w:lineRule="auto"/>
        <w:ind w:left="117" w:right="1414"/>
        <w:jc w:val="both"/>
        <w:rPr>
          <w:lang w:val="en-GB"/>
        </w:rPr>
      </w:pPr>
      <w:r w:rsidRPr="005677B4">
        <w:rPr>
          <w:spacing w:val="-3"/>
          <w:lang w:val="en-GB"/>
        </w:rPr>
        <w:t xml:space="preserve">However, </w:t>
      </w:r>
      <w:r w:rsidRPr="005677B4">
        <w:rPr>
          <w:lang w:val="en-GB"/>
        </w:rPr>
        <w:t>the Python interpreter has no built-in implementation of GPU parallelism,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 xml:space="preserve">and </w:t>
      </w:r>
      <w:r w:rsidRPr="005677B4">
        <w:rPr>
          <w:spacing w:val="-3"/>
          <w:lang w:val="en-GB"/>
        </w:rPr>
        <w:t>must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rely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external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libraries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perform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these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operations.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library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chosen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 xml:space="preserve">task </w:t>
      </w:r>
      <w:r w:rsidRPr="005677B4">
        <w:rPr>
          <w:spacing w:val="-3"/>
          <w:lang w:val="en-GB"/>
        </w:rPr>
        <w:t xml:space="preserve">was </w:t>
      </w:r>
      <w:r w:rsidRPr="005677B4">
        <w:rPr>
          <w:lang w:val="en-GB"/>
        </w:rPr>
        <w:t>PyCuda. This library enables the use of Nvidia CUDA’s capabilities, simultaneously wrapping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parts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it</w:t>
      </w:r>
      <w:del w:id="424" w:author="program2" w:date="2019-09-12T13:18:00Z">
        <w:r w:rsidRPr="005677B4" w:rsidDel="00E96897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15"/>
          <w:lang w:val="en-GB"/>
        </w:rPr>
        <w:t xml:space="preserve"> </w:t>
      </w:r>
      <w:r w:rsidRPr="005677B4">
        <w:rPr>
          <w:spacing w:val="-3"/>
          <w:lang w:val="en-GB"/>
        </w:rPr>
        <w:t>into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Python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functions.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While</w:t>
      </w:r>
      <w:del w:id="425" w:author="program2" w:date="2019-09-12T13:19:00Z">
        <w:r w:rsidRPr="005677B4" w:rsidDel="00E96897">
          <w:rPr>
            <w:lang w:val="en-GB"/>
          </w:rPr>
          <w:delText>,</w:delText>
        </w:r>
      </w:del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only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provides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functionali- ties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initialising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CUDA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basic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array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operations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Python,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 xml:space="preserve">still </w:t>
      </w:r>
      <w:r w:rsidRPr="005677B4">
        <w:rPr>
          <w:w w:val="95"/>
          <w:lang w:val="en-GB"/>
        </w:rPr>
        <w:t>great</w:t>
      </w:r>
      <w:del w:id="426" w:author="program2" w:date="2019-09-12T13:19:00Z">
        <w:r w:rsidRPr="005677B4" w:rsidDel="00E96897">
          <w:rPr>
            <w:w w:val="95"/>
            <w:lang w:val="en-GB"/>
          </w:rPr>
          <w:delText>e</w:delText>
        </w:r>
      </w:del>
      <w:r w:rsidRPr="005677B4">
        <w:rPr>
          <w:w w:val="95"/>
          <w:lang w:val="en-GB"/>
        </w:rPr>
        <w:t xml:space="preserve">ly simplifies the code as compared to pure C/C++ implementation. </w:t>
      </w:r>
      <w:r w:rsidRPr="005677B4">
        <w:rPr>
          <w:spacing w:val="-3"/>
          <w:w w:val="95"/>
          <w:lang w:val="en-GB"/>
        </w:rPr>
        <w:t xml:space="preserve">Any </w:t>
      </w:r>
      <w:r w:rsidRPr="005677B4">
        <w:rPr>
          <w:w w:val="95"/>
          <w:lang w:val="en-GB"/>
        </w:rPr>
        <w:t xml:space="preserve">more complex </w:t>
      </w:r>
      <w:r w:rsidRPr="005677B4">
        <w:rPr>
          <w:lang w:val="en-GB"/>
        </w:rPr>
        <w:t>parallel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code</w:t>
      </w:r>
      <w:r w:rsidRPr="005677B4">
        <w:rPr>
          <w:spacing w:val="-13"/>
          <w:lang w:val="en-GB"/>
        </w:rPr>
        <w:t xml:space="preserve"> </w:t>
      </w:r>
      <w:r w:rsidRPr="005677B4">
        <w:rPr>
          <w:spacing w:val="-3"/>
          <w:lang w:val="en-GB"/>
        </w:rPr>
        <w:t>must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written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CUDA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C.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such,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code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 xml:space="preserve">divided </w:t>
      </w:r>
      <w:r w:rsidRPr="005677B4">
        <w:rPr>
          <w:spacing w:val="-3"/>
          <w:lang w:val="en-GB"/>
        </w:rPr>
        <w:t>into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-5"/>
          <w:lang w:val="en-GB"/>
        </w:rPr>
        <w:t>two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parts,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where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all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parallel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operations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were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written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C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using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CUDA</w:t>
      </w:r>
      <w:r w:rsidRPr="005677B4">
        <w:rPr>
          <w:spacing w:val="-24"/>
          <w:lang w:val="en-GB"/>
        </w:rPr>
        <w:t xml:space="preserve"> </w:t>
      </w:r>
      <w:r w:rsidRPr="005677B4">
        <w:rPr>
          <w:spacing w:val="-4"/>
          <w:lang w:val="en-GB"/>
        </w:rPr>
        <w:t>library,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while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 xml:space="preserve">all </w:t>
      </w:r>
      <w:r w:rsidRPr="005677B4">
        <w:rPr>
          <w:w w:val="95"/>
          <w:lang w:val="en-GB"/>
        </w:rPr>
        <w:t xml:space="preserve">sequential implementation used Python with PyCuda to initialise and communicate with the </w:t>
      </w:r>
      <w:r w:rsidRPr="005677B4">
        <w:rPr>
          <w:lang w:val="en-GB"/>
        </w:rPr>
        <w:t>GPU-parallel part</w:t>
      </w:r>
      <w:r w:rsidRPr="005677B4">
        <w:rPr>
          <w:spacing w:val="33"/>
          <w:lang w:val="en-GB"/>
        </w:rPr>
        <w:t xml:space="preserve"> </w:t>
      </w:r>
      <w:r w:rsidRPr="005677B4">
        <w:rPr>
          <w:lang w:val="en-GB"/>
        </w:rPr>
        <w:t>[8].</w:t>
      </w:r>
    </w:p>
    <w:p w14:paraId="7A4E90BD" w14:textId="77777777" w:rsidR="000A52FD" w:rsidRPr="005677B4" w:rsidRDefault="000A52FD">
      <w:pPr>
        <w:pStyle w:val="Tekstpodstawowy"/>
        <w:spacing w:before="6"/>
        <w:rPr>
          <w:sz w:val="27"/>
          <w:lang w:val="en-GB"/>
        </w:rPr>
      </w:pPr>
    </w:p>
    <w:p w14:paraId="33139D05" w14:textId="77777777" w:rsidR="000A52FD" w:rsidRPr="005677B4" w:rsidRDefault="005677B4">
      <w:pPr>
        <w:pStyle w:val="Nagwek2"/>
        <w:numPr>
          <w:ilvl w:val="2"/>
          <w:numId w:val="5"/>
        </w:numPr>
        <w:tabs>
          <w:tab w:val="left" w:pos="1082"/>
        </w:tabs>
        <w:jc w:val="both"/>
        <w:rPr>
          <w:b/>
          <w:lang w:val="en-GB"/>
        </w:rPr>
      </w:pPr>
      <w:bookmarkStart w:id="427" w:name="_TOC_250008"/>
      <w:r w:rsidRPr="005677B4">
        <w:rPr>
          <w:b/>
          <w:lang w:val="en-GB"/>
        </w:rPr>
        <w:t>Step-by-step</w:t>
      </w:r>
      <w:r w:rsidRPr="005677B4">
        <w:rPr>
          <w:b/>
          <w:spacing w:val="6"/>
          <w:lang w:val="en-GB"/>
        </w:rPr>
        <w:t xml:space="preserve"> </w:t>
      </w:r>
      <w:bookmarkEnd w:id="427"/>
      <w:r w:rsidRPr="005677B4">
        <w:rPr>
          <w:b/>
          <w:lang w:val="en-GB"/>
        </w:rPr>
        <w:t>Examination</w:t>
      </w:r>
    </w:p>
    <w:p w14:paraId="127B941F" w14:textId="77777777" w:rsidR="000A52FD" w:rsidRPr="005677B4" w:rsidRDefault="005677B4">
      <w:pPr>
        <w:pStyle w:val="Nagwek3"/>
        <w:spacing w:before="159"/>
        <w:jc w:val="both"/>
        <w:rPr>
          <w:lang w:val="en-GB"/>
        </w:rPr>
      </w:pPr>
      <w:r w:rsidRPr="005677B4">
        <w:rPr>
          <w:lang w:val="en-GB"/>
        </w:rPr>
        <w:t>Initialisation</w:t>
      </w:r>
    </w:p>
    <w:p w14:paraId="29EE31CB" w14:textId="77777777" w:rsidR="000A52FD" w:rsidRPr="005677B4" w:rsidRDefault="005677B4">
      <w:pPr>
        <w:pStyle w:val="Tekstpodstawowy"/>
        <w:spacing w:before="160"/>
        <w:ind w:left="117"/>
        <w:jc w:val="both"/>
        <w:rPr>
          <w:lang w:val="en-GB"/>
        </w:rPr>
      </w:pPr>
      <w:r w:rsidRPr="005677B4">
        <w:rPr>
          <w:lang w:val="en-GB"/>
        </w:rPr>
        <w:t>The starting parameters of the algorithm include:</w:t>
      </w:r>
    </w:p>
    <w:p w14:paraId="31F90BFE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98"/>
        <w:ind w:hanging="236"/>
        <w:rPr>
          <w:sz w:val="24"/>
          <w:lang w:val="en-GB"/>
        </w:rPr>
      </w:pPr>
      <w:r w:rsidRPr="005677B4">
        <w:rPr>
          <w:rFonts w:ascii="Georgia" w:hAnsi="Georgia"/>
          <w:b/>
          <w:sz w:val="24"/>
          <w:lang w:val="en-GB"/>
        </w:rPr>
        <w:t>The</w:t>
      </w:r>
      <w:r w:rsidRPr="005677B4">
        <w:rPr>
          <w:rFonts w:ascii="Georgia" w:hAnsi="Georgia"/>
          <w:b/>
          <w:spacing w:val="1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>shape</w:t>
      </w:r>
      <w:r w:rsidRPr="005677B4">
        <w:rPr>
          <w:rFonts w:ascii="Georgia" w:hAnsi="Georgia"/>
          <w:b/>
          <w:spacing w:val="1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>configuration</w:t>
      </w:r>
      <w:r w:rsidRPr="005677B4">
        <w:rPr>
          <w:rFonts w:ascii="Georgia" w:hAnsi="Georgia"/>
          <w:b/>
          <w:spacing w:val="-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(circle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positions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and</w:t>
      </w:r>
      <w:r w:rsidRPr="005677B4">
        <w:rPr>
          <w:spacing w:val="-5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radiuses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relative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to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shape</w:t>
      </w:r>
      <w:r w:rsidRPr="005677B4">
        <w:rPr>
          <w:spacing w:val="-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origin).</w:t>
      </w:r>
    </w:p>
    <w:p w14:paraId="3A4DE18C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159"/>
        <w:ind w:hanging="236"/>
        <w:rPr>
          <w:sz w:val="24"/>
          <w:lang w:val="en-GB"/>
        </w:rPr>
      </w:pPr>
      <w:r w:rsidRPr="005677B4">
        <w:rPr>
          <w:rFonts w:ascii="Georgia" w:hAnsi="Georgia"/>
          <w:b/>
          <w:sz w:val="24"/>
          <w:lang w:val="en-GB"/>
        </w:rPr>
        <w:t>Number of added</w:t>
      </w:r>
      <w:r w:rsidRPr="005677B4">
        <w:rPr>
          <w:rFonts w:ascii="Georgia" w:hAnsi="Georgia"/>
          <w:b/>
          <w:spacing w:val="-22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 xml:space="preserve">shapes </w:t>
      </w:r>
      <w:r w:rsidRPr="005677B4">
        <w:rPr>
          <w:sz w:val="24"/>
          <w:lang w:val="en-GB"/>
        </w:rPr>
        <w:t>per iteration.</w:t>
      </w:r>
    </w:p>
    <w:p w14:paraId="58D27C45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159"/>
        <w:ind w:hanging="236"/>
        <w:rPr>
          <w:sz w:val="24"/>
          <w:lang w:val="en-GB"/>
        </w:rPr>
      </w:pPr>
      <w:r w:rsidRPr="005677B4">
        <w:rPr>
          <w:sz w:val="24"/>
          <w:lang w:val="en-GB"/>
        </w:rPr>
        <w:t xml:space="preserve">Adjacency matrix </w:t>
      </w:r>
      <w:r w:rsidRPr="005677B4">
        <w:rPr>
          <w:rFonts w:ascii="Georgia" w:hAnsi="Georgia"/>
          <w:b/>
          <w:sz w:val="24"/>
          <w:lang w:val="en-GB"/>
        </w:rPr>
        <w:t xml:space="preserve">cell size </w:t>
      </w:r>
      <w:r w:rsidRPr="005677B4">
        <w:rPr>
          <w:sz w:val="24"/>
          <w:lang w:val="en-GB"/>
        </w:rPr>
        <w:t xml:space="preserve">(must </w:t>
      </w:r>
      <w:r w:rsidRPr="005677B4">
        <w:rPr>
          <w:spacing w:val="3"/>
          <w:sz w:val="24"/>
          <w:lang w:val="en-GB"/>
        </w:rPr>
        <w:t xml:space="preserve">be </w:t>
      </w:r>
      <w:r w:rsidRPr="005677B4">
        <w:rPr>
          <w:sz w:val="24"/>
          <w:lang w:val="en-GB"/>
        </w:rPr>
        <w:t>greater than the shape</w:t>
      </w:r>
      <w:r w:rsidRPr="005677B4">
        <w:rPr>
          <w:spacing w:val="5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size).</w:t>
      </w:r>
    </w:p>
    <w:p w14:paraId="1DF636B0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160"/>
        <w:ind w:hanging="236"/>
        <w:rPr>
          <w:sz w:val="24"/>
          <w:lang w:val="en-GB"/>
        </w:rPr>
      </w:pPr>
      <w:r w:rsidRPr="005677B4">
        <w:rPr>
          <w:rFonts w:ascii="Georgia" w:hAnsi="Georgia"/>
          <w:b/>
          <w:spacing w:val="-5"/>
          <w:sz w:val="24"/>
          <w:lang w:val="en-GB"/>
        </w:rPr>
        <w:t xml:space="preserve">World </w:t>
      </w:r>
      <w:r w:rsidRPr="005677B4">
        <w:rPr>
          <w:rFonts w:ascii="Georgia" w:hAnsi="Georgia"/>
          <w:b/>
          <w:sz w:val="24"/>
          <w:lang w:val="en-GB"/>
        </w:rPr>
        <w:t xml:space="preserve">size </w:t>
      </w:r>
      <w:r w:rsidRPr="005677B4">
        <w:rPr>
          <w:sz w:val="24"/>
          <w:lang w:val="en-GB"/>
        </w:rPr>
        <w:t>(in number of adjacency matrix</w:t>
      </w:r>
      <w:r w:rsidRPr="005677B4">
        <w:rPr>
          <w:spacing w:val="55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cells).</w:t>
      </w:r>
    </w:p>
    <w:p w14:paraId="099CCCB1" w14:textId="5F77E9C2" w:rsidR="000A52FD" w:rsidRPr="005677B4" w:rsidRDefault="00DC0027">
      <w:pPr>
        <w:pStyle w:val="Tekstpodstawowy"/>
        <w:spacing w:before="166" w:line="232" w:lineRule="auto"/>
        <w:ind w:left="702" w:right="1415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44ECC9F" wp14:editId="49446232">
                <wp:simplePos x="0" y="0"/>
                <wp:positionH relativeFrom="page">
                  <wp:posOffset>1121410</wp:posOffset>
                </wp:positionH>
                <wp:positionV relativeFrom="paragraph">
                  <wp:posOffset>129540</wp:posOffset>
                </wp:positionV>
                <wp:extent cx="76200" cy="263525"/>
                <wp:effectExtent l="0" t="0" r="2540" b="4445"/>
                <wp:wrapNone/>
                <wp:docPr id="1110" name="Text Box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9C3F11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42"/>
                                <w:sz w:val="24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ECC9F" id="Text Box 1105" o:spid="_x0000_s1173" type="#_x0000_t202" style="position:absolute;left:0;text-align:left;margin-left:88.3pt;margin-top:10.2pt;width:6pt;height:20.75pt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" filled="f" stroked="f">
                <v:textbox inset="0,0,0,0">
                  <w:txbxContent>
                    <w:p w14:paraId="6B9C3F11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42"/>
                          <w:sz w:val="24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Georgia"/>
          <w:b/>
          <w:spacing w:val="-7"/>
          <w:lang w:val="en-GB"/>
        </w:rPr>
        <w:t>Voxel</w:t>
      </w:r>
      <w:r w:rsidR="005677B4" w:rsidRPr="005677B4">
        <w:rPr>
          <w:rFonts w:ascii="Georgia"/>
          <w:b/>
          <w:spacing w:val="-18"/>
          <w:lang w:val="en-GB"/>
        </w:rPr>
        <w:t xml:space="preserve"> </w:t>
      </w:r>
      <w:r w:rsidR="005677B4" w:rsidRPr="005677B4">
        <w:rPr>
          <w:rFonts w:ascii="Georgia"/>
          <w:b/>
          <w:lang w:val="en-GB"/>
        </w:rPr>
        <w:t>split</w:t>
      </w:r>
      <w:r w:rsidR="005677B4" w:rsidRPr="005677B4">
        <w:rPr>
          <w:rFonts w:ascii="Georgia"/>
          <w:b/>
          <w:spacing w:val="-18"/>
          <w:lang w:val="en-GB"/>
        </w:rPr>
        <w:t xml:space="preserve"> </w:t>
      </w:r>
      <w:r w:rsidR="005677B4" w:rsidRPr="005677B4">
        <w:rPr>
          <w:rFonts w:ascii="Georgia"/>
          <w:b/>
          <w:lang w:val="en-GB"/>
        </w:rPr>
        <w:t>t</w:t>
      </w:r>
      <w:ins w:id="428" w:author="program2" w:date="2019-09-12T13:21:00Z">
        <w:r w:rsidR="005E7C52">
          <w:rPr>
            <w:rFonts w:ascii="Georgia"/>
            <w:b/>
            <w:lang w:val="en-GB"/>
          </w:rPr>
          <w:t>h</w:t>
        </w:r>
      </w:ins>
      <w:r w:rsidR="005677B4" w:rsidRPr="005677B4">
        <w:rPr>
          <w:rFonts w:ascii="Georgia"/>
          <w:b/>
          <w:lang w:val="en-GB"/>
        </w:rPr>
        <w:t>reshold</w:t>
      </w:r>
      <w:r w:rsidR="005677B4" w:rsidRPr="005677B4">
        <w:rPr>
          <w:rFonts w:ascii="Georgia"/>
          <w:b/>
          <w:spacing w:val="-23"/>
          <w:lang w:val="en-GB"/>
        </w:rPr>
        <w:t xml:space="preserve"> </w:t>
      </w:r>
      <w:r w:rsidR="005677B4" w:rsidRPr="005677B4">
        <w:rPr>
          <w:lang w:val="en-GB"/>
        </w:rPr>
        <w:t>-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proportion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added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shapes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that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were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rejected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that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 xml:space="preserve">would trigger the </w:t>
      </w:r>
      <w:r w:rsidR="005677B4" w:rsidRPr="005677B4">
        <w:rPr>
          <w:spacing w:val="-4"/>
          <w:lang w:val="en-GB"/>
        </w:rPr>
        <w:t>voxel</w:t>
      </w:r>
      <w:r w:rsidR="005677B4" w:rsidRPr="005677B4">
        <w:rPr>
          <w:spacing w:val="48"/>
          <w:lang w:val="en-GB"/>
        </w:rPr>
        <w:t xml:space="preserve"> </w:t>
      </w:r>
      <w:r w:rsidR="005677B4" w:rsidRPr="005677B4">
        <w:rPr>
          <w:lang w:val="en-GB"/>
        </w:rPr>
        <w:t>split.</w:t>
      </w:r>
    </w:p>
    <w:p w14:paraId="5F65521A" w14:textId="49BFA4C5" w:rsidR="000A52FD" w:rsidRPr="005677B4" w:rsidRDefault="005677B4">
      <w:pPr>
        <w:pStyle w:val="Tekstpodstawowy"/>
        <w:spacing w:before="106"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As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these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parameters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set,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additional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functions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executed.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area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is being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calculated,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itself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being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optimised.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latter</w:t>
      </w:r>
      <w:r w:rsidRPr="005677B4">
        <w:rPr>
          <w:spacing w:val="-38"/>
          <w:lang w:val="en-GB"/>
        </w:rPr>
        <w:t xml:space="preserve"> </w:t>
      </w:r>
      <w:r w:rsidRPr="005677B4">
        <w:rPr>
          <w:spacing w:val="-3"/>
          <w:lang w:val="en-GB"/>
        </w:rPr>
        <w:t>involves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re-calculating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the origin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shape,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so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it</w:t>
      </w:r>
      <w:del w:id="429" w:author="program2" w:date="2019-09-12T14:20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bounding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smallest.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These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functions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auxil</w:t>
      </w:r>
      <w:ins w:id="430" w:author="program2" w:date="2019-09-12T13:22:00Z">
        <w:r w:rsidR="005E7C52">
          <w:rPr>
            <w:lang w:val="en-GB"/>
          </w:rPr>
          <w:t>i</w:t>
        </w:r>
      </w:ins>
      <w:del w:id="431" w:author="program2" w:date="2019-09-12T13:22:00Z">
        <w:r w:rsidRPr="005677B4" w:rsidDel="005E7C52">
          <w:rPr>
            <w:lang w:val="en-GB"/>
          </w:rPr>
          <w:delText>l</w:delText>
        </w:r>
      </w:del>
      <w:r w:rsidRPr="005677B4">
        <w:rPr>
          <w:lang w:val="en-GB"/>
        </w:rPr>
        <w:t>ary to the main</w:t>
      </w:r>
      <w:r w:rsidRPr="005677B4">
        <w:rPr>
          <w:spacing w:val="48"/>
          <w:lang w:val="en-GB"/>
        </w:rPr>
        <w:t xml:space="preserve"> </w:t>
      </w:r>
      <w:r w:rsidRPr="005677B4">
        <w:rPr>
          <w:lang w:val="en-GB"/>
        </w:rPr>
        <w:t>algorithm.</w:t>
      </w:r>
    </w:p>
    <w:p w14:paraId="4D0BAB4D" w14:textId="77777777" w:rsidR="000A52FD" w:rsidRPr="005677B4" w:rsidRDefault="005677B4">
      <w:pPr>
        <w:pStyle w:val="Tekstpodstawowy"/>
        <w:spacing w:line="232" w:lineRule="auto"/>
        <w:ind w:left="117" w:right="1416"/>
        <w:jc w:val="both"/>
        <w:rPr>
          <w:lang w:val="en-GB"/>
        </w:rPr>
      </w:pPr>
      <w:r w:rsidRPr="005677B4">
        <w:rPr>
          <w:lang w:val="en-GB"/>
        </w:rPr>
        <w:t xml:space="preserve">During the initialisation, there are created </w:t>
      </w:r>
      <w:del w:id="432" w:author="program2" w:date="2019-09-12T13:23:00Z">
        <w:r w:rsidRPr="005677B4" w:rsidDel="005E7C52">
          <w:rPr>
            <w:lang w:val="en-GB"/>
          </w:rPr>
          <w:delText xml:space="preserve">the </w:delText>
        </w:r>
      </w:del>
      <w:r w:rsidRPr="005677B4">
        <w:rPr>
          <w:lang w:val="en-GB"/>
        </w:rPr>
        <w:t>data structures used through</w:t>
      </w:r>
      <w:del w:id="433" w:author="program2" w:date="2019-09-12T13:22:00Z">
        <w:r w:rsidRPr="005677B4" w:rsidDel="005E7C52">
          <w:rPr>
            <w:lang w:val="en-GB"/>
          </w:rPr>
          <w:delText>t</w:delText>
        </w:r>
      </w:del>
      <w:r w:rsidRPr="005677B4">
        <w:rPr>
          <w:lang w:val="en-GB"/>
        </w:rPr>
        <w:t xml:space="preserve"> the further execution. These involve:</w:t>
      </w:r>
    </w:p>
    <w:p w14:paraId="53B78C7A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260" w:right="0" w:bottom="1040" w:left="1300" w:header="0" w:footer="845" w:gutter="0"/>
          <w:cols w:space="708"/>
        </w:sectPr>
      </w:pPr>
    </w:p>
    <w:p w14:paraId="4395068D" w14:textId="4F41E6B3" w:rsidR="000A52FD" w:rsidRPr="005677B4" w:rsidRDefault="00DC0027">
      <w:pPr>
        <w:pStyle w:val="Tekstpodstawowy"/>
        <w:spacing w:before="63" w:line="232" w:lineRule="auto"/>
        <w:ind w:left="702" w:right="1415"/>
        <w:jc w:val="both"/>
        <w:rPr>
          <w:lang w:val="en-GB"/>
        </w:rPr>
      </w:pPr>
      <w:r w:rsidRPr="005677B4"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66944" behindDoc="1" locked="0" layoutInCell="1" allowOverlap="1" wp14:anchorId="7E0CC6A3" wp14:editId="0E14CE7A">
                <wp:simplePos x="0" y="0"/>
                <wp:positionH relativeFrom="page">
                  <wp:posOffset>1121410</wp:posOffset>
                </wp:positionH>
                <wp:positionV relativeFrom="paragraph">
                  <wp:posOffset>70485</wp:posOffset>
                </wp:positionV>
                <wp:extent cx="3150235" cy="263525"/>
                <wp:effectExtent l="0" t="635" r="0" b="2540"/>
                <wp:wrapNone/>
                <wp:docPr id="1109" name="Text Box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023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10E4D" w14:textId="77777777" w:rsidR="00053D16" w:rsidRDefault="00053D16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774"/>
                                <w:tab w:val="left" w:pos="4776"/>
                              </w:tabs>
                              <w:spacing w:line="236" w:lineRule="exact"/>
                              <w:ind w:hanging="4775"/>
                              <w:rPr>
                                <w:rFonts w:ascii="Arial" w:hAnsi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9"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0CC6A3" id="Text Box 1104" o:spid="_x0000_s1174" type="#_x0000_t202" style="position:absolute;left:0;text-align:left;margin-left:88.3pt;margin-top:5.55pt;width:248.05pt;height:20.75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" filled="f" stroked="f">
                <v:textbox inset="0,0,0,0">
                  <w:txbxContent>
                    <w:p w14:paraId="17B10E4D" w14:textId="77777777" w:rsidR="00053D16" w:rsidRDefault="00053D16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4774"/>
                          <w:tab w:val="left" w:pos="4776"/>
                        </w:tabs>
                        <w:spacing w:line="236" w:lineRule="exact"/>
                        <w:ind w:hanging="4775"/>
                        <w:rPr>
                          <w:rFonts w:ascii="Arial" w:hAnsi="Arial"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19"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Georgia" w:hAnsi="Georgia"/>
          <w:b/>
          <w:lang w:val="en-GB"/>
        </w:rPr>
        <w:t>The shape array</w:t>
      </w:r>
      <w:r w:rsidR="005677B4" w:rsidRPr="005677B4">
        <w:rPr>
          <w:lang w:val="en-GB"/>
        </w:rPr>
        <w:t xml:space="preserve">: An array with shape: </w:t>
      </w:r>
      <w:r w:rsidR="005677B4" w:rsidRPr="005677B4">
        <w:rPr>
          <w:rFonts w:ascii="Tahoma" w:hAnsi="Tahoma"/>
          <w:lang w:val="en-GB"/>
        </w:rPr>
        <w:t xml:space="preserve">3 </w:t>
      </w:r>
      <w:r w:rsidR="005677B4" w:rsidRPr="005677B4">
        <w:rPr>
          <w:rFonts w:ascii="Bookman Old Style" w:hAnsi="Bookman Old Style"/>
          <w:i/>
          <w:lang w:val="en-GB"/>
        </w:rPr>
        <w:t xml:space="preserve">N </w:t>
      </w:r>
      <w:r w:rsidR="005677B4" w:rsidRPr="005677B4">
        <w:rPr>
          <w:lang w:val="en-GB"/>
        </w:rPr>
        <w:t xml:space="preserve">, where N is the number of shapes in the packing. Every </w:t>
      </w:r>
      <w:r w:rsidR="005677B4" w:rsidRPr="005677B4">
        <w:rPr>
          <w:spacing w:val="-3"/>
          <w:lang w:val="en-GB"/>
        </w:rPr>
        <w:t xml:space="preserve">row </w:t>
      </w:r>
      <w:r w:rsidR="005677B4" w:rsidRPr="005677B4">
        <w:rPr>
          <w:lang w:val="en-GB"/>
        </w:rPr>
        <w:t>has the shape’s coordinates (x,y) and it</w:t>
      </w:r>
      <w:del w:id="434" w:author="program2" w:date="2019-09-12T14:21:00Z">
        <w:r w:rsidR="005677B4" w:rsidRPr="005677B4" w:rsidDel="00002871">
          <w:rPr>
            <w:lang w:val="en-GB"/>
          </w:rPr>
          <w:delText>’</w:delText>
        </w:r>
      </w:del>
      <w:r w:rsidR="005677B4" w:rsidRPr="005677B4">
        <w:rPr>
          <w:lang w:val="en-GB"/>
        </w:rPr>
        <w:t>s</w:t>
      </w:r>
      <w:r w:rsidR="005677B4" w:rsidRPr="005677B4">
        <w:rPr>
          <w:spacing w:val="58"/>
          <w:lang w:val="en-GB"/>
        </w:rPr>
        <w:t xml:space="preserve"> </w:t>
      </w:r>
      <w:r w:rsidR="005677B4" w:rsidRPr="005677B4">
        <w:rPr>
          <w:lang w:val="en-GB"/>
        </w:rPr>
        <w:t>angle.</w:t>
      </w:r>
    </w:p>
    <w:p w14:paraId="47292E15" w14:textId="5CA6DAB5" w:rsidR="000A52FD" w:rsidRPr="005677B4" w:rsidRDefault="00DC0027">
      <w:pPr>
        <w:pStyle w:val="Tekstpodstawowy"/>
        <w:spacing w:before="201" w:line="230" w:lineRule="auto"/>
        <w:ind w:left="702" w:right="1413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4B2D5FBA" wp14:editId="0D0A3BDA">
                <wp:simplePos x="0" y="0"/>
                <wp:positionH relativeFrom="page">
                  <wp:posOffset>2920365</wp:posOffset>
                </wp:positionH>
                <wp:positionV relativeFrom="paragraph">
                  <wp:posOffset>517525</wp:posOffset>
                </wp:positionV>
                <wp:extent cx="118110" cy="263525"/>
                <wp:effectExtent l="0" t="2540" r="0" b="635"/>
                <wp:wrapNone/>
                <wp:docPr id="1108" name="Text Box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D3FE3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D5FBA" id="Text Box 1103" o:spid="_x0000_s1175" type="#_x0000_t202" style="position:absolute;left:0;text-align:left;margin-left:229.95pt;margin-top:40.75pt;width:9.3pt;height:20.75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" filled="f" stroked="f">
                <v:textbox inset="0,0,0,0">
                  <w:txbxContent>
                    <w:p w14:paraId="511D3FE3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26BE3239" wp14:editId="4A19AF52">
                <wp:simplePos x="0" y="0"/>
                <wp:positionH relativeFrom="page">
                  <wp:posOffset>1121410</wp:posOffset>
                </wp:positionH>
                <wp:positionV relativeFrom="paragraph">
                  <wp:posOffset>150495</wp:posOffset>
                </wp:positionV>
                <wp:extent cx="4906645" cy="263525"/>
                <wp:effectExtent l="0" t="0" r="1270" b="0"/>
                <wp:wrapNone/>
                <wp:docPr id="1107" name="Text Box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66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0864F5" w14:textId="77777777" w:rsidR="00053D16" w:rsidRDefault="00053D16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837"/>
                                <w:tab w:val="left" w:pos="6838"/>
                                <w:tab w:val="left" w:pos="7540"/>
                              </w:tabs>
                              <w:spacing w:line="236" w:lineRule="exact"/>
                              <w:ind w:hanging="6837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pacing w:val="-20"/>
                                <w:w w:val="135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E3239" id="Text Box 1102" o:spid="_x0000_s1176" type="#_x0000_t202" style="position:absolute;left:0;text-align:left;margin-left:88.3pt;margin-top:11.85pt;width:386.35pt;height:20.75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" filled="f" stroked="f">
                <v:textbox inset="0,0,0,0">
                  <w:txbxContent>
                    <w:p w14:paraId="380864F5" w14:textId="77777777" w:rsidR="00053D16" w:rsidRDefault="00053D16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6837"/>
                          <w:tab w:val="left" w:pos="6838"/>
                          <w:tab w:val="left" w:pos="7540"/>
                        </w:tabs>
                        <w:spacing w:line="236" w:lineRule="exact"/>
                        <w:ind w:hanging="6837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>×</w:t>
                      </w: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pacing w:val="-20"/>
                          <w:w w:val="135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Georgia"/>
          <w:b/>
          <w:lang w:val="en-GB"/>
        </w:rPr>
        <w:t xml:space="preserve">The </w:t>
      </w:r>
      <w:del w:id="435" w:author="program2" w:date="2019-09-12T14:18:00Z">
        <w:r w:rsidR="005677B4" w:rsidRPr="005677B4" w:rsidDel="00002871">
          <w:rPr>
            <w:rFonts w:ascii="Georgia"/>
            <w:b/>
            <w:lang w:val="en-GB"/>
          </w:rPr>
          <w:delText xml:space="preserve"> </w:delText>
        </w:r>
      </w:del>
      <w:r w:rsidR="005677B4" w:rsidRPr="005677B4">
        <w:rPr>
          <w:rFonts w:ascii="Georgia"/>
          <w:b/>
          <w:lang w:val="en-GB"/>
        </w:rPr>
        <w:t>neighbo</w:t>
      </w:r>
      <w:ins w:id="436" w:author="program2" w:date="2019-09-12T13:24:00Z">
        <w:r w:rsidR="005E7C52">
          <w:rPr>
            <w:rFonts w:ascii="Georgia"/>
            <w:b/>
            <w:lang w:val="en-GB"/>
          </w:rPr>
          <w:t>u</w:t>
        </w:r>
      </w:ins>
      <w:r w:rsidR="005677B4" w:rsidRPr="005677B4">
        <w:rPr>
          <w:rFonts w:ascii="Georgia"/>
          <w:b/>
          <w:lang w:val="en-GB"/>
        </w:rPr>
        <w:t>rhood</w:t>
      </w:r>
      <w:del w:id="437" w:author="program2" w:date="2019-09-12T14:18:00Z">
        <w:r w:rsidR="005677B4" w:rsidRPr="005677B4" w:rsidDel="00002871">
          <w:rPr>
            <w:rFonts w:ascii="Georgia"/>
            <w:b/>
            <w:lang w:val="en-GB"/>
          </w:rPr>
          <w:delText xml:space="preserve"> </w:delText>
        </w:r>
      </w:del>
      <w:r w:rsidR="005677B4" w:rsidRPr="005677B4">
        <w:rPr>
          <w:rFonts w:ascii="Georgia"/>
          <w:b/>
          <w:lang w:val="en-GB"/>
        </w:rPr>
        <w:t xml:space="preserve"> matrix</w:t>
      </w:r>
      <w:r w:rsidR="005677B4" w:rsidRPr="005677B4">
        <w:rPr>
          <w:lang w:val="en-GB"/>
        </w:rPr>
        <w:t xml:space="preserve">: The 3D array with shape: </w:t>
      </w:r>
      <w:r w:rsidR="005677B4" w:rsidRPr="005677B4">
        <w:rPr>
          <w:rFonts w:ascii="Bookman Old Style"/>
          <w:i/>
          <w:spacing w:val="8"/>
          <w:lang w:val="en-GB"/>
        </w:rPr>
        <w:t>CX</w:t>
      </w:r>
      <w:r w:rsidR="005677B4" w:rsidRPr="005677B4">
        <w:rPr>
          <w:rFonts w:ascii="Bookman Old Style"/>
          <w:i/>
          <w:spacing w:val="87"/>
          <w:lang w:val="en-GB"/>
        </w:rPr>
        <w:t xml:space="preserve"> </w:t>
      </w:r>
      <w:r w:rsidR="005677B4" w:rsidRPr="005677B4">
        <w:rPr>
          <w:rFonts w:ascii="Bookman Old Style"/>
          <w:i/>
          <w:spacing w:val="8"/>
          <w:lang w:val="en-GB"/>
        </w:rPr>
        <w:t xml:space="preserve">CY  </w:t>
      </w:r>
      <w:r w:rsidR="005677B4" w:rsidRPr="005677B4">
        <w:rPr>
          <w:rFonts w:ascii="Bookman Old Style"/>
          <w:i/>
          <w:spacing w:val="15"/>
          <w:lang w:val="en-GB"/>
        </w:rPr>
        <w:t xml:space="preserve">SPN </w:t>
      </w:r>
      <w:r w:rsidR="005677B4" w:rsidRPr="005677B4">
        <w:rPr>
          <w:lang w:val="en-GB"/>
        </w:rPr>
        <w:t>where CX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and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CY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are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world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dimensions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in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numbers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cells,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while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SPN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theoretical maximum</w:t>
      </w:r>
      <w:r w:rsidR="005677B4" w:rsidRPr="005677B4">
        <w:rPr>
          <w:spacing w:val="-37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shapes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per</w:t>
      </w:r>
      <w:r w:rsidR="005677B4" w:rsidRPr="005677B4">
        <w:rPr>
          <w:spacing w:val="-37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3</w:t>
      </w:r>
      <w:r w:rsidR="005677B4" w:rsidRPr="005677B4">
        <w:rPr>
          <w:rFonts w:ascii="Tahoma"/>
          <w:spacing w:val="13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3</w:t>
      </w:r>
      <w:r w:rsidR="005677B4" w:rsidRPr="005677B4">
        <w:rPr>
          <w:rFonts w:ascii="Tahoma"/>
          <w:spacing w:val="-51"/>
          <w:lang w:val="en-GB"/>
        </w:rPr>
        <w:t xml:space="preserve"> </w:t>
      </w:r>
      <w:r w:rsidR="005677B4" w:rsidRPr="005677B4">
        <w:rPr>
          <w:lang w:val="en-GB"/>
        </w:rPr>
        <w:t>cells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(overestimated</w:t>
      </w:r>
      <w:r w:rsidR="005677B4" w:rsidRPr="005677B4">
        <w:rPr>
          <w:spacing w:val="-37"/>
          <w:lang w:val="en-GB"/>
        </w:rPr>
        <w:t xml:space="preserve"> </w:t>
      </w:r>
      <w:r w:rsidR="005677B4" w:rsidRPr="005677B4">
        <w:rPr>
          <w:lang w:val="en-GB"/>
        </w:rPr>
        <w:t>approximate).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spacing w:val="-3"/>
          <w:lang w:val="en-GB"/>
        </w:rPr>
        <w:t>Such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groupings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37"/>
          <w:lang w:val="en-GB"/>
        </w:rPr>
        <w:t xml:space="preserve"> </w:t>
      </w:r>
      <w:r w:rsidR="005677B4" w:rsidRPr="005677B4">
        <w:rPr>
          <w:lang w:val="en-GB"/>
        </w:rPr>
        <w:t>cells are here referred to as the "neighbo</w:t>
      </w:r>
      <w:ins w:id="438" w:author="program2" w:date="2019-09-12T13:24:00Z">
        <w:r w:rsidR="005E7C52">
          <w:rPr>
            <w:lang w:val="en-GB"/>
          </w:rPr>
          <w:t>u</w:t>
        </w:r>
      </w:ins>
      <w:r w:rsidR="005677B4" w:rsidRPr="005677B4">
        <w:rPr>
          <w:lang w:val="en-GB"/>
        </w:rPr>
        <w:t xml:space="preserve">rhoods", and they contain the indexes of shapes that </w:t>
      </w:r>
      <w:r w:rsidR="005677B4" w:rsidRPr="005677B4">
        <w:rPr>
          <w:spacing w:val="-3"/>
          <w:lang w:val="en-GB"/>
        </w:rPr>
        <w:t xml:space="preserve">may </w:t>
      </w:r>
      <w:r w:rsidR="005677B4" w:rsidRPr="005677B4">
        <w:rPr>
          <w:lang w:val="en-GB"/>
        </w:rPr>
        <w:t>collide with a shape in a given adjacency matrix cell. This data structure serves as the adjacency</w:t>
      </w:r>
      <w:r w:rsidR="005677B4" w:rsidRPr="005677B4">
        <w:rPr>
          <w:spacing w:val="3"/>
          <w:lang w:val="en-GB"/>
        </w:rPr>
        <w:t xml:space="preserve"> </w:t>
      </w:r>
      <w:r w:rsidR="005677B4" w:rsidRPr="005677B4">
        <w:rPr>
          <w:lang w:val="en-GB"/>
        </w:rPr>
        <w:t>matrix.</w:t>
      </w:r>
    </w:p>
    <w:p w14:paraId="11D9B3D3" w14:textId="0E575B34" w:rsidR="000A52FD" w:rsidRPr="005677B4" w:rsidRDefault="00DC0027">
      <w:pPr>
        <w:pStyle w:val="Tekstpodstawowy"/>
        <w:spacing w:before="203" w:line="232" w:lineRule="auto"/>
        <w:ind w:left="702" w:right="1415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69996B67" wp14:editId="1B1EF986">
                <wp:simplePos x="0" y="0"/>
                <wp:positionH relativeFrom="page">
                  <wp:posOffset>1121410</wp:posOffset>
                </wp:positionH>
                <wp:positionV relativeFrom="paragraph">
                  <wp:posOffset>153035</wp:posOffset>
                </wp:positionV>
                <wp:extent cx="76200" cy="263525"/>
                <wp:effectExtent l="0" t="3810" r="2540" b="0"/>
                <wp:wrapNone/>
                <wp:docPr id="1106" name="Text Box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9188CC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42"/>
                                <w:sz w:val="24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996B67" id="Text Box 1101" o:spid="_x0000_s1177" type="#_x0000_t202" style="position:absolute;left:0;text-align:left;margin-left:88.3pt;margin-top:12.05pt;width:6pt;height:20.75pt;z-index: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" filled="f" stroked="f">
                <v:textbox inset="0,0,0,0">
                  <w:txbxContent>
                    <w:p w14:paraId="239188CC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42"/>
                          <w:sz w:val="24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Georgia"/>
          <w:b/>
          <w:lang w:val="en-GB"/>
        </w:rPr>
        <w:t xml:space="preserve">The </w:t>
      </w:r>
      <w:r w:rsidR="005677B4" w:rsidRPr="005677B4">
        <w:rPr>
          <w:rFonts w:ascii="Georgia"/>
          <w:b/>
          <w:spacing w:val="-4"/>
          <w:lang w:val="en-GB"/>
        </w:rPr>
        <w:t xml:space="preserve">voxel </w:t>
      </w:r>
      <w:r w:rsidR="005677B4" w:rsidRPr="005677B4">
        <w:rPr>
          <w:rFonts w:ascii="Georgia"/>
          <w:b/>
          <w:lang w:val="en-GB"/>
        </w:rPr>
        <w:t>array</w:t>
      </w:r>
      <w:r w:rsidR="005677B4" w:rsidRPr="005677B4">
        <w:rPr>
          <w:lang w:val="en-GB"/>
        </w:rPr>
        <w:t xml:space="preserve">: Similar to the shape </w:t>
      </w:r>
      <w:r w:rsidR="005677B4" w:rsidRPr="005677B4">
        <w:rPr>
          <w:spacing w:val="-5"/>
          <w:lang w:val="en-GB"/>
        </w:rPr>
        <w:t xml:space="preserve">array, </w:t>
      </w:r>
      <w:r w:rsidR="005677B4" w:rsidRPr="005677B4">
        <w:rPr>
          <w:lang w:val="en-GB"/>
        </w:rPr>
        <w:t>it contains the spatial and angular positions of the existing</w:t>
      </w:r>
      <w:r w:rsidR="005677B4" w:rsidRPr="005677B4">
        <w:rPr>
          <w:spacing w:val="1"/>
          <w:lang w:val="en-GB"/>
        </w:rPr>
        <w:t xml:space="preserve"> </w:t>
      </w:r>
      <w:r w:rsidR="005677B4" w:rsidRPr="005677B4">
        <w:rPr>
          <w:spacing w:val="-3"/>
          <w:lang w:val="en-GB"/>
        </w:rPr>
        <w:t>voxels.</w:t>
      </w:r>
    </w:p>
    <w:p w14:paraId="67D4511C" w14:textId="301475A9" w:rsidR="000A52FD" w:rsidRPr="005677B4" w:rsidRDefault="005677B4">
      <w:pPr>
        <w:pStyle w:val="Tekstpodstawowy"/>
        <w:spacing w:before="200" w:line="230" w:lineRule="auto"/>
        <w:ind w:left="117" w:right="1413"/>
        <w:jc w:val="both"/>
        <w:rPr>
          <w:lang w:val="en-GB"/>
        </w:rPr>
      </w:pPr>
      <w:r w:rsidRPr="005677B4">
        <w:rPr>
          <w:spacing w:val="-3"/>
          <w:lang w:val="en-GB"/>
        </w:rPr>
        <w:t>Additionally,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there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set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variables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subject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change: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rFonts w:ascii="Georgia" w:hAnsi="Georgia"/>
          <w:b/>
          <w:lang w:val="en-GB"/>
        </w:rPr>
        <w:t>current</w:t>
      </w:r>
      <w:r w:rsidRPr="005677B4">
        <w:rPr>
          <w:rFonts w:ascii="Georgia" w:hAnsi="Georgia"/>
          <w:b/>
          <w:spacing w:val="-6"/>
          <w:lang w:val="en-GB"/>
        </w:rPr>
        <w:t xml:space="preserve"> </w:t>
      </w:r>
      <w:r w:rsidRPr="005677B4">
        <w:rPr>
          <w:rFonts w:ascii="Georgia" w:hAnsi="Georgia"/>
          <w:b/>
          <w:spacing w:val="-4"/>
          <w:lang w:val="en-GB"/>
        </w:rPr>
        <w:t>voxel</w:t>
      </w:r>
      <w:r w:rsidRPr="005677B4">
        <w:rPr>
          <w:rFonts w:ascii="Georgia" w:hAnsi="Georgia"/>
          <w:b/>
          <w:spacing w:val="-6"/>
          <w:lang w:val="en-GB"/>
        </w:rPr>
        <w:t xml:space="preserve"> </w:t>
      </w:r>
      <w:r w:rsidRPr="005677B4">
        <w:rPr>
          <w:rFonts w:ascii="Georgia" w:hAnsi="Georgia"/>
          <w:b/>
          <w:lang w:val="en-GB"/>
        </w:rPr>
        <w:t xml:space="preserve">spatial </w:t>
      </w:r>
      <w:r w:rsidRPr="005677B4">
        <w:rPr>
          <w:rFonts w:ascii="Georgia" w:hAnsi="Georgia"/>
          <w:b/>
          <w:w w:val="95"/>
          <w:lang w:val="en-GB"/>
        </w:rPr>
        <w:t>size</w:t>
      </w:r>
      <w:r w:rsidRPr="005677B4">
        <w:rPr>
          <w:rFonts w:ascii="Georgia" w:hAnsi="Georgia"/>
          <w:b/>
          <w:spacing w:val="-13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and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12"/>
          <w:w w:val="95"/>
          <w:lang w:val="en-GB"/>
        </w:rPr>
        <w:t xml:space="preserve"> </w:t>
      </w:r>
      <w:r w:rsidRPr="005677B4">
        <w:rPr>
          <w:rFonts w:ascii="Georgia" w:hAnsi="Georgia"/>
          <w:b/>
          <w:w w:val="95"/>
          <w:lang w:val="en-GB"/>
        </w:rPr>
        <w:t>current</w:t>
      </w:r>
      <w:r w:rsidRPr="005677B4">
        <w:rPr>
          <w:rFonts w:ascii="Georgia" w:hAnsi="Georgia"/>
          <w:b/>
          <w:spacing w:val="-6"/>
          <w:w w:val="95"/>
          <w:lang w:val="en-GB"/>
        </w:rPr>
        <w:t xml:space="preserve"> </w:t>
      </w:r>
      <w:r w:rsidRPr="005677B4">
        <w:rPr>
          <w:rFonts w:ascii="Georgia" w:hAnsi="Georgia"/>
          <w:b/>
          <w:spacing w:val="-4"/>
          <w:w w:val="95"/>
          <w:lang w:val="en-GB"/>
        </w:rPr>
        <w:t>voxel</w:t>
      </w:r>
      <w:r w:rsidRPr="005677B4">
        <w:rPr>
          <w:rFonts w:ascii="Georgia" w:hAnsi="Georgia"/>
          <w:b/>
          <w:spacing w:val="-5"/>
          <w:w w:val="95"/>
          <w:lang w:val="en-GB"/>
        </w:rPr>
        <w:t xml:space="preserve"> </w:t>
      </w:r>
      <w:r w:rsidRPr="005677B4">
        <w:rPr>
          <w:rFonts w:ascii="Georgia" w:hAnsi="Georgia"/>
          <w:b/>
          <w:w w:val="95"/>
          <w:lang w:val="en-GB"/>
        </w:rPr>
        <w:t>angular</w:t>
      </w:r>
      <w:r w:rsidRPr="005677B4">
        <w:rPr>
          <w:rFonts w:ascii="Georgia" w:hAnsi="Georgia"/>
          <w:b/>
          <w:spacing w:val="-6"/>
          <w:w w:val="95"/>
          <w:lang w:val="en-GB"/>
        </w:rPr>
        <w:t xml:space="preserve"> </w:t>
      </w:r>
      <w:r w:rsidRPr="005677B4">
        <w:rPr>
          <w:rFonts w:ascii="Georgia" w:hAnsi="Georgia"/>
          <w:b/>
          <w:w w:val="95"/>
          <w:lang w:val="en-GB"/>
        </w:rPr>
        <w:t>size</w:t>
      </w:r>
      <w:r w:rsidRPr="005677B4">
        <w:rPr>
          <w:w w:val="95"/>
          <w:lang w:val="en-GB"/>
        </w:rPr>
        <w:t>.</w:t>
      </w:r>
      <w:r w:rsidRPr="005677B4">
        <w:rPr>
          <w:spacing w:val="-12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Initially,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12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voxels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are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cell-sized,</w:t>
      </w:r>
      <w:r w:rsidRPr="005677B4">
        <w:rPr>
          <w:spacing w:val="-12"/>
          <w:w w:val="95"/>
          <w:lang w:val="en-GB"/>
        </w:rPr>
        <w:t xml:space="preserve"> </w:t>
      </w:r>
      <w:r w:rsidRPr="005677B4">
        <w:rPr>
          <w:w w:val="95"/>
          <w:lang w:val="en-GB"/>
        </w:rPr>
        <w:t>with</w:t>
      </w:r>
      <w:r w:rsidRPr="005677B4">
        <w:rPr>
          <w:spacing w:val="-11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12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angular size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of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rFonts w:ascii="Tahoma" w:hAnsi="Tahoma"/>
          <w:w w:val="95"/>
          <w:lang w:val="en-GB"/>
        </w:rPr>
        <w:t>2</w:t>
      </w:r>
      <w:r w:rsidRPr="005677B4">
        <w:rPr>
          <w:rFonts w:ascii="Bookman Old Style" w:hAnsi="Bookman Old Style"/>
          <w:i/>
          <w:w w:val="95"/>
          <w:lang w:val="en-GB"/>
        </w:rPr>
        <w:t>π</w:t>
      </w:r>
      <w:ins w:id="439" w:author="program2" w:date="2019-09-12T13:26:00Z">
        <w:r w:rsidR="005E7C52">
          <w:rPr>
            <w:rFonts w:ascii="Bookman Old Style" w:hAnsi="Bookman Old Style"/>
            <w:i/>
            <w:w w:val="95"/>
            <w:lang w:val="en-GB"/>
          </w:rPr>
          <w:t>.</w:t>
        </w:r>
      </w:ins>
      <w:r w:rsidRPr="005677B4">
        <w:rPr>
          <w:rFonts w:ascii="Bookman Old Style" w:hAnsi="Bookman Old Style"/>
          <w:i/>
          <w:spacing w:val="-13"/>
          <w:w w:val="95"/>
          <w:lang w:val="en-GB"/>
        </w:rPr>
        <w:t xml:space="preserve"> </w:t>
      </w:r>
      <w:r w:rsidRPr="005677B4">
        <w:rPr>
          <w:spacing w:val="-4"/>
          <w:w w:val="95"/>
          <w:lang w:val="en-GB"/>
        </w:rPr>
        <w:t>Finally,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CUDA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parallel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execution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is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initialised,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and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it</w:t>
      </w:r>
      <w:del w:id="440" w:author="program2" w:date="2019-09-12T14:21:00Z">
        <w:r w:rsidRPr="005677B4" w:rsidDel="00002871">
          <w:rPr>
            <w:w w:val="95"/>
            <w:lang w:val="en-GB"/>
          </w:rPr>
          <w:delText>’</w:delText>
        </w:r>
      </w:del>
      <w:r w:rsidRPr="005677B4">
        <w:rPr>
          <w:w w:val="95"/>
          <w:lang w:val="en-GB"/>
        </w:rPr>
        <w:t>s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pseudorandom</w:t>
      </w:r>
      <w:r w:rsidRPr="005677B4">
        <w:rPr>
          <w:spacing w:val="-9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generator </w:t>
      </w:r>
      <w:r w:rsidRPr="005677B4">
        <w:rPr>
          <w:lang w:val="en-GB"/>
        </w:rPr>
        <w:t>is seeded with the current</w:t>
      </w:r>
      <w:r w:rsidRPr="005677B4">
        <w:rPr>
          <w:spacing w:val="15"/>
          <w:lang w:val="en-GB"/>
        </w:rPr>
        <w:t xml:space="preserve"> </w:t>
      </w:r>
      <w:r w:rsidRPr="005677B4">
        <w:rPr>
          <w:lang w:val="en-GB"/>
        </w:rPr>
        <w:t>time.</w:t>
      </w:r>
    </w:p>
    <w:p w14:paraId="5738867F" w14:textId="77777777" w:rsidR="000A52FD" w:rsidRPr="005677B4" w:rsidRDefault="000A52FD">
      <w:pPr>
        <w:pStyle w:val="Tekstpodstawowy"/>
        <w:spacing w:before="1"/>
        <w:rPr>
          <w:sz w:val="27"/>
          <w:lang w:val="en-GB"/>
        </w:rPr>
      </w:pPr>
    </w:p>
    <w:p w14:paraId="2E8CA27C" w14:textId="77777777" w:rsidR="000A52FD" w:rsidRPr="005677B4" w:rsidRDefault="005677B4">
      <w:pPr>
        <w:pStyle w:val="Nagwek3"/>
        <w:spacing w:before="0"/>
        <w:jc w:val="both"/>
        <w:rPr>
          <w:lang w:val="en-GB"/>
        </w:rPr>
      </w:pPr>
      <w:r w:rsidRPr="005677B4">
        <w:rPr>
          <w:lang w:val="en-GB"/>
        </w:rPr>
        <w:t>Part A: Shape generation and preliminary rejection</w:t>
      </w:r>
    </w:p>
    <w:p w14:paraId="64423B8C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5BF35528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2116BD92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00733BF2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5FCF6557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326F9DD0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7F060661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252FC4EE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34A2A485" w14:textId="77777777" w:rsidR="000A52FD" w:rsidRPr="005677B4" w:rsidRDefault="000A52FD">
      <w:pPr>
        <w:pStyle w:val="Tekstpodstawowy"/>
        <w:spacing w:before="10"/>
        <w:rPr>
          <w:rFonts w:ascii="Georgia"/>
          <w:b/>
          <w:sz w:val="3"/>
          <w:lang w:val="en-GB"/>
        </w:rPr>
      </w:pPr>
    </w:p>
    <w:p w14:paraId="5E8E55C9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noProof/>
          <w:lang w:val="en-GB"/>
        </w:rPr>
        <w:drawing>
          <wp:anchor distT="0" distB="0" distL="0" distR="0" simplePos="0" relativeHeight="251652608" behindDoc="1" locked="0" layoutInCell="1" allowOverlap="1" wp14:anchorId="3DBA3F2F" wp14:editId="2D16D613">
            <wp:simplePos x="0" y="0"/>
            <wp:positionH relativeFrom="page">
              <wp:posOffset>1790119</wp:posOffset>
            </wp:positionH>
            <wp:positionV relativeFrom="paragraph">
              <wp:posOffset>6870</wp:posOffset>
            </wp:positionV>
            <wp:extent cx="4247888" cy="2132317"/>
            <wp:effectExtent l="0" t="0" r="0" b="0"/>
            <wp:wrapNone/>
            <wp:docPr id="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88" cy="213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77B4">
        <w:rPr>
          <w:rFonts w:ascii="DejaVu Sans"/>
          <w:w w:val="153"/>
          <w:sz w:val="4"/>
          <w:lang w:val="en-GB"/>
        </w:rPr>
        <w:t>6</w:t>
      </w:r>
    </w:p>
    <w:p w14:paraId="157DE73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A1B479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395A72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F3A20F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4106EF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57EBB0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9D9AA3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E642CD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4190FAA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007AEB9E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5</w:t>
      </w:r>
    </w:p>
    <w:p w14:paraId="06ADAD7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FE3A5D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B5EDE2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17D254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90C0E1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E85D83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FC43E2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69109E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536A5F0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3C889DB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4</w:t>
      </w:r>
    </w:p>
    <w:p w14:paraId="601636F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F46726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C9F8B6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FB3817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479F7D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626A01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2D8852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778C0C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E8827CB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786B9C0A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3</w:t>
      </w:r>
    </w:p>
    <w:p w14:paraId="534E313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9C3792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B0C9DE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123F6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D17D4E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6502E8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D161EA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4A2C13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2DA2415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55A704B5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2</w:t>
      </w:r>
    </w:p>
    <w:p w14:paraId="036C6DB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1BAF1A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BD4A50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7CAC00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8367E6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D9BFA6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3E30C9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867441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CABFF86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3D76710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03D9E51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9377AC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06D033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120812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706EBB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F8E8B3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A7EFFB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523ECF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E467408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7FDE288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0</w:t>
      </w:r>
    </w:p>
    <w:p w14:paraId="08C4AF4A" w14:textId="77777777" w:rsidR="000A52FD" w:rsidRPr="005677B4" w:rsidRDefault="000A52FD">
      <w:pPr>
        <w:pStyle w:val="Tekstpodstawowy"/>
        <w:spacing w:before="7"/>
        <w:rPr>
          <w:rFonts w:ascii="DejaVu Sans"/>
          <w:sz w:val="27"/>
          <w:lang w:val="en-GB"/>
        </w:rPr>
      </w:pPr>
    </w:p>
    <w:p w14:paraId="7C8555D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23BF107" w14:textId="77777777" w:rsidR="000A52FD" w:rsidRPr="005677B4" w:rsidRDefault="000A52FD">
      <w:pPr>
        <w:pStyle w:val="Tekstpodstawowy"/>
        <w:spacing w:before="3"/>
        <w:rPr>
          <w:rFonts w:ascii="DejaVu Sans"/>
          <w:sz w:val="5"/>
          <w:lang w:val="en-GB"/>
        </w:rPr>
      </w:pPr>
    </w:p>
    <w:p w14:paraId="709A693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6EC259DC" w14:textId="77777777" w:rsidR="000A52FD" w:rsidRPr="005677B4" w:rsidRDefault="005677B4">
      <w:pPr>
        <w:tabs>
          <w:tab w:val="left" w:pos="3266"/>
          <w:tab w:val="left" w:pos="4359"/>
          <w:tab w:val="left" w:pos="5452"/>
          <w:tab w:val="left" w:pos="6546"/>
          <w:tab w:val="left" w:pos="7619"/>
        </w:tabs>
        <w:spacing w:before="20"/>
        <w:ind w:left="2172"/>
        <w:rPr>
          <w:rFonts w:ascii="DejaVu Sans"/>
          <w:sz w:val="4"/>
          <w:lang w:val="en-GB"/>
        </w:rPr>
      </w:pPr>
      <w:r w:rsidRPr="005677B4">
        <w:rPr>
          <w:rFonts w:ascii="DejaVu Sans"/>
          <w:w w:val="155"/>
          <w:sz w:val="4"/>
          <w:lang w:val="en-GB"/>
        </w:rPr>
        <w:t>0</w:t>
      </w:r>
      <w:r w:rsidRPr="005677B4">
        <w:rPr>
          <w:rFonts w:ascii="DejaVu Sans"/>
          <w:w w:val="155"/>
          <w:sz w:val="4"/>
          <w:lang w:val="en-GB"/>
        </w:rPr>
        <w:tab/>
        <w:t>2</w:t>
      </w:r>
      <w:r w:rsidRPr="005677B4">
        <w:rPr>
          <w:rFonts w:ascii="DejaVu Sans"/>
          <w:w w:val="155"/>
          <w:sz w:val="4"/>
          <w:lang w:val="en-GB"/>
        </w:rPr>
        <w:tab/>
        <w:t>4</w:t>
      </w:r>
      <w:r w:rsidRPr="005677B4">
        <w:rPr>
          <w:rFonts w:ascii="DejaVu Sans"/>
          <w:w w:val="155"/>
          <w:sz w:val="4"/>
          <w:lang w:val="en-GB"/>
        </w:rPr>
        <w:tab/>
        <w:t>6</w:t>
      </w:r>
      <w:r w:rsidRPr="005677B4">
        <w:rPr>
          <w:rFonts w:ascii="DejaVu Sans"/>
          <w:w w:val="155"/>
          <w:sz w:val="4"/>
          <w:lang w:val="en-GB"/>
        </w:rPr>
        <w:tab/>
        <w:t>8</w:t>
      </w:r>
      <w:r w:rsidRPr="005677B4">
        <w:rPr>
          <w:rFonts w:ascii="DejaVu Sans"/>
          <w:w w:val="155"/>
          <w:sz w:val="4"/>
          <w:lang w:val="en-GB"/>
        </w:rPr>
        <w:tab/>
        <w:t>10</w:t>
      </w:r>
    </w:p>
    <w:p w14:paraId="30FE3DD7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249730C2" w14:textId="77777777" w:rsidR="000A52FD" w:rsidRPr="005677B4" w:rsidRDefault="000A52FD">
      <w:pPr>
        <w:pStyle w:val="Tekstpodstawowy"/>
        <w:spacing w:before="11"/>
        <w:rPr>
          <w:rFonts w:ascii="DejaVu Sans"/>
          <w:sz w:val="18"/>
          <w:lang w:val="en-GB"/>
        </w:rPr>
      </w:pPr>
    </w:p>
    <w:p w14:paraId="5736392C" w14:textId="77777777" w:rsidR="000A52FD" w:rsidRPr="005677B4" w:rsidRDefault="005677B4">
      <w:pPr>
        <w:pStyle w:val="Tekstpodstawowy"/>
        <w:spacing w:before="95" w:line="294" w:lineRule="exact"/>
        <w:ind w:left="117"/>
        <w:rPr>
          <w:lang w:val="en-GB"/>
        </w:rPr>
      </w:pPr>
      <w:r w:rsidRPr="005677B4">
        <w:rPr>
          <w:lang w:val="en-GB"/>
        </w:rPr>
        <w:t>Figure 3.2: The packing after several iterations, before generating a new set of shapes.</w:t>
      </w:r>
    </w:p>
    <w:p w14:paraId="563C3DC0" w14:textId="3326CFF8" w:rsidR="000A52FD" w:rsidRPr="005677B4" w:rsidRDefault="005677B4">
      <w:pPr>
        <w:pStyle w:val="Tekstpodstawowy"/>
        <w:spacing w:before="2" w:line="232" w:lineRule="auto"/>
        <w:ind w:left="117" w:right="1411"/>
        <w:jc w:val="both"/>
        <w:rPr>
          <w:lang w:val="en-GB"/>
        </w:rPr>
      </w:pPr>
      <w:r w:rsidRPr="005677B4">
        <w:rPr>
          <w:lang w:val="en-GB"/>
        </w:rPr>
        <w:t xml:space="preserve">The existing shapes are marked in red. The shapes appearing at the edges, as a part of </w:t>
      </w:r>
      <w:r w:rsidRPr="005677B4">
        <w:rPr>
          <w:w w:val="95"/>
          <w:lang w:val="en-GB"/>
        </w:rPr>
        <w:t>periodic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boundary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condit</w:t>
      </w:r>
      <w:ins w:id="441" w:author="program2" w:date="2019-09-12T13:27:00Z">
        <w:r w:rsidR="005E7C52">
          <w:rPr>
            <w:w w:val="95"/>
            <w:lang w:val="en-GB"/>
          </w:rPr>
          <w:t>i</w:t>
        </w:r>
      </w:ins>
      <w:r w:rsidRPr="005677B4">
        <w:rPr>
          <w:w w:val="95"/>
          <w:lang w:val="en-GB"/>
        </w:rPr>
        <w:t>ons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are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green.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faint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circles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around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shapes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are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their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bounding </w:t>
      </w:r>
      <w:r w:rsidRPr="005677B4">
        <w:rPr>
          <w:lang w:val="en-GB"/>
        </w:rPr>
        <w:t>circles.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spacing w:val="-5"/>
          <w:lang w:val="en-GB"/>
        </w:rPr>
        <w:t>empty,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blue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squares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repres</w:t>
      </w:r>
      <w:ins w:id="442" w:author="program2" w:date="2019-09-12T13:27:00Z">
        <w:r w:rsidR="005E7C52">
          <w:rPr>
            <w:lang w:val="en-GB"/>
          </w:rPr>
          <w:t>e</w:t>
        </w:r>
      </w:ins>
      <w:r w:rsidRPr="005677B4">
        <w:rPr>
          <w:lang w:val="en-GB"/>
        </w:rPr>
        <w:t>nt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cells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adjacency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matrix.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spacing w:val="-6"/>
          <w:lang w:val="en-GB"/>
        </w:rPr>
        <w:t>gr</w:t>
      </w:r>
      <w:ins w:id="443" w:author="program2" w:date="2019-09-12T13:27:00Z">
        <w:r w:rsidR="005E7C52">
          <w:rPr>
            <w:spacing w:val="-6"/>
            <w:lang w:val="en-GB"/>
          </w:rPr>
          <w:t>e</w:t>
        </w:r>
      </w:ins>
      <w:del w:id="444" w:author="program2" w:date="2019-09-12T13:27:00Z">
        <w:r w:rsidRPr="005677B4" w:rsidDel="005E7C52">
          <w:rPr>
            <w:spacing w:val="-6"/>
            <w:lang w:val="en-GB"/>
          </w:rPr>
          <w:delText>a</w:delText>
        </w:r>
      </w:del>
      <w:r w:rsidRPr="005677B4">
        <w:rPr>
          <w:spacing w:val="-6"/>
          <w:lang w:val="en-GB"/>
        </w:rPr>
        <w:t>y,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partially translucent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squares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represent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spacing w:val="-3"/>
          <w:lang w:val="en-GB"/>
        </w:rPr>
        <w:t>voxels.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darker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squares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represent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multiple</w:t>
      </w:r>
      <w:r w:rsidRPr="005677B4">
        <w:rPr>
          <w:spacing w:val="-26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with different angle ranges occupying the same</w:t>
      </w:r>
      <w:r w:rsidRPr="005677B4">
        <w:rPr>
          <w:spacing w:val="2"/>
          <w:lang w:val="en-GB"/>
        </w:rPr>
        <w:t xml:space="preserve"> </w:t>
      </w:r>
      <w:r w:rsidRPr="005677B4">
        <w:rPr>
          <w:lang w:val="en-GB"/>
        </w:rPr>
        <w:t>coordinates.</w:t>
      </w:r>
    </w:p>
    <w:p w14:paraId="6019D6C0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5A506215" w14:textId="77777777" w:rsidR="000A52FD" w:rsidRPr="005677B4" w:rsidRDefault="005677B4">
      <w:pPr>
        <w:pStyle w:val="Tekstpodstawowy"/>
        <w:spacing w:before="66" w:line="294" w:lineRule="exact"/>
        <w:ind w:left="468"/>
        <w:rPr>
          <w:lang w:val="en-GB"/>
        </w:rPr>
      </w:pPr>
      <w:r w:rsidRPr="005677B4">
        <w:rPr>
          <w:lang w:val="en-GB"/>
        </w:rPr>
        <w:lastRenderedPageBreak/>
        <w:t>This part is executed entirely in parallel.</w:t>
      </w:r>
    </w:p>
    <w:p w14:paraId="58CFB3C4" w14:textId="77777777" w:rsidR="000A52FD" w:rsidRPr="005677B4" w:rsidRDefault="005677B4">
      <w:pPr>
        <w:spacing w:before="2" w:line="232" w:lineRule="auto"/>
        <w:ind w:left="117" w:right="1415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>In</w:t>
      </w:r>
      <w:r w:rsidRPr="005677B4">
        <w:rPr>
          <w:spacing w:val="-2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this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part,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an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additional</w:t>
      </w:r>
      <w:r w:rsidRPr="005677B4">
        <w:rPr>
          <w:spacing w:val="-20"/>
          <w:sz w:val="24"/>
          <w:lang w:val="en-GB"/>
        </w:rPr>
        <w:t xml:space="preserve"> </w:t>
      </w:r>
      <w:r w:rsidRPr="005677B4">
        <w:rPr>
          <w:spacing w:val="-5"/>
          <w:sz w:val="24"/>
          <w:lang w:val="en-GB"/>
        </w:rPr>
        <w:t>array,</w:t>
      </w:r>
      <w:r w:rsidRPr="005677B4">
        <w:rPr>
          <w:spacing w:val="-20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the</w:t>
      </w:r>
      <w:r w:rsidRPr="005677B4">
        <w:rPr>
          <w:rFonts w:ascii="Georgia"/>
          <w:b/>
          <w:spacing w:val="-13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added</w:t>
      </w:r>
      <w:r w:rsidRPr="005677B4">
        <w:rPr>
          <w:rFonts w:ascii="Georgia"/>
          <w:b/>
          <w:spacing w:val="-14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shape</w:t>
      </w:r>
      <w:r w:rsidRPr="005677B4">
        <w:rPr>
          <w:rFonts w:ascii="Georgia"/>
          <w:b/>
          <w:spacing w:val="-14"/>
          <w:sz w:val="24"/>
          <w:lang w:val="en-GB"/>
        </w:rPr>
        <w:t xml:space="preserve"> </w:t>
      </w:r>
      <w:r w:rsidRPr="005677B4">
        <w:rPr>
          <w:rFonts w:ascii="Georgia"/>
          <w:b/>
          <w:spacing w:val="-3"/>
          <w:sz w:val="24"/>
          <w:lang w:val="en-GB"/>
        </w:rPr>
        <w:t>array</w:t>
      </w:r>
      <w:r w:rsidRPr="005677B4">
        <w:rPr>
          <w:rFonts w:ascii="Georgia"/>
          <w:b/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is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created.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It</w:t>
      </w:r>
      <w:r w:rsidRPr="005677B4">
        <w:rPr>
          <w:spacing w:val="-2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will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pacing w:val="3"/>
          <w:sz w:val="24"/>
          <w:lang w:val="en-GB"/>
        </w:rPr>
        <w:t>be</w:t>
      </w:r>
      <w:r w:rsidRPr="005677B4">
        <w:rPr>
          <w:spacing w:val="-2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later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merged with </w:t>
      </w:r>
      <w:r w:rsidRPr="005677B4">
        <w:rPr>
          <w:rFonts w:ascii="Georgia"/>
          <w:b/>
          <w:sz w:val="24"/>
          <w:lang w:val="en-GB"/>
        </w:rPr>
        <w:t>the shape</w:t>
      </w:r>
      <w:r w:rsidRPr="005677B4">
        <w:rPr>
          <w:rFonts w:ascii="Georgia"/>
          <w:b/>
          <w:spacing w:val="6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array</w:t>
      </w:r>
      <w:r w:rsidRPr="005677B4">
        <w:rPr>
          <w:sz w:val="24"/>
          <w:lang w:val="en-GB"/>
        </w:rPr>
        <w:t>.</w:t>
      </w:r>
    </w:p>
    <w:p w14:paraId="333054E0" w14:textId="77777777" w:rsidR="000A52FD" w:rsidRPr="005677B4" w:rsidRDefault="005677B4">
      <w:pPr>
        <w:spacing w:line="232" w:lineRule="auto"/>
        <w:ind w:left="117" w:right="1413"/>
        <w:jc w:val="both"/>
        <w:rPr>
          <w:sz w:val="24"/>
          <w:lang w:val="en-GB"/>
        </w:rPr>
      </w:pPr>
      <w:r w:rsidRPr="005677B4">
        <w:rPr>
          <w:w w:val="95"/>
          <w:sz w:val="24"/>
          <w:lang w:val="en-GB"/>
        </w:rPr>
        <w:t>A</w:t>
      </w:r>
      <w:r w:rsidRPr="005677B4">
        <w:rPr>
          <w:spacing w:val="-16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number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of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CUDA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threads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is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created,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equal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to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rFonts w:ascii="Georgia" w:hAnsi="Georgia"/>
          <w:b/>
          <w:w w:val="95"/>
          <w:sz w:val="24"/>
          <w:lang w:val="en-GB"/>
        </w:rPr>
        <w:t>the</w:t>
      </w:r>
      <w:r w:rsidRPr="005677B4">
        <w:rPr>
          <w:rFonts w:ascii="Georgia" w:hAnsi="Georgia"/>
          <w:b/>
          <w:spacing w:val="-9"/>
          <w:w w:val="95"/>
          <w:sz w:val="24"/>
          <w:lang w:val="en-GB"/>
        </w:rPr>
        <w:t xml:space="preserve"> </w:t>
      </w:r>
      <w:r w:rsidRPr="005677B4">
        <w:rPr>
          <w:rFonts w:ascii="Georgia" w:hAnsi="Georgia"/>
          <w:b/>
          <w:w w:val="95"/>
          <w:sz w:val="24"/>
          <w:lang w:val="en-GB"/>
        </w:rPr>
        <w:t>number</w:t>
      </w:r>
      <w:r w:rsidRPr="005677B4">
        <w:rPr>
          <w:rFonts w:ascii="Georgia" w:hAnsi="Georgia"/>
          <w:b/>
          <w:spacing w:val="-10"/>
          <w:w w:val="95"/>
          <w:sz w:val="24"/>
          <w:lang w:val="en-GB"/>
        </w:rPr>
        <w:t xml:space="preserve"> </w:t>
      </w:r>
      <w:r w:rsidRPr="005677B4">
        <w:rPr>
          <w:rFonts w:ascii="Georgia" w:hAnsi="Georgia"/>
          <w:b/>
          <w:w w:val="95"/>
          <w:sz w:val="24"/>
          <w:lang w:val="en-GB"/>
        </w:rPr>
        <w:t>of</w:t>
      </w:r>
      <w:r w:rsidRPr="005677B4">
        <w:rPr>
          <w:rFonts w:ascii="Georgia" w:hAnsi="Georgia"/>
          <w:b/>
          <w:spacing w:val="-10"/>
          <w:w w:val="95"/>
          <w:sz w:val="24"/>
          <w:lang w:val="en-GB"/>
        </w:rPr>
        <w:t xml:space="preserve"> </w:t>
      </w:r>
      <w:r w:rsidRPr="005677B4">
        <w:rPr>
          <w:rFonts w:ascii="Georgia" w:hAnsi="Georgia"/>
          <w:b/>
          <w:w w:val="95"/>
          <w:sz w:val="24"/>
          <w:lang w:val="en-GB"/>
        </w:rPr>
        <w:t>added</w:t>
      </w:r>
      <w:r w:rsidRPr="005677B4">
        <w:rPr>
          <w:rFonts w:ascii="Georgia" w:hAnsi="Georgia"/>
          <w:b/>
          <w:spacing w:val="-9"/>
          <w:w w:val="95"/>
          <w:sz w:val="24"/>
          <w:lang w:val="en-GB"/>
        </w:rPr>
        <w:t xml:space="preserve"> </w:t>
      </w:r>
      <w:r w:rsidRPr="005677B4">
        <w:rPr>
          <w:rFonts w:ascii="Georgia" w:hAnsi="Georgia"/>
          <w:b/>
          <w:w w:val="95"/>
          <w:sz w:val="24"/>
          <w:lang w:val="en-GB"/>
        </w:rPr>
        <w:t>shapes</w:t>
      </w:r>
      <w:r w:rsidRPr="005677B4">
        <w:rPr>
          <w:w w:val="95"/>
          <w:sz w:val="24"/>
          <w:lang w:val="en-GB"/>
        </w:rPr>
        <w:t>.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>Every</w:t>
      </w:r>
      <w:r w:rsidRPr="005677B4">
        <w:rPr>
          <w:spacing w:val="-15"/>
          <w:w w:val="95"/>
          <w:sz w:val="24"/>
          <w:lang w:val="en-GB"/>
        </w:rPr>
        <w:t xml:space="preserve"> </w:t>
      </w:r>
      <w:r w:rsidRPr="005677B4">
        <w:rPr>
          <w:w w:val="95"/>
          <w:sz w:val="24"/>
          <w:lang w:val="en-GB"/>
        </w:rPr>
        <w:t xml:space="preserve">thread </w:t>
      </w:r>
      <w:r w:rsidRPr="005677B4">
        <w:rPr>
          <w:sz w:val="24"/>
          <w:lang w:val="en-GB"/>
        </w:rPr>
        <w:t>randomly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picks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</w:t>
      </w:r>
      <w:r w:rsidRPr="005677B4">
        <w:rPr>
          <w:spacing w:val="-12"/>
          <w:sz w:val="24"/>
          <w:lang w:val="en-GB"/>
        </w:rPr>
        <w:t xml:space="preserve"> </w:t>
      </w:r>
      <w:r w:rsidRPr="005677B4">
        <w:rPr>
          <w:spacing w:val="-4"/>
          <w:sz w:val="24"/>
          <w:lang w:val="en-GB"/>
        </w:rPr>
        <w:t>voxel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from</w:t>
      </w:r>
      <w:r w:rsidRPr="005677B4">
        <w:rPr>
          <w:spacing w:val="-13"/>
          <w:sz w:val="24"/>
          <w:lang w:val="en-GB"/>
        </w:rPr>
        <w:t xml:space="preserve"> </w:t>
      </w:r>
      <w:del w:id="445" w:author="program2" w:date="2019-09-12T13:27:00Z">
        <w:r w:rsidRPr="005677B4" w:rsidDel="005E7C52">
          <w:rPr>
            <w:sz w:val="24"/>
            <w:lang w:val="en-GB"/>
          </w:rPr>
          <w:delText>the</w:delText>
        </w:r>
        <w:r w:rsidRPr="005677B4" w:rsidDel="005E7C52">
          <w:rPr>
            <w:spacing w:val="-12"/>
            <w:sz w:val="24"/>
            <w:lang w:val="en-GB"/>
          </w:rPr>
          <w:delText xml:space="preserve"> </w:delText>
        </w:r>
      </w:del>
      <w:r w:rsidRPr="005677B4">
        <w:rPr>
          <w:rFonts w:ascii="Georgia" w:hAnsi="Georgia"/>
          <w:b/>
          <w:sz w:val="24"/>
          <w:lang w:val="en-GB"/>
        </w:rPr>
        <w:t>the</w:t>
      </w:r>
      <w:r w:rsidRPr="005677B4">
        <w:rPr>
          <w:rFonts w:ascii="Georgia" w:hAnsi="Georgia"/>
          <w:b/>
          <w:spacing w:val="-6"/>
          <w:sz w:val="24"/>
          <w:lang w:val="en-GB"/>
        </w:rPr>
        <w:t xml:space="preserve"> </w:t>
      </w:r>
      <w:r w:rsidRPr="005677B4">
        <w:rPr>
          <w:rFonts w:ascii="Georgia" w:hAnsi="Georgia"/>
          <w:b/>
          <w:spacing w:val="-4"/>
          <w:sz w:val="24"/>
          <w:lang w:val="en-GB"/>
        </w:rPr>
        <w:t>voxel</w:t>
      </w:r>
      <w:r w:rsidRPr="005677B4">
        <w:rPr>
          <w:rFonts w:ascii="Georgia" w:hAnsi="Georgia"/>
          <w:b/>
          <w:spacing w:val="-7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>array</w:t>
      </w:r>
      <w:r w:rsidRPr="005677B4">
        <w:rPr>
          <w:sz w:val="24"/>
          <w:lang w:val="en-GB"/>
        </w:rPr>
        <w:t>.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</w:t>
      </w:r>
      <w:r w:rsidRPr="005677B4">
        <w:rPr>
          <w:spacing w:val="-12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shape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is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generated</w:t>
      </w:r>
      <w:r w:rsidRPr="005677B4">
        <w:rPr>
          <w:spacing w:val="-12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with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it</w:t>
      </w:r>
      <w:del w:id="446" w:author="program2" w:date="2019-09-12T13:29:00Z">
        <w:r w:rsidRPr="005677B4" w:rsidDel="005E7C52">
          <w:rPr>
            <w:sz w:val="24"/>
            <w:lang w:val="en-GB"/>
          </w:rPr>
          <w:delText>’</w:delText>
        </w:r>
      </w:del>
      <w:r w:rsidRPr="005677B4">
        <w:rPr>
          <w:sz w:val="24"/>
          <w:lang w:val="en-GB"/>
        </w:rPr>
        <w:t>s</w:t>
      </w:r>
      <w:r w:rsidRPr="005677B4">
        <w:rPr>
          <w:spacing w:val="-12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po</w:t>
      </w:r>
      <w:del w:id="447" w:author="program2" w:date="2019-09-12T13:29:00Z">
        <w:r w:rsidRPr="005677B4" w:rsidDel="005E7C52">
          <w:rPr>
            <w:sz w:val="24"/>
            <w:lang w:val="en-GB"/>
          </w:rPr>
          <w:delText>i</w:delText>
        </w:r>
      </w:del>
      <w:r w:rsidRPr="005677B4">
        <w:rPr>
          <w:sz w:val="24"/>
          <w:lang w:val="en-GB"/>
        </w:rPr>
        <w:t>sition and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angle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within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pacing w:val="-3"/>
          <w:sz w:val="24"/>
          <w:lang w:val="en-GB"/>
        </w:rPr>
        <w:t>voxel.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resulting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shapes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are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put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pacing w:val="-3"/>
          <w:sz w:val="24"/>
          <w:lang w:val="en-GB"/>
        </w:rPr>
        <w:t>into</w:t>
      </w:r>
      <w:r w:rsidRPr="005677B4">
        <w:rPr>
          <w:spacing w:val="-18"/>
          <w:sz w:val="24"/>
          <w:lang w:val="en-GB"/>
        </w:rPr>
        <w:t xml:space="preserve"> </w:t>
      </w:r>
      <w:del w:id="448" w:author="program2" w:date="2019-09-12T13:29:00Z">
        <w:r w:rsidRPr="005677B4" w:rsidDel="005E7C52">
          <w:rPr>
            <w:sz w:val="24"/>
            <w:lang w:val="en-GB"/>
          </w:rPr>
          <w:delText>the</w:delText>
        </w:r>
        <w:r w:rsidRPr="005677B4" w:rsidDel="005E7C52">
          <w:rPr>
            <w:spacing w:val="-19"/>
            <w:sz w:val="24"/>
            <w:lang w:val="en-GB"/>
          </w:rPr>
          <w:delText xml:space="preserve"> </w:delText>
        </w:r>
      </w:del>
      <w:r w:rsidRPr="005677B4">
        <w:rPr>
          <w:rFonts w:ascii="Georgia" w:hAnsi="Georgia"/>
          <w:b/>
          <w:sz w:val="24"/>
          <w:lang w:val="en-GB"/>
        </w:rPr>
        <w:t>the</w:t>
      </w:r>
      <w:r w:rsidRPr="005677B4">
        <w:rPr>
          <w:rFonts w:ascii="Georgia" w:hAnsi="Georgia"/>
          <w:b/>
          <w:spacing w:val="-13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>added</w:t>
      </w:r>
      <w:r w:rsidRPr="005677B4">
        <w:rPr>
          <w:rFonts w:ascii="Georgia" w:hAnsi="Georgia"/>
          <w:b/>
          <w:spacing w:val="-14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>shape</w:t>
      </w:r>
      <w:r w:rsidRPr="005677B4">
        <w:rPr>
          <w:rFonts w:ascii="Georgia" w:hAnsi="Georgia"/>
          <w:b/>
          <w:spacing w:val="-13"/>
          <w:sz w:val="24"/>
          <w:lang w:val="en-GB"/>
        </w:rPr>
        <w:t xml:space="preserve"> </w:t>
      </w:r>
      <w:r w:rsidRPr="005677B4">
        <w:rPr>
          <w:rFonts w:ascii="Georgia" w:hAnsi="Georgia"/>
          <w:b/>
          <w:sz w:val="24"/>
          <w:lang w:val="en-GB"/>
        </w:rPr>
        <w:t>array</w:t>
      </w:r>
      <w:r w:rsidRPr="005677B4">
        <w:rPr>
          <w:sz w:val="24"/>
          <w:lang w:val="en-GB"/>
        </w:rPr>
        <w:t>.</w:t>
      </w:r>
    </w:p>
    <w:p w14:paraId="6034D3B7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5AAF21D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A172C2F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1606E543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2195FB2E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11D1E443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3C2E9BEE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6320DF23" w14:textId="77777777" w:rsidR="000A52FD" w:rsidRPr="005677B4" w:rsidRDefault="000A52FD">
      <w:pPr>
        <w:pStyle w:val="Tekstpodstawowy"/>
        <w:spacing w:before="1"/>
        <w:rPr>
          <w:sz w:val="3"/>
          <w:lang w:val="en-GB"/>
        </w:rPr>
      </w:pPr>
    </w:p>
    <w:p w14:paraId="7F1D2E35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noProof/>
          <w:lang w:val="en-GB"/>
        </w:rPr>
        <w:drawing>
          <wp:anchor distT="0" distB="0" distL="0" distR="0" simplePos="0" relativeHeight="251653632" behindDoc="1" locked="0" layoutInCell="1" allowOverlap="1" wp14:anchorId="601F753C" wp14:editId="31E172F0">
            <wp:simplePos x="0" y="0"/>
            <wp:positionH relativeFrom="page">
              <wp:posOffset>1790119</wp:posOffset>
            </wp:positionH>
            <wp:positionV relativeFrom="paragraph">
              <wp:posOffset>6870</wp:posOffset>
            </wp:positionV>
            <wp:extent cx="4247888" cy="2132317"/>
            <wp:effectExtent l="0" t="0" r="0" b="0"/>
            <wp:wrapNone/>
            <wp:docPr id="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88" cy="213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77B4">
        <w:rPr>
          <w:rFonts w:ascii="DejaVu Sans"/>
          <w:w w:val="153"/>
          <w:sz w:val="4"/>
          <w:lang w:val="en-GB"/>
        </w:rPr>
        <w:t>6</w:t>
      </w:r>
    </w:p>
    <w:p w14:paraId="1D82A80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876043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28C97B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6A5D46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2D2236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2A3D6F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279B6D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2672CB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B2A680E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14E6AE31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5</w:t>
      </w:r>
    </w:p>
    <w:p w14:paraId="70B53DC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40EF88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D61C7D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B3C206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CB3EA2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D2AD91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FD7626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4E61C5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AD96402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60DE81FB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4</w:t>
      </w:r>
    </w:p>
    <w:p w14:paraId="532D718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169C8E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24CEC8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C19FF9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C6FC8F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77E1FC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C95B98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6FC797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ECDA8D1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62D25628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3</w:t>
      </w:r>
    </w:p>
    <w:p w14:paraId="3A401CA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898815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DA5FF4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43F347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7CD764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03E631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46C748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FBE11D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9BE450E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436C2AE3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2</w:t>
      </w:r>
    </w:p>
    <w:p w14:paraId="27B6298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263B21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5B460A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3ED561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30B8AC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CD74AB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A59E2D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561126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80CA6C7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18670F9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44CCD71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165382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328B22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B471E3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25E209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01540E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A67EE6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030E0D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2F987E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52F9C635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0</w:t>
      </w:r>
    </w:p>
    <w:p w14:paraId="5335AE14" w14:textId="77777777" w:rsidR="000A52FD" w:rsidRPr="005677B4" w:rsidRDefault="000A52FD">
      <w:pPr>
        <w:pStyle w:val="Tekstpodstawowy"/>
        <w:spacing w:before="7"/>
        <w:rPr>
          <w:rFonts w:ascii="DejaVu Sans"/>
          <w:sz w:val="27"/>
          <w:lang w:val="en-GB"/>
        </w:rPr>
      </w:pPr>
    </w:p>
    <w:p w14:paraId="4D64126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322CACB" w14:textId="77777777" w:rsidR="000A52FD" w:rsidRPr="005677B4" w:rsidRDefault="000A52FD">
      <w:pPr>
        <w:pStyle w:val="Tekstpodstawowy"/>
        <w:spacing w:before="4"/>
        <w:rPr>
          <w:rFonts w:ascii="DejaVu Sans"/>
          <w:sz w:val="5"/>
          <w:lang w:val="en-GB"/>
        </w:rPr>
      </w:pPr>
    </w:p>
    <w:p w14:paraId="38CA8B43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4D4D680C" w14:textId="77777777" w:rsidR="000A52FD" w:rsidRPr="005677B4" w:rsidRDefault="005677B4">
      <w:pPr>
        <w:tabs>
          <w:tab w:val="left" w:pos="3266"/>
          <w:tab w:val="left" w:pos="4359"/>
          <w:tab w:val="left" w:pos="5452"/>
          <w:tab w:val="left" w:pos="6546"/>
          <w:tab w:val="left" w:pos="7619"/>
        </w:tabs>
        <w:spacing w:before="19"/>
        <w:ind w:left="2172"/>
        <w:rPr>
          <w:rFonts w:ascii="DejaVu Sans"/>
          <w:sz w:val="4"/>
          <w:lang w:val="en-GB"/>
        </w:rPr>
      </w:pPr>
      <w:r w:rsidRPr="005677B4">
        <w:rPr>
          <w:rFonts w:ascii="DejaVu Sans"/>
          <w:w w:val="155"/>
          <w:sz w:val="4"/>
          <w:lang w:val="en-GB"/>
        </w:rPr>
        <w:t>0</w:t>
      </w:r>
      <w:r w:rsidRPr="005677B4">
        <w:rPr>
          <w:rFonts w:ascii="DejaVu Sans"/>
          <w:w w:val="155"/>
          <w:sz w:val="4"/>
          <w:lang w:val="en-GB"/>
        </w:rPr>
        <w:tab/>
        <w:t>2</w:t>
      </w:r>
      <w:r w:rsidRPr="005677B4">
        <w:rPr>
          <w:rFonts w:ascii="DejaVu Sans"/>
          <w:w w:val="155"/>
          <w:sz w:val="4"/>
          <w:lang w:val="en-GB"/>
        </w:rPr>
        <w:tab/>
        <w:t>4</w:t>
      </w:r>
      <w:r w:rsidRPr="005677B4">
        <w:rPr>
          <w:rFonts w:ascii="DejaVu Sans"/>
          <w:w w:val="155"/>
          <w:sz w:val="4"/>
          <w:lang w:val="en-GB"/>
        </w:rPr>
        <w:tab/>
        <w:t>6</w:t>
      </w:r>
      <w:r w:rsidRPr="005677B4">
        <w:rPr>
          <w:rFonts w:ascii="DejaVu Sans"/>
          <w:w w:val="155"/>
          <w:sz w:val="4"/>
          <w:lang w:val="en-GB"/>
        </w:rPr>
        <w:tab/>
        <w:t>8</w:t>
      </w:r>
      <w:r w:rsidRPr="005677B4">
        <w:rPr>
          <w:rFonts w:ascii="DejaVu Sans"/>
          <w:w w:val="155"/>
          <w:sz w:val="4"/>
          <w:lang w:val="en-GB"/>
        </w:rPr>
        <w:tab/>
        <w:t>10</w:t>
      </w:r>
    </w:p>
    <w:p w14:paraId="2D9D84FA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0F0344E3" w14:textId="77777777" w:rsidR="000A52FD" w:rsidRPr="005677B4" w:rsidRDefault="000A52FD">
      <w:pPr>
        <w:pStyle w:val="Tekstpodstawowy"/>
        <w:rPr>
          <w:rFonts w:ascii="DejaVu Sans"/>
          <w:sz w:val="19"/>
          <w:lang w:val="en-GB"/>
        </w:rPr>
      </w:pPr>
    </w:p>
    <w:p w14:paraId="0B7678AF" w14:textId="77777777" w:rsidR="000A52FD" w:rsidRPr="005677B4" w:rsidRDefault="005677B4">
      <w:pPr>
        <w:pStyle w:val="Tekstpodstawowy"/>
        <w:spacing w:before="102" w:line="232" w:lineRule="auto"/>
        <w:ind w:left="117" w:right="1413"/>
        <w:jc w:val="both"/>
        <w:rPr>
          <w:lang w:val="en-GB"/>
        </w:rPr>
      </w:pPr>
      <w:r w:rsidRPr="005677B4">
        <w:rPr>
          <w:w w:val="95"/>
          <w:lang w:val="en-GB"/>
        </w:rPr>
        <w:t>Figure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3.3: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spacing w:val="-3"/>
          <w:w w:val="95"/>
          <w:lang w:val="en-GB"/>
        </w:rPr>
        <w:t>Packing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after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generation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and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preliminary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rejection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of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shapes.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Only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small</w:t>
      </w:r>
      <w:r w:rsidRPr="005677B4">
        <w:rPr>
          <w:spacing w:val="-10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groupings </w:t>
      </w:r>
      <w:r w:rsidRPr="005677B4">
        <w:rPr>
          <w:lang w:val="en-GB"/>
        </w:rPr>
        <w:t xml:space="preserve">of new shapes remain. The pre-existing shapes are red and green, in the same </w:t>
      </w:r>
      <w:r w:rsidRPr="005677B4">
        <w:rPr>
          <w:spacing w:val="-5"/>
          <w:lang w:val="en-GB"/>
        </w:rPr>
        <w:t xml:space="preserve">way </w:t>
      </w:r>
      <w:r w:rsidRPr="005677B4">
        <w:rPr>
          <w:lang w:val="en-GB"/>
        </w:rPr>
        <w:t>as in figure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3.2.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polydisks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blue,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including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those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appearing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due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periodic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boundary conditions</w:t>
      </w:r>
    </w:p>
    <w:p w14:paraId="5B00783C" w14:textId="77777777" w:rsidR="000A52FD" w:rsidRPr="005677B4" w:rsidRDefault="000A52FD">
      <w:pPr>
        <w:pStyle w:val="Tekstpodstawowy"/>
        <w:spacing w:before="3"/>
        <w:rPr>
          <w:sz w:val="29"/>
          <w:lang w:val="en-GB"/>
        </w:rPr>
      </w:pPr>
    </w:p>
    <w:p w14:paraId="3C118B83" w14:textId="13A0ACF4" w:rsidR="000A52FD" w:rsidRPr="005677B4" w:rsidRDefault="005677B4">
      <w:pPr>
        <w:pStyle w:val="Tekstpodstawowy"/>
        <w:spacing w:before="1" w:line="232" w:lineRule="auto"/>
        <w:ind w:left="117" w:right="1413" w:firstLine="351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shapes’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adjacency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matrix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cell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positions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calculated.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Basing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this,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collision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is detected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between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thread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all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already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existing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it</w:t>
      </w:r>
      <w:del w:id="449" w:author="program2" w:date="2019-09-12T13:31:00Z">
        <w:r w:rsidRPr="005677B4" w:rsidDel="00DC0027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potential neighbo</w:t>
      </w:r>
      <w:ins w:id="450" w:author="program2" w:date="2019-09-12T13:31:00Z">
        <w:r w:rsidR="00DC0027">
          <w:rPr>
            <w:lang w:val="en-GB"/>
          </w:rPr>
          <w:t>u</w:t>
        </w:r>
      </w:ins>
      <w:r w:rsidRPr="005677B4">
        <w:rPr>
          <w:lang w:val="en-GB"/>
        </w:rPr>
        <w:t>rhood.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collides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3"/>
          <w:lang w:val="en-GB"/>
        </w:rPr>
        <w:t>any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pre-existing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shapes,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rejected,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 xml:space="preserve">which is marked </w:t>
      </w:r>
      <w:r w:rsidRPr="005677B4">
        <w:rPr>
          <w:spacing w:val="-4"/>
          <w:lang w:val="en-GB"/>
        </w:rPr>
        <w:t xml:space="preserve">by </w:t>
      </w:r>
      <w:r w:rsidRPr="005677B4">
        <w:rPr>
          <w:lang w:val="en-GB"/>
        </w:rPr>
        <w:t>setting it</w:t>
      </w:r>
      <w:del w:id="451" w:author="program2" w:date="2019-09-12T13:31:00Z">
        <w:r w:rsidRPr="005677B4" w:rsidDel="00DC0027">
          <w:rPr>
            <w:lang w:val="en-GB"/>
          </w:rPr>
          <w:delText>’</w:delText>
        </w:r>
      </w:del>
      <w:r w:rsidRPr="005677B4">
        <w:rPr>
          <w:lang w:val="en-GB"/>
        </w:rPr>
        <w:t xml:space="preserve">s coordinates in </w:t>
      </w:r>
      <w:r w:rsidRPr="005677B4">
        <w:rPr>
          <w:rFonts w:ascii="Georgia" w:hAnsi="Georgia"/>
          <w:b/>
          <w:lang w:val="en-GB"/>
        </w:rPr>
        <w:t xml:space="preserve">the added shape </w:t>
      </w:r>
      <w:r w:rsidRPr="005677B4">
        <w:rPr>
          <w:rFonts w:ascii="Georgia" w:hAnsi="Georgia"/>
          <w:b/>
          <w:spacing w:val="-3"/>
          <w:lang w:val="en-GB"/>
        </w:rPr>
        <w:t xml:space="preserve">array </w:t>
      </w:r>
      <w:r w:rsidRPr="005677B4">
        <w:rPr>
          <w:lang w:val="en-GB"/>
        </w:rPr>
        <w:t>to</w:t>
      </w:r>
      <w:r w:rsidRPr="005677B4">
        <w:rPr>
          <w:spacing w:val="29"/>
          <w:lang w:val="en-GB"/>
        </w:rPr>
        <w:t xml:space="preserve"> </w:t>
      </w:r>
      <w:r w:rsidRPr="005677B4">
        <w:rPr>
          <w:lang w:val="en-GB"/>
        </w:rPr>
        <w:t>[-1.0,-1.0,-1.0]</w:t>
      </w:r>
    </w:p>
    <w:p w14:paraId="0821E1C8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16DF6A2F" w14:textId="77777777" w:rsidR="000A52FD" w:rsidRPr="005677B4" w:rsidRDefault="005677B4">
      <w:pPr>
        <w:pStyle w:val="Nagwek3"/>
        <w:rPr>
          <w:lang w:val="en-GB"/>
        </w:rPr>
      </w:pPr>
      <w:r w:rsidRPr="005677B4">
        <w:rPr>
          <w:lang w:val="en-GB"/>
        </w:rPr>
        <w:lastRenderedPageBreak/>
        <w:t>Part B: Shape rejection</w:t>
      </w:r>
    </w:p>
    <w:p w14:paraId="13F94D37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5E13FD09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3FDF3C1A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7211989E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2818EA2C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5EDC6EBA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4990C01E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512723FA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659C08EE" w14:textId="77777777" w:rsidR="000A52FD" w:rsidRPr="005677B4" w:rsidRDefault="000A52FD">
      <w:pPr>
        <w:pStyle w:val="Tekstpodstawowy"/>
        <w:spacing w:before="10"/>
        <w:rPr>
          <w:rFonts w:ascii="Georgia"/>
          <w:b/>
          <w:sz w:val="3"/>
          <w:lang w:val="en-GB"/>
        </w:rPr>
      </w:pPr>
    </w:p>
    <w:p w14:paraId="2E0F8DDF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noProof/>
          <w:lang w:val="en-GB"/>
        </w:rPr>
        <w:drawing>
          <wp:anchor distT="0" distB="0" distL="0" distR="0" simplePos="0" relativeHeight="251654656" behindDoc="1" locked="0" layoutInCell="1" allowOverlap="1" wp14:anchorId="3103297F" wp14:editId="615BAB7A">
            <wp:simplePos x="0" y="0"/>
            <wp:positionH relativeFrom="page">
              <wp:posOffset>1790119</wp:posOffset>
            </wp:positionH>
            <wp:positionV relativeFrom="paragraph">
              <wp:posOffset>6870</wp:posOffset>
            </wp:positionV>
            <wp:extent cx="4247888" cy="2132317"/>
            <wp:effectExtent l="0" t="0" r="0" b="0"/>
            <wp:wrapNone/>
            <wp:docPr id="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88" cy="213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77B4">
        <w:rPr>
          <w:rFonts w:ascii="DejaVu Sans"/>
          <w:w w:val="153"/>
          <w:sz w:val="4"/>
          <w:lang w:val="en-GB"/>
        </w:rPr>
        <w:t>6</w:t>
      </w:r>
    </w:p>
    <w:p w14:paraId="25C25DB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C91BD5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E19DBF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11799D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176DA7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7A750E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8D7BA0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708B85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495EAD5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265EAA73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5</w:t>
      </w:r>
    </w:p>
    <w:p w14:paraId="18BDB2A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07C79D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25A91D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7996DB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41327C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DE9D86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F1FE2D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54D98C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CEB3295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7600569E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4</w:t>
      </w:r>
    </w:p>
    <w:p w14:paraId="0607D91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620448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EF30FC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DB1C3A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7AC910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244707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69B648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26CDDC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584C508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51877E0D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3</w:t>
      </w:r>
    </w:p>
    <w:p w14:paraId="55FB90C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EED731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665028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C20138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59AB56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B2E1E9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357549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8556D1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045E5D6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748F3993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2</w:t>
      </w:r>
    </w:p>
    <w:p w14:paraId="35A0BFC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2E9129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27C50D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636950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7004C0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17115D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A5E96A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9C6EA4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F156D2B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2409F53F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2D1237A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EED92E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B29793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11C0FE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C9A80A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E469D4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60C640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465C25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DDA275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67AE18FA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0</w:t>
      </w:r>
    </w:p>
    <w:p w14:paraId="1D010AAF" w14:textId="77777777" w:rsidR="000A52FD" w:rsidRPr="005677B4" w:rsidRDefault="000A52FD">
      <w:pPr>
        <w:pStyle w:val="Tekstpodstawowy"/>
        <w:spacing w:before="7"/>
        <w:rPr>
          <w:rFonts w:ascii="DejaVu Sans"/>
          <w:sz w:val="27"/>
          <w:lang w:val="en-GB"/>
        </w:rPr>
      </w:pPr>
    </w:p>
    <w:p w14:paraId="4C03A99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38D499D" w14:textId="77777777" w:rsidR="000A52FD" w:rsidRPr="005677B4" w:rsidRDefault="000A52FD">
      <w:pPr>
        <w:pStyle w:val="Tekstpodstawowy"/>
        <w:spacing w:before="4"/>
        <w:rPr>
          <w:rFonts w:ascii="DejaVu Sans"/>
          <w:sz w:val="5"/>
          <w:lang w:val="en-GB"/>
        </w:rPr>
      </w:pPr>
    </w:p>
    <w:p w14:paraId="1E4DE461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2D3F16A3" w14:textId="77777777" w:rsidR="000A52FD" w:rsidRPr="005677B4" w:rsidRDefault="005677B4">
      <w:pPr>
        <w:tabs>
          <w:tab w:val="left" w:pos="3266"/>
          <w:tab w:val="left" w:pos="4359"/>
          <w:tab w:val="left" w:pos="5452"/>
          <w:tab w:val="left" w:pos="6546"/>
          <w:tab w:val="left" w:pos="7619"/>
        </w:tabs>
        <w:spacing w:before="19"/>
        <w:ind w:left="2172"/>
        <w:rPr>
          <w:rFonts w:ascii="DejaVu Sans"/>
          <w:sz w:val="4"/>
          <w:lang w:val="en-GB"/>
        </w:rPr>
      </w:pPr>
      <w:r w:rsidRPr="005677B4">
        <w:rPr>
          <w:rFonts w:ascii="DejaVu Sans"/>
          <w:w w:val="155"/>
          <w:sz w:val="4"/>
          <w:lang w:val="en-GB"/>
        </w:rPr>
        <w:t>0</w:t>
      </w:r>
      <w:r w:rsidRPr="005677B4">
        <w:rPr>
          <w:rFonts w:ascii="DejaVu Sans"/>
          <w:w w:val="155"/>
          <w:sz w:val="4"/>
          <w:lang w:val="en-GB"/>
        </w:rPr>
        <w:tab/>
        <w:t>2</w:t>
      </w:r>
      <w:r w:rsidRPr="005677B4">
        <w:rPr>
          <w:rFonts w:ascii="DejaVu Sans"/>
          <w:w w:val="155"/>
          <w:sz w:val="4"/>
          <w:lang w:val="en-GB"/>
        </w:rPr>
        <w:tab/>
        <w:t>4</w:t>
      </w:r>
      <w:r w:rsidRPr="005677B4">
        <w:rPr>
          <w:rFonts w:ascii="DejaVu Sans"/>
          <w:w w:val="155"/>
          <w:sz w:val="4"/>
          <w:lang w:val="en-GB"/>
        </w:rPr>
        <w:tab/>
        <w:t>6</w:t>
      </w:r>
      <w:r w:rsidRPr="005677B4">
        <w:rPr>
          <w:rFonts w:ascii="DejaVu Sans"/>
          <w:w w:val="155"/>
          <w:sz w:val="4"/>
          <w:lang w:val="en-GB"/>
        </w:rPr>
        <w:tab/>
        <w:t>8</w:t>
      </w:r>
      <w:r w:rsidRPr="005677B4">
        <w:rPr>
          <w:rFonts w:ascii="DejaVu Sans"/>
          <w:w w:val="155"/>
          <w:sz w:val="4"/>
          <w:lang w:val="en-GB"/>
        </w:rPr>
        <w:tab/>
        <w:t>10</w:t>
      </w:r>
    </w:p>
    <w:p w14:paraId="685423EF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7EF374EB" w14:textId="77777777" w:rsidR="000A52FD" w:rsidRPr="005677B4" w:rsidRDefault="000A52FD">
      <w:pPr>
        <w:pStyle w:val="Tekstpodstawowy"/>
        <w:rPr>
          <w:rFonts w:ascii="DejaVu Sans"/>
          <w:sz w:val="19"/>
          <w:lang w:val="en-GB"/>
        </w:rPr>
      </w:pPr>
    </w:p>
    <w:p w14:paraId="5CD94731" w14:textId="77777777" w:rsidR="000A52FD" w:rsidRPr="005677B4" w:rsidRDefault="005677B4">
      <w:pPr>
        <w:pStyle w:val="Tekstpodstawowy"/>
        <w:spacing w:before="95"/>
        <w:ind w:left="705"/>
        <w:rPr>
          <w:lang w:val="en-GB"/>
        </w:rPr>
      </w:pPr>
      <w:r w:rsidRPr="005677B4">
        <w:rPr>
          <w:lang w:val="en-GB"/>
        </w:rPr>
        <w:t>Figure 3.4: Packing after rejecting the remaining new shapes against each other.</w:t>
      </w:r>
    </w:p>
    <w:p w14:paraId="168D0B54" w14:textId="77777777" w:rsidR="000A52FD" w:rsidRPr="005677B4" w:rsidRDefault="000A52FD">
      <w:pPr>
        <w:pStyle w:val="Tekstpodstawowy"/>
        <w:spacing w:before="8"/>
        <w:rPr>
          <w:sz w:val="28"/>
          <w:lang w:val="en-GB"/>
        </w:rPr>
      </w:pPr>
    </w:p>
    <w:p w14:paraId="3BF857E7" w14:textId="77777777" w:rsidR="000A52FD" w:rsidRPr="005677B4" w:rsidRDefault="005677B4">
      <w:pPr>
        <w:pStyle w:val="Tekstpodstawowy"/>
        <w:spacing w:line="294" w:lineRule="exact"/>
        <w:ind w:left="117"/>
        <w:rPr>
          <w:lang w:val="en-GB"/>
        </w:rPr>
      </w:pPr>
      <w:r w:rsidRPr="005677B4">
        <w:rPr>
          <w:lang w:val="en-GB"/>
        </w:rPr>
        <w:t>This part is executed sequentially.</w:t>
      </w:r>
    </w:p>
    <w:p w14:paraId="41511036" w14:textId="788C9E4C" w:rsidR="000A52FD" w:rsidRPr="005677B4" w:rsidRDefault="005677B4">
      <w:pPr>
        <w:pStyle w:val="Tekstpodstawowy"/>
        <w:spacing w:before="2" w:line="232" w:lineRule="auto"/>
        <w:ind w:left="117" w:right="1414"/>
        <w:jc w:val="both"/>
        <w:rPr>
          <w:lang w:val="en-GB"/>
        </w:rPr>
      </w:pPr>
      <w:r w:rsidRPr="005677B4">
        <w:rPr>
          <w:rFonts w:ascii="Georgia"/>
          <w:b/>
          <w:lang w:val="en-GB"/>
        </w:rPr>
        <w:t>The</w:t>
      </w:r>
      <w:r w:rsidRPr="005677B4">
        <w:rPr>
          <w:rFonts w:ascii="Georgia"/>
          <w:b/>
          <w:spacing w:val="-24"/>
          <w:lang w:val="en-GB"/>
        </w:rPr>
        <w:t xml:space="preserve"> </w:t>
      </w:r>
      <w:r w:rsidRPr="005677B4">
        <w:rPr>
          <w:rFonts w:ascii="Georgia"/>
          <w:b/>
          <w:lang w:val="en-GB"/>
        </w:rPr>
        <w:t>added</w:t>
      </w:r>
      <w:r w:rsidRPr="005677B4">
        <w:rPr>
          <w:rFonts w:ascii="Georgia"/>
          <w:b/>
          <w:spacing w:val="-23"/>
          <w:lang w:val="en-GB"/>
        </w:rPr>
        <w:t xml:space="preserve"> </w:t>
      </w:r>
      <w:r w:rsidRPr="005677B4">
        <w:rPr>
          <w:rFonts w:ascii="Georgia"/>
          <w:b/>
          <w:lang w:val="en-GB"/>
        </w:rPr>
        <w:t>shape</w:t>
      </w:r>
      <w:r w:rsidRPr="005677B4">
        <w:rPr>
          <w:rFonts w:ascii="Georgia"/>
          <w:b/>
          <w:spacing w:val="-23"/>
          <w:lang w:val="en-GB"/>
        </w:rPr>
        <w:t xml:space="preserve"> </w:t>
      </w:r>
      <w:r w:rsidRPr="005677B4">
        <w:rPr>
          <w:rFonts w:ascii="Georgia"/>
          <w:b/>
          <w:spacing w:val="-3"/>
          <w:lang w:val="en-GB"/>
        </w:rPr>
        <w:t>array</w:t>
      </w:r>
      <w:r w:rsidRPr="005677B4">
        <w:rPr>
          <w:rFonts w:ascii="Georgia"/>
          <w:b/>
          <w:spacing w:val="-2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returned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from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CUDA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execution,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"squashed"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7"/>
          <w:lang w:val="en-GB"/>
        </w:rPr>
        <w:t xml:space="preserve"> </w:t>
      </w:r>
      <w:r w:rsidRPr="005677B4">
        <w:rPr>
          <w:spacing w:val="-3"/>
          <w:lang w:val="en-GB"/>
        </w:rPr>
        <w:t xml:space="preserve">remove </w:t>
      </w:r>
      <w:r w:rsidRPr="005677B4">
        <w:rPr>
          <w:lang w:val="en-GB"/>
        </w:rPr>
        <w:t xml:space="preserve">all rejected shapes. Since the shapes do not collide against </w:t>
      </w:r>
      <w:r w:rsidRPr="005677B4">
        <w:rPr>
          <w:spacing w:val="-3"/>
          <w:lang w:val="en-GB"/>
        </w:rPr>
        <w:t xml:space="preserve">any </w:t>
      </w:r>
      <w:r w:rsidRPr="005677B4">
        <w:rPr>
          <w:lang w:val="en-GB"/>
        </w:rPr>
        <w:t>pre-existing ones, only</w:t>
      </w:r>
      <w:r w:rsidRPr="005677B4">
        <w:rPr>
          <w:spacing w:val="-38"/>
          <w:lang w:val="en-GB"/>
        </w:rPr>
        <w:t xml:space="preserve"> </w:t>
      </w:r>
      <w:r w:rsidRPr="005677B4">
        <w:rPr>
          <w:lang w:val="en-GB"/>
        </w:rPr>
        <w:t>the collisions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list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need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7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calculated.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temporary,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empty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neighbo</w:t>
      </w:r>
      <w:ins w:id="452" w:author="program2" w:date="2019-09-12T13:33:00Z">
        <w:r w:rsidR="00DC0027">
          <w:rPr>
            <w:lang w:val="en-GB"/>
          </w:rPr>
          <w:t>u</w:t>
        </w:r>
      </w:ins>
      <w:r w:rsidRPr="005677B4">
        <w:rPr>
          <w:lang w:val="en-GB"/>
        </w:rPr>
        <w:t>r</w:t>
      </w:r>
      <w:del w:id="453" w:author="program2" w:date="2019-09-12T13:33:00Z">
        <w:r w:rsidRPr="005677B4" w:rsidDel="00DC0027">
          <w:rPr>
            <w:lang w:val="en-GB"/>
          </w:rPr>
          <w:delText xml:space="preserve">- </w:delText>
        </w:r>
      </w:del>
      <w:r w:rsidRPr="005677B4">
        <w:rPr>
          <w:spacing w:val="2"/>
          <w:lang w:val="en-GB"/>
        </w:rPr>
        <w:t xml:space="preserve">hood </w:t>
      </w:r>
      <w:r w:rsidRPr="005677B4">
        <w:rPr>
          <w:lang w:val="en-GB"/>
        </w:rPr>
        <w:t xml:space="preserve">matrix is created. Shapes are added to this matrix </w:t>
      </w:r>
      <w:r w:rsidRPr="005677B4">
        <w:rPr>
          <w:spacing w:val="-3"/>
          <w:lang w:val="en-GB"/>
        </w:rPr>
        <w:t>sequentially</w:t>
      </w:r>
      <w:del w:id="454" w:author="program2" w:date="2019-09-12T14:24:00Z">
        <w:r w:rsidRPr="005677B4" w:rsidDel="001F343B">
          <w:rPr>
            <w:spacing w:val="-3"/>
            <w:lang w:val="en-GB"/>
          </w:rPr>
          <w:delText>,</w:delText>
        </w:r>
      </w:del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and rejected if they collide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existing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there.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When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all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added,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merged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3"/>
          <w:lang w:val="en-GB"/>
        </w:rPr>
        <w:t>into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 xml:space="preserve">the </w:t>
      </w:r>
      <w:r w:rsidRPr="005677B4">
        <w:rPr>
          <w:w w:val="95"/>
          <w:lang w:val="en-GB"/>
        </w:rPr>
        <w:t>actual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rFonts w:ascii="Georgia"/>
          <w:b/>
          <w:w w:val="95"/>
          <w:lang w:val="en-GB"/>
        </w:rPr>
        <w:t>neighbo</w:t>
      </w:r>
      <w:ins w:id="455" w:author="program2" w:date="2019-09-12T13:32:00Z">
        <w:r w:rsidR="00DC0027">
          <w:rPr>
            <w:rFonts w:ascii="Georgia"/>
            <w:b/>
            <w:w w:val="95"/>
            <w:lang w:val="en-GB"/>
          </w:rPr>
          <w:t>u</w:t>
        </w:r>
      </w:ins>
      <w:r w:rsidRPr="005677B4">
        <w:rPr>
          <w:rFonts w:ascii="Georgia"/>
          <w:b/>
          <w:w w:val="95"/>
          <w:lang w:val="en-GB"/>
        </w:rPr>
        <w:t>rhood matrix</w:t>
      </w:r>
      <w:r w:rsidRPr="005677B4">
        <w:rPr>
          <w:w w:val="95"/>
          <w:lang w:val="en-GB"/>
        </w:rPr>
        <w:t>,</w:t>
      </w:r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and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rFonts w:ascii="Georgia"/>
          <w:b/>
          <w:w w:val="95"/>
          <w:lang w:val="en-GB"/>
        </w:rPr>
        <w:t>the added</w:t>
      </w:r>
      <w:r w:rsidRPr="005677B4">
        <w:rPr>
          <w:rFonts w:ascii="Georgia"/>
          <w:b/>
          <w:spacing w:val="-1"/>
          <w:w w:val="95"/>
          <w:lang w:val="en-GB"/>
        </w:rPr>
        <w:t xml:space="preserve"> </w:t>
      </w:r>
      <w:r w:rsidRPr="005677B4">
        <w:rPr>
          <w:rFonts w:ascii="Georgia"/>
          <w:b/>
          <w:w w:val="95"/>
          <w:lang w:val="en-GB"/>
        </w:rPr>
        <w:t xml:space="preserve">shape </w:t>
      </w:r>
      <w:r w:rsidRPr="005677B4">
        <w:rPr>
          <w:rFonts w:ascii="Georgia"/>
          <w:b/>
          <w:spacing w:val="-3"/>
          <w:w w:val="95"/>
          <w:lang w:val="en-GB"/>
        </w:rPr>
        <w:t>array</w:t>
      </w:r>
      <w:r w:rsidRPr="005677B4">
        <w:rPr>
          <w:rFonts w:ascii="Georgia"/>
          <w:b/>
          <w:spacing w:val="-5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is</w:t>
      </w:r>
      <w:r w:rsidRPr="005677B4">
        <w:rPr>
          <w:spacing w:val="-7"/>
          <w:w w:val="95"/>
          <w:lang w:val="en-GB"/>
        </w:rPr>
        <w:t xml:space="preserve"> </w:t>
      </w:r>
      <w:ins w:id="456" w:author="program2" w:date="2019-09-12T14:24:00Z">
        <w:r w:rsidR="001F343B" w:rsidRPr="001F343B">
          <w:rPr>
            <w:w w:val="95"/>
            <w:lang w:val="en-GB"/>
          </w:rPr>
          <w:t>concatenated</w:t>
        </w:r>
      </w:ins>
      <w:del w:id="457" w:author="program2" w:date="2019-09-12T14:24:00Z">
        <w:r w:rsidRPr="005677B4" w:rsidDel="001F343B">
          <w:rPr>
            <w:w w:val="95"/>
            <w:lang w:val="en-GB"/>
          </w:rPr>
          <w:delText>concatentated</w:delText>
        </w:r>
      </w:del>
      <w:r w:rsidRPr="005677B4">
        <w:rPr>
          <w:spacing w:val="-8"/>
          <w:w w:val="95"/>
          <w:lang w:val="en-GB"/>
        </w:rPr>
        <w:t xml:space="preserve"> </w:t>
      </w:r>
      <w:r w:rsidRPr="005677B4">
        <w:rPr>
          <w:w w:val="95"/>
          <w:lang w:val="en-GB"/>
        </w:rPr>
        <w:t>to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rFonts w:ascii="Georgia"/>
          <w:b/>
          <w:w w:val="95"/>
          <w:lang w:val="en-GB"/>
        </w:rPr>
        <w:t>the</w:t>
      </w:r>
      <w:r w:rsidRPr="005677B4">
        <w:rPr>
          <w:rFonts w:ascii="Georgia"/>
          <w:b/>
          <w:spacing w:val="-1"/>
          <w:w w:val="95"/>
          <w:lang w:val="en-GB"/>
        </w:rPr>
        <w:t xml:space="preserve"> </w:t>
      </w:r>
      <w:r w:rsidRPr="005677B4">
        <w:rPr>
          <w:rFonts w:ascii="Georgia"/>
          <w:b/>
          <w:w w:val="95"/>
          <w:lang w:val="en-GB"/>
        </w:rPr>
        <w:t xml:space="preserve">shape </w:t>
      </w:r>
      <w:r w:rsidRPr="005677B4">
        <w:rPr>
          <w:rFonts w:ascii="Georgia"/>
          <w:b/>
          <w:lang w:val="en-GB"/>
        </w:rPr>
        <w:t>array</w:t>
      </w:r>
      <w:r w:rsidRPr="005677B4">
        <w:rPr>
          <w:lang w:val="en-GB"/>
        </w:rPr>
        <w:t>.</w:t>
      </w:r>
    </w:p>
    <w:p w14:paraId="5DE7B28B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1CB970EA" w14:textId="77777777" w:rsidR="000A52FD" w:rsidRPr="005677B4" w:rsidRDefault="005677B4">
      <w:pPr>
        <w:pStyle w:val="Nagwek3"/>
        <w:rPr>
          <w:lang w:val="en-GB"/>
        </w:rPr>
      </w:pPr>
      <w:r w:rsidRPr="005677B4">
        <w:rPr>
          <w:lang w:val="en-GB"/>
        </w:rPr>
        <w:lastRenderedPageBreak/>
        <w:t>Part C: Voxel splitting</w:t>
      </w:r>
    </w:p>
    <w:p w14:paraId="112D8280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19F4128A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4377E7CA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6A03F7F0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354B9DEF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30F6BB4F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047C853E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38105033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64E1829A" w14:textId="77777777" w:rsidR="000A52FD" w:rsidRPr="005677B4" w:rsidRDefault="000A52FD">
      <w:pPr>
        <w:pStyle w:val="Tekstpodstawowy"/>
        <w:spacing w:before="10"/>
        <w:rPr>
          <w:rFonts w:ascii="Georgia"/>
          <w:b/>
          <w:sz w:val="3"/>
          <w:lang w:val="en-GB"/>
        </w:rPr>
      </w:pPr>
    </w:p>
    <w:p w14:paraId="3A5C322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noProof/>
          <w:lang w:val="en-GB"/>
        </w:rPr>
        <w:drawing>
          <wp:anchor distT="0" distB="0" distL="0" distR="0" simplePos="0" relativeHeight="251655680" behindDoc="1" locked="0" layoutInCell="1" allowOverlap="1" wp14:anchorId="14CE45F5" wp14:editId="485E8B4A">
            <wp:simplePos x="0" y="0"/>
            <wp:positionH relativeFrom="page">
              <wp:posOffset>1790119</wp:posOffset>
            </wp:positionH>
            <wp:positionV relativeFrom="paragraph">
              <wp:posOffset>6870</wp:posOffset>
            </wp:positionV>
            <wp:extent cx="4247888" cy="2132317"/>
            <wp:effectExtent l="0" t="0" r="0" b="0"/>
            <wp:wrapNone/>
            <wp:docPr id="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88" cy="213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77B4">
        <w:rPr>
          <w:rFonts w:ascii="DejaVu Sans"/>
          <w:w w:val="153"/>
          <w:sz w:val="4"/>
          <w:lang w:val="en-GB"/>
        </w:rPr>
        <w:t>6</w:t>
      </w:r>
    </w:p>
    <w:p w14:paraId="7DFBC9D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F7B439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6DD469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1E9A19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AE8E13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314E02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2E75A7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085255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F5A232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005C15C1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5</w:t>
      </w:r>
    </w:p>
    <w:p w14:paraId="67BB394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492271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5F312F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92B9DF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957FFD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FFDF52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CB1C4A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AD260E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3DD8CFC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7576896B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4</w:t>
      </w:r>
    </w:p>
    <w:p w14:paraId="5F82C0F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631773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2B6FDE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138467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6F4F7A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ECCF3F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7B83D1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20BBC6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7484FC1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1C2874C2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3</w:t>
      </w:r>
    </w:p>
    <w:p w14:paraId="5714018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58C7E9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9E0AD0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B5A1D3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B207C2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8470F9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92D518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A9E24D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FF8937D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0E3F0984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2</w:t>
      </w:r>
    </w:p>
    <w:p w14:paraId="235CBE0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7F311C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2FD9CB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672E74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11EBEB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3869CD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E3BA65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169475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E20E53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114C5175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37DDBE0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0D0328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E2EC43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32AA97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6B4A74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B832A1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1F2642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AF94E8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946CF35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2C8824C2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0</w:t>
      </w:r>
    </w:p>
    <w:p w14:paraId="7DF6EDBB" w14:textId="77777777" w:rsidR="000A52FD" w:rsidRPr="005677B4" w:rsidRDefault="000A52FD">
      <w:pPr>
        <w:pStyle w:val="Tekstpodstawowy"/>
        <w:spacing w:before="7"/>
        <w:rPr>
          <w:rFonts w:ascii="DejaVu Sans"/>
          <w:sz w:val="27"/>
          <w:lang w:val="en-GB"/>
        </w:rPr>
      </w:pPr>
    </w:p>
    <w:p w14:paraId="050B152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53804BD" w14:textId="77777777" w:rsidR="000A52FD" w:rsidRPr="005677B4" w:rsidRDefault="000A52FD">
      <w:pPr>
        <w:pStyle w:val="Tekstpodstawowy"/>
        <w:spacing w:before="4"/>
        <w:rPr>
          <w:rFonts w:ascii="DejaVu Sans"/>
          <w:sz w:val="5"/>
          <w:lang w:val="en-GB"/>
        </w:rPr>
      </w:pPr>
    </w:p>
    <w:p w14:paraId="211A92A4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1378581A" w14:textId="77777777" w:rsidR="000A52FD" w:rsidRPr="005677B4" w:rsidRDefault="005677B4">
      <w:pPr>
        <w:tabs>
          <w:tab w:val="left" w:pos="3266"/>
          <w:tab w:val="left" w:pos="4359"/>
          <w:tab w:val="left" w:pos="5452"/>
          <w:tab w:val="left" w:pos="6546"/>
          <w:tab w:val="left" w:pos="7619"/>
        </w:tabs>
        <w:spacing w:before="19"/>
        <w:ind w:left="2172"/>
        <w:rPr>
          <w:rFonts w:ascii="DejaVu Sans"/>
          <w:sz w:val="4"/>
          <w:lang w:val="en-GB"/>
        </w:rPr>
      </w:pPr>
      <w:r w:rsidRPr="005677B4">
        <w:rPr>
          <w:rFonts w:ascii="DejaVu Sans"/>
          <w:w w:val="155"/>
          <w:sz w:val="4"/>
          <w:lang w:val="en-GB"/>
        </w:rPr>
        <w:t>0</w:t>
      </w:r>
      <w:r w:rsidRPr="005677B4">
        <w:rPr>
          <w:rFonts w:ascii="DejaVu Sans"/>
          <w:w w:val="155"/>
          <w:sz w:val="4"/>
          <w:lang w:val="en-GB"/>
        </w:rPr>
        <w:tab/>
        <w:t>2</w:t>
      </w:r>
      <w:r w:rsidRPr="005677B4">
        <w:rPr>
          <w:rFonts w:ascii="DejaVu Sans"/>
          <w:w w:val="155"/>
          <w:sz w:val="4"/>
          <w:lang w:val="en-GB"/>
        </w:rPr>
        <w:tab/>
        <w:t>4</w:t>
      </w:r>
      <w:r w:rsidRPr="005677B4">
        <w:rPr>
          <w:rFonts w:ascii="DejaVu Sans"/>
          <w:w w:val="155"/>
          <w:sz w:val="4"/>
          <w:lang w:val="en-GB"/>
        </w:rPr>
        <w:tab/>
        <w:t>6</w:t>
      </w:r>
      <w:r w:rsidRPr="005677B4">
        <w:rPr>
          <w:rFonts w:ascii="DejaVu Sans"/>
          <w:w w:val="155"/>
          <w:sz w:val="4"/>
          <w:lang w:val="en-GB"/>
        </w:rPr>
        <w:tab/>
        <w:t>8</w:t>
      </w:r>
      <w:r w:rsidRPr="005677B4">
        <w:rPr>
          <w:rFonts w:ascii="DejaVu Sans"/>
          <w:w w:val="155"/>
          <w:sz w:val="4"/>
          <w:lang w:val="en-GB"/>
        </w:rPr>
        <w:tab/>
        <w:t>10</w:t>
      </w:r>
    </w:p>
    <w:p w14:paraId="0AD88B9B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30706897" w14:textId="77777777" w:rsidR="000A52FD" w:rsidRPr="005677B4" w:rsidRDefault="000A52FD">
      <w:pPr>
        <w:pStyle w:val="Tekstpodstawowy"/>
        <w:rPr>
          <w:rFonts w:ascii="DejaVu Sans"/>
          <w:sz w:val="19"/>
          <w:lang w:val="en-GB"/>
        </w:rPr>
      </w:pPr>
    </w:p>
    <w:p w14:paraId="636933EF" w14:textId="77777777" w:rsidR="000A52FD" w:rsidRPr="005677B4" w:rsidRDefault="005677B4">
      <w:pPr>
        <w:pStyle w:val="Tekstpodstawowy"/>
        <w:spacing w:before="95"/>
        <w:ind w:left="121"/>
        <w:rPr>
          <w:lang w:val="en-GB"/>
        </w:rPr>
      </w:pPr>
      <w:r w:rsidRPr="005677B4">
        <w:rPr>
          <w:lang w:val="en-GB"/>
        </w:rPr>
        <w:t>Figure 3.5: Packing after voxel splitting. Every old voxel has been split into eight new ones.</w:t>
      </w:r>
    </w:p>
    <w:p w14:paraId="55FA31D0" w14:textId="77777777" w:rsidR="000A52FD" w:rsidRPr="005677B4" w:rsidRDefault="000A52FD">
      <w:pPr>
        <w:pStyle w:val="Tekstpodstawowy"/>
        <w:spacing w:before="8"/>
        <w:rPr>
          <w:sz w:val="28"/>
          <w:lang w:val="en-GB"/>
        </w:rPr>
      </w:pPr>
    </w:p>
    <w:p w14:paraId="7A55D82B" w14:textId="77777777" w:rsidR="000A52FD" w:rsidRPr="005677B4" w:rsidRDefault="005677B4">
      <w:pPr>
        <w:pStyle w:val="Tekstpodstawowy"/>
        <w:spacing w:line="294" w:lineRule="exact"/>
        <w:ind w:left="117"/>
        <w:rPr>
          <w:lang w:val="en-GB"/>
        </w:rPr>
      </w:pPr>
      <w:r w:rsidRPr="005677B4">
        <w:rPr>
          <w:lang w:val="en-GB"/>
        </w:rPr>
        <w:t>This part is executed entirely in parallel.</w:t>
      </w:r>
    </w:p>
    <w:p w14:paraId="4A52E122" w14:textId="0456C6BE" w:rsidR="000A52FD" w:rsidRPr="005677B4" w:rsidRDefault="005677B4">
      <w:pPr>
        <w:pStyle w:val="Tekstpodstawowy"/>
        <w:spacing w:before="2" w:line="232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If the proportion of shapes succes</w:t>
      </w:r>
      <w:ins w:id="458" w:author="program2" w:date="2019-09-12T13:34:00Z">
        <w:r w:rsidR="00DC0027">
          <w:rPr>
            <w:lang w:val="en-GB"/>
          </w:rPr>
          <w:t>s</w:t>
        </w:r>
      </w:ins>
      <w:r w:rsidRPr="005677B4">
        <w:rPr>
          <w:lang w:val="en-GB"/>
        </w:rPr>
        <w:t>fully added to the packing in the previous part is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-3"/>
          <w:lang w:val="en-GB"/>
        </w:rPr>
        <w:t xml:space="preserve">lower </w:t>
      </w:r>
      <w:r w:rsidRPr="005677B4">
        <w:rPr>
          <w:lang w:val="en-GB"/>
        </w:rPr>
        <w:t xml:space="preserve">than </w:t>
      </w:r>
      <w:r w:rsidRPr="005677B4">
        <w:rPr>
          <w:rFonts w:ascii="Georgia"/>
          <w:b/>
          <w:lang w:val="en-GB"/>
        </w:rPr>
        <w:t xml:space="preserve">the </w:t>
      </w:r>
      <w:r w:rsidRPr="005677B4">
        <w:rPr>
          <w:rFonts w:ascii="Georgia"/>
          <w:b/>
          <w:spacing w:val="-4"/>
          <w:lang w:val="en-GB"/>
        </w:rPr>
        <w:t xml:space="preserve">voxel </w:t>
      </w:r>
      <w:r w:rsidRPr="005677B4">
        <w:rPr>
          <w:rFonts w:ascii="Georgia"/>
          <w:b/>
          <w:lang w:val="en-GB"/>
        </w:rPr>
        <w:t>split t</w:t>
      </w:r>
      <w:ins w:id="459" w:author="program2" w:date="2019-09-12T13:34:00Z">
        <w:r w:rsidR="00DC0027">
          <w:rPr>
            <w:rFonts w:ascii="Georgia"/>
            <w:b/>
            <w:lang w:val="en-GB"/>
          </w:rPr>
          <w:t>h</w:t>
        </w:r>
      </w:ins>
      <w:r w:rsidRPr="005677B4">
        <w:rPr>
          <w:rFonts w:ascii="Georgia"/>
          <w:b/>
          <w:lang w:val="en-GB"/>
        </w:rPr>
        <w:t>reshold</w:t>
      </w:r>
      <w:r w:rsidRPr="005677B4">
        <w:rPr>
          <w:lang w:val="en-GB"/>
        </w:rPr>
        <w:t>, this part is</w:t>
      </w:r>
      <w:r w:rsidRPr="005677B4">
        <w:rPr>
          <w:spacing w:val="18"/>
          <w:lang w:val="en-GB"/>
        </w:rPr>
        <w:t xml:space="preserve"> </w:t>
      </w:r>
      <w:r w:rsidRPr="005677B4">
        <w:rPr>
          <w:lang w:val="en-GB"/>
        </w:rPr>
        <w:t>executed.</w:t>
      </w:r>
    </w:p>
    <w:p w14:paraId="6893A466" w14:textId="4F06D17B" w:rsidR="000A52FD" w:rsidRPr="005677B4" w:rsidRDefault="005677B4">
      <w:pPr>
        <w:spacing w:line="232" w:lineRule="auto"/>
        <w:ind w:left="117" w:right="1412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>The</w:t>
      </w:r>
      <w:r w:rsidRPr="005677B4">
        <w:rPr>
          <w:spacing w:val="-3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number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of</w:t>
      </w:r>
      <w:r w:rsidRPr="005677B4">
        <w:rPr>
          <w:spacing w:val="-36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CUDA</w:t>
      </w:r>
      <w:r w:rsidRPr="005677B4">
        <w:rPr>
          <w:spacing w:val="-3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threads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is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created,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for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every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currently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existing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pacing w:val="-3"/>
          <w:sz w:val="24"/>
          <w:lang w:val="en-GB"/>
        </w:rPr>
        <w:t>voxel.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temporary</w:t>
      </w:r>
      <w:r w:rsidRPr="005677B4">
        <w:rPr>
          <w:spacing w:val="-37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new </w:t>
      </w:r>
      <w:r w:rsidRPr="005677B4">
        <w:rPr>
          <w:spacing w:val="-5"/>
          <w:sz w:val="24"/>
          <w:lang w:val="en-GB"/>
        </w:rPr>
        <w:t xml:space="preserve">array, </w:t>
      </w:r>
      <w:r w:rsidRPr="005677B4">
        <w:rPr>
          <w:rFonts w:ascii="Georgia"/>
          <w:b/>
          <w:sz w:val="24"/>
          <w:lang w:val="en-GB"/>
        </w:rPr>
        <w:t xml:space="preserve">the new </w:t>
      </w:r>
      <w:r w:rsidRPr="005677B4">
        <w:rPr>
          <w:rFonts w:ascii="Georgia"/>
          <w:b/>
          <w:spacing w:val="-4"/>
          <w:sz w:val="24"/>
          <w:lang w:val="en-GB"/>
        </w:rPr>
        <w:t xml:space="preserve">voxel </w:t>
      </w:r>
      <w:r w:rsidRPr="005677B4">
        <w:rPr>
          <w:rFonts w:ascii="Georgia"/>
          <w:b/>
          <w:spacing w:val="-3"/>
          <w:sz w:val="24"/>
          <w:lang w:val="en-GB"/>
        </w:rPr>
        <w:t xml:space="preserve">array </w:t>
      </w:r>
      <w:r w:rsidRPr="005677B4">
        <w:rPr>
          <w:sz w:val="24"/>
          <w:lang w:val="en-GB"/>
        </w:rPr>
        <w:t xml:space="preserve">is created, with eight times as </w:t>
      </w:r>
      <w:r w:rsidRPr="005677B4">
        <w:rPr>
          <w:spacing w:val="-3"/>
          <w:sz w:val="24"/>
          <w:lang w:val="en-GB"/>
        </w:rPr>
        <w:t xml:space="preserve">many </w:t>
      </w:r>
      <w:r w:rsidRPr="005677B4">
        <w:rPr>
          <w:sz w:val="24"/>
          <w:lang w:val="en-GB"/>
        </w:rPr>
        <w:t xml:space="preserve">elements as </w:t>
      </w:r>
      <w:r w:rsidRPr="005677B4">
        <w:rPr>
          <w:rFonts w:ascii="Georgia"/>
          <w:b/>
          <w:sz w:val="24"/>
          <w:lang w:val="en-GB"/>
        </w:rPr>
        <w:t xml:space="preserve">the </w:t>
      </w:r>
      <w:r w:rsidRPr="005677B4">
        <w:rPr>
          <w:rFonts w:ascii="Georgia"/>
          <w:b/>
          <w:spacing w:val="-4"/>
          <w:sz w:val="24"/>
          <w:lang w:val="en-GB"/>
        </w:rPr>
        <w:t xml:space="preserve">voxel </w:t>
      </w:r>
      <w:r w:rsidRPr="005677B4">
        <w:rPr>
          <w:rFonts w:ascii="Georgia"/>
          <w:b/>
          <w:sz w:val="24"/>
          <w:lang w:val="en-GB"/>
        </w:rPr>
        <w:t>array</w:t>
      </w:r>
      <w:r w:rsidRPr="005677B4">
        <w:rPr>
          <w:sz w:val="24"/>
          <w:lang w:val="en-GB"/>
        </w:rPr>
        <w:t>.</w:t>
      </w:r>
      <w:r w:rsidRPr="005677B4">
        <w:rPr>
          <w:spacing w:val="-32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In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every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thread,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pacing w:val="-4"/>
          <w:sz w:val="24"/>
          <w:lang w:val="en-GB"/>
        </w:rPr>
        <w:t>voxel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is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being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split</w:t>
      </w:r>
      <w:r w:rsidRPr="00DC0027">
        <w:rPr>
          <w:sz w:val="24"/>
          <w:lang w:val="en-GB"/>
          <w:rPrChange w:id="460" w:author="program2" w:date="2019-09-12T13:34:00Z">
            <w:rPr>
              <w:spacing w:val="-31"/>
              <w:sz w:val="24"/>
              <w:lang w:val="en-GB"/>
            </w:rPr>
          </w:rPrChange>
        </w:rPr>
        <w:t xml:space="preserve"> </w:t>
      </w:r>
      <w:r w:rsidRPr="00DC0027">
        <w:rPr>
          <w:sz w:val="24"/>
          <w:lang w:val="en-GB"/>
          <w:rPrChange w:id="461" w:author="program2" w:date="2019-09-12T13:34:00Z">
            <w:rPr>
              <w:spacing w:val="-3"/>
              <w:sz w:val="24"/>
              <w:lang w:val="en-GB"/>
            </w:rPr>
          </w:rPrChange>
        </w:rPr>
        <w:t>into</w:t>
      </w:r>
      <w:r w:rsidRPr="00DC0027">
        <w:rPr>
          <w:sz w:val="24"/>
          <w:lang w:val="en-GB"/>
          <w:rPrChange w:id="462" w:author="program2" w:date="2019-09-12T13:34:00Z">
            <w:rPr>
              <w:spacing w:val="-31"/>
              <w:sz w:val="24"/>
              <w:lang w:val="en-GB"/>
            </w:rPr>
          </w:rPrChange>
        </w:rPr>
        <w:t xml:space="preserve"> </w:t>
      </w:r>
      <w:r w:rsidRPr="005677B4">
        <w:rPr>
          <w:sz w:val="24"/>
          <w:lang w:val="en-GB"/>
        </w:rPr>
        <w:t>8</w:t>
      </w:r>
      <w:r w:rsidRPr="00DC0027">
        <w:rPr>
          <w:sz w:val="24"/>
          <w:lang w:val="en-GB"/>
          <w:rPrChange w:id="463" w:author="program2" w:date="2019-09-12T13:34:00Z">
            <w:rPr>
              <w:spacing w:val="-31"/>
              <w:sz w:val="24"/>
              <w:lang w:val="en-GB"/>
            </w:rPr>
          </w:rPrChange>
        </w:rPr>
        <w:t xml:space="preserve"> </w:t>
      </w:r>
      <w:r w:rsidRPr="005677B4">
        <w:rPr>
          <w:sz w:val="24"/>
          <w:lang w:val="en-GB"/>
        </w:rPr>
        <w:t>new</w:t>
      </w:r>
      <w:r w:rsidRPr="00DC0027">
        <w:rPr>
          <w:sz w:val="24"/>
          <w:lang w:val="en-GB"/>
          <w:rPrChange w:id="464" w:author="program2" w:date="2019-09-12T13:34:00Z">
            <w:rPr>
              <w:spacing w:val="-31"/>
              <w:sz w:val="24"/>
              <w:lang w:val="en-GB"/>
            </w:rPr>
          </w:rPrChange>
        </w:rPr>
        <w:t xml:space="preserve"> </w:t>
      </w:r>
      <w:r w:rsidRPr="005677B4">
        <w:rPr>
          <w:sz w:val="24"/>
          <w:lang w:val="en-GB"/>
        </w:rPr>
        <w:t>ones,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each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with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halved</w:t>
      </w:r>
      <w:r w:rsidRPr="005677B4">
        <w:rPr>
          <w:spacing w:val="-31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dimensions, and</w:t>
      </w:r>
      <w:r w:rsidRPr="005677B4">
        <w:rPr>
          <w:spacing w:val="-19"/>
          <w:sz w:val="24"/>
          <w:lang w:val="en-GB"/>
        </w:rPr>
        <w:t xml:space="preserve"> </w:t>
      </w:r>
      <w:ins w:id="465" w:author="program2" w:date="2019-09-12T13:35:00Z">
        <w:r w:rsidR="00DC0027">
          <w:rPr>
            <w:spacing w:val="-19"/>
            <w:sz w:val="24"/>
            <w:lang w:val="en-GB"/>
          </w:rPr>
          <w:t xml:space="preserve">each </w:t>
        </w:r>
      </w:ins>
      <w:r w:rsidRPr="005677B4">
        <w:rPr>
          <w:sz w:val="24"/>
          <w:lang w:val="en-GB"/>
        </w:rPr>
        <w:t>given</w:t>
      </w:r>
      <w:r w:rsidRPr="005677B4">
        <w:rPr>
          <w:spacing w:val="-19"/>
          <w:sz w:val="24"/>
          <w:lang w:val="en-GB"/>
        </w:rPr>
        <w:t xml:space="preserve"> </w:t>
      </w:r>
      <w:ins w:id="466" w:author="program2" w:date="2019-09-12T13:35:00Z">
        <w:r w:rsidR="00DC0027">
          <w:rPr>
            <w:spacing w:val="-19"/>
            <w:sz w:val="24"/>
            <w:lang w:val="en-GB"/>
          </w:rPr>
          <w:t xml:space="preserve">a </w:t>
        </w:r>
      </w:ins>
      <w:r w:rsidRPr="005677B4">
        <w:rPr>
          <w:sz w:val="24"/>
          <w:lang w:val="en-GB"/>
        </w:rPr>
        <w:t>new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position</w:t>
      </w:r>
      <w:del w:id="467" w:author="program2" w:date="2019-09-12T13:35:00Z">
        <w:r w:rsidRPr="005677B4" w:rsidDel="00DC0027">
          <w:rPr>
            <w:sz w:val="24"/>
            <w:lang w:val="en-GB"/>
          </w:rPr>
          <w:delText>s</w:delText>
        </w:r>
      </w:del>
      <w:r w:rsidRPr="005677B4">
        <w:rPr>
          <w:sz w:val="24"/>
          <w:lang w:val="en-GB"/>
        </w:rPr>
        <w:t>,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so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that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they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pacing w:val="-3"/>
          <w:sz w:val="24"/>
          <w:lang w:val="en-GB"/>
        </w:rPr>
        <w:t>cover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entirety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of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their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"predecessor".</w:t>
      </w:r>
      <w:r w:rsidRPr="005677B4">
        <w:rPr>
          <w:spacing w:val="-1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These</w:t>
      </w:r>
      <w:r w:rsidRPr="005677B4">
        <w:rPr>
          <w:spacing w:val="-19"/>
          <w:sz w:val="24"/>
          <w:lang w:val="en-GB"/>
        </w:rPr>
        <w:t xml:space="preserve"> </w:t>
      </w:r>
      <w:r w:rsidRPr="005677B4">
        <w:rPr>
          <w:spacing w:val="-3"/>
          <w:sz w:val="24"/>
          <w:lang w:val="en-GB"/>
        </w:rPr>
        <w:t xml:space="preserve">voxels </w:t>
      </w:r>
      <w:r w:rsidRPr="005677B4">
        <w:rPr>
          <w:sz w:val="24"/>
          <w:lang w:val="en-GB"/>
        </w:rPr>
        <w:t>are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placed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in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the</w:t>
      </w:r>
      <w:r w:rsidRPr="005677B4">
        <w:rPr>
          <w:rFonts w:ascii="Georgia"/>
          <w:b/>
          <w:spacing w:val="-25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new</w:t>
      </w:r>
      <w:r w:rsidRPr="005677B4">
        <w:rPr>
          <w:rFonts w:ascii="Georgia"/>
          <w:b/>
          <w:spacing w:val="-25"/>
          <w:sz w:val="24"/>
          <w:lang w:val="en-GB"/>
        </w:rPr>
        <w:t xml:space="preserve"> </w:t>
      </w:r>
      <w:r w:rsidRPr="005677B4">
        <w:rPr>
          <w:rFonts w:ascii="Georgia"/>
          <w:b/>
          <w:spacing w:val="-4"/>
          <w:sz w:val="24"/>
          <w:lang w:val="en-GB"/>
        </w:rPr>
        <w:t>voxel</w:t>
      </w:r>
      <w:r w:rsidRPr="005677B4">
        <w:rPr>
          <w:rFonts w:ascii="Georgia"/>
          <w:b/>
          <w:spacing w:val="-26"/>
          <w:sz w:val="24"/>
          <w:lang w:val="en-GB"/>
        </w:rPr>
        <w:t xml:space="preserve"> </w:t>
      </w:r>
      <w:r w:rsidRPr="005677B4">
        <w:rPr>
          <w:rFonts w:ascii="Georgia"/>
          <w:b/>
          <w:spacing w:val="-3"/>
          <w:sz w:val="24"/>
          <w:lang w:val="en-GB"/>
        </w:rPr>
        <w:t>array</w:t>
      </w:r>
      <w:r w:rsidRPr="005677B4">
        <w:rPr>
          <w:rFonts w:ascii="Georgia"/>
          <w:b/>
          <w:spacing w:val="-2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which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afterwards</w:t>
      </w:r>
      <w:r w:rsidRPr="005677B4">
        <w:rPr>
          <w:spacing w:val="-2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replaces</w:t>
      </w:r>
      <w:r w:rsidRPr="005677B4">
        <w:rPr>
          <w:spacing w:val="-30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the</w:t>
      </w:r>
      <w:r w:rsidRPr="005677B4">
        <w:rPr>
          <w:rFonts w:ascii="Georgia"/>
          <w:b/>
          <w:spacing w:val="-25"/>
          <w:sz w:val="24"/>
          <w:lang w:val="en-GB"/>
        </w:rPr>
        <w:t xml:space="preserve"> </w:t>
      </w:r>
      <w:r w:rsidRPr="005677B4">
        <w:rPr>
          <w:rFonts w:ascii="Georgia"/>
          <w:b/>
          <w:spacing w:val="-4"/>
          <w:sz w:val="24"/>
          <w:lang w:val="en-GB"/>
        </w:rPr>
        <w:t>voxel</w:t>
      </w:r>
      <w:r w:rsidRPr="005677B4">
        <w:rPr>
          <w:rFonts w:ascii="Georgia"/>
          <w:b/>
          <w:spacing w:val="-25"/>
          <w:sz w:val="24"/>
          <w:lang w:val="en-GB"/>
        </w:rPr>
        <w:t xml:space="preserve"> </w:t>
      </w:r>
      <w:r w:rsidRPr="005677B4">
        <w:rPr>
          <w:rFonts w:ascii="Georgia"/>
          <w:b/>
          <w:sz w:val="24"/>
          <w:lang w:val="en-GB"/>
        </w:rPr>
        <w:t>array</w:t>
      </w:r>
      <w:r w:rsidRPr="005677B4">
        <w:rPr>
          <w:sz w:val="24"/>
          <w:lang w:val="en-GB"/>
        </w:rPr>
        <w:t>.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pacing w:val="-3"/>
          <w:sz w:val="24"/>
          <w:lang w:val="en-GB"/>
        </w:rPr>
        <w:t xml:space="preserve">values </w:t>
      </w:r>
      <w:r w:rsidRPr="005677B4">
        <w:rPr>
          <w:sz w:val="24"/>
          <w:lang w:val="en-GB"/>
        </w:rPr>
        <w:t xml:space="preserve">of </w:t>
      </w:r>
      <w:r w:rsidRPr="005677B4">
        <w:rPr>
          <w:rFonts w:ascii="Georgia"/>
          <w:b/>
          <w:sz w:val="24"/>
          <w:lang w:val="en-GB"/>
        </w:rPr>
        <w:t xml:space="preserve">the </w:t>
      </w:r>
      <w:r w:rsidRPr="005677B4">
        <w:rPr>
          <w:rFonts w:ascii="Georgia"/>
          <w:b/>
          <w:spacing w:val="-4"/>
          <w:sz w:val="24"/>
          <w:lang w:val="en-GB"/>
        </w:rPr>
        <w:t xml:space="preserve">voxel </w:t>
      </w:r>
      <w:r w:rsidRPr="005677B4">
        <w:rPr>
          <w:rFonts w:ascii="Georgia"/>
          <w:b/>
          <w:sz w:val="24"/>
          <w:lang w:val="en-GB"/>
        </w:rPr>
        <w:t xml:space="preserve">spatial size </w:t>
      </w:r>
      <w:r w:rsidRPr="005677B4">
        <w:rPr>
          <w:sz w:val="24"/>
          <w:lang w:val="en-GB"/>
        </w:rPr>
        <w:t xml:space="preserve">and </w:t>
      </w:r>
      <w:r w:rsidRPr="005677B4">
        <w:rPr>
          <w:rFonts w:ascii="Georgia"/>
          <w:b/>
          <w:sz w:val="24"/>
          <w:lang w:val="en-GB"/>
        </w:rPr>
        <w:t xml:space="preserve">the </w:t>
      </w:r>
      <w:r w:rsidRPr="005677B4">
        <w:rPr>
          <w:rFonts w:ascii="Georgia"/>
          <w:b/>
          <w:spacing w:val="-4"/>
          <w:sz w:val="24"/>
          <w:lang w:val="en-GB"/>
        </w:rPr>
        <w:t xml:space="preserve">voxel </w:t>
      </w:r>
      <w:r w:rsidRPr="005677B4">
        <w:rPr>
          <w:rFonts w:ascii="Georgia"/>
          <w:b/>
          <w:sz w:val="24"/>
          <w:lang w:val="en-GB"/>
        </w:rPr>
        <w:t xml:space="preserve">angular size </w:t>
      </w:r>
      <w:r w:rsidRPr="005677B4">
        <w:rPr>
          <w:sz w:val="24"/>
          <w:lang w:val="en-GB"/>
        </w:rPr>
        <w:t>are</w:t>
      </w:r>
      <w:r w:rsidRPr="005677B4">
        <w:rPr>
          <w:spacing w:val="-2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halved.</w:t>
      </w:r>
    </w:p>
    <w:p w14:paraId="0316CF19" w14:textId="77777777" w:rsidR="000A52FD" w:rsidRPr="005677B4" w:rsidRDefault="000A52FD">
      <w:pPr>
        <w:spacing w:line="232" w:lineRule="auto"/>
        <w:jc w:val="both"/>
        <w:rPr>
          <w:sz w:val="24"/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1D13B718" w14:textId="77777777" w:rsidR="000A52FD" w:rsidRPr="005677B4" w:rsidRDefault="005677B4">
      <w:pPr>
        <w:pStyle w:val="Nagwek3"/>
        <w:rPr>
          <w:lang w:val="en-GB"/>
        </w:rPr>
      </w:pPr>
      <w:r w:rsidRPr="005677B4">
        <w:rPr>
          <w:lang w:val="en-GB"/>
        </w:rPr>
        <w:lastRenderedPageBreak/>
        <w:t>Part D: Voxel rejection</w:t>
      </w:r>
    </w:p>
    <w:p w14:paraId="1863D25D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4889FE92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70F7F722" w14:textId="77777777" w:rsidR="000A52FD" w:rsidRPr="005677B4" w:rsidRDefault="000A52FD">
      <w:pPr>
        <w:pStyle w:val="Tekstpodstawowy"/>
        <w:rPr>
          <w:rFonts w:ascii="Georgia"/>
          <w:b/>
          <w:sz w:val="20"/>
          <w:lang w:val="en-GB"/>
        </w:rPr>
      </w:pPr>
    </w:p>
    <w:p w14:paraId="73D0DA38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2E5094C0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64674DB5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6A1D0F4A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77E0715B" w14:textId="77777777" w:rsidR="000A52FD" w:rsidRPr="005677B4" w:rsidRDefault="000A52FD">
      <w:pPr>
        <w:pStyle w:val="Tekstpodstawowy"/>
        <w:rPr>
          <w:rFonts w:ascii="Georgia"/>
          <w:b/>
          <w:sz w:val="4"/>
          <w:lang w:val="en-GB"/>
        </w:rPr>
      </w:pPr>
    </w:p>
    <w:p w14:paraId="7869AA57" w14:textId="77777777" w:rsidR="000A52FD" w:rsidRPr="005677B4" w:rsidRDefault="000A52FD">
      <w:pPr>
        <w:pStyle w:val="Tekstpodstawowy"/>
        <w:spacing w:before="10"/>
        <w:rPr>
          <w:rFonts w:ascii="Georgia"/>
          <w:b/>
          <w:sz w:val="3"/>
          <w:lang w:val="en-GB"/>
        </w:rPr>
      </w:pPr>
    </w:p>
    <w:p w14:paraId="08B8B63B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noProof/>
          <w:lang w:val="en-GB"/>
        </w:rPr>
        <w:drawing>
          <wp:anchor distT="0" distB="0" distL="0" distR="0" simplePos="0" relativeHeight="251656704" behindDoc="1" locked="0" layoutInCell="1" allowOverlap="1" wp14:anchorId="6E127411" wp14:editId="54FB9661">
            <wp:simplePos x="0" y="0"/>
            <wp:positionH relativeFrom="page">
              <wp:posOffset>1790119</wp:posOffset>
            </wp:positionH>
            <wp:positionV relativeFrom="paragraph">
              <wp:posOffset>6870</wp:posOffset>
            </wp:positionV>
            <wp:extent cx="4247888" cy="2132317"/>
            <wp:effectExtent l="0" t="0" r="0" b="0"/>
            <wp:wrapNone/>
            <wp:docPr id="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88" cy="213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77B4">
        <w:rPr>
          <w:rFonts w:ascii="DejaVu Sans"/>
          <w:w w:val="153"/>
          <w:sz w:val="4"/>
          <w:lang w:val="en-GB"/>
        </w:rPr>
        <w:t>6</w:t>
      </w:r>
    </w:p>
    <w:p w14:paraId="3133BB3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8A124C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90C1E2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0ED01A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F6439F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31035F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FF2DC8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3042AA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1E4EDD6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6684E1D0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5</w:t>
      </w:r>
    </w:p>
    <w:p w14:paraId="12D7D5D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D32399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AD85C6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95EA42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ECB5A5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A56432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A5A1C4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DFCDBF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88E6CD8" w14:textId="77777777" w:rsidR="000A52FD" w:rsidRPr="005677B4" w:rsidRDefault="000A52FD">
      <w:pPr>
        <w:pStyle w:val="Tekstpodstawowy"/>
        <w:spacing w:before="11"/>
        <w:rPr>
          <w:rFonts w:ascii="DejaVu Sans"/>
          <w:sz w:val="4"/>
          <w:lang w:val="en-GB"/>
        </w:rPr>
      </w:pPr>
    </w:p>
    <w:p w14:paraId="5AF24819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4</w:t>
      </w:r>
    </w:p>
    <w:p w14:paraId="1BC4D8A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9B9266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F03618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FC0B07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E3F736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33B98B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05DFA2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052459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F449E21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46731D86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3</w:t>
      </w:r>
    </w:p>
    <w:p w14:paraId="494066B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6B217F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94DEDC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DA84BC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C6FF2A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DBBBC2B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62E818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12B216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EAE648F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4354957F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2</w:t>
      </w:r>
    </w:p>
    <w:p w14:paraId="1EF7F0E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8E241A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AFDC58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48F199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0D692D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2CD520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9CF8D7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A71C77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9FD5561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56C13278" w14:textId="77777777" w:rsidR="000A52FD" w:rsidRPr="005677B4" w:rsidRDefault="005677B4">
      <w:pPr>
        <w:spacing w:before="1"/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4CBA035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71E904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A91905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D5B3B5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FFF408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E5A89E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269324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8BA425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C8F7273" w14:textId="77777777" w:rsidR="000A52FD" w:rsidRPr="005677B4" w:rsidRDefault="000A52FD">
      <w:pPr>
        <w:pStyle w:val="Tekstpodstawowy"/>
        <w:spacing w:before="10"/>
        <w:rPr>
          <w:rFonts w:ascii="DejaVu Sans"/>
          <w:sz w:val="4"/>
          <w:lang w:val="en-GB"/>
        </w:rPr>
      </w:pPr>
    </w:p>
    <w:p w14:paraId="162668C4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0</w:t>
      </w:r>
    </w:p>
    <w:p w14:paraId="5A8DE983" w14:textId="77777777" w:rsidR="000A52FD" w:rsidRPr="005677B4" w:rsidRDefault="000A52FD">
      <w:pPr>
        <w:pStyle w:val="Tekstpodstawowy"/>
        <w:spacing w:before="7"/>
        <w:rPr>
          <w:rFonts w:ascii="DejaVu Sans"/>
          <w:sz w:val="27"/>
          <w:lang w:val="en-GB"/>
        </w:rPr>
      </w:pPr>
    </w:p>
    <w:p w14:paraId="11443D4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1EF9BD9" w14:textId="77777777" w:rsidR="000A52FD" w:rsidRPr="005677B4" w:rsidRDefault="000A52FD">
      <w:pPr>
        <w:pStyle w:val="Tekstpodstawowy"/>
        <w:spacing w:before="4"/>
        <w:rPr>
          <w:rFonts w:ascii="DejaVu Sans"/>
          <w:sz w:val="5"/>
          <w:lang w:val="en-GB"/>
        </w:rPr>
      </w:pPr>
    </w:p>
    <w:p w14:paraId="603A7925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1</w:t>
      </w:r>
    </w:p>
    <w:p w14:paraId="3E466BD1" w14:textId="77777777" w:rsidR="000A52FD" w:rsidRPr="005677B4" w:rsidRDefault="005677B4">
      <w:pPr>
        <w:tabs>
          <w:tab w:val="left" w:pos="3266"/>
          <w:tab w:val="left" w:pos="4359"/>
          <w:tab w:val="left" w:pos="5452"/>
          <w:tab w:val="left" w:pos="6546"/>
          <w:tab w:val="left" w:pos="7619"/>
        </w:tabs>
        <w:spacing w:before="19"/>
        <w:ind w:left="2172"/>
        <w:rPr>
          <w:rFonts w:ascii="DejaVu Sans"/>
          <w:sz w:val="4"/>
          <w:lang w:val="en-GB"/>
        </w:rPr>
      </w:pPr>
      <w:r w:rsidRPr="005677B4">
        <w:rPr>
          <w:rFonts w:ascii="DejaVu Sans"/>
          <w:w w:val="155"/>
          <w:sz w:val="4"/>
          <w:lang w:val="en-GB"/>
        </w:rPr>
        <w:t>0</w:t>
      </w:r>
      <w:r w:rsidRPr="005677B4">
        <w:rPr>
          <w:rFonts w:ascii="DejaVu Sans"/>
          <w:w w:val="155"/>
          <w:sz w:val="4"/>
          <w:lang w:val="en-GB"/>
        </w:rPr>
        <w:tab/>
        <w:t>2</w:t>
      </w:r>
      <w:r w:rsidRPr="005677B4">
        <w:rPr>
          <w:rFonts w:ascii="DejaVu Sans"/>
          <w:w w:val="155"/>
          <w:sz w:val="4"/>
          <w:lang w:val="en-GB"/>
        </w:rPr>
        <w:tab/>
        <w:t>4</w:t>
      </w:r>
      <w:r w:rsidRPr="005677B4">
        <w:rPr>
          <w:rFonts w:ascii="DejaVu Sans"/>
          <w:w w:val="155"/>
          <w:sz w:val="4"/>
          <w:lang w:val="en-GB"/>
        </w:rPr>
        <w:tab/>
        <w:t>6</w:t>
      </w:r>
      <w:r w:rsidRPr="005677B4">
        <w:rPr>
          <w:rFonts w:ascii="DejaVu Sans"/>
          <w:w w:val="155"/>
          <w:sz w:val="4"/>
          <w:lang w:val="en-GB"/>
        </w:rPr>
        <w:tab/>
        <w:t>8</w:t>
      </w:r>
      <w:r w:rsidRPr="005677B4">
        <w:rPr>
          <w:rFonts w:ascii="DejaVu Sans"/>
          <w:w w:val="155"/>
          <w:sz w:val="4"/>
          <w:lang w:val="en-GB"/>
        </w:rPr>
        <w:tab/>
        <w:t>10</w:t>
      </w:r>
    </w:p>
    <w:p w14:paraId="2EA30692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3F3FDA1E" w14:textId="77777777" w:rsidR="000A52FD" w:rsidRPr="005677B4" w:rsidRDefault="000A52FD">
      <w:pPr>
        <w:pStyle w:val="Tekstpodstawowy"/>
        <w:rPr>
          <w:rFonts w:ascii="DejaVu Sans"/>
          <w:sz w:val="19"/>
          <w:lang w:val="en-GB"/>
        </w:rPr>
      </w:pPr>
    </w:p>
    <w:p w14:paraId="0F9F8AE4" w14:textId="77777777" w:rsidR="000A52FD" w:rsidRPr="005677B4" w:rsidRDefault="005677B4">
      <w:pPr>
        <w:pStyle w:val="Tekstpodstawowy"/>
        <w:spacing w:before="102" w:line="232" w:lineRule="auto"/>
        <w:ind w:left="117" w:right="1416"/>
        <w:jc w:val="both"/>
        <w:rPr>
          <w:lang w:val="en-GB"/>
        </w:rPr>
      </w:pPr>
      <w:r w:rsidRPr="005677B4">
        <w:rPr>
          <w:lang w:val="en-GB"/>
        </w:rPr>
        <w:t>Figure 3.6: Packing after voxel rejection. Voxels in which no new shape could have been ins</w:t>
      </w:r>
      <w:del w:id="468" w:author="program2" w:date="2019-09-12T13:35:00Z">
        <w:r w:rsidRPr="005677B4" w:rsidDel="00DC0027">
          <w:rPr>
            <w:lang w:val="en-GB"/>
          </w:rPr>
          <w:delText>t</w:delText>
        </w:r>
      </w:del>
      <w:r w:rsidRPr="005677B4">
        <w:rPr>
          <w:lang w:val="en-GB"/>
        </w:rPr>
        <w:t>erted, were removed.</w:t>
      </w:r>
    </w:p>
    <w:p w14:paraId="76A00612" w14:textId="77777777" w:rsidR="000A52FD" w:rsidRPr="005677B4" w:rsidRDefault="000A52FD">
      <w:pPr>
        <w:pStyle w:val="Tekstpodstawowy"/>
        <w:spacing w:before="10"/>
        <w:rPr>
          <w:sz w:val="28"/>
          <w:lang w:val="en-GB"/>
        </w:rPr>
      </w:pPr>
    </w:p>
    <w:p w14:paraId="7415D80C" w14:textId="77777777" w:rsidR="000A52FD" w:rsidRPr="005677B4" w:rsidRDefault="005677B4">
      <w:pPr>
        <w:pStyle w:val="Tekstpodstawowy"/>
        <w:spacing w:line="294" w:lineRule="exact"/>
        <w:ind w:left="117"/>
        <w:jc w:val="both"/>
        <w:rPr>
          <w:lang w:val="en-GB"/>
        </w:rPr>
      </w:pPr>
      <w:r w:rsidRPr="005677B4">
        <w:rPr>
          <w:lang w:val="en-GB"/>
        </w:rPr>
        <w:t>This part is executed partially in parallel, and partially sequentially.</w:t>
      </w:r>
    </w:p>
    <w:p w14:paraId="050E39C7" w14:textId="539F4050" w:rsidR="000A52FD" w:rsidRPr="005677B4" w:rsidRDefault="005677B4">
      <w:pPr>
        <w:pStyle w:val="Tekstpodstawowy"/>
        <w:spacing w:before="2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CUDA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threads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created,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33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33"/>
          <w:lang w:val="en-GB"/>
        </w:rPr>
        <w:t xml:space="preserve"> </w:t>
      </w:r>
      <w:r w:rsidRPr="005677B4">
        <w:rPr>
          <w:rFonts w:ascii="Georgia" w:hAnsi="Georgia"/>
          <w:b/>
          <w:lang w:val="en-GB"/>
        </w:rPr>
        <w:t>the</w:t>
      </w:r>
      <w:r w:rsidRPr="005677B4">
        <w:rPr>
          <w:rFonts w:ascii="Georgia" w:hAnsi="Georgia"/>
          <w:b/>
          <w:spacing w:val="-30"/>
          <w:lang w:val="en-GB"/>
        </w:rPr>
        <w:t xml:space="preserve"> </w:t>
      </w:r>
      <w:r w:rsidRPr="005677B4">
        <w:rPr>
          <w:rFonts w:ascii="Georgia" w:hAnsi="Georgia"/>
          <w:b/>
          <w:spacing w:val="-4"/>
          <w:lang w:val="en-GB"/>
        </w:rPr>
        <w:t>voxel</w:t>
      </w:r>
      <w:r w:rsidRPr="005677B4">
        <w:rPr>
          <w:rFonts w:ascii="Georgia" w:hAnsi="Georgia"/>
          <w:b/>
          <w:spacing w:val="-30"/>
          <w:lang w:val="en-GB"/>
        </w:rPr>
        <w:t xml:space="preserve"> </w:t>
      </w:r>
      <w:r w:rsidRPr="005677B4">
        <w:rPr>
          <w:rFonts w:ascii="Georgia" w:hAnsi="Georgia"/>
          <w:b/>
          <w:lang w:val="en-GB"/>
        </w:rPr>
        <w:t>array</w:t>
      </w:r>
      <w:r w:rsidRPr="005677B4">
        <w:rPr>
          <w:lang w:val="en-GB"/>
        </w:rPr>
        <w:t>.</w:t>
      </w:r>
      <w:r w:rsidRPr="005677B4">
        <w:rPr>
          <w:spacing w:val="-33"/>
          <w:lang w:val="en-GB"/>
        </w:rPr>
        <w:t xml:space="preserve"> </w:t>
      </w:r>
      <w:r w:rsidRPr="005677B4">
        <w:rPr>
          <w:spacing w:val="-7"/>
          <w:lang w:val="en-GB"/>
        </w:rPr>
        <w:t>For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33"/>
          <w:lang w:val="en-GB"/>
        </w:rPr>
        <w:t xml:space="preserve"> </w:t>
      </w:r>
      <w:r w:rsidRPr="005677B4">
        <w:rPr>
          <w:spacing w:val="-3"/>
          <w:lang w:val="en-GB"/>
        </w:rPr>
        <w:t xml:space="preserve">voxel, </w:t>
      </w:r>
      <w:r w:rsidRPr="005677B4">
        <w:rPr>
          <w:lang w:val="en-GB"/>
        </w:rPr>
        <w:t>the</w:t>
      </w:r>
      <w:r w:rsidRPr="005677B4">
        <w:rPr>
          <w:spacing w:val="-25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rejection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executed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against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4"/>
          <w:lang w:val="en-GB"/>
        </w:rPr>
        <w:t xml:space="preserve"> </w:t>
      </w:r>
      <w:r w:rsidRPr="005677B4">
        <w:rPr>
          <w:spacing w:val="-3"/>
          <w:lang w:val="en-GB"/>
        </w:rPr>
        <w:t>voxel’s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neighbo</w:t>
      </w:r>
      <w:ins w:id="469" w:author="program2" w:date="2019-09-12T13:35:00Z">
        <w:r w:rsidR="00DC0027">
          <w:rPr>
            <w:lang w:val="en-GB"/>
          </w:rPr>
          <w:t>u</w:t>
        </w:r>
      </w:ins>
      <w:r w:rsidRPr="005677B4">
        <w:rPr>
          <w:lang w:val="en-GB"/>
        </w:rPr>
        <w:t>rhood.</w:t>
      </w:r>
      <w:r w:rsidRPr="005677B4">
        <w:rPr>
          <w:spacing w:val="-25"/>
          <w:lang w:val="en-GB"/>
        </w:rPr>
        <w:t xml:space="preserve"> </w:t>
      </w:r>
      <w:r w:rsidRPr="005677B4">
        <w:rPr>
          <w:lang w:val="en-GB"/>
        </w:rPr>
        <w:t xml:space="preserve">If </w:t>
      </w:r>
      <w:r w:rsidRPr="005677B4">
        <w:rPr>
          <w:spacing w:val="-3"/>
          <w:lang w:val="en-GB"/>
        </w:rPr>
        <w:t xml:space="preserve">any </w:t>
      </w:r>
      <w:r w:rsidRPr="005677B4">
        <w:rPr>
          <w:lang w:val="en-GB"/>
        </w:rPr>
        <w:t xml:space="preserve">shape causes the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to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 xml:space="preserve">rejected, it is marked as such on </w:t>
      </w:r>
      <w:r w:rsidRPr="005677B4">
        <w:rPr>
          <w:rFonts w:ascii="Georgia" w:hAnsi="Georgia"/>
          <w:b/>
          <w:lang w:val="en-GB"/>
        </w:rPr>
        <w:t xml:space="preserve">the </w:t>
      </w:r>
      <w:r w:rsidRPr="005677B4">
        <w:rPr>
          <w:rFonts w:ascii="Georgia" w:hAnsi="Georgia"/>
          <w:b/>
          <w:spacing w:val="-4"/>
          <w:lang w:val="en-GB"/>
        </w:rPr>
        <w:t>voxel</w:t>
      </w:r>
      <w:r w:rsidRPr="005677B4">
        <w:rPr>
          <w:rFonts w:ascii="Georgia" w:hAnsi="Georgia"/>
          <w:b/>
          <w:spacing w:val="15"/>
          <w:lang w:val="en-GB"/>
        </w:rPr>
        <w:t xml:space="preserve"> </w:t>
      </w:r>
      <w:r w:rsidRPr="005677B4">
        <w:rPr>
          <w:rFonts w:ascii="Georgia" w:hAnsi="Georgia"/>
          <w:b/>
          <w:lang w:val="en-GB"/>
        </w:rPr>
        <w:t>array</w:t>
      </w:r>
      <w:r w:rsidRPr="005677B4">
        <w:rPr>
          <w:lang w:val="en-GB"/>
        </w:rPr>
        <w:t>.</w:t>
      </w:r>
    </w:p>
    <w:p w14:paraId="0DCB2CB0" w14:textId="77777777" w:rsidR="000A52FD" w:rsidRPr="005677B4" w:rsidRDefault="005677B4">
      <w:pPr>
        <w:pStyle w:val="Tekstpodstawowy"/>
        <w:spacing w:line="232" w:lineRule="auto"/>
        <w:ind w:left="117" w:right="1416"/>
        <w:jc w:val="both"/>
        <w:rPr>
          <w:lang w:val="en-GB"/>
        </w:rPr>
      </w:pPr>
      <w:r w:rsidRPr="005677B4">
        <w:rPr>
          <w:lang w:val="en-GB"/>
        </w:rPr>
        <w:t xml:space="preserve">After the parallel part is executed, the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array is returned to the CPU </w:t>
      </w:r>
      <w:r w:rsidRPr="005677B4">
        <w:rPr>
          <w:spacing w:val="-4"/>
          <w:lang w:val="en-GB"/>
        </w:rPr>
        <w:t xml:space="preserve">memory. </w:t>
      </w:r>
      <w:r w:rsidRPr="005677B4">
        <w:rPr>
          <w:lang w:val="en-GB"/>
        </w:rPr>
        <w:t>It is "squashed"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5"/>
          <w:lang w:val="en-GB"/>
        </w:rPr>
        <w:t xml:space="preserve"> </w:t>
      </w:r>
      <w:r w:rsidRPr="005677B4">
        <w:rPr>
          <w:spacing w:val="-3"/>
          <w:lang w:val="en-GB"/>
        </w:rPr>
        <w:t>remove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rejected</w:t>
      </w:r>
      <w:r w:rsidRPr="005677B4">
        <w:rPr>
          <w:spacing w:val="-15"/>
          <w:lang w:val="en-GB"/>
        </w:rPr>
        <w:t xml:space="preserve"> </w:t>
      </w:r>
      <w:r w:rsidRPr="005677B4">
        <w:rPr>
          <w:spacing w:val="-3"/>
          <w:lang w:val="en-GB"/>
        </w:rPr>
        <w:t>voxels,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remaining</w:t>
      </w:r>
      <w:r w:rsidRPr="005677B4">
        <w:rPr>
          <w:spacing w:val="-15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equal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to 0 - the algorithm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stops.</w:t>
      </w:r>
    </w:p>
    <w:p w14:paraId="467E018D" w14:textId="77777777" w:rsidR="000A52FD" w:rsidRPr="005677B4" w:rsidRDefault="000A52FD">
      <w:pPr>
        <w:pStyle w:val="Tekstpodstawowy"/>
        <w:spacing w:before="1"/>
        <w:rPr>
          <w:sz w:val="29"/>
          <w:lang w:val="en-GB"/>
        </w:rPr>
      </w:pPr>
    </w:p>
    <w:p w14:paraId="6B0E5F1A" w14:textId="77777777" w:rsidR="000A52FD" w:rsidRPr="005677B4" w:rsidRDefault="005677B4">
      <w:pPr>
        <w:pStyle w:val="Nagwek2"/>
        <w:numPr>
          <w:ilvl w:val="2"/>
          <w:numId w:val="5"/>
        </w:numPr>
        <w:tabs>
          <w:tab w:val="left" w:pos="1082"/>
        </w:tabs>
        <w:jc w:val="both"/>
        <w:rPr>
          <w:b/>
          <w:lang w:val="en-GB"/>
        </w:rPr>
      </w:pPr>
      <w:bookmarkStart w:id="470" w:name="_TOC_250007"/>
      <w:r w:rsidRPr="005677B4">
        <w:rPr>
          <w:b/>
          <w:lang w:val="en-GB"/>
        </w:rPr>
        <w:t>Shape</w:t>
      </w:r>
      <w:r w:rsidRPr="005677B4">
        <w:rPr>
          <w:b/>
          <w:spacing w:val="7"/>
          <w:lang w:val="en-GB"/>
        </w:rPr>
        <w:t xml:space="preserve"> </w:t>
      </w:r>
      <w:bookmarkEnd w:id="470"/>
      <w:r w:rsidRPr="005677B4">
        <w:rPr>
          <w:b/>
          <w:lang w:val="en-GB"/>
        </w:rPr>
        <w:t>Optimisation</w:t>
      </w:r>
    </w:p>
    <w:p w14:paraId="21636354" w14:textId="1A79146B" w:rsidR="000A52FD" w:rsidRPr="005677B4" w:rsidRDefault="005677B4">
      <w:pPr>
        <w:pStyle w:val="Tekstpodstawowy"/>
        <w:spacing w:before="155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During the initialisation, the provided shape configuration is being optimised. This task is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performed</w:t>
      </w:r>
      <w:r w:rsidRPr="005677B4">
        <w:rPr>
          <w:spacing w:val="-9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separate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module.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optimisation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entails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translating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shape</w:t>
      </w:r>
      <w:bookmarkStart w:id="471" w:name="_GoBack"/>
      <w:r w:rsidRPr="005677B4">
        <w:rPr>
          <w:lang w:val="en-GB"/>
        </w:rPr>
        <w:t>’</w:t>
      </w:r>
      <w:bookmarkEnd w:id="471"/>
      <w:r w:rsidRPr="005677B4">
        <w:rPr>
          <w:lang w:val="en-GB"/>
        </w:rPr>
        <w:t xml:space="preserve">s circles’ positions so that the origin lies in the </w:t>
      </w:r>
      <w:del w:id="472" w:author="program2" w:date="2019-09-12T13:35:00Z">
        <w:r w:rsidRPr="005677B4" w:rsidDel="00DC0027">
          <w:rPr>
            <w:lang w:val="en-GB"/>
          </w:rPr>
          <w:delText>center</w:delText>
        </w:r>
      </w:del>
      <w:ins w:id="473" w:author="program2" w:date="2019-09-12T13:35:00Z">
        <w:r w:rsidR="00DC0027" w:rsidRPr="005677B4">
          <w:rPr>
            <w:lang w:val="en-GB"/>
          </w:rPr>
          <w:t>centre</w:t>
        </w:r>
      </w:ins>
      <w:r w:rsidRPr="005677B4">
        <w:rPr>
          <w:lang w:val="en-GB"/>
        </w:rPr>
        <w:t xml:space="preserve"> of the polydisk’s minimal bounding circle.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lead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smaller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possible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adjacency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matrix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cell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sizes,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smaller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neighbo</w:t>
      </w:r>
      <w:ins w:id="474" w:author="program2" w:date="2019-09-12T13:35:00Z">
        <w:r w:rsidR="00DC0027">
          <w:rPr>
            <w:lang w:val="en-GB"/>
          </w:rPr>
          <w:t>u</w:t>
        </w:r>
      </w:ins>
      <w:r w:rsidRPr="005677B4">
        <w:rPr>
          <w:lang w:val="en-GB"/>
        </w:rPr>
        <w:t xml:space="preserve">rhoods, and </w:t>
      </w:r>
      <w:r w:rsidRPr="005677B4">
        <w:rPr>
          <w:spacing w:val="-3"/>
          <w:lang w:val="en-GB"/>
        </w:rPr>
        <w:t xml:space="preserve">thus </w:t>
      </w:r>
      <w:r w:rsidRPr="005677B4">
        <w:rPr>
          <w:lang w:val="en-GB"/>
        </w:rPr>
        <w:t>more efficient shape and</w:t>
      </w:r>
      <w:r w:rsidRPr="005677B4">
        <w:rPr>
          <w:spacing w:val="40"/>
          <w:lang w:val="en-GB"/>
        </w:rPr>
        <w:t xml:space="preserve">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>rejection.</w:t>
      </w:r>
    </w:p>
    <w:p w14:paraId="7CE66328" w14:textId="707F16CF" w:rsidR="000A52FD" w:rsidRPr="005677B4" w:rsidRDefault="005677B4">
      <w:pPr>
        <w:pStyle w:val="Tekstpodstawowy"/>
        <w:spacing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implemented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perform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ideal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optimisation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only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some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cases,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while for the others, it will create an over</w:t>
      </w:r>
      <w:ins w:id="475" w:author="program2" w:date="2019-09-12T13:36:00Z">
        <w:r w:rsidR="00DC0027">
          <w:rPr>
            <w:lang w:val="en-GB"/>
          </w:rPr>
          <w:t>e</w:t>
        </w:r>
      </w:ins>
      <w:r w:rsidRPr="005677B4">
        <w:rPr>
          <w:lang w:val="en-GB"/>
        </w:rPr>
        <w:t>s</w:t>
      </w:r>
      <w:del w:id="476" w:author="program2" w:date="2019-09-12T13:36:00Z">
        <w:r w:rsidRPr="005677B4" w:rsidDel="00DC0027">
          <w:rPr>
            <w:lang w:val="en-GB"/>
          </w:rPr>
          <w:delText>e</w:delText>
        </w:r>
      </w:del>
      <w:r w:rsidRPr="005677B4">
        <w:rPr>
          <w:lang w:val="en-GB"/>
        </w:rPr>
        <w:t>timated approximation of the bounding circle. The algorithm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creates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bounding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set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5"/>
          <w:lang w:val="en-GB"/>
        </w:rPr>
        <w:t xml:space="preserve"> </w:t>
      </w:r>
      <w:r w:rsidRPr="005677B4">
        <w:rPr>
          <w:spacing w:val="-5"/>
          <w:lang w:val="en-GB"/>
        </w:rPr>
        <w:t>two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circles,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containing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points</w:t>
      </w:r>
      <w:r w:rsidRPr="005677B4">
        <w:rPr>
          <w:spacing w:val="-36"/>
          <w:lang w:val="en-GB"/>
        </w:rPr>
        <w:t xml:space="preserve"> </w:t>
      </w:r>
      <w:r w:rsidRPr="005677B4">
        <w:rPr>
          <w:lang w:val="en-GB"/>
        </w:rPr>
        <w:t>laying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 xml:space="preserve">furthest from each other. If there exists a circle with a point outside the initial bounding circle, the latter is expanded to </w:t>
      </w:r>
      <w:r w:rsidRPr="005677B4">
        <w:rPr>
          <w:spacing w:val="-3"/>
          <w:lang w:val="en-GB"/>
        </w:rPr>
        <w:t xml:space="preserve">cover </w:t>
      </w:r>
      <w:r w:rsidRPr="005677B4">
        <w:rPr>
          <w:lang w:val="en-GB"/>
        </w:rPr>
        <w:t>the outlying circle. The coordinates of the circles are then translated,</w:t>
      </w:r>
      <w:r w:rsidRPr="005677B4">
        <w:rPr>
          <w:spacing w:val="5"/>
          <w:lang w:val="en-GB"/>
        </w:rPr>
        <w:t xml:space="preserve"> </w:t>
      </w:r>
      <w:r w:rsidRPr="005677B4">
        <w:rPr>
          <w:lang w:val="en-GB"/>
        </w:rPr>
        <w:t>so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5"/>
          <w:lang w:val="en-GB"/>
        </w:rPr>
        <w:t xml:space="preserve"> </w:t>
      </w:r>
      <w:del w:id="477" w:author="program2" w:date="2019-09-12T13:37:00Z">
        <w:r w:rsidRPr="005677B4" w:rsidDel="00DC0027">
          <w:rPr>
            <w:lang w:val="en-GB"/>
          </w:rPr>
          <w:delText>center</w:delText>
        </w:r>
      </w:del>
      <w:ins w:id="478" w:author="program2" w:date="2019-09-12T13:37:00Z">
        <w:r w:rsidR="00DC0027" w:rsidRPr="005677B4">
          <w:rPr>
            <w:lang w:val="en-GB"/>
          </w:rPr>
          <w:t>centre</w:t>
        </w:r>
      </w:ins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bounding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cir</w:t>
      </w:r>
      <w:del w:id="479" w:author="program2" w:date="2019-09-12T13:37:00Z">
        <w:r w:rsidRPr="005677B4" w:rsidDel="00DC0027">
          <w:rPr>
            <w:lang w:val="en-GB"/>
          </w:rPr>
          <w:delText>l</w:delText>
        </w:r>
      </w:del>
      <w:r w:rsidRPr="005677B4">
        <w:rPr>
          <w:lang w:val="en-GB"/>
        </w:rPr>
        <w:t>c</w:t>
      </w:r>
      <w:ins w:id="480" w:author="program2" w:date="2019-09-12T13:37:00Z">
        <w:r w:rsidR="00DC0027">
          <w:rPr>
            <w:lang w:val="en-GB"/>
          </w:rPr>
          <w:t>l</w:t>
        </w:r>
      </w:ins>
      <w:r w:rsidRPr="005677B4">
        <w:rPr>
          <w:lang w:val="en-GB"/>
        </w:rPr>
        <w:t>e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origin</w:t>
      </w:r>
      <w:r w:rsidRPr="005677B4">
        <w:rPr>
          <w:spacing w:val="6"/>
          <w:lang w:val="en-GB"/>
        </w:rPr>
        <w:t xml:space="preserve"> </w:t>
      </w:r>
      <w:r w:rsidRPr="005677B4">
        <w:rPr>
          <w:lang w:val="en-GB"/>
        </w:rPr>
        <w:t>point.</w:t>
      </w:r>
    </w:p>
    <w:p w14:paraId="2D76E6F9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4587B899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2C18CC5" w14:textId="77777777" w:rsidR="000A52FD" w:rsidRPr="005677B4" w:rsidRDefault="000A52FD">
      <w:pPr>
        <w:pStyle w:val="Tekstpodstawowy"/>
        <w:spacing w:before="7"/>
        <w:rPr>
          <w:sz w:val="18"/>
          <w:lang w:val="en-GB"/>
        </w:rPr>
      </w:pPr>
    </w:p>
    <w:p w14:paraId="5642041B" w14:textId="3B2441C6" w:rsidR="000A52FD" w:rsidRPr="005677B4" w:rsidRDefault="00DC0027">
      <w:pPr>
        <w:tabs>
          <w:tab w:val="left" w:pos="5742"/>
        </w:tabs>
        <w:ind w:left="1601"/>
        <w:rPr>
          <w:sz w:val="20"/>
          <w:lang w:val="en-GB"/>
        </w:rPr>
      </w:pPr>
      <w:r w:rsidRPr="005677B4">
        <w:rPr>
          <w:noProof/>
          <w:sz w:val="20"/>
          <w:lang w:val="en-GB"/>
        </w:rPr>
        <mc:AlternateContent>
          <mc:Choice Requires="wpg">
            <w:drawing>
              <wp:inline distT="0" distB="0" distL="0" distR="0" wp14:anchorId="52C4D7C9" wp14:editId="12895F93">
                <wp:extent cx="1708785" cy="1697990"/>
                <wp:effectExtent l="13335" t="8890" r="11430" b="7620"/>
                <wp:docPr id="1094" name="Group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8785" cy="1697990"/>
                          <a:chOff x="0" y="0"/>
                          <a:chExt cx="2691" cy="2674"/>
                        </a:xfrm>
                      </wpg:grpSpPr>
                      <wps:wsp>
                        <wps:cNvPr id="1095" name="Freeform 1100"/>
                        <wps:cNvSpPr>
                          <a:spLocks/>
                        </wps:cNvSpPr>
                        <wps:spPr bwMode="auto">
                          <a:xfrm>
                            <a:off x="1053" y="467"/>
                            <a:ext cx="584" cy="580"/>
                          </a:xfrm>
                          <a:custGeom>
                            <a:avLst/>
                            <a:gdLst>
                              <a:gd name="T0" fmla="+- 0 1345 1054"/>
                              <a:gd name="T1" fmla="*/ T0 w 584"/>
                              <a:gd name="T2" fmla="+- 0 468 468"/>
                              <a:gd name="T3" fmla="*/ 468 h 580"/>
                              <a:gd name="T4" fmla="+- 0 1234 1054"/>
                              <a:gd name="T5" fmla="*/ T4 w 584"/>
                              <a:gd name="T6" fmla="+- 0 490 468"/>
                              <a:gd name="T7" fmla="*/ 490 h 580"/>
                              <a:gd name="T8" fmla="+- 0 1139 1054"/>
                              <a:gd name="T9" fmla="*/ T8 w 584"/>
                              <a:gd name="T10" fmla="+- 0 552 468"/>
                              <a:gd name="T11" fmla="*/ 552 h 580"/>
                              <a:gd name="T12" fmla="+- 0 1076 1054"/>
                              <a:gd name="T13" fmla="*/ T12 w 584"/>
                              <a:gd name="T14" fmla="+- 0 646 468"/>
                              <a:gd name="T15" fmla="*/ 646 h 580"/>
                              <a:gd name="T16" fmla="+- 0 1054 1054"/>
                              <a:gd name="T17" fmla="*/ T16 w 584"/>
                              <a:gd name="T18" fmla="+- 0 757 468"/>
                              <a:gd name="T19" fmla="*/ 757 h 580"/>
                              <a:gd name="T20" fmla="+- 0 1059 1054"/>
                              <a:gd name="T21" fmla="*/ T20 w 584"/>
                              <a:gd name="T22" fmla="+- 0 814 468"/>
                              <a:gd name="T23" fmla="*/ 814 h 580"/>
                              <a:gd name="T24" fmla="+- 0 1103 1054"/>
                              <a:gd name="T25" fmla="*/ T24 w 584"/>
                              <a:gd name="T26" fmla="+- 0 918 468"/>
                              <a:gd name="T27" fmla="*/ 918 h 580"/>
                              <a:gd name="T28" fmla="+- 0 1183 1054"/>
                              <a:gd name="T29" fmla="*/ T28 w 584"/>
                              <a:gd name="T30" fmla="+- 0 998 468"/>
                              <a:gd name="T31" fmla="*/ 998 h 580"/>
                              <a:gd name="T32" fmla="+- 0 1288 1054"/>
                              <a:gd name="T33" fmla="*/ T32 w 584"/>
                              <a:gd name="T34" fmla="+- 0 1041 468"/>
                              <a:gd name="T35" fmla="*/ 1041 h 580"/>
                              <a:gd name="T36" fmla="+- 0 1345 1054"/>
                              <a:gd name="T37" fmla="*/ T36 w 584"/>
                              <a:gd name="T38" fmla="+- 0 1047 468"/>
                              <a:gd name="T39" fmla="*/ 1047 h 580"/>
                              <a:gd name="T40" fmla="+- 0 1402 1054"/>
                              <a:gd name="T41" fmla="*/ T40 w 584"/>
                              <a:gd name="T42" fmla="+- 0 1041 468"/>
                              <a:gd name="T43" fmla="*/ 1041 h 580"/>
                              <a:gd name="T44" fmla="+- 0 1507 1054"/>
                              <a:gd name="T45" fmla="*/ T44 w 584"/>
                              <a:gd name="T46" fmla="+- 0 998 468"/>
                              <a:gd name="T47" fmla="*/ 998 h 580"/>
                              <a:gd name="T48" fmla="+- 0 1588 1054"/>
                              <a:gd name="T49" fmla="*/ T48 w 584"/>
                              <a:gd name="T50" fmla="+- 0 918 468"/>
                              <a:gd name="T51" fmla="*/ 918 h 580"/>
                              <a:gd name="T52" fmla="+- 0 1631 1054"/>
                              <a:gd name="T53" fmla="*/ T52 w 584"/>
                              <a:gd name="T54" fmla="+- 0 814 468"/>
                              <a:gd name="T55" fmla="*/ 814 h 580"/>
                              <a:gd name="T56" fmla="+- 0 1637 1054"/>
                              <a:gd name="T57" fmla="*/ T56 w 584"/>
                              <a:gd name="T58" fmla="+- 0 757 468"/>
                              <a:gd name="T59" fmla="*/ 757 h 580"/>
                              <a:gd name="T60" fmla="+- 0 1631 1054"/>
                              <a:gd name="T61" fmla="*/ T60 w 584"/>
                              <a:gd name="T62" fmla="+- 0 700 468"/>
                              <a:gd name="T63" fmla="*/ 700 h 580"/>
                              <a:gd name="T64" fmla="+- 0 1588 1054"/>
                              <a:gd name="T65" fmla="*/ T64 w 584"/>
                              <a:gd name="T66" fmla="+- 0 597 468"/>
                              <a:gd name="T67" fmla="*/ 597 h 580"/>
                              <a:gd name="T68" fmla="+- 0 1507 1054"/>
                              <a:gd name="T69" fmla="*/ T68 w 584"/>
                              <a:gd name="T70" fmla="+- 0 516 468"/>
                              <a:gd name="T71" fmla="*/ 516 h 580"/>
                              <a:gd name="T72" fmla="+- 0 1402 1054"/>
                              <a:gd name="T73" fmla="*/ T72 w 584"/>
                              <a:gd name="T74" fmla="+- 0 473 468"/>
                              <a:gd name="T75" fmla="*/ 473 h 580"/>
                              <a:gd name="T76" fmla="+- 0 1345 1054"/>
                              <a:gd name="T77" fmla="*/ T76 w 584"/>
                              <a:gd name="T78" fmla="+- 0 468 468"/>
                              <a:gd name="T79" fmla="*/ 468 h 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84" h="580">
                                <a:moveTo>
                                  <a:pt x="291" y="0"/>
                                </a:moveTo>
                                <a:lnTo>
                                  <a:pt x="180" y="22"/>
                                </a:lnTo>
                                <a:lnTo>
                                  <a:pt x="85" y="84"/>
                                </a:lnTo>
                                <a:lnTo>
                                  <a:pt x="22" y="178"/>
                                </a:lnTo>
                                <a:lnTo>
                                  <a:pt x="0" y="289"/>
                                </a:lnTo>
                                <a:lnTo>
                                  <a:pt x="5" y="346"/>
                                </a:lnTo>
                                <a:lnTo>
                                  <a:pt x="49" y="450"/>
                                </a:lnTo>
                                <a:lnTo>
                                  <a:pt x="129" y="530"/>
                                </a:lnTo>
                                <a:lnTo>
                                  <a:pt x="234" y="573"/>
                                </a:lnTo>
                                <a:lnTo>
                                  <a:pt x="291" y="579"/>
                                </a:lnTo>
                                <a:lnTo>
                                  <a:pt x="348" y="573"/>
                                </a:lnTo>
                                <a:lnTo>
                                  <a:pt x="453" y="530"/>
                                </a:lnTo>
                                <a:lnTo>
                                  <a:pt x="534" y="450"/>
                                </a:lnTo>
                                <a:lnTo>
                                  <a:pt x="577" y="346"/>
                                </a:lnTo>
                                <a:lnTo>
                                  <a:pt x="583" y="289"/>
                                </a:lnTo>
                                <a:lnTo>
                                  <a:pt x="577" y="232"/>
                                </a:lnTo>
                                <a:lnTo>
                                  <a:pt x="534" y="129"/>
                                </a:lnTo>
                                <a:lnTo>
                                  <a:pt x="453" y="48"/>
                                </a:lnTo>
                                <a:lnTo>
                                  <a:pt x="348" y="5"/>
                                </a:lnTo>
                                <a:lnTo>
                                  <a:pt x="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Freeform 1099"/>
                        <wps:cNvSpPr>
                          <a:spLocks/>
                        </wps:cNvSpPr>
                        <wps:spPr bwMode="auto">
                          <a:xfrm>
                            <a:off x="1053" y="467"/>
                            <a:ext cx="584" cy="580"/>
                          </a:xfrm>
                          <a:custGeom>
                            <a:avLst/>
                            <a:gdLst>
                              <a:gd name="T0" fmla="+- 0 1345 1054"/>
                              <a:gd name="T1" fmla="*/ T0 w 584"/>
                              <a:gd name="T2" fmla="+- 0 1047 468"/>
                              <a:gd name="T3" fmla="*/ 1047 h 580"/>
                              <a:gd name="T4" fmla="+- 0 1457 1054"/>
                              <a:gd name="T5" fmla="*/ T4 w 584"/>
                              <a:gd name="T6" fmla="+- 0 1025 468"/>
                              <a:gd name="T7" fmla="*/ 1025 h 580"/>
                              <a:gd name="T8" fmla="+- 0 1551 1054"/>
                              <a:gd name="T9" fmla="*/ T8 w 584"/>
                              <a:gd name="T10" fmla="+- 0 962 468"/>
                              <a:gd name="T11" fmla="*/ 962 h 580"/>
                              <a:gd name="T12" fmla="+- 0 1615 1054"/>
                              <a:gd name="T13" fmla="*/ T12 w 584"/>
                              <a:gd name="T14" fmla="+- 0 868 468"/>
                              <a:gd name="T15" fmla="*/ 868 h 580"/>
                              <a:gd name="T16" fmla="+- 0 1637 1054"/>
                              <a:gd name="T17" fmla="*/ T16 w 584"/>
                              <a:gd name="T18" fmla="+- 0 757 468"/>
                              <a:gd name="T19" fmla="*/ 757 h 580"/>
                              <a:gd name="T20" fmla="+- 0 1631 1054"/>
                              <a:gd name="T21" fmla="*/ T20 w 584"/>
                              <a:gd name="T22" fmla="+- 0 700 468"/>
                              <a:gd name="T23" fmla="*/ 700 h 580"/>
                              <a:gd name="T24" fmla="+- 0 1588 1054"/>
                              <a:gd name="T25" fmla="*/ T24 w 584"/>
                              <a:gd name="T26" fmla="+- 0 597 468"/>
                              <a:gd name="T27" fmla="*/ 597 h 580"/>
                              <a:gd name="T28" fmla="+- 0 1507 1054"/>
                              <a:gd name="T29" fmla="*/ T28 w 584"/>
                              <a:gd name="T30" fmla="+- 0 516 468"/>
                              <a:gd name="T31" fmla="*/ 516 h 580"/>
                              <a:gd name="T32" fmla="+- 0 1402 1054"/>
                              <a:gd name="T33" fmla="*/ T32 w 584"/>
                              <a:gd name="T34" fmla="+- 0 473 468"/>
                              <a:gd name="T35" fmla="*/ 473 h 580"/>
                              <a:gd name="T36" fmla="+- 0 1345 1054"/>
                              <a:gd name="T37" fmla="*/ T36 w 584"/>
                              <a:gd name="T38" fmla="+- 0 468 468"/>
                              <a:gd name="T39" fmla="*/ 468 h 580"/>
                              <a:gd name="T40" fmla="+- 0 1288 1054"/>
                              <a:gd name="T41" fmla="*/ T40 w 584"/>
                              <a:gd name="T42" fmla="+- 0 473 468"/>
                              <a:gd name="T43" fmla="*/ 473 h 580"/>
                              <a:gd name="T44" fmla="+- 0 1183 1054"/>
                              <a:gd name="T45" fmla="*/ T44 w 584"/>
                              <a:gd name="T46" fmla="+- 0 516 468"/>
                              <a:gd name="T47" fmla="*/ 516 h 580"/>
                              <a:gd name="T48" fmla="+- 0 1103 1054"/>
                              <a:gd name="T49" fmla="*/ T48 w 584"/>
                              <a:gd name="T50" fmla="+- 0 597 468"/>
                              <a:gd name="T51" fmla="*/ 597 h 580"/>
                              <a:gd name="T52" fmla="+- 0 1059 1054"/>
                              <a:gd name="T53" fmla="*/ T52 w 584"/>
                              <a:gd name="T54" fmla="+- 0 700 468"/>
                              <a:gd name="T55" fmla="*/ 700 h 580"/>
                              <a:gd name="T56" fmla="+- 0 1054 1054"/>
                              <a:gd name="T57" fmla="*/ T56 w 584"/>
                              <a:gd name="T58" fmla="+- 0 757 468"/>
                              <a:gd name="T59" fmla="*/ 757 h 580"/>
                              <a:gd name="T60" fmla="+- 0 1059 1054"/>
                              <a:gd name="T61" fmla="*/ T60 w 584"/>
                              <a:gd name="T62" fmla="+- 0 814 468"/>
                              <a:gd name="T63" fmla="*/ 814 h 580"/>
                              <a:gd name="T64" fmla="+- 0 1103 1054"/>
                              <a:gd name="T65" fmla="*/ T64 w 584"/>
                              <a:gd name="T66" fmla="+- 0 918 468"/>
                              <a:gd name="T67" fmla="*/ 918 h 580"/>
                              <a:gd name="T68" fmla="+- 0 1183 1054"/>
                              <a:gd name="T69" fmla="*/ T68 w 584"/>
                              <a:gd name="T70" fmla="+- 0 998 468"/>
                              <a:gd name="T71" fmla="*/ 998 h 580"/>
                              <a:gd name="T72" fmla="+- 0 1288 1054"/>
                              <a:gd name="T73" fmla="*/ T72 w 584"/>
                              <a:gd name="T74" fmla="+- 0 1041 468"/>
                              <a:gd name="T75" fmla="*/ 1041 h 580"/>
                              <a:gd name="T76" fmla="+- 0 1345 1054"/>
                              <a:gd name="T77" fmla="*/ T76 w 584"/>
                              <a:gd name="T78" fmla="+- 0 1047 468"/>
                              <a:gd name="T79" fmla="*/ 1047 h 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84" h="580">
                                <a:moveTo>
                                  <a:pt x="291" y="579"/>
                                </a:moveTo>
                                <a:lnTo>
                                  <a:pt x="403" y="557"/>
                                </a:lnTo>
                                <a:lnTo>
                                  <a:pt x="497" y="494"/>
                                </a:lnTo>
                                <a:lnTo>
                                  <a:pt x="561" y="400"/>
                                </a:lnTo>
                                <a:lnTo>
                                  <a:pt x="583" y="289"/>
                                </a:lnTo>
                                <a:lnTo>
                                  <a:pt x="577" y="232"/>
                                </a:lnTo>
                                <a:lnTo>
                                  <a:pt x="534" y="129"/>
                                </a:lnTo>
                                <a:lnTo>
                                  <a:pt x="453" y="48"/>
                                </a:lnTo>
                                <a:lnTo>
                                  <a:pt x="348" y="5"/>
                                </a:lnTo>
                                <a:lnTo>
                                  <a:pt x="291" y="0"/>
                                </a:lnTo>
                                <a:lnTo>
                                  <a:pt x="234" y="5"/>
                                </a:lnTo>
                                <a:lnTo>
                                  <a:pt x="129" y="48"/>
                                </a:lnTo>
                                <a:lnTo>
                                  <a:pt x="49" y="129"/>
                                </a:lnTo>
                                <a:lnTo>
                                  <a:pt x="5" y="232"/>
                                </a:lnTo>
                                <a:lnTo>
                                  <a:pt x="0" y="289"/>
                                </a:lnTo>
                                <a:lnTo>
                                  <a:pt x="5" y="346"/>
                                </a:lnTo>
                                <a:lnTo>
                                  <a:pt x="49" y="450"/>
                                </a:lnTo>
                                <a:lnTo>
                                  <a:pt x="129" y="530"/>
                                </a:lnTo>
                                <a:lnTo>
                                  <a:pt x="234" y="573"/>
                                </a:lnTo>
                                <a:lnTo>
                                  <a:pt x="291" y="5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AutoShape 1098"/>
                        <wps:cNvSpPr>
                          <a:spLocks/>
                        </wps:cNvSpPr>
                        <wps:spPr bwMode="auto">
                          <a:xfrm>
                            <a:off x="1330" y="699"/>
                            <a:ext cx="30" cy="638"/>
                          </a:xfrm>
                          <a:custGeom>
                            <a:avLst/>
                            <a:gdLst>
                              <a:gd name="T0" fmla="+- 0 1345 1331"/>
                              <a:gd name="T1" fmla="*/ T0 w 30"/>
                              <a:gd name="T2" fmla="+- 0 757 699"/>
                              <a:gd name="T3" fmla="*/ 757 h 638"/>
                              <a:gd name="T4" fmla="+- 0 1345 1331"/>
                              <a:gd name="T5" fmla="*/ T4 w 30"/>
                              <a:gd name="T6" fmla="+- 0 757 699"/>
                              <a:gd name="T7" fmla="*/ 757 h 638"/>
                              <a:gd name="T8" fmla="+- 0 1345 1331"/>
                              <a:gd name="T9" fmla="*/ T8 w 30"/>
                              <a:gd name="T10" fmla="+- 0 1337 699"/>
                              <a:gd name="T11" fmla="*/ 1337 h 638"/>
                              <a:gd name="T12" fmla="+- 0 1345 1331"/>
                              <a:gd name="T13" fmla="*/ T12 w 30"/>
                              <a:gd name="T14" fmla="+- 0 1337 699"/>
                              <a:gd name="T15" fmla="*/ 1337 h 638"/>
                              <a:gd name="T16" fmla="+- 0 1345 1331"/>
                              <a:gd name="T17" fmla="*/ T16 w 30"/>
                              <a:gd name="T18" fmla="+- 0 757 699"/>
                              <a:gd name="T19" fmla="*/ 757 h 638"/>
                              <a:gd name="T20" fmla="+- 0 1345 1331"/>
                              <a:gd name="T21" fmla="*/ T20 w 30"/>
                              <a:gd name="T22" fmla="+- 0 699 699"/>
                              <a:gd name="T23" fmla="*/ 699 h 638"/>
                              <a:gd name="T24" fmla="+- 0 1331 1331"/>
                              <a:gd name="T25" fmla="*/ T24 w 30"/>
                              <a:gd name="T26" fmla="+- 0 757 699"/>
                              <a:gd name="T27" fmla="*/ 757 h 638"/>
                              <a:gd name="T28" fmla="+- 0 1360 1331"/>
                              <a:gd name="T29" fmla="*/ T28 w 30"/>
                              <a:gd name="T30" fmla="+- 0 757 699"/>
                              <a:gd name="T31" fmla="*/ 757 h 638"/>
                              <a:gd name="T32" fmla="+- 0 1345 1331"/>
                              <a:gd name="T33" fmla="*/ T32 w 30"/>
                              <a:gd name="T34" fmla="+- 0 699 699"/>
                              <a:gd name="T35" fmla="*/ 699 h 6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0" h="638">
                                <a:moveTo>
                                  <a:pt x="14" y="58"/>
                                </a:moveTo>
                                <a:lnTo>
                                  <a:pt x="14" y="58"/>
                                </a:lnTo>
                                <a:lnTo>
                                  <a:pt x="14" y="638"/>
                                </a:lnTo>
                                <a:lnTo>
                                  <a:pt x="14" y="58"/>
                                </a:lnTo>
                                <a:close/>
                                <a:moveTo>
                                  <a:pt x="14" y="0"/>
                                </a:moveTo>
                                <a:lnTo>
                                  <a:pt x="0" y="58"/>
                                </a:lnTo>
                                <a:lnTo>
                                  <a:pt x="29" y="58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Freeform 1097"/>
                        <wps:cNvSpPr>
                          <a:spLocks/>
                        </wps:cNvSpPr>
                        <wps:spPr bwMode="auto">
                          <a:xfrm>
                            <a:off x="1330" y="699"/>
                            <a:ext cx="30" cy="638"/>
                          </a:xfrm>
                          <a:custGeom>
                            <a:avLst/>
                            <a:gdLst>
                              <a:gd name="T0" fmla="+- 0 1345 1331"/>
                              <a:gd name="T1" fmla="*/ T0 w 30"/>
                              <a:gd name="T2" fmla="+- 0 699 699"/>
                              <a:gd name="T3" fmla="*/ 699 h 638"/>
                              <a:gd name="T4" fmla="+- 0 1360 1331"/>
                              <a:gd name="T5" fmla="*/ T4 w 30"/>
                              <a:gd name="T6" fmla="+- 0 757 699"/>
                              <a:gd name="T7" fmla="*/ 757 h 638"/>
                              <a:gd name="T8" fmla="+- 0 1345 1331"/>
                              <a:gd name="T9" fmla="*/ T8 w 30"/>
                              <a:gd name="T10" fmla="+- 0 757 699"/>
                              <a:gd name="T11" fmla="*/ 757 h 638"/>
                              <a:gd name="T12" fmla="+- 0 1345 1331"/>
                              <a:gd name="T13" fmla="*/ T12 w 30"/>
                              <a:gd name="T14" fmla="+- 0 1337 699"/>
                              <a:gd name="T15" fmla="*/ 1337 h 638"/>
                              <a:gd name="T16" fmla="+- 0 1345 1331"/>
                              <a:gd name="T17" fmla="*/ T16 w 30"/>
                              <a:gd name="T18" fmla="+- 0 757 699"/>
                              <a:gd name="T19" fmla="*/ 757 h 638"/>
                              <a:gd name="T20" fmla="+- 0 1331 1331"/>
                              <a:gd name="T21" fmla="*/ T20 w 30"/>
                              <a:gd name="T22" fmla="+- 0 757 699"/>
                              <a:gd name="T23" fmla="*/ 757 h 638"/>
                              <a:gd name="T24" fmla="+- 0 1345 1331"/>
                              <a:gd name="T25" fmla="*/ T24 w 30"/>
                              <a:gd name="T26" fmla="+- 0 699 699"/>
                              <a:gd name="T27" fmla="*/ 699 h 6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0" h="638">
                                <a:moveTo>
                                  <a:pt x="14" y="0"/>
                                </a:moveTo>
                                <a:lnTo>
                                  <a:pt x="29" y="58"/>
                                </a:lnTo>
                                <a:lnTo>
                                  <a:pt x="14" y="58"/>
                                </a:lnTo>
                                <a:lnTo>
                                  <a:pt x="14" y="638"/>
                                </a:lnTo>
                                <a:lnTo>
                                  <a:pt x="14" y="58"/>
                                </a:lnTo>
                                <a:lnTo>
                                  <a:pt x="0" y="58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76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Freeform 1096"/>
                        <wps:cNvSpPr>
                          <a:spLocks/>
                        </wps:cNvSpPr>
                        <wps:spPr bwMode="auto">
                          <a:xfrm>
                            <a:off x="1928" y="467"/>
                            <a:ext cx="584" cy="580"/>
                          </a:xfrm>
                          <a:custGeom>
                            <a:avLst/>
                            <a:gdLst>
                              <a:gd name="T0" fmla="+- 0 2220 1928"/>
                              <a:gd name="T1" fmla="*/ T0 w 584"/>
                              <a:gd name="T2" fmla="+- 0 468 468"/>
                              <a:gd name="T3" fmla="*/ 468 h 580"/>
                              <a:gd name="T4" fmla="+- 0 2108 1928"/>
                              <a:gd name="T5" fmla="*/ T4 w 584"/>
                              <a:gd name="T6" fmla="+- 0 490 468"/>
                              <a:gd name="T7" fmla="*/ 490 h 580"/>
                              <a:gd name="T8" fmla="+- 0 2014 1928"/>
                              <a:gd name="T9" fmla="*/ T8 w 584"/>
                              <a:gd name="T10" fmla="+- 0 552 468"/>
                              <a:gd name="T11" fmla="*/ 552 h 580"/>
                              <a:gd name="T12" fmla="+- 0 1951 1928"/>
                              <a:gd name="T13" fmla="*/ T12 w 584"/>
                              <a:gd name="T14" fmla="+- 0 646 468"/>
                              <a:gd name="T15" fmla="*/ 646 h 580"/>
                              <a:gd name="T16" fmla="+- 0 1928 1928"/>
                              <a:gd name="T17" fmla="*/ T16 w 584"/>
                              <a:gd name="T18" fmla="+- 0 757 468"/>
                              <a:gd name="T19" fmla="*/ 757 h 580"/>
                              <a:gd name="T20" fmla="+- 0 1934 1928"/>
                              <a:gd name="T21" fmla="*/ T20 w 584"/>
                              <a:gd name="T22" fmla="+- 0 814 468"/>
                              <a:gd name="T23" fmla="*/ 814 h 580"/>
                              <a:gd name="T24" fmla="+- 0 1977 1928"/>
                              <a:gd name="T25" fmla="*/ T24 w 584"/>
                              <a:gd name="T26" fmla="+- 0 918 468"/>
                              <a:gd name="T27" fmla="*/ 918 h 580"/>
                              <a:gd name="T28" fmla="+- 0 2058 1928"/>
                              <a:gd name="T29" fmla="*/ T28 w 584"/>
                              <a:gd name="T30" fmla="+- 0 998 468"/>
                              <a:gd name="T31" fmla="*/ 998 h 580"/>
                              <a:gd name="T32" fmla="+- 0 2163 1928"/>
                              <a:gd name="T33" fmla="*/ T32 w 584"/>
                              <a:gd name="T34" fmla="+- 0 1041 468"/>
                              <a:gd name="T35" fmla="*/ 1041 h 580"/>
                              <a:gd name="T36" fmla="+- 0 2220 1928"/>
                              <a:gd name="T37" fmla="*/ T36 w 584"/>
                              <a:gd name="T38" fmla="+- 0 1047 468"/>
                              <a:gd name="T39" fmla="*/ 1047 h 580"/>
                              <a:gd name="T40" fmla="+- 0 2277 1928"/>
                              <a:gd name="T41" fmla="*/ T40 w 584"/>
                              <a:gd name="T42" fmla="+- 0 1041 468"/>
                              <a:gd name="T43" fmla="*/ 1041 h 580"/>
                              <a:gd name="T44" fmla="+- 0 2382 1928"/>
                              <a:gd name="T45" fmla="*/ T44 w 584"/>
                              <a:gd name="T46" fmla="+- 0 998 468"/>
                              <a:gd name="T47" fmla="*/ 998 h 580"/>
                              <a:gd name="T48" fmla="+- 0 2462 1928"/>
                              <a:gd name="T49" fmla="*/ T48 w 584"/>
                              <a:gd name="T50" fmla="+- 0 918 468"/>
                              <a:gd name="T51" fmla="*/ 918 h 580"/>
                              <a:gd name="T52" fmla="+- 0 2506 1928"/>
                              <a:gd name="T53" fmla="*/ T52 w 584"/>
                              <a:gd name="T54" fmla="+- 0 814 468"/>
                              <a:gd name="T55" fmla="*/ 814 h 580"/>
                              <a:gd name="T56" fmla="+- 0 2511 1928"/>
                              <a:gd name="T57" fmla="*/ T56 w 584"/>
                              <a:gd name="T58" fmla="+- 0 757 468"/>
                              <a:gd name="T59" fmla="*/ 757 h 580"/>
                              <a:gd name="T60" fmla="+- 0 2506 1928"/>
                              <a:gd name="T61" fmla="*/ T60 w 584"/>
                              <a:gd name="T62" fmla="+- 0 700 468"/>
                              <a:gd name="T63" fmla="*/ 700 h 580"/>
                              <a:gd name="T64" fmla="+- 0 2462 1928"/>
                              <a:gd name="T65" fmla="*/ T64 w 584"/>
                              <a:gd name="T66" fmla="+- 0 597 468"/>
                              <a:gd name="T67" fmla="*/ 597 h 580"/>
                              <a:gd name="T68" fmla="+- 0 2382 1928"/>
                              <a:gd name="T69" fmla="*/ T68 w 584"/>
                              <a:gd name="T70" fmla="+- 0 516 468"/>
                              <a:gd name="T71" fmla="*/ 516 h 580"/>
                              <a:gd name="T72" fmla="+- 0 2277 1928"/>
                              <a:gd name="T73" fmla="*/ T72 w 584"/>
                              <a:gd name="T74" fmla="+- 0 473 468"/>
                              <a:gd name="T75" fmla="*/ 473 h 580"/>
                              <a:gd name="T76" fmla="+- 0 2220 1928"/>
                              <a:gd name="T77" fmla="*/ T76 w 584"/>
                              <a:gd name="T78" fmla="+- 0 468 468"/>
                              <a:gd name="T79" fmla="*/ 468 h 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84" h="580">
                                <a:moveTo>
                                  <a:pt x="292" y="0"/>
                                </a:moveTo>
                                <a:lnTo>
                                  <a:pt x="180" y="22"/>
                                </a:lnTo>
                                <a:lnTo>
                                  <a:pt x="86" y="84"/>
                                </a:lnTo>
                                <a:lnTo>
                                  <a:pt x="23" y="178"/>
                                </a:lnTo>
                                <a:lnTo>
                                  <a:pt x="0" y="289"/>
                                </a:lnTo>
                                <a:lnTo>
                                  <a:pt x="6" y="346"/>
                                </a:lnTo>
                                <a:lnTo>
                                  <a:pt x="49" y="450"/>
                                </a:lnTo>
                                <a:lnTo>
                                  <a:pt x="130" y="530"/>
                                </a:lnTo>
                                <a:lnTo>
                                  <a:pt x="235" y="573"/>
                                </a:lnTo>
                                <a:lnTo>
                                  <a:pt x="292" y="579"/>
                                </a:lnTo>
                                <a:lnTo>
                                  <a:pt x="349" y="573"/>
                                </a:lnTo>
                                <a:lnTo>
                                  <a:pt x="454" y="530"/>
                                </a:lnTo>
                                <a:lnTo>
                                  <a:pt x="534" y="450"/>
                                </a:lnTo>
                                <a:lnTo>
                                  <a:pt x="578" y="346"/>
                                </a:lnTo>
                                <a:lnTo>
                                  <a:pt x="583" y="289"/>
                                </a:lnTo>
                                <a:lnTo>
                                  <a:pt x="578" y="232"/>
                                </a:lnTo>
                                <a:lnTo>
                                  <a:pt x="534" y="129"/>
                                </a:lnTo>
                                <a:lnTo>
                                  <a:pt x="454" y="48"/>
                                </a:lnTo>
                                <a:lnTo>
                                  <a:pt x="349" y="5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Freeform 1095"/>
                        <wps:cNvSpPr>
                          <a:spLocks/>
                        </wps:cNvSpPr>
                        <wps:spPr bwMode="auto">
                          <a:xfrm>
                            <a:off x="1928" y="467"/>
                            <a:ext cx="584" cy="580"/>
                          </a:xfrm>
                          <a:custGeom>
                            <a:avLst/>
                            <a:gdLst>
                              <a:gd name="T0" fmla="+- 0 2220 1928"/>
                              <a:gd name="T1" fmla="*/ T0 w 584"/>
                              <a:gd name="T2" fmla="+- 0 1047 468"/>
                              <a:gd name="T3" fmla="*/ 1047 h 580"/>
                              <a:gd name="T4" fmla="+- 0 2331 1928"/>
                              <a:gd name="T5" fmla="*/ T4 w 584"/>
                              <a:gd name="T6" fmla="+- 0 1025 468"/>
                              <a:gd name="T7" fmla="*/ 1025 h 580"/>
                              <a:gd name="T8" fmla="+- 0 2426 1928"/>
                              <a:gd name="T9" fmla="*/ T8 w 584"/>
                              <a:gd name="T10" fmla="+- 0 962 468"/>
                              <a:gd name="T11" fmla="*/ 962 h 580"/>
                              <a:gd name="T12" fmla="+- 0 2489 1928"/>
                              <a:gd name="T13" fmla="*/ T12 w 584"/>
                              <a:gd name="T14" fmla="+- 0 868 468"/>
                              <a:gd name="T15" fmla="*/ 868 h 580"/>
                              <a:gd name="T16" fmla="+- 0 2511 1928"/>
                              <a:gd name="T17" fmla="*/ T16 w 584"/>
                              <a:gd name="T18" fmla="+- 0 757 468"/>
                              <a:gd name="T19" fmla="*/ 757 h 580"/>
                              <a:gd name="T20" fmla="+- 0 2506 1928"/>
                              <a:gd name="T21" fmla="*/ T20 w 584"/>
                              <a:gd name="T22" fmla="+- 0 700 468"/>
                              <a:gd name="T23" fmla="*/ 700 h 580"/>
                              <a:gd name="T24" fmla="+- 0 2462 1928"/>
                              <a:gd name="T25" fmla="*/ T24 w 584"/>
                              <a:gd name="T26" fmla="+- 0 597 468"/>
                              <a:gd name="T27" fmla="*/ 597 h 580"/>
                              <a:gd name="T28" fmla="+- 0 2382 1928"/>
                              <a:gd name="T29" fmla="*/ T28 w 584"/>
                              <a:gd name="T30" fmla="+- 0 516 468"/>
                              <a:gd name="T31" fmla="*/ 516 h 580"/>
                              <a:gd name="T32" fmla="+- 0 2277 1928"/>
                              <a:gd name="T33" fmla="*/ T32 w 584"/>
                              <a:gd name="T34" fmla="+- 0 473 468"/>
                              <a:gd name="T35" fmla="*/ 473 h 580"/>
                              <a:gd name="T36" fmla="+- 0 2220 1928"/>
                              <a:gd name="T37" fmla="*/ T36 w 584"/>
                              <a:gd name="T38" fmla="+- 0 468 468"/>
                              <a:gd name="T39" fmla="*/ 468 h 580"/>
                              <a:gd name="T40" fmla="+- 0 2163 1928"/>
                              <a:gd name="T41" fmla="*/ T40 w 584"/>
                              <a:gd name="T42" fmla="+- 0 473 468"/>
                              <a:gd name="T43" fmla="*/ 473 h 580"/>
                              <a:gd name="T44" fmla="+- 0 2058 1928"/>
                              <a:gd name="T45" fmla="*/ T44 w 584"/>
                              <a:gd name="T46" fmla="+- 0 516 468"/>
                              <a:gd name="T47" fmla="*/ 516 h 580"/>
                              <a:gd name="T48" fmla="+- 0 1977 1928"/>
                              <a:gd name="T49" fmla="*/ T48 w 584"/>
                              <a:gd name="T50" fmla="+- 0 597 468"/>
                              <a:gd name="T51" fmla="*/ 597 h 580"/>
                              <a:gd name="T52" fmla="+- 0 1934 1928"/>
                              <a:gd name="T53" fmla="*/ T52 w 584"/>
                              <a:gd name="T54" fmla="+- 0 700 468"/>
                              <a:gd name="T55" fmla="*/ 700 h 580"/>
                              <a:gd name="T56" fmla="+- 0 1928 1928"/>
                              <a:gd name="T57" fmla="*/ T56 w 584"/>
                              <a:gd name="T58" fmla="+- 0 757 468"/>
                              <a:gd name="T59" fmla="*/ 757 h 580"/>
                              <a:gd name="T60" fmla="+- 0 1934 1928"/>
                              <a:gd name="T61" fmla="*/ T60 w 584"/>
                              <a:gd name="T62" fmla="+- 0 814 468"/>
                              <a:gd name="T63" fmla="*/ 814 h 580"/>
                              <a:gd name="T64" fmla="+- 0 1977 1928"/>
                              <a:gd name="T65" fmla="*/ T64 w 584"/>
                              <a:gd name="T66" fmla="+- 0 918 468"/>
                              <a:gd name="T67" fmla="*/ 918 h 580"/>
                              <a:gd name="T68" fmla="+- 0 2058 1928"/>
                              <a:gd name="T69" fmla="*/ T68 w 584"/>
                              <a:gd name="T70" fmla="+- 0 998 468"/>
                              <a:gd name="T71" fmla="*/ 998 h 580"/>
                              <a:gd name="T72" fmla="+- 0 2163 1928"/>
                              <a:gd name="T73" fmla="*/ T72 w 584"/>
                              <a:gd name="T74" fmla="+- 0 1041 468"/>
                              <a:gd name="T75" fmla="*/ 1041 h 580"/>
                              <a:gd name="T76" fmla="+- 0 2220 1928"/>
                              <a:gd name="T77" fmla="*/ T76 w 584"/>
                              <a:gd name="T78" fmla="+- 0 1047 468"/>
                              <a:gd name="T79" fmla="*/ 1047 h 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84" h="580">
                                <a:moveTo>
                                  <a:pt x="292" y="579"/>
                                </a:moveTo>
                                <a:lnTo>
                                  <a:pt x="403" y="557"/>
                                </a:lnTo>
                                <a:lnTo>
                                  <a:pt x="498" y="494"/>
                                </a:lnTo>
                                <a:lnTo>
                                  <a:pt x="561" y="400"/>
                                </a:lnTo>
                                <a:lnTo>
                                  <a:pt x="583" y="289"/>
                                </a:lnTo>
                                <a:lnTo>
                                  <a:pt x="578" y="232"/>
                                </a:lnTo>
                                <a:lnTo>
                                  <a:pt x="534" y="129"/>
                                </a:lnTo>
                                <a:lnTo>
                                  <a:pt x="454" y="48"/>
                                </a:lnTo>
                                <a:lnTo>
                                  <a:pt x="349" y="5"/>
                                </a:lnTo>
                                <a:lnTo>
                                  <a:pt x="292" y="0"/>
                                </a:lnTo>
                                <a:lnTo>
                                  <a:pt x="235" y="5"/>
                                </a:lnTo>
                                <a:lnTo>
                                  <a:pt x="130" y="48"/>
                                </a:lnTo>
                                <a:lnTo>
                                  <a:pt x="49" y="129"/>
                                </a:lnTo>
                                <a:lnTo>
                                  <a:pt x="6" y="232"/>
                                </a:lnTo>
                                <a:lnTo>
                                  <a:pt x="0" y="289"/>
                                </a:lnTo>
                                <a:lnTo>
                                  <a:pt x="6" y="346"/>
                                </a:lnTo>
                                <a:lnTo>
                                  <a:pt x="49" y="450"/>
                                </a:lnTo>
                                <a:lnTo>
                                  <a:pt x="130" y="530"/>
                                </a:lnTo>
                                <a:lnTo>
                                  <a:pt x="235" y="573"/>
                                </a:lnTo>
                                <a:lnTo>
                                  <a:pt x="292" y="5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AutoShape 1094"/>
                        <wps:cNvSpPr>
                          <a:spLocks/>
                        </wps:cNvSpPr>
                        <wps:spPr bwMode="auto">
                          <a:xfrm>
                            <a:off x="1345" y="725"/>
                            <a:ext cx="924" cy="612"/>
                          </a:xfrm>
                          <a:custGeom>
                            <a:avLst/>
                            <a:gdLst>
                              <a:gd name="T0" fmla="+- 0 2268 1345"/>
                              <a:gd name="T1" fmla="*/ T0 w 924"/>
                              <a:gd name="T2" fmla="+- 0 725 725"/>
                              <a:gd name="T3" fmla="*/ 725 h 612"/>
                              <a:gd name="T4" fmla="+- 0 2212 1345"/>
                              <a:gd name="T5" fmla="*/ T4 w 924"/>
                              <a:gd name="T6" fmla="+- 0 745 725"/>
                              <a:gd name="T7" fmla="*/ 745 h 612"/>
                              <a:gd name="T8" fmla="+- 0 2220 1345"/>
                              <a:gd name="T9" fmla="*/ T8 w 924"/>
                              <a:gd name="T10" fmla="+- 0 757 725"/>
                              <a:gd name="T11" fmla="*/ 757 h 612"/>
                              <a:gd name="T12" fmla="+- 0 1345 1345"/>
                              <a:gd name="T13" fmla="*/ T12 w 924"/>
                              <a:gd name="T14" fmla="+- 0 1337 725"/>
                              <a:gd name="T15" fmla="*/ 1337 h 612"/>
                              <a:gd name="T16" fmla="+- 0 1345 1345"/>
                              <a:gd name="T17" fmla="*/ T16 w 924"/>
                              <a:gd name="T18" fmla="+- 0 1337 725"/>
                              <a:gd name="T19" fmla="*/ 1337 h 612"/>
                              <a:gd name="T20" fmla="+- 0 2220 1345"/>
                              <a:gd name="T21" fmla="*/ T20 w 924"/>
                              <a:gd name="T22" fmla="+- 0 757 725"/>
                              <a:gd name="T23" fmla="*/ 757 h 612"/>
                              <a:gd name="T24" fmla="+- 0 2239 1345"/>
                              <a:gd name="T25" fmla="*/ T24 w 924"/>
                              <a:gd name="T26" fmla="+- 0 757 725"/>
                              <a:gd name="T27" fmla="*/ 757 h 612"/>
                              <a:gd name="T28" fmla="+- 0 2268 1345"/>
                              <a:gd name="T29" fmla="*/ T28 w 924"/>
                              <a:gd name="T30" fmla="+- 0 725 725"/>
                              <a:gd name="T31" fmla="*/ 725 h 612"/>
                              <a:gd name="T32" fmla="+- 0 2239 1345"/>
                              <a:gd name="T33" fmla="*/ T32 w 924"/>
                              <a:gd name="T34" fmla="+- 0 757 725"/>
                              <a:gd name="T35" fmla="*/ 757 h 612"/>
                              <a:gd name="T36" fmla="+- 0 2220 1345"/>
                              <a:gd name="T37" fmla="*/ T36 w 924"/>
                              <a:gd name="T38" fmla="+- 0 757 725"/>
                              <a:gd name="T39" fmla="*/ 757 h 612"/>
                              <a:gd name="T40" fmla="+- 0 2228 1345"/>
                              <a:gd name="T41" fmla="*/ T40 w 924"/>
                              <a:gd name="T42" fmla="+- 0 769 725"/>
                              <a:gd name="T43" fmla="*/ 769 h 612"/>
                              <a:gd name="T44" fmla="+- 0 2239 1345"/>
                              <a:gd name="T45" fmla="*/ T44 w 924"/>
                              <a:gd name="T46" fmla="+- 0 757 725"/>
                              <a:gd name="T47" fmla="*/ 757 h 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24" h="612">
                                <a:moveTo>
                                  <a:pt x="923" y="0"/>
                                </a:moveTo>
                                <a:lnTo>
                                  <a:pt x="867" y="20"/>
                                </a:lnTo>
                                <a:lnTo>
                                  <a:pt x="875" y="32"/>
                                </a:lnTo>
                                <a:lnTo>
                                  <a:pt x="0" y="612"/>
                                </a:lnTo>
                                <a:lnTo>
                                  <a:pt x="875" y="32"/>
                                </a:lnTo>
                                <a:lnTo>
                                  <a:pt x="894" y="32"/>
                                </a:lnTo>
                                <a:lnTo>
                                  <a:pt x="923" y="0"/>
                                </a:lnTo>
                                <a:close/>
                                <a:moveTo>
                                  <a:pt x="894" y="32"/>
                                </a:moveTo>
                                <a:lnTo>
                                  <a:pt x="875" y="32"/>
                                </a:lnTo>
                                <a:lnTo>
                                  <a:pt x="883" y="44"/>
                                </a:lnTo>
                                <a:lnTo>
                                  <a:pt x="894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Freeform 1093"/>
                        <wps:cNvSpPr>
                          <a:spLocks/>
                        </wps:cNvSpPr>
                        <wps:spPr bwMode="auto">
                          <a:xfrm>
                            <a:off x="1345" y="725"/>
                            <a:ext cx="924" cy="612"/>
                          </a:xfrm>
                          <a:custGeom>
                            <a:avLst/>
                            <a:gdLst>
                              <a:gd name="T0" fmla="+- 0 2268 1345"/>
                              <a:gd name="T1" fmla="*/ T0 w 924"/>
                              <a:gd name="T2" fmla="+- 0 725 725"/>
                              <a:gd name="T3" fmla="*/ 725 h 612"/>
                              <a:gd name="T4" fmla="+- 0 2228 1345"/>
                              <a:gd name="T5" fmla="*/ T4 w 924"/>
                              <a:gd name="T6" fmla="+- 0 769 725"/>
                              <a:gd name="T7" fmla="*/ 769 h 612"/>
                              <a:gd name="T8" fmla="+- 0 2220 1345"/>
                              <a:gd name="T9" fmla="*/ T8 w 924"/>
                              <a:gd name="T10" fmla="+- 0 757 725"/>
                              <a:gd name="T11" fmla="*/ 757 h 612"/>
                              <a:gd name="T12" fmla="+- 0 1345 1345"/>
                              <a:gd name="T13" fmla="*/ T12 w 924"/>
                              <a:gd name="T14" fmla="+- 0 1337 725"/>
                              <a:gd name="T15" fmla="*/ 1337 h 612"/>
                              <a:gd name="T16" fmla="+- 0 2220 1345"/>
                              <a:gd name="T17" fmla="*/ T16 w 924"/>
                              <a:gd name="T18" fmla="+- 0 757 725"/>
                              <a:gd name="T19" fmla="*/ 757 h 612"/>
                              <a:gd name="T20" fmla="+- 0 2212 1345"/>
                              <a:gd name="T21" fmla="*/ T20 w 924"/>
                              <a:gd name="T22" fmla="+- 0 745 725"/>
                              <a:gd name="T23" fmla="*/ 745 h 612"/>
                              <a:gd name="T24" fmla="+- 0 2268 1345"/>
                              <a:gd name="T25" fmla="*/ T24 w 924"/>
                              <a:gd name="T26" fmla="+- 0 725 725"/>
                              <a:gd name="T27" fmla="*/ 725 h 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24" h="612">
                                <a:moveTo>
                                  <a:pt x="923" y="0"/>
                                </a:moveTo>
                                <a:lnTo>
                                  <a:pt x="883" y="44"/>
                                </a:lnTo>
                                <a:lnTo>
                                  <a:pt x="875" y="32"/>
                                </a:lnTo>
                                <a:lnTo>
                                  <a:pt x="0" y="612"/>
                                </a:lnTo>
                                <a:lnTo>
                                  <a:pt x="875" y="32"/>
                                </a:lnTo>
                                <a:lnTo>
                                  <a:pt x="867" y="20"/>
                                </a:lnTo>
                                <a:lnTo>
                                  <a:pt x="92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9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Freeform 1092"/>
                        <wps:cNvSpPr>
                          <a:spLocks/>
                        </wps:cNvSpPr>
                        <wps:spPr bwMode="auto">
                          <a:xfrm>
                            <a:off x="2" y="2"/>
                            <a:ext cx="2686" cy="2669"/>
                          </a:xfrm>
                          <a:custGeom>
                            <a:avLst/>
                            <a:gdLst>
                              <a:gd name="T0" fmla="+- 0 1421 2"/>
                              <a:gd name="T1" fmla="*/ T0 w 2686"/>
                              <a:gd name="T2" fmla="+- 0 2669 2"/>
                              <a:gd name="T3" fmla="*/ 2669 h 2669"/>
                              <a:gd name="T4" fmla="+- 0 1571 2"/>
                              <a:gd name="T5" fmla="*/ T4 w 2686"/>
                              <a:gd name="T6" fmla="+- 0 2652 2"/>
                              <a:gd name="T7" fmla="*/ 2652 h 2669"/>
                              <a:gd name="T8" fmla="+- 0 1718 2"/>
                              <a:gd name="T9" fmla="*/ T8 w 2686"/>
                              <a:gd name="T10" fmla="+- 0 2618 2"/>
                              <a:gd name="T11" fmla="*/ 2618 h 2669"/>
                              <a:gd name="T12" fmla="+- 0 1859 2"/>
                              <a:gd name="T13" fmla="*/ T12 w 2686"/>
                              <a:gd name="T14" fmla="+- 0 2569 2"/>
                              <a:gd name="T15" fmla="*/ 2569 h 2669"/>
                              <a:gd name="T16" fmla="+- 0 1994 2"/>
                              <a:gd name="T17" fmla="*/ T16 w 2686"/>
                              <a:gd name="T18" fmla="+- 0 2505 2"/>
                              <a:gd name="T19" fmla="*/ 2505 h 2669"/>
                              <a:gd name="T20" fmla="+- 0 2121 2"/>
                              <a:gd name="T21" fmla="*/ T20 w 2686"/>
                              <a:gd name="T22" fmla="+- 0 2425 2"/>
                              <a:gd name="T23" fmla="*/ 2425 h 2669"/>
                              <a:gd name="T24" fmla="+- 0 2239 2"/>
                              <a:gd name="T25" fmla="*/ T24 w 2686"/>
                              <a:gd name="T26" fmla="+- 0 2332 2"/>
                              <a:gd name="T27" fmla="*/ 2332 h 2669"/>
                              <a:gd name="T28" fmla="+- 0 2351 2"/>
                              <a:gd name="T29" fmla="*/ T28 w 2686"/>
                              <a:gd name="T30" fmla="+- 0 2221 2"/>
                              <a:gd name="T31" fmla="*/ 2221 h 2669"/>
                              <a:gd name="T32" fmla="+- 0 2451 2"/>
                              <a:gd name="T33" fmla="*/ T32 w 2686"/>
                              <a:gd name="T34" fmla="+- 0 2093 2"/>
                              <a:gd name="T35" fmla="*/ 2093 h 2669"/>
                              <a:gd name="T36" fmla="+- 0 2535 2"/>
                              <a:gd name="T37" fmla="*/ T36 w 2686"/>
                              <a:gd name="T38" fmla="+- 0 1956 2"/>
                              <a:gd name="T39" fmla="*/ 1956 h 2669"/>
                              <a:gd name="T40" fmla="+- 0 2601 2"/>
                              <a:gd name="T41" fmla="*/ T40 w 2686"/>
                              <a:gd name="T42" fmla="+- 0 1810 2"/>
                              <a:gd name="T43" fmla="*/ 1810 h 2669"/>
                              <a:gd name="T44" fmla="+- 0 2649 2"/>
                              <a:gd name="T45" fmla="*/ T44 w 2686"/>
                              <a:gd name="T46" fmla="+- 0 1657 2"/>
                              <a:gd name="T47" fmla="*/ 1657 h 2669"/>
                              <a:gd name="T48" fmla="+- 0 2678 2"/>
                              <a:gd name="T49" fmla="*/ T48 w 2686"/>
                              <a:gd name="T50" fmla="+- 0 1499 2"/>
                              <a:gd name="T51" fmla="*/ 1499 h 2669"/>
                              <a:gd name="T52" fmla="+- 0 2688 2"/>
                              <a:gd name="T53" fmla="*/ T52 w 2686"/>
                              <a:gd name="T54" fmla="+- 0 1337 2"/>
                              <a:gd name="T55" fmla="*/ 1337 h 2669"/>
                              <a:gd name="T56" fmla="+- 0 2678 2"/>
                              <a:gd name="T57" fmla="*/ T56 w 2686"/>
                              <a:gd name="T58" fmla="+- 0 1175 2"/>
                              <a:gd name="T59" fmla="*/ 1175 h 2669"/>
                              <a:gd name="T60" fmla="+- 0 2649 2"/>
                              <a:gd name="T61" fmla="*/ T60 w 2686"/>
                              <a:gd name="T62" fmla="+- 0 1016 2"/>
                              <a:gd name="T63" fmla="*/ 1016 h 2669"/>
                              <a:gd name="T64" fmla="+- 0 2601 2"/>
                              <a:gd name="T65" fmla="*/ T64 w 2686"/>
                              <a:gd name="T66" fmla="+- 0 863 2"/>
                              <a:gd name="T67" fmla="*/ 863 h 2669"/>
                              <a:gd name="T68" fmla="+- 0 2535 2"/>
                              <a:gd name="T69" fmla="*/ T68 w 2686"/>
                              <a:gd name="T70" fmla="+- 0 717 2"/>
                              <a:gd name="T71" fmla="*/ 717 h 2669"/>
                              <a:gd name="T72" fmla="+- 0 2451 2"/>
                              <a:gd name="T73" fmla="*/ T72 w 2686"/>
                              <a:gd name="T74" fmla="+- 0 580 2"/>
                              <a:gd name="T75" fmla="*/ 580 h 2669"/>
                              <a:gd name="T76" fmla="+- 0 2351 2"/>
                              <a:gd name="T77" fmla="*/ T76 w 2686"/>
                              <a:gd name="T78" fmla="+- 0 453 2"/>
                              <a:gd name="T79" fmla="*/ 453 h 2669"/>
                              <a:gd name="T80" fmla="+- 0 2239 2"/>
                              <a:gd name="T81" fmla="*/ T80 w 2686"/>
                              <a:gd name="T82" fmla="+- 0 341 2"/>
                              <a:gd name="T83" fmla="*/ 341 h 2669"/>
                              <a:gd name="T84" fmla="+- 0 2121 2"/>
                              <a:gd name="T85" fmla="*/ T84 w 2686"/>
                              <a:gd name="T86" fmla="+- 0 248 2"/>
                              <a:gd name="T87" fmla="*/ 248 h 2669"/>
                              <a:gd name="T88" fmla="+- 0 1994 2"/>
                              <a:gd name="T89" fmla="*/ T88 w 2686"/>
                              <a:gd name="T90" fmla="+- 0 169 2"/>
                              <a:gd name="T91" fmla="*/ 169 h 2669"/>
                              <a:gd name="T92" fmla="+- 0 1859 2"/>
                              <a:gd name="T93" fmla="*/ T92 w 2686"/>
                              <a:gd name="T94" fmla="+- 0 104 2"/>
                              <a:gd name="T95" fmla="*/ 104 h 2669"/>
                              <a:gd name="T96" fmla="+- 0 1718 2"/>
                              <a:gd name="T97" fmla="*/ T96 w 2686"/>
                              <a:gd name="T98" fmla="+- 0 55 2"/>
                              <a:gd name="T99" fmla="*/ 55 h 2669"/>
                              <a:gd name="T100" fmla="+- 0 1571 2"/>
                              <a:gd name="T101" fmla="*/ T100 w 2686"/>
                              <a:gd name="T102" fmla="+- 0 22 2"/>
                              <a:gd name="T103" fmla="*/ 22 h 2669"/>
                              <a:gd name="T104" fmla="+- 0 1421 2"/>
                              <a:gd name="T105" fmla="*/ T104 w 2686"/>
                              <a:gd name="T106" fmla="+- 0 5 2"/>
                              <a:gd name="T107" fmla="*/ 5 h 2669"/>
                              <a:gd name="T108" fmla="+- 0 1269 2"/>
                              <a:gd name="T109" fmla="*/ T108 w 2686"/>
                              <a:gd name="T110" fmla="+- 0 5 2"/>
                              <a:gd name="T111" fmla="*/ 5 h 2669"/>
                              <a:gd name="T112" fmla="+- 0 1119 2"/>
                              <a:gd name="T113" fmla="*/ T112 w 2686"/>
                              <a:gd name="T114" fmla="+- 0 22 2"/>
                              <a:gd name="T115" fmla="*/ 22 h 2669"/>
                              <a:gd name="T116" fmla="+- 0 973 2"/>
                              <a:gd name="T117" fmla="*/ T116 w 2686"/>
                              <a:gd name="T118" fmla="+- 0 55 2"/>
                              <a:gd name="T119" fmla="*/ 55 h 2669"/>
                              <a:gd name="T120" fmla="+- 0 831 2"/>
                              <a:gd name="T121" fmla="*/ T120 w 2686"/>
                              <a:gd name="T122" fmla="+- 0 104 2"/>
                              <a:gd name="T123" fmla="*/ 104 h 2669"/>
                              <a:gd name="T124" fmla="+- 0 696 2"/>
                              <a:gd name="T125" fmla="*/ T124 w 2686"/>
                              <a:gd name="T126" fmla="+- 0 169 2"/>
                              <a:gd name="T127" fmla="*/ 169 h 2669"/>
                              <a:gd name="T128" fmla="+- 0 569 2"/>
                              <a:gd name="T129" fmla="*/ T128 w 2686"/>
                              <a:gd name="T130" fmla="+- 0 248 2"/>
                              <a:gd name="T131" fmla="*/ 248 h 2669"/>
                              <a:gd name="T132" fmla="+- 0 451 2"/>
                              <a:gd name="T133" fmla="*/ T132 w 2686"/>
                              <a:gd name="T134" fmla="+- 0 341 2"/>
                              <a:gd name="T135" fmla="*/ 341 h 2669"/>
                              <a:gd name="T136" fmla="+- 0 340 2"/>
                              <a:gd name="T137" fmla="*/ T136 w 2686"/>
                              <a:gd name="T138" fmla="+- 0 453 2"/>
                              <a:gd name="T139" fmla="*/ 453 h 2669"/>
                              <a:gd name="T140" fmla="+- 0 239 2"/>
                              <a:gd name="T141" fmla="*/ T140 w 2686"/>
                              <a:gd name="T142" fmla="+- 0 580 2"/>
                              <a:gd name="T143" fmla="*/ 580 h 2669"/>
                              <a:gd name="T144" fmla="+- 0 156 2"/>
                              <a:gd name="T145" fmla="*/ T144 w 2686"/>
                              <a:gd name="T146" fmla="+- 0 717 2"/>
                              <a:gd name="T147" fmla="*/ 717 h 2669"/>
                              <a:gd name="T148" fmla="+- 0 90 2"/>
                              <a:gd name="T149" fmla="*/ T148 w 2686"/>
                              <a:gd name="T150" fmla="+- 0 863 2"/>
                              <a:gd name="T151" fmla="*/ 863 h 2669"/>
                              <a:gd name="T152" fmla="+- 0 42 2"/>
                              <a:gd name="T153" fmla="*/ T152 w 2686"/>
                              <a:gd name="T154" fmla="+- 0 1016 2"/>
                              <a:gd name="T155" fmla="*/ 1016 h 2669"/>
                              <a:gd name="T156" fmla="+- 0 12 2"/>
                              <a:gd name="T157" fmla="*/ T156 w 2686"/>
                              <a:gd name="T158" fmla="+- 0 1175 2"/>
                              <a:gd name="T159" fmla="*/ 1175 h 2669"/>
                              <a:gd name="T160" fmla="+- 0 2 2"/>
                              <a:gd name="T161" fmla="*/ T160 w 2686"/>
                              <a:gd name="T162" fmla="+- 0 1337 2"/>
                              <a:gd name="T163" fmla="*/ 1337 h 2669"/>
                              <a:gd name="T164" fmla="+- 0 12 2"/>
                              <a:gd name="T165" fmla="*/ T164 w 2686"/>
                              <a:gd name="T166" fmla="+- 0 1499 2"/>
                              <a:gd name="T167" fmla="*/ 1499 h 2669"/>
                              <a:gd name="T168" fmla="+- 0 42 2"/>
                              <a:gd name="T169" fmla="*/ T168 w 2686"/>
                              <a:gd name="T170" fmla="+- 0 1657 2"/>
                              <a:gd name="T171" fmla="*/ 1657 h 2669"/>
                              <a:gd name="T172" fmla="+- 0 90 2"/>
                              <a:gd name="T173" fmla="*/ T172 w 2686"/>
                              <a:gd name="T174" fmla="+- 0 1810 2"/>
                              <a:gd name="T175" fmla="*/ 1810 h 2669"/>
                              <a:gd name="T176" fmla="+- 0 156 2"/>
                              <a:gd name="T177" fmla="*/ T176 w 2686"/>
                              <a:gd name="T178" fmla="+- 0 1956 2"/>
                              <a:gd name="T179" fmla="*/ 1956 h 2669"/>
                              <a:gd name="T180" fmla="+- 0 239 2"/>
                              <a:gd name="T181" fmla="*/ T180 w 2686"/>
                              <a:gd name="T182" fmla="+- 0 2093 2"/>
                              <a:gd name="T183" fmla="*/ 2093 h 2669"/>
                              <a:gd name="T184" fmla="+- 0 340 2"/>
                              <a:gd name="T185" fmla="*/ T184 w 2686"/>
                              <a:gd name="T186" fmla="+- 0 2221 2"/>
                              <a:gd name="T187" fmla="*/ 2221 h 2669"/>
                              <a:gd name="T188" fmla="+- 0 451 2"/>
                              <a:gd name="T189" fmla="*/ T188 w 2686"/>
                              <a:gd name="T190" fmla="+- 0 2332 2"/>
                              <a:gd name="T191" fmla="*/ 2332 h 2669"/>
                              <a:gd name="T192" fmla="+- 0 569 2"/>
                              <a:gd name="T193" fmla="*/ T192 w 2686"/>
                              <a:gd name="T194" fmla="+- 0 2425 2"/>
                              <a:gd name="T195" fmla="*/ 2425 h 2669"/>
                              <a:gd name="T196" fmla="+- 0 696 2"/>
                              <a:gd name="T197" fmla="*/ T196 w 2686"/>
                              <a:gd name="T198" fmla="+- 0 2505 2"/>
                              <a:gd name="T199" fmla="*/ 2505 h 2669"/>
                              <a:gd name="T200" fmla="+- 0 831 2"/>
                              <a:gd name="T201" fmla="*/ T200 w 2686"/>
                              <a:gd name="T202" fmla="+- 0 2569 2"/>
                              <a:gd name="T203" fmla="*/ 2569 h 2669"/>
                              <a:gd name="T204" fmla="+- 0 973 2"/>
                              <a:gd name="T205" fmla="*/ T204 w 2686"/>
                              <a:gd name="T206" fmla="+- 0 2618 2"/>
                              <a:gd name="T207" fmla="*/ 2618 h 2669"/>
                              <a:gd name="T208" fmla="+- 0 1119 2"/>
                              <a:gd name="T209" fmla="*/ T208 w 2686"/>
                              <a:gd name="T210" fmla="+- 0 2652 2"/>
                              <a:gd name="T211" fmla="*/ 2652 h 2669"/>
                              <a:gd name="T212" fmla="+- 0 1269 2"/>
                              <a:gd name="T213" fmla="*/ T212 w 2686"/>
                              <a:gd name="T214" fmla="+- 0 2669 2"/>
                              <a:gd name="T215" fmla="*/ 2669 h 26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686" h="2669">
                                <a:moveTo>
                                  <a:pt x="1343" y="2669"/>
                                </a:moveTo>
                                <a:lnTo>
                                  <a:pt x="1419" y="2667"/>
                                </a:lnTo>
                                <a:lnTo>
                                  <a:pt x="1495" y="2660"/>
                                </a:lnTo>
                                <a:lnTo>
                                  <a:pt x="1569" y="2650"/>
                                </a:lnTo>
                                <a:lnTo>
                                  <a:pt x="1643" y="2635"/>
                                </a:lnTo>
                                <a:lnTo>
                                  <a:pt x="1716" y="2616"/>
                                </a:lnTo>
                                <a:lnTo>
                                  <a:pt x="1787" y="2594"/>
                                </a:lnTo>
                                <a:lnTo>
                                  <a:pt x="1857" y="2567"/>
                                </a:lnTo>
                                <a:lnTo>
                                  <a:pt x="1925" y="2537"/>
                                </a:lnTo>
                                <a:lnTo>
                                  <a:pt x="1992" y="2503"/>
                                </a:lnTo>
                                <a:lnTo>
                                  <a:pt x="2057" y="2465"/>
                                </a:lnTo>
                                <a:lnTo>
                                  <a:pt x="2119" y="2423"/>
                                </a:lnTo>
                                <a:lnTo>
                                  <a:pt x="2180" y="2378"/>
                                </a:lnTo>
                                <a:lnTo>
                                  <a:pt x="2237" y="2330"/>
                                </a:lnTo>
                                <a:lnTo>
                                  <a:pt x="2293" y="2278"/>
                                </a:lnTo>
                                <a:lnTo>
                                  <a:pt x="2349" y="2219"/>
                                </a:lnTo>
                                <a:lnTo>
                                  <a:pt x="2401" y="2156"/>
                                </a:lnTo>
                                <a:lnTo>
                                  <a:pt x="2449" y="2091"/>
                                </a:lnTo>
                                <a:lnTo>
                                  <a:pt x="2493" y="2024"/>
                                </a:lnTo>
                                <a:lnTo>
                                  <a:pt x="2533" y="1954"/>
                                </a:lnTo>
                                <a:lnTo>
                                  <a:pt x="2568" y="1882"/>
                                </a:lnTo>
                                <a:lnTo>
                                  <a:pt x="2599" y="1808"/>
                                </a:lnTo>
                                <a:lnTo>
                                  <a:pt x="2625" y="1732"/>
                                </a:lnTo>
                                <a:lnTo>
                                  <a:pt x="2647" y="1655"/>
                                </a:lnTo>
                                <a:lnTo>
                                  <a:pt x="2664" y="1576"/>
                                </a:lnTo>
                                <a:lnTo>
                                  <a:pt x="2676" y="1497"/>
                                </a:lnTo>
                                <a:lnTo>
                                  <a:pt x="2684" y="1416"/>
                                </a:lnTo>
                                <a:lnTo>
                                  <a:pt x="2686" y="1335"/>
                                </a:lnTo>
                                <a:lnTo>
                                  <a:pt x="2684" y="1253"/>
                                </a:lnTo>
                                <a:lnTo>
                                  <a:pt x="2676" y="1173"/>
                                </a:lnTo>
                                <a:lnTo>
                                  <a:pt x="2664" y="1093"/>
                                </a:lnTo>
                                <a:lnTo>
                                  <a:pt x="2647" y="1014"/>
                                </a:lnTo>
                                <a:lnTo>
                                  <a:pt x="2625" y="937"/>
                                </a:lnTo>
                                <a:lnTo>
                                  <a:pt x="2599" y="861"/>
                                </a:lnTo>
                                <a:lnTo>
                                  <a:pt x="2568" y="787"/>
                                </a:lnTo>
                                <a:lnTo>
                                  <a:pt x="2533" y="715"/>
                                </a:lnTo>
                                <a:lnTo>
                                  <a:pt x="2493" y="645"/>
                                </a:lnTo>
                                <a:lnTo>
                                  <a:pt x="2449" y="578"/>
                                </a:lnTo>
                                <a:lnTo>
                                  <a:pt x="2401" y="513"/>
                                </a:lnTo>
                                <a:lnTo>
                                  <a:pt x="2349" y="451"/>
                                </a:lnTo>
                                <a:lnTo>
                                  <a:pt x="2293" y="391"/>
                                </a:lnTo>
                                <a:lnTo>
                                  <a:pt x="2237" y="339"/>
                                </a:lnTo>
                                <a:lnTo>
                                  <a:pt x="2180" y="291"/>
                                </a:lnTo>
                                <a:lnTo>
                                  <a:pt x="2119" y="246"/>
                                </a:lnTo>
                                <a:lnTo>
                                  <a:pt x="2057" y="204"/>
                                </a:lnTo>
                                <a:lnTo>
                                  <a:pt x="1992" y="167"/>
                                </a:lnTo>
                                <a:lnTo>
                                  <a:pt x="1925" y="132"/>
                                </a:lnTo>
                                <a:lnTo>
                                  <a:pt x="1857" y="102"/>
                                </a:lnTo>
                                <a:lnTo>
                                  <a:pt x="1787" y="75"/>
                                </a:lnTo>
                                <a:lnTo>
                                  <a:pt x="1716" y="53"/>
                                </a:lnTo>
                                <a:lnTo>
                                  <a:pt x="1643" y="34"/>
                                </a:lnTo>
                                <a:lnTo>
                                  <a:pt x="1569" y="20"/>
                                </a:lnTo>
                                <a:lnTo>
                                  <a:pt x="1495" y="9"/>
                                </a:lnTo>
                                <a:lnTo>
                                  <a:pt x="1419" y="3"/>
                                </a:lnTo>
                                <a:lnTo>
                                  <a:pt x="1343" y="0"/>
                                </a:lnTo>
                                <a:lnTo>
                                  <a:pt x="1267" y="3"/>
                                </a:lnTo>
                                <a:lnTo>
                                  <a:pt x="1192" y="9"/>
                                </a:lnTo>
                                <a:lnTo>
                                  <a:pt x="1117" y="20"/>
                                </a:lnTo>
                                <a:lnTo>
                                  <a:pt x="1043" y="34"/>
                                </a:lnTo>
                                <a:lnTo>
                                  <a:pt x="971" y="53"/>
                                </a:lnTo>
                                <a:lnTo>
                                  <a:pt x="899" y="75"/>
                                </a:lnTo>
                                <a:lnTo>
                                  <a:pt x="829" y="102"/>
                                </a:lnTo>
                                <a:lnTo>
                                  <a:pt x="761" y="132"/>
                                </a:lnTo>
                                <a:lnTo>
                                  <a:pt x="694" y="167"/>
                                </a:lnTo>
                                <a:lnTo>
                                  <a:pt x="630" y="204"/>
                                </a:lnTo>
                                <a:lnTo>
                                  <a:pt x="567" y="246"/>
                                </a:lnTo>
                                <a:lnTo>
                                  <a:pt x="507" y="291"/>
                                </a:lnTo>
                                <a:lnTo>
                                  <a:pt x="449" y="339"/>
                                </a:lnTo>
                                <a:lnTo>
                                  <a:pt x="394" y="391"/>
                                </a:lnTo>
                                <a:lnTo>
                                  <a:pt x="338" y="451"/>
                                </a:lnTo>
                                <a:lnTo>
                                  <a:pt x="285" y="513"/>
                                </a:lnTo>
                                <a:lnTo>
                                  <a:pt x="237" y="578"/>
                                </a:lnTo>
                                <a:lnTo>
                                  <a:pt x="194" y="645"/>
                                </a:lnTo>
                                <a:lnTo>
                                  <a:pt x="154" y="715"/>
                                </a:lnTo>
                                <a:lnTo>
                                  <a:pt x="119" y="787"/>
                                </a:lnTo>
                                <a:lnTo>
                                  <a:pt x="88" y="861"/>
                                </a:lnTo>
                                <a:lnTo>
                                  <a:pt x="61" y="937"/>
                                </a:lnTo>
                                <a:lnTo>
                                  <a:pt x="40" y="1014"/>
                                </a:lnTo>
                                <a:lnTo>
                                  <a:pt x="23" y="1093"/>
                                </a:lnTo>
                                <a:lnTo>
                                  <a:pt x="10" y="1173"/>
                                </a:lnTo>
                                <a:lnTo>
                                  <a:pt x="3" y="1253"/>
                                </a:lnTo>
                                <a:lnTo>
                                  <a:pt x="0" y="1335"/>
                                </a:lnTo>
                                <a:lnTo>
                                  <a:pt x="3" y="1416"/>
                                </a:lnTo>
                                <a:lnTo>
                                  <a:pt x="10" y="1497"/>
                                </a:lnTo>
                                <a:lnTo>
                                  <a:pt x="23" y="1576"/>
                                </a:lnTo>
                                <a:lnTo>
                                  <a:pt x="40" y="1655"/>
                                </a:lnTo>
                                <a:lnTo>
                                  <a:pt x="61" y="1732"/>
                                </a:lnTo>
                                <a:lnTo>
                                  <a:pt x="88" y="1808"/>
                                </a:lnTo>
                                <a:lnTo>
                                  <a:pt x="119" y="1882"/>
                                </a:lnTo>
                                <a:lnTo>
                                  <a:pt x="154" y="1954"/>
                                </a:lnTo>
                                <a:lnTo>
                                  <a:pt x="194" y="2024"/>
                                </a:lnTo>
                                <a:lnTo>
                                  <a:pt x="237" y="2091"/>
                                </a:lnTo>
                                <a:lnTo>
                                  <a:pt x="285" y="2156"/>
                                </a:lnTo>
                                <a:lnTo>
                                  <a:pt x="338" y="2219"/>
                                </a:lnTo>
                                <a:lnTo>
                                  <a:pt x="394" y="2278"/>
                                </a:lnTo>
                                <a:lnTo>
                                  <a:pt x="449" y="2330"/>
                                </a:lnTo>
                                <a:lnTo>
                                  <a:pt x="507" y="2378"/>
                                </a:lnTo>
                                <a:lnTo>
                                  <a:pt x="567" y="2423"/>
                                </a:lnTo>
                                <a:lnTo>
                                  <a:pt x="630" y="2465"/>
                                </a:lnTo>
                                <a:lnTo>
                                  <a:pt x="694" y="2503"/>
                                </a:lnTo>
                                <a:lnTo>
                                  <a:pt x="761" y="2537"/>
                                </a:lnTo>
                                <a:lnTo>
                                  <a:pt x="829" y="2567"/>
                                </a:lnTo>
                                <a:lnTo>
                                  <a:pt x="899" y="2594"/>
                                </a:lnTo>
                                <a:lnTo>
                                  <a:pt x="971" y="2616"/>
                                </a:lnTo>
                                <a:lnTo>
                                  <a:pt x="1043" y="2635"/>
                                </a:lnTo>
                                <a:lnTo>
                                  <a:pt x="1117" y="2650"/>
                                </a:lnTo>
                                <a:lnTo>
                                  <a:pt x="1192" y="2660"/>
                                </a:lnTo>
                                <a:lnTo>
                                  <a:pt x="1267" y="2667"/>
                                </a:lnTo>
                                <a:lnTo>
                                  <a:pt x="1343" y="26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Freeform 1091"/>
                        <wps:cNvSpPr>
                          <a:spLocks/>
                        </wps:cNvSpPr>
                        <wps:spPr bwMode="auto">
                          <a:xfrm>
                            <a:off x="1339" y="1330"/>
                            <a:ext cx="12" cy="12"/>
                          </a:xfrm>
                          <a:custGeom>
                            <a:avLst/>
                            <a:gdLst>
                              <a:gd name="T0" fmla="+- 0 1347 1339"/>
                              <a:gd name="T1" fmla="*/ T0 w 12"/>
                              <a:gd name="T2" fmla="+- 0 1331 1331"/>
                              <a:gd name="T3" fmla="*/ 1331 h 12"/>
                              <a:gd name="T4" fmla="+- 0 1344 1339"/>
                              <a:gd name="T5" fmla="*/ T4 w 12"/>
                              <a:gd name="T6" fmla="+- 0 1331 1331"/>
                              <a:gd name="T7" fmla="*/ 1331 h 12"/>
                              <a:gd name="T8" fmla="+- 0 1342 1339"/>
                              <a:gd name="T9" fmla="*/ T8 w 12"/>
                              <a:gd name="T10" fmla="+- 0 1331 1331"/>
                              <a:gd name="T11" fmla="*/ 1331 h 12"/>
                              <a:gd name="T12" fmla="+- 0 1340 1339"/>
                              <a:gd name="T13" fmla="*/ T12 w 12"/>
                              <a:gd name="T14" fmla="+- 0 1334 1331"/>
                              <a:gd name="T15" fmla="*/ 1334 h 12"/>
                              <a:gd name="T16" fmla="+- 0 1339 1339"/>
                              <a:gd name="T17" fmla="*/ T16 w 12"/>
                              <a:gd name="T18" fmla="+- 0 1335 1331"/>
                              <a:gd name="T19" fmla="*/ 1335 h 12"/>
                              <a:gd name="T20" fmla="+- 0 1339 1339"/>
                              <a:gd name="T21" fmla="*/ T20 w 12"/>
                              <a:gd name="T22" fmla="+- 0 1338 1331"/>
                              <a:gd name="T23" fmla="*/ 1338 h 12"/>
                              <a:gd name="T24" fmla="+- 0 1340 1339"/>
                              <a:gd name="T25" fmla="*/ T24 w 12"/>
                              <a:gd name="T26" fmla="+- 0 1340 1331"/>
                              <a:gd name="T27" fmla="*/ 1340 h 12"/>
                              <a:gd name="T28" fmla="+- 0 1342 1339"/>
                              <a:gd name="T29" fmla="*/ T28 w 12"/>
                              <a:gd name="T30" fmla="+- 0 1342 1331"/>
                              <a:gd name="T31" fmla="*/ 1342 h 12"/>
                              <a:gd name="T32" fmla="+- 0 1344 1339"/>
                              <a:gd name="T33" fmla="*/ T32 w 12"/>
                              <a:gd name="T34" fmla="+- 0 1342 1331"/>
                              <a:gd name="T35" fmla="*/ 1342 h 12"/>
                              <a:gd name="T36" fmla="+- 0 1347 1339"/>
                              <a:gd name="T37" fmla="*/ T36 w 12"/>
                              <a:gd name="T38" fmla="+- 0 1342 1331"/>
                              <a:gd name="T39" fmla="*/ 1342 h 12"/>
                              <a:gd name="T40" fmla="+- 0 1348 1339"/>
                              <a:gd name="T41" fmla="*/ T40 w 12"/>
                              <a:gd name="T42" fmla="+- 0 1342 1331"/>
                              <a:gd name="T43" fmla="*/ 1342 h 12"/>
                              <a:gd name="T44" fmla="+- 0 1350 1339"/>
                              <a:gd name="T45" fmla="*/ T44 w 12"/>
                              <a:gd name="T46" fmla="+- 0 1340 1331"/>
                              <a:gd name="T47" fmla="*/ 1340 h 12"/>
                              <a:gd name="T48" fmla="+- 0 1351 1339"/>
                              <a:gd name="T49" fmla="*/ T48 w 12"/>
                              <a:gd name="T50" fmla="+- 0 1338 1331"/>
                              <a:gd name="T51" fmla="*/ 1338 h 12"/>
                              <a:gd name="T52" fmla="+- 0 1351 1339"/>
                              <a:gd name="T53" fmla="*/ T52 w 12"/>
                              <a:gd name="T54" fmla="+- 0 1335 1331"/>
                              <a:gd name="T55" fmla="*/ 1335 h 12"/>
                              <a:gd name="T56" fmla="+- 0 1350 1339"/>
                              <a:gd name="T57" fmla="*/ T56 w 12"/>
                              <a:gd name="T58" fmla="+- 0 1334 1331"/>
                              <a:gd name="T59" fmla="*/ 1334 h 12"/>
                              <a:gd name="T60" fmla="+- 0 1348 1339"/>
                              <a:gd name="T61" fmla="*/ T60 w 12"/>
                              <a:gd name="T62" fmla="+- 0 1331 1331"/>
                              <a:gd name="T63" fmla="*/ 1331 h 12"/>
                              <a:gd name="T64" fmla="+- 0 1347 1339"/>
                              <a:gd name="T65" fmla="*/ T64 w 12"/>
                              <a:gd name="T66" fmla="+- 0 1331 1331"/>
                              <a:gd name="T67" fmla="*/ 133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" h="12">
                                <a:moveTo>
                                  <a:pt x="8" y="0"/>
                                </a:moveTo>
                                <a:lnTo>
                                  <a:pt x="5" y="0"/>
                                </a:lnTo>
                                <a:lnTo>
                                  <a:pt x="3" y="0"/>
                                </a:lnTo>
                                <a:lnTo>
                                  <a:pt x="1" y="3"/>
                                </a:lnTo>
                                <a:lnTo>
                                  <a:pt x="0" y="4"/>
                                </a:lnTo>
                                <a:lnTo>
                                  <a:pt x="0" y="7"/>
                                </a:lnTo>
                                <a:lnTo>
                                  <a:pt x="1" y="9"/>
                                </a:lnTo>
                                <a:lnTo>
                                  <a:pt x="3" y="11"/>
                                </a:lnTo>
                                <a:lnTo>
                                  <a:pt x="5" y="11"/>
                                </a:lnTo>
                                <a:lnTo>
                                  <a:pt x="8" y="11"/>
                                </a:lnTo>
                                <a:lnTo>
                                  <a:pt x="9" y="11"/>
                                </a:lnTo>
                                <a:lnTo>
                                  <a:pt x="11" y="9"/>
                                </a:lnTo>
                                <a:lnTo>
                                  <a:pt x="12" y="7"/>
                                </a:lnTo>
                                <a:lnTo>
                                  <a:pt x="12" y="4"/>
                                </a:lnTo>
                                <a:lnTo>
                                  <a:pt x="11" y="3"/>
                                </a:lnTo>
                                <a:lnTo>
                                  <a:pt x="9" y="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" name="Freeform 1090"/>
                        <wps:cNvSpPr>
                          <a:spLocks/>
                        </wps:cNvSpPr>
                        <wps:spPr bwMode="auto">
                          <a:xfrm>
                            <a:off x="1339" y="1330"/>
                            <a:ext cx="12" cy="12"/>
                          </a:xfrm>
                          <a:custGeom>
                            <a:avLst/>
                            <a:gdLst>
                              <a:gd name="T0" fmla="+- 0 1345 1339"/>
                              <a:gd name="T1" fmla="*/ T0 w 12"/>
                              <a:gd name="T2" fmla="+- 0 1342 1331"/>
                              <a:gd name="T3" fmla="*/ 1342 h 12"/>
                              <a:gd name="T4" fmla="+- 0 1347 1339"/>
                              <a:gd name="T5" fmla="*/ T4 w 12"/>
                              <a:gd name="T6" fmla="+- 0 1342 1331"/>
                              <a:gd name="T7" fmla="*/ 1342 h 12"/>
                              <a:gd name="T8" fmla="+- 0 1348 1339"/>
                              <a:gd name="T9" fmla="*/ T8 w 12"/>
                              <a:gd name="T10" fmla="+- 0 1342 1331"/>
                              <a:gd name="T11" fmla="*/ 1342 h 12"/>
                              <a:gd name="T12" fmla="+- 0 1349 1339"/>
                              <a:gd name="T13" fmla="*/ T12 w 12"/>
                              <a:gd name="T14" fmla="+- 0 1341 1331"/>
                              <a:gd name="T15" fmla="*/ 1341 h 12"/>
                              <a:gd name="T16" fmla="+- 0 1350 1339"/>
                              <a:gd name="T17" fmla="*/ T16 w 12"/>
                              <a:gd name="T18" fmla="+- 0 1340 1331"/>
                              <a:gd name="T19" fmla="*/ 1340 h 12"/>
                              <a:gd name="T20" fmla="+- 0 1351 1339"/>
                              <a:gd name="T21" fmla="*/ T20 w 12"/>
                              <a:gd name="T22" fmla="+- 0 1338 1331"/>
                              <a:gd name="T23" fmla="*/ 1338 h 12"/>
                              <a:gd name="T24" fmla="+- 0 1351 1339"/>
                              <a:gd name="T25" fmla="*/ T24 w 12"/>
                              <a:gd name="T26" fmla="+- 0 1337 1331"/>
                              <a:gd name="T27" fmla="*/ 1337 h 12"/>
                              <a:gd name="T28" fmla="+- 0 1351 1339"/>
                              <a:gd name="T29" fmla="*/ T28 w 12"/>
                              <a:gd name="T30" fmla="+- 0 1335 1331"/>
                              <a:gd name="T31" fmla="*/ 1335 h 12"/>
                              <a:gd name="T32" fmla="+- 0 1350 1339"/>
                              <a:gd name="T33" fmla="*/ T32 w 12"/>
                              <a:gd name="T34" fmla="+- 0 1334 1331"/>
                              <a:gd name="T35" fmla="*/ 1334 h 12"/>
                              <a:gd name="T36" fmla="+- 0 1349 1339"/>
                              <a:gd name="T37" fmla="*/ T36 w 12"/>
                              <a:gd name="T38" fmla="+- 0 1333 1331"/>
                              <a:gd name="T39" fmla="*/ 1333 h 12"/>
                              <a:gd name="T40" fmla="+- 0 1348 1339"/>
                              <a:gd name="T41" fmla="*/ T40 w 12"/>
                              <a:gd name="T42" fmla="+- 0 1331 1331"/>
                              <a:gd name="T43" fmla="*/ 1331 h 12"/>
                              <a:gd name="T44" fmla="+- 0 1347 1339"/>
                              <a:gd name="T45" fmla="*/ T44 w 12"/>
                              <a:gd name="T46" fmla="+- 0 1331 1331"/>
                              <a:gd name="T47" fmla="*/ 1331 h 12"/>
                              <a:gd name="T48" fmla="+- 0 1345 1339"/>
                              <a:gd name="T49" fmla="*/ T48 w 12"/>
                              <a:gd name="T50" fmla="+- 0 1331 1331"/>
                              <a:gd name="T51" fmla="*/ 1331 h 12"/>
                              <a:gd name="T52" fmla="+- 0 1344 1339"/>
                              <a:gd name="T53" fmla="*/ T52 w 12"/>
                              <a:gd name="T54" fmla="+- 0 1331 1331"/>
                              <a:gd name="T55" fmla="*/ 1331 h 12"/>
                              <a:gd name="T56" fmla="+- 0 1342 1339"/>
                              <a:gd name="T57" fmla="*/ T56 w 12"/>
                              <a:gd name="T58" fmla="+- 0 1331 1331"/>
                              <a:gd name="T59" fmla="*/ 1331 h 12"/>
                              <a:gd name="T60" fmla="+- 0 1341 1339"/>
                              <a:gd name="T61" fmla="*/ T60 w 12"/>
                              <a:gd name="T62" fmla="+- 0 1333 1331"/>
                              <a:gd name="T63" fmla="*/ 1333 h 12"/>
                              <a:gd name="T64" fmla="+- 0 1340 1339"/>
                              <a:gd name="T65" fmla="*/ T64 w 12"/>
                              <a:gd name="T66" fmla="+- 0 1334 1331"/>
                              <a:gd name="T67" fmla="*/ 1334 h 12"/>
                              <a:gd name="T68" fmla="+- 0 1339 1339"/>
                              <a:gd name="T69" fmla="*/ T68 w 12"/>
                              <a:gd name="T70" fmla="+- 0 1335 1331"/>
                              <a:gd name="T71" fmla="*/ 1335 h 12"/>
                              <a:gd name="T72" fmla="+- 0 1339 1339"/>
                              <a:gd name="T73" fmla="*/ T72 w 12"/>
                              <a:gd name="T74" fmla="+- 0 1337 1331"/>
                              <a:gd name="T75" fmla="*/ 1337 h 12"/>
                              <a:gd name="T76" fmla="+- 0 1339 1339"/>
                              <a:gd name="T77" fmla="*/ T76 w 12"/>
                              <a:gd name="T78" fmla="+- 0 1338 1331"/>
                              <a:gd name="T79" fmla="*/ 1338 h 12"/>
                              <a:gd name="T80" fmla="+- 0 1340 1339"/>
                              <a:gd name="T81" fmla="*/ T80 w 12"/>
                              <a:gd name="T82" fmla="+- 0 1340 1331"/>
                              <a:gd name="T83" fmla="*/ 1340 h 12"/>
                              <a:gd name="T84" fmla="+- 0 1341 1339"/>
                              <a:gd name="T85" fmla="*/ T84 w 12"/>
                              <a:gd name="T86" fmla="+- 0 1341 1331"/>
                              <a:gd name="T87" fmla="*/ 1341 h 12"/>
                              <a:gd name="T88" fmla="+- 0 1342 1339"/>
                              <a:gd name="T89" fmla="*/ T88 w 12"/>
                              <a:gd name="T90" fmla="+- 0 1342 1331"/>
                              <a:gd name="T91" fmla="*/ 1342 h 12"/>
                              <a:gd name="T92" fmla="+- 0 1344 1339"/>
                              <a:gd name="T93" fmla="*/ T92 w 12"/>
                              <a:gd name="T94" fmla="+- 0 1342 1331"/>
                              <a:gd name="T95" fmla="*/ 1342 h 12"/>
                              <a:gd name="T96" fmla="+- 0 1345 1339"/>
                              <a:gd name="T97" fmla="*/ T96 w 12"/>
                              <a:gd name="T98" fmla="+- 0 1342 1331"/>
                              <a:gd name="T99" fmla="*/ 1342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" h="12">
                                <a:moveTo>
                                  <a:pt x="6" y="11"/>
                                </a:moveTo>
                                <a:lnTo>
                                  <a:pt x="8" y="11"/>
                                </a:lnTo>
                                <a:lnTo>
                                  <a:pt x="9" y="11"/>
                                </a:lnTo>
                                <a:lnTo>
                                  <a:pt x="10" y="10"/>
                                </a:lnTo>
                                <a:lnTo>
                                  <a:pt x="11" y="9"/>
                                </a:lnTo>
                                <a:lnTo>
                                  <a:pt x="12" y="7"/>
                                </a:lnTo>
                                <a:lnTo>
                                  <a:pt x="12" y="6"/>
                                </a:lnTo>
                                <a:lnTo>
                                  <a:pt x="12" y="4"/>
                                </a:lnTo>
                                <a:lnTo>
                                  <a:pt x="11" y="3"/>
                                </a:lnTo>
                                <a:lnTo>
                                  <a:pt x="10" y="2"/>
                                </a:lnTo>
                                <a:lnTo>
                                  <a:pt x="9" y="0"/>
                                </a:lnTo>
                                <a:lnTo>
                                  <a:pt x="8" y="0"/>
                                </a:lnTo>
                                <a:lnTo>
                                  <a:pt x="6" y="0"/>
                                </a:lnTo>
                                <a:lnTo>
                                  <a:pt x="5" y="0"/>
                                </a:lnTo>
                                <a:lnTo>
                                  <a:pt x="3" y="0"/>
                                </a:lnTo>
                                <a:lnTo>
                                  <a:pt x="2" y="2"/>
                                </a:lnTo>
                                <a:lnTo>
                                  <a:pt x="1" y="3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7"/>
                                </a:lnTo>
                                <a:lnTo>
                                  <a:pt x="1" y="9"/>
                                </a:lnTo>
                                <a:lnTo>
                                  <a:pt x="2" y="10"/>
                                </a:lnTo>
                                <a:lnTo>
                                  <a:pt x="3" y="11"/>
                                </a:lnTo>
                                <a:lnTo>
                                  <a:pt x="5" y="11"/>
                                </a:lnTo>
                                <a:lnTo>
                                  <a:pt x="6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0DDA0" id="Group 1089" o:spid="_x0000_s1026" style="width:134.55pt;height:133.7pt;mso-position-horizontal-relative:char;mso-position-vertical-relative:line" coordsize="2691,2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">
                <v:shape id="Freeform 1100" o:spid="_x0000_s1027" style="position:absolute;left:1053;top:467;width:584;height:580;visibility:visible;mso-wrap-style:square;v-text-anchor:top" coordsize="584,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" path="m291,l180,22,85,84,22,178,,289r5,57l49,450r80,80l234,573r57,6l348,573,453,530r81,-80l577,346r6,-57l577,232,534,129,453,48,348,5,291,xe" fillcolor="red" stroked="f">
                  <v:fill opacity="32896f"/>
                  <v:path arrowok="t" o:connecttype="custom" o:connectlocs="291,468;180,490;85,552;22,646;0,757;5,814;49,918;129,998;234,1041;291,1047;348,1041;453,998;534,918;577,814;583,757;577,700;534,597;453,516;348,473;291,468" o:connectangles="0,0,0,0,0,0,0,0,0,0,0,0,0,0,0,0,0,0,0,0"/>
                </v:shape>
                <v:shape id="Freeform 1099" o:spid="_x0000_s1028" style="position:absolute;left:1053;top:467;width:584;height:580;visibility:visible;mso-wrap-style:square;v-text-anchor:top" coordsize="584,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" path="m291,579l403,557r94,-63l561,400,583,289r-6,-57l534,129,453,48,348,5,291,,234,5,129,48,49,129,5,232,,289r5,57l49,450r80,80l234,573r57,6xe" filled="f" strokecolor="red" strokeweight=".08547mm">
                  <v:path arrowok="t" o:connecttype="custom" o:connectlocs="291,1047;403,1025;497,962;561,868;583,757;577,700;534,597;453,516;348,473;291,468;234,473;129,516;49,597;5,700;0,757;5,814;49,918;129,998;234,1041;291,1047" o:connectangles="0,0,0,0,0,0,0,0,0,0,0,0,0,0,0,0,0,0,0,0"/>
                </v:shape>
                <v:shape id="AutoShape 1098" o:spid="_x0000_s1029" style="position:absolute;left:1330;top:699;width:30;height:638;visibility:visible;mso-wrap-style:square;v-text-anchor:top" coordsize="30,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" path="m14,58r,l14,638,14,58xm14,l,58r29,l14,xe" fillcolor="red" stroked="f">
                  <v:path arrowok="t" o:connecttype="custom" o:connectlocs="14,757;14,757;14,1337;14,1337;14,757;14,699;0,757;29,757;14,699" o:connectangles="0,0,0,0,0,0,0,0,0"/>
                </v:shape>
                <v:shape id="Freeform 1097" o:spid="_x0000_s1030" style="position:absolute;left:1330;top:699;width:30;height:638;visibility:visible;mso-wrap-style:square;v-text-anchor:top" coordsize="30,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" path="m14,l29,58r-15,l14,638,14,58,,58,14,xe" filled="f" strokecolor="red" strokeweight=".07683mm">
                  <v:path arrowok="t" o:connecttype="custom" o:connectlocs="14,699;29,757;14,757;14,1337;14,757;0,757;14,699" o:connectangles="0,0,0,0,0,0,0"/>
                </v:shape>
                <v:shape id="Freeform 1096" o:spid="_x0000_s1031" style="position:absolute;left:1928;top:467;width:584;height:580;visibility:visible;mso-wrap-style:square;v-text-anchor:top" coordsize="584,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" path="m292,l180,22,86,84,23,178,,289r6,57l49,450r81,80l235,573r57,6l349,573,454,530r80,-80l578,346r5,-57l578,232,534,129,454,48,349,5,292,xe" fillcolor="red" stroked="f">
                  <v:fill opacity="32896f"/>
                  <v:path arrowok="t" o:connecttype="custom" o:connectlocs="292,468;180,490;86,552;23,646;0,757;6,814;49,918;130,998;235,1041;292,1047;349,1041;454,998;534,918;578,814;583,757;578,700;534,597;454,516;349,473;292,468" o:connectangles="0,0,0,0,0,0,0,0,0,0,0,0,0,0,0,0,0,0,0,0"/>
                </v:shape>
                <v:shape id="Freeform 1095" o:spid="_x0000_s1032" style="position:absolute;left:1928;top:467;width:584;height:580;visibility:visible;mso-wrap-style:square;v-text-anchor:top" coordsize="584,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" path="m292,579l403,557r95,-63l561,400,583,289r-5,-57l534,129,454,48,349,5,292,,235,5,130,48,49,129,6,232,,289r6,57l49,450r81,80l235,573r57,6xe" filled="f" strokecolor="red" strokeweight=".08547mm">
                  <v:path arrowok="t" o:connecttype="custom" o:connectlocs="292,1047;403,1025;498,962;561,868;583,757;578,700;534,597;454,516;349,473;292,468;235,473;130,516;49,597;6,700;0,757;6,814;49,918;130,998;235,1041;292,1047" o:connectangles="0,0,0,0,0,0,0,0,0,0,0,0,0,0,0,0,0,0,0,0"/>
                </v:shape>
                <v:shape id="AutoShape 1094" o:spid="_x0000_s1033" style="position:absolute;left:1345;top:725;width:924;height:612;visibility:visible;mso-wrap-style:square;v-text-anchor:top" coordsize="924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" path="m923,l867,20r8,12l,612,875,32r19,l923,xm894,32r-19,l883,44,894,32xe" fillcolor="red" stroked="f">
                  <v:path arrowok="t" o:connecttype="custom" o:connectlocs="923,725;867,745;875,757;0,1337;0,1337;875,757;894,757;923,725;894,757;875,757;883,769;894,757" o:connectangles="0,0,0,0,0,0,0,0,0,0,0,0"/>
                </v:shape>
                <v:shape id="Freeform 1093" o:spid="_x0000_s1034" style="position:absolute;left:1345;top:725;width:924;height:612;visibility:visible;mso-wrap-style:square;v-text-anchor:top" coordsize="924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" path="m923,l883,44,875,32,,612,875,32,867,20,923,xe" filled="f" strokecolor="red" strokeweight=".08878mm">
                  <v:path arrowok="t" o:connecttype="custom" o:connectlocs="923,725;883,769;875,757;0,1337;875,757;867,745;923,725" o:connectangles="0,0,0,0,0,0,0"/>
                </v:shape>
                <v:shape id="Freeform 1092" o:spid="_x0000_s1035" style="position:absolute;left:2;top:2;width:2686;height:2669;visibility:visible;mso-wrap-style:square;v-text-anchor:top" coordsize="2686,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" path="m1343,2669r76,-2l1495,2660r74,-10l1643,2635r73,-19l1787,2594r70,-27l1925,2537r67,-34l2057,2465r62,-42l2180,2378r57,-48l2293,2278r56,-59l2401,2156r48,-65l2493,2024r40,-70l2568,1882r31,-74l2625,1732r22,-77l2664,1576r12,-79l2684,1416r2,-81l2684,1253r-8,-80l2664,1093r-17,-79l2625,937r-26,-76l2568,787r-35,-72l2493,645r-44,-67l2401,513r-52,-62l2293,391r-56,-52l2180,291r-61,-45l2057,204r-65,-37l1925,132r-68,-30l1787,75,1716,53,1643,34,1569,20,1495,9,1419,3,1343,r-76,3l1192,9r-75,11l1043,34,971,53,899,75r-70,27l761,132r-67,35l630,204r-63,42l507,291r-58,48l394,391r-56,60l285,513r-48,65l194,645r-40,70l119,787,88,861,61,937r-21,77l23,1093r-13,80l3,1253,,1335r3,81l10,1497r13,79l40,1655r21,77l88,1808r31,74l154,1954r40,70l237,2091r48,65l338,2219r56,59l449,2330r58,48l567,2423r63,42l694,2503r67,34l829,2567r70,27l971,2616r72,19l1117,2650r75,10l1267,2667r76,2xe" filled="f" strokecolor="red" strokeweight=".08547mm">
                  <v:path arrowok="t" o:connecttype="custom" o:connectlocs="1419,2669;1569,2652;1716,2618;1857,2569;1992,2505;2119,2425;2237,2332;2349,2221;2449,2093;2533,1956;2599,1810;2647,1657;2676,1499;2686,1337;2676,1175;2647,1016;2599,863;2533,717;2449,580;2349,453;2237,341;2119,248;1992,169;1857,104;1716,55;1569,22;1419,5;1267,5;1117,22;971,55;829,104;694,169;567,248;449,341;338,453;237,580;154,717;88,863;40,1016;10,1175;0,1337;10,1499;40,1657;88,1810;154,1956;237,2093;338,2221;449,2332;567,2425;694,2505;829,2569;971,2618;1117,2652;1267,2669" o:connectangles="0,0,0,0,0,0,0,0,0,0,0,0,0,0,0,0,0,0,0,0,0,0,0,0,0,0,0,0,0,0,0,0,0,0,0,0,0,0,0,0,0,0,0,0,0,0,0,0,0,0,0,0,0,0"/>
                </v:shape>
                <v:shape id="Freeform 1091" o:spid="_x0000_s1036" style="position:absolute;left:1339;top:1330;width:12;height:12;visibility:visible;mso-wrap-style:square;v-text-anchor:top" coordsize="12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" path="m8,l5,,3,,1,3,,4,,7,1,9r2,2l5,11r3,l9,11,11,9,12,7r,-3l11,3,9,,8,xe" fillcolor="red" stroked="f">
                  <v:path arrowok="t" o:connecttype="custom" o:connectlocs="8,1331;5,1331;3,1331;1,1334;0,1335;0,1338;1,1340;3,1342;5,1342;8,1342;9,1342;11,1340;12,1338;12,1335;11,1334;9,1331;8,1331" o:connectangles="0,0,0,0,0,0,0,0,0,0,0,0,0,0,0,0,0"/>
                </v:shape>
                <v:shape id="Freeform 1090" o:spid="_x0000_s1037" style="position:absolute;left:1339;top:1330;width:12;height:12;visibility:visible;mso-wrap-style:square;v-text-anchor:top" coordsize="12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" path="m6,11r2,l9,11r1,-1l11,9,12,7r,-1l12,4,11,3,10,2,9,,8,,6,,5,,3,,2,2,1,3,,4,,6,,7,1,9r1,1l3,11r2,l6,11xe" filled="f" strokecolor="red" strokeweight=".08547mm">
                  <v:path arrowok="t" o:connecttype="custom" o:connectlocs="6,1342;8,1342;9,1342;10,1341;11,1340;12,1338;12,1337;12,1335;11,1334;10,1333;9,1331;8,1331;6,1331;5,1331;3,1331;2,1333;1,1334;0,1335;0,1337;0,1338;1,1340;2,1341;3,1342;5,1342;6,1342" o:connectangles="0,0,0,0,0,0,0,0,0,0,0,0,0,0,0,0,0,0,0,0,0,0,0,0,0"/>
                </v:shape>
                <w10:anchorlock/>
              </v:group>
            </w:pict>
          </mc:Fallback>
        </mc:AlternateContent>
      </w:r>
      <w:r w:rsidR="005677B4" w:rsidRPr="005677B4">
        <w:rPr>
          <w:sz w:val="20"/>
          <w:lang w:val="en-GB"/>
        </w:rPr>
        <w:tab/>
      </w:r>
      <w:r w:rsidRPr="005677B4">
        <w:rPr>
          <w:noProof/>
          <w:position w:val="51"/>
          <w:sz w:val="20"/>
          <w:lang w:val="en-GB"/>
        </w:rPr>
        <mc:AlternateContent>
          <mc:Choice Requires="wpg">
            <w:drawing>
              <wp:inline distT="0" distB="0" distL="0" distR="0" wp14:anchorId="1465BF23" wp14:editId="411A5AA2">
                <wp:extent cx="1325880" cy="1317625"/>
                <wp:effectExtent l="13970" t="8890" r="12700" b="6985"/>
                <wp:docPr id="1082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5880" cy="1317625"/>
                          <a:chOff x="0" y="0"/>
                          <a:chExt cx="2088" cy="2075"/>
                        </a:xfrm>
                      </wpg:grpSpPr>
                      <wps:wsp>
                        <wps:cNvPr id="1083" name="Freeform 1088"/>
                        <wps:cNvSpPr>
                          <a:spLocks/>
                        </wps:cNvSpPr>
                        <wps:spPr bwMode="auto">
                          <a:xfrm>
                            <a:off x="2" y="623"/>
                            <a:ext cx="834" cy="828"/>
                          </a:xfrm>
                          <a:custGeom>
                            <a:avLst/>
                            <a:gdLst>
                              <a:gd name="T0" fmla="+- 0 419 2"/>
                              <a:gd name="T1" fmla="*/ T0 w 834"/>
                              <a:gd name="T2" fmla="+- 0 623 623"/>
                              <a:gd name="T3" fmla="*/ 623 h 828"/>
                              <a:gd name="T4" fmla="+- 0 337 2"/>
                              <a:gd name="T5" fmla="*/ T4 w 834"/>
                              <a:gd name="T6" fmla="+- 0 631 623"/>
                              <a:gd name="T7" fmla="*/ 631 h 828"/>
                              <a:gd name="T8" fmla="+- 0 260 2"/>
                              <a:gd name="T9" fmla="*/ T8 w 834"/>
                              <a:gd name="T10" fmla="+- 0 655 623"/>
                              <a:gd name="T11" fmla="*/ 655 h 828"/>
                              <a:gd name="T12" fmla="+- 0 188 2"/>
                              <a:gd name="T13" fmla="*/ T12 w 834"/>
                              <a:gd name="T14" fmla="+- 0 693 623"/>
                              <a:gd name="T15" fmla="*/ 693 h 828"/>
                              <a:gd name="T16" fmla="+- 0 124 2"/>
                              <a:gd name="T17" fmla="*/ T16 w 834"/>
                              <a:gd name="T18" fmla="+- 0 744 623"/>
                              <a:gd name="T19" fmla="*/ 744 h 828"/>
                              <a:gd name="T20" fmla="+- 0 72 2"/>
                              <a:gd name="T21" fmla="*/ T20 w 834"/>
                              <a:gd name="T22" fmla="+- 0 807 623"/>
                              <a:gd name="T23" fmla="*/ 807 h 828"/>
                              <a:gd name="T24" fmla="+- 0 34 2"/>
                              <a:gd name="T25" fmla="*/ T24 w 834"/>
                              <a:gd name="T26" fmla="+- 0 879 623"/>
                              <a:gd name="T27" fmla="*/ 879 h 828"/>
                              <a:gd name="T28" fmla="+- 0 11 2"/>
                              <a:gd name="T29" fmla="*/ T28 w 834"/>
                              <a:gd name="T30" fmla="+- 0 956 623"/>
                              <a:gd name="T31" fmla="*/ 956 h 828"/>
                              <a:gd name="T32" fmla="+- 0 2 2"/>
                              <a:gd name="T33" fmla="*/ T32 w 834"/>
                              <a:gd name="T34" fmla="+- 0 1037 623"/>
                              <a:gd name="T35" fmla="*/ 1037 h 828"/>
                              <a:gd name="T36" fmla="+- 0 11 2"/>
                              <a:gd name="T37" fmla="*/ T36 w 834"/>
                              <a:gd name="T38" fmla="+- 0 1118 623"/>
                              <a:gd name="T39" fmla="*/ 1118 h 828"/>
                              <a:gd name="T40" fmla="+- 0 34 2"/>
                              <a:gd name="T41" fmla="*/ T40 w 834"/>
                              <a:gd name="T42" fmla="+- 0 1195 623"/>
                              <a:gd name="T43" fmla="*/ 1195 h 828"/>
                              <a:gd name="T44" fmla="+- 0 72 2"/>
                              <a:gd name="T45" fmla="*/ T44 w 834"/>
                              <a:gd name="T46" fmla="+- 0 1267 623"/>
                              <a:gd name="T47" fmla="*/ 1267 h 828"/>
                              <a:gd name="T48" fmla="+- 0 124 2"/>
                              <a:gd name="T49" fmla="*/ T48 w 834"/>
                              <a:gd name="T50" fmla="+- 0 1330 623"/>
                              <a:gd name="T51" fmla="*/ 1330 h 828"/>
                              <a:gd name="T52" fmla="+- 0 188 2"/>
                              <a:gd name="T53" fmla="*/ T52 w 834"/>
                              <a:gd name="T54" fmla="+- 0 1381 623"/>
                              <a:gd name="T55" fmla="*/ 1381 h 828"/>
                              <a:gd name="T56" fmla="+- 0 260 2"/>
                              <a:gd name="T57" fmla="*/ T56 w 834"/>
                              <a:gd name="T58" fmla="+- 0 1419 623"/>
                              <a:gd name="T59" fmla="*/ 1419 h 828"/>
                              <a:gd name="T60" fmla="+- 0 337 2"/>
                              <a:gd name="T61" fmla="*/ T60 w 834"/>
                              <a:gd name="T62" fmla="+- 0 1443 623"/>
                              <a:gd name="T63" fmla="*/ 1443 h 828"/>
                              <a:gd name="T64" fmla="+- 0 419 2"/>
                              <a:gd name="T65" fmla="*/ T64 w 834"/>
                              <a:gd name="T66" fmla="+- 0 1451 623"/>
                              <a:gd name="T67" fmla="*/ 1451 h 828"/>
                              <a:gd name="T68" fmla="+- 0 501 2"/>
                              <a:gd name="T69" fmla="*/ T68 w 834"/>
                              <a:gd name="T70" fmla="+- 0 1443 623"/>
                              <a:gd name="T71" fmla="*/ 1443 h 828"/>
                              <a:gd name="T72" fmla="+- 0 578 2"/>
                              <a:gd name="T73" fmla="*/ T72 w 834"/>
                              <a:gd name="T74" fmla="+- 0 1419 623"/>
                              <a:gd name="T75" fmla="*/ 1419 h 828"/>
                              <a:gd name="T76" fmla="+- 0 650 2"/>
                              <a:gd name="T77" fmla="*/ T76 w 834"/>
                              <a:gd name="T78" fmla="+- 0 1381 623"/>
                              <a:gd name="T79" fmla="*/ 1381 h 828"/>
                              <a:gd name="T80" fmla="+- 0 713 2"/>
                              <a:gd name="T81" fmla="*/ T80 w 834"/>
                              <a:gd name="T82" fmla="+- 0 1330 623"/>
                              <a:gd name="T83" fmla="*/ 1330 h 828"/>
                              <a:gd name="T84" fmla="+- 0 766 2"/>
                              <a:gd name="T85" fmla="*/ T84 w 834"/>
                              <a:gd name="T86" fmla="+- 0 1267 623"/>
                              <a:gd name="T87" fmla="*/ 1267 h 828"/>
                              <a:gd name="T88" fmla="+- 0 804 2"/>
                              <a:gd name="T89" fmla="*/ T88 w 834"/>
                              <a:gd name="T90" fmla="+- 0 1195 623"/>
                              <a:gd name="T91" fmla="*/ 1195 h 828"/>
                              <a:gd name="T92" fmla="+- 0 827 2"/>
                              <a:gd name="T93" fmla="*/ T92 w 834"/>
                              <a:gd name="T94" fmla="+- 0 1118 623"/>
                              <a:gd name="T95" fmla="*/ 1118 h 828"/>
                              <a:gd name="T96" fmla="+- 0 835 2"/>
                              <a:gd name="T97" fmla="*/ T96 w 834"/>
                              <a:gd name="T98" fmla="+- 0 1037 623"/>
                              <a:gd name="T99" fmla="*/ 1037 h 828"/>
                              <a:gd name="T100" fmla="+- 0 827 2"/>
                              <a:gd name="T101" fmla="*/ T100 w 834"/>
                              <a:gd name="T102" fmla="+- 0 956 623"/>
                              <a:gd name="T103" fmla="*/ 956 h 828"/>
                              <a:gd name="T104" fmla="+- 0 804 2"/>
                              <a:gd name="T105" fmla="*/ T104 w 834"/>
                              <a:gd name="T106" fmla="+- 0 879 623"/>
                              <a:gd name="T107" fmla="*/ 879 h 828"/>
                              <a:gd name="T108" fmla="+- 0 766 2"/>
                              <a:gd name="T109" fmla="*/ T108 w 834"/>
                              <a:gd name="T110" fmla="+- 0 807 623"/>
                              <a:gd name="T111" fmla="*/ 807 h 828"/>
                              <a:gd name="T112" fmla="+- 0 713 2"/>
                              <a:gd name="T113" fmla="*/ T112 w 834"/>
                              <a:gd name="T114" fmla="+- 0 744 623"/>
                              <a:gd name="T115" fmla="*/ 744 h 828"/>
                              <a:gd name="T116" fmla="+- 0 650 2"/>
                              <a:gd name="T117" fmla="*/ T116 w 834"/>
                              <a:gd name="T118" fmla="+- 0 693 623"/>
                              <a:gd name="T119" fmla="*/ 693 h 828"/>
                              <a:gd name="T120" fmla="+- 0 578 2"/>
                              <a:gd name="T121" fmla="*/ T120 w 834"/>
                              <a:gd name="T122" fmla="+- 0 655 623"/>
                              <a:gd name="T123" fmla="*/ 655 h 828"/>
                              <a:gd name="T124" fmla="+- 0 501 2"/>
                              <a:gd name="T125" fmla="*/ T124 w 834"/>
                              <a:gd name="T126" fmla="+- 0 631 623"/>
                              <a:gd name="T127" fmla="*/ 631 h 828"/>
                              <a:gd name="T128" fmla="+- 0 419 2"/>
                              <a:gd name="T129" fmla="*/ T128 w 834"/>
                              <a:gd name="T130" fmla="+- 0 623 623"/>
                              <a:gd name="T131" fmla="*/ 623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34" h="828">
                                <a:moveTo>
                                  <a:pt x="417" y="0"/>
                                </a:moveTo>
                                <a:lnTo>
                                  <a:pt x="335" y="8"/>
                                </a:lnTo>
                                <a:lnTo>
                                  <a:pt x="258" y="32"/>
                                </a:lnTo>
                                <a:lnTo>
                                  <a:pt x="186" y="70"/>
                                </a:lnTo>
                                <a:lnTo>
                                  <a:pt x="122" y="121"/>
                                </a:lnTo>
                                <a:lnTo>
                                  <a:pt x="70" y="184"/>
                                </a:lnTo>
                                <a:lnTo>
                                  <a:pt x="32" y="256"/>
                                </a:lnTo>
                                <a:lnTo>
                                  <a:pt x="9" y="333"/>
                                </a:lnTo>
                                <a:lnTo>
                                  <a:pt x="0" y="414"/>
                                </a:lnTo>
                                <a:lnTo>
                                  <a:pt x="9" y="495"/>
                                </a:lnTo>
                                <a:lnTo>
                                  <a:pt x="32" y="572"/>
                                </a:lnTo>
                                <a:lnTo>
                                  <a:pt x="70" y="644"/>
                                </a:lnTo>
                                <a:lnTo>
                                  <a:pt x="122" y="707"/>
                                </a:lnTo>
                                <a:lnTo>
                                  <a:pt x="186" y="758"/>
                                </a:lnTo>
                                <a:lnTo>
                                  <a:pt x="258" y="796"/>
                                </a:lnTo>
                                <a:lnTo>
                                  <a:pt x="335" y="820"/>
                                </a:lnTo>
                                <a:lnTo>
                                  <a:pt x="417" y="828"/>
                                </a:lnTo>
                                <a:lnTo>
                                  <a:pt x="499" y="820"/>
                                </a:lnTo>
                                <a:lnTo>
                                  <a:pt x="576" y="796"/>
                                </a:lnTo>
                                <a:lnTo>
                                  <a:pt x="648" y="758"/>
                                </a:lnTo>
                                <a:lnTo>
                                  <a:pt x="711" y="707"/>
                                </a:lnTo>
                                <a:lnTo>
                                  <a:pt x="764" y="644"/>
                                </a:lnTo>
                                <a:lnTo>
                                  <a:pt x="802" y="572"/>
                                </a:lnTo>
                                <a:lnTo>
                                  <a:pt x="825" y="495"/>
                                </a:lnTo>
                                <a:lnTo>
                                  <a:pt x="833" y="414"/>
                                </a:lnTo>
                                <a:lnTo>
                                  <a:pt x="825" y="333"/>
                                </a:lnTo>
                                <a:lnTo>
                                  <a:pt x="802" y="256"/>
                                </a:lnTo>
                                <a:lnTo>
                                  <a:pt x="764" y="184"/>
                                </a:lnTo>
                                <a:lnTo>
                                  <a:pt x="711" y="121"/>
                                </a:lnTo>
                                <a:lnTo>
                                  <a:pt x="648" y="70"/>
                                </a:lnTo>
                                <a:lnTo>
                                  <a:pt x="576" y="32"/>
                                </a:lnTo>
                                <a:lnTo>
                                  <a:pt x="499" y="8"/>
                                </a:lnTo>
                                <a:lnTo>
                                  <a:pt x="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Freeform 1087"/>
                        <wps:cNvSpPr>
                          <a:spLocks/>
                        </wps:cNvSpPr>
                        <wps:spPr bwMode="auto">
                          <a:xfrm>
                            <a:off x="2" y="623"/>
                            <a:ext cx="834" cy="828"/>
                          </a:xfrm>
                          <a:custGeom>
                            <a:avLst/>
                            <a:gdLst>
                              <a:gd name="T0" fmla="+- 0 419 2"/>
                              <a:gd name="T1" fmla="*/ T0 w 834"/>
                              <a:gd name="T2" fmla="+- 0 1451 623"/>
                              <a:gd name="T3" fmla="*/ 1451 h 828"/>
                              <a:gd name="T4" fmla="+- 0 501 2"/>
                              <a:gd name="T5" fmla="*/ T4 w 834"/>
                              <a:gd name="T6" fmla="+- 0 1443 623"/>
                              <a:gd name="T7" fmla="*/ 1443 h 828"/>
                              <a:gd name="T8" fmla="+- 0 578 2"/>
                              <a:gd name="T9" fmla="*/ T8 w 834"/>
                              <a:gd name="T10" fmla="+- 0 1419 623"/>
                              <a:gd name="T11" fmla="*/ 1419 h 828"/>
                              <a:gd name="T12" fmla="+- 0 650 2"/>
                              <a:gd name="T13" fmla="*/ T12 w 834"/>
                              <a:gd name="T14" fmla="+- 0 1381 623"/>
                              <a:gd name="T15" fmla="*/ 1381 h 828"/>
                              <a:gd name="T16" fmla="+- 0 713 2"/>
                              <a:gd name="T17" fmla="*/ T16 w 834"/>
                              <a:gd name="T18" fmla="+- 0 1330 623"/>
                              <a:gd name="T19" fmla="*/ 1330 h 828"/>
                              <a:gd name="T20" fmla="+- 0 766 2"/>
                              <a:gd name="T21" fmla="*/ T20 w 834"/>
                              <a:gd name="T22" fmla="+- 0 1267 623"/>
                              <a:gd name="T23" fmla="*/ 1267 h 828"/>
                              <a:gd name="T24" fmla="+- 0 804 2"/>
                              <a:gd name="T25" fmla="*/ T24 w 834"/>
                              <a:gd name="T26" fmla="+- 0 1195 623"/>
                              <a:gd name="T27" fmla="*/ 1195 h 828"/>
                              <a:gd name="T28" fmla="+- 0 827 2"/>
                              <a:gd name="T29" fmla="*/ T28 w 834"/>
                              <a:gd name="T30" fmla="+- 0 1118 623"/>
                              <a:gd name="T31" fmla="*/ 1118 h 828"/>
                              <a:gd name="T32" fmla="+- 0 835 2"/>
                              <a:gd name="T33" fmla="*/ T32 w 834"/>
                              <a:gd name="T34" fmla="+- 0 1037 623"/>
                              <a:gd name="T35" fmla="*/ 1037 h 828"/>
                              <a:gd name="T36" fmla="+- 0 827 2"/>
                              <a:gd name="T37" fmla="*/ T36 w 834"/>
                              <a:gd name="T38" fmla="+- 0 956 623"/>
                              <a:gd name="T39" fmla="*/ 956 h 828"/>
                              <a:gd name="T40" fmla="+- 0 804 2"/>
                              <a:gd name="T41" fmla="*/ T40 w 834"/>
                              <a:gd name="T42" fmla="+- 0 879 623"/>
                              <a:gd name="T43" fmla="*/ 879 h 828"/>
                              <a:gd name="T44" fmla="+- 0 766 2"/>
                              <a:gd name="T45" fmla="*/ T44 w 834"/>
                              <a:gd name="T46" fmla="+- 0 807 623"/>
                              <a:gd name="T47" fmla="*/ 807 h 828"/>
                              <a:gd name="T48" fmla="+- 0 713 2"/>
                              <a:gd name="T49" fmla="*/ T48 w 834"/>
                              <a:gd name="T50" fmla="+- 0 744 623"/>
                              <a:gd name="T51" fmla="*/ 744 h 828"/>
                              <a:gd name="T52" fmla="+- 0 650 2"/>
                              <a:gd name="T53" fmla="*/ T52 w 834"/>
                              <a:gd name="T54" fmla="+- 0 693 623"/>
                              <a:gd name="T55" fmla="*/ 693 h 828"/>
                              <a:gd name="T56" fmla="+- 0 578 2"/>
                              <a:gd name="T57" fmla="*/ T56 w 834"/>
                              <a:gd name="T58" fmla="+- 0 655 623"/>
                              <a:gd name="T59" fmla="*/ 655 h 828"/>
                              <a:gd name="T60" fmla="+- 0 501 2"/>
                              <a:gd name="T61" fmla="*/ T60 w 834"/>
                              <a:gd name="T62" fmla="+- 0 631 623"/>
                              <a:gd name="T63" fmla="*/ 631 h 828"/>
                              <a:gd name="T64" fmla="+- 0 419 2"/>
                              <a:gd name="T65" fmla="*/ T64 w 834"/>
                              <a:gd name="T66" fmla="+- 0 623 623"/>
                              <a:gd name="T67" fmla="*/ 623 h 828"/>
                              <a:gd name="T68" fmla="+- 0 337 2"/>
                              <a:gd name="T69" fmla="*/ T68 w 834"/>
                              <a:gd name="T70" fmla="+- 0 631 623"/>
                              <a:gd name="T71" fmla="*/ 631 h 828"/>
                              <a:gd name="T72" fmla="+- 0 260 2"/>
                              <a:gd name="T73" fmla="*/ T72 w 834"/>
                              <a:gd name="T74" fmla="+- 0 655 623"/>
                              <a:gd name="T75" fmla="*/ 655 h 828"/>
                              <a:gd name="T76" fmla="+- 0 188 2"/>
                              <a:gd name="T77" fmla="*/ T76 w 834"/>
                              <a:gd name="T78" fmla="+- 0 693 623"/>
                              <a:gd name="T79" fmla="*/ 693 h 828"/>
                              <a:gd name="T80" fmla="+- 0 124 2"/>
                              <a:gd name="T81" fmla="*/ T80 w 834"/>
                              <a:gd name="T82" fmla="+- 0 744 623"/>
                              <a:gd name="T83" fmla="*/ 744 h 828"/>
                              <a:gd name="T84" fmla="+- 0 72 2"/>
                              <a:gd name="T85" fmla="*/ T84 w 834"/>
                              <a:gd name="T86" fmla="+- 0 807 623"/>
                              <a:gd name="T87" fmla="*/ 807 h 828"/>
                              <a:gd name="T88" fmla="+- 0 34 2"/>
                              <a:gd name="T89" fmla="*/ T88 w 834"/>
                              <a:gd name="T90" fmla="+- 0 879 623"/>
                              <a:gd name="T91" fmla="*/ 879 h 828"/>
                              <a:gd name="T92" fmla="+- 0 11 2"/>
                              <a:gd name="T93" fmla="*/ T92 w 834"/>
                              <a:gd name="T94" fmla="+- 0 956 623"/>
                              <a:gd name="T95" fmla="*/ 956 h 828"/>
                              <a:gd name="T96" fmla="+- 0 2 2"/>
                              <a:gd name="T97" fmla="*/ T96 w 834"/>
                              <a:gd name="T98" fmla="+- 0 1037 623"/>
                              <a:gd name="T99" fmla="*/ 1037 h 828"/>
                              <a:gd name="T100" fmla="+- 0 11 2"/>
                              <a:gd name="T101" fmla="*/ T100 w 834"/>
                              <a:gd name="T102" fmla="+- 0 1118 623"/>
                              <a:gd name="T103" fmla="*/ 1118 h 828"/>
                              <a:gd name="T104" fmla="+- 0 34 2"/>
                              <a:gd name="T105" fmla="*/ T104 w 834"/>
                              <a:gd name="T106" fmla="+- 0 1195 623"/>
                              <a:gd name="T107" fmla="*/ 1195 h 828"/>
                              <a:gd name="T108" fmla="+- 0 72 2"/>
                              <a:gd name="T109" fmla="*/ T108 w 834"/>
                              <a:gd name="T110" fmla="+- 0 1267 623"/>
                              <a:gd name="T111" fmla="*/ 1267 h 828"/>
                              <a:gd name="T112" fmla="+- 0 124 2"/>
                              <a:gd name="T113" fmla="*/ T112 w 834"/>
                              <a:gd name="T114" fmla="+- 0 1330 623"/>
                              <a:gd name="T115" fmla="*/ 1330 h 828"/>
                              <a:gd name="T116" fmla="+- 0 188 2"/>
                              <a:gd name="T117" fmla="*/ T116 w 834"/>
                              <a:gd name="T118" fmla="+- 0 1381 623"/>
                              <a:gd name="T119" fmla="*/ 1381 h 828"/>
                              <a:gd name="T120" fmla="+- 0 260 2"/>
                              <a:gd name="T121" fmla="*/ T120 w 834"/>
                              <a:gd name="T122" fmla="+- 0 1419 623"/>
                              <a:gd name="T123" fmla="*/ 1419 h 828"/>
                              <a:gd name="T124" fmla="+- 0 337 2"/>
                              <a:gd name="T125" fmla="*/ T124 w 834"/>
                              <a:gd name="T126" fmla="+- 0 1443 623"/>
                              <a:gd name="T127" fmla="*/ 1443 h 828"/>
                              <a:gd name="T128" fmla="+- 0 419 2"/>
                              <a:gd name="T129" fmla="*/ T128 w 834"/>
                              <a:gd name="T130" fmla="+- 0 1451 623"/>
                              <a:gd name="T131" fmla="*/ 1451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34" h="828">
                                <a:moveTo>
                                  <a:pt x="417" y="828"/>
                                </a:moveTo>
                                <a:lnTo>
                                  <a:pt x="499" y="820"/>
                                </a:lnTo>
                                <a:lnTo>
                                  <a:pt x="576" y="796"/>
                                </a:lnTo>
                                <a:lnTo>
                                  <a:pt x="648" y="758"/>
                                </a:lnTo>
                                <a:lnTo>
                                  <a:pt x="711" y="707"/>
                                </a:lnTo>
                                <a:lnTo>
                                  <a:pt x="764" y="644"/>
                                </a:lnTo>
                                <a:lnTo>
                                  <a:pt x="802" y="572"/>
                                </a:lnTo>
                                <a:lnTo>
                                  <a:pt x="825" y="495"/>
                                </a:lnTo>
                                <a:lnTo>
                                  <a:pt x="833" y="414"/>
                                </a:lnTo>
                                <a:lnTo>
                                  <a:pt x="825" y="333"/>
                                </a:lnTo>
                                <a:lnTo>
                                  <a:pt x="802" y="256"/>
                                </a:lnTo>
                                <a:lnTo>
                                  <a:pt x="764" y="184"/>
                                </a:lnTo>
                                <a:lnTo>
                                  <a:pt x="711" y="121"/>
                                </a:lnTo>
                                <a:lnTo>
                                  <a:pt x="648" y="70"/>
                                </a:lnTo>
                                <a:lnTo>
                                  <a:pt x="576" y="32"/>
                                </a:lnTo>
                                <a:lnTo>
                                  <a:pt x="499" y="8"/>
                                </a:lnTo>
                                <a:lnTo>
                                  <a:pt x="417" y="0"/>
                                </a:lnTo>
                                <a:lnTo>
                                  <a:pt x="335" y="8"/>
                                </a:lnTo>
                                <a:lnTo>
                                  <a:pt x="258" y="32"/>
                                </a:lnTo>
                                <a:lnTo>
                                  <a:pt x="186" y="70"/>
                                </a:lnTo>
                                <a:lnTo>
                                  <a:pt x="122" y="121"/>
                                </a:lnTo>
                                <a:lnTo>
                                  <a:pt x="70" y="184"/>
                                </a:lnTo>
                                <a:lnTo>
                                  <a:pt x="32" y="256"/>
                                </a:lnTo>
                                <a:lnTo>
                                  <a:pt x="9" y="333"/>
                                </a:lnTo>
                                <a:lnTo>
                                  <a:pt x="0" y="414"/>
                                </a:lnTo>
                                <a:lnTo>
                                  <a:pt x="9" y="495"/>
                                </a:lnTo>
                                <a:lnTo>
                                  <a:pt x="32" y="572"/>
                                </a:lnTo>
                                <a:lnTo>
                                  <a:pt x="70" y="644"/>
                                </a:lnTo>
                                <a:lnTo>
                                  <a:pt x="122" y="707"/>
                                </a:lnTo>
                                <a:lnTo>
                                  <a:pt x="186" y="758"/>
                                </a:lnTo>
                                <a:lnTo>
                                  <a:pt x="258" y="796"/>
                                </a:lnTo>
                                <a:lnTo>
                                  <a:pt x="335" y="820"/>
                                </a:lnTo>
                                <a:lnTo>
                                  <a:pt x="417" y="8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" name="Line 1086"/>
                        <wps:cNvCnPr>
                          <a:cxnSpLocks noChangeShapeType="1"/>
                        </wps:cNvCnPr>
                        <wps:spPr bwMode="auto">
                          <a:xfrm>
                            <a:off x="336" y="1037"/>
                            <a:ext cx="708" cy="0"/>
                          </a:xfrm>
                          <a:prstGeom prst="line">
                            <a:avLst/>
                          </a:prstGeom>
                          <a:noFill/>
                          <a:ln w="2627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Freeform 1085"/>
                        <wps:cNvSpPr>
                          <a:spLocks/>
                        </wps:cNvSpPr>
                        <wps:spPr bwMode="auto">
                          <a:xfrm>
                            <a:off x="335" y="1016"/>
                            <a:ext cx="709" cy="42"/>
                          </a:xfrm>
                          <a:custGeom>
                            <a:avLst/>
                            <a:gdLst>
                              <a:gd name="T0" fmla="+- 0 336 336"/>
                              <a:gd name="T1" fmla="*/ T0 w 709"/>
                              <a:gd name="T2" fmla="+- 0 1037 1016"/>
                              <a:gd name="T3" fmla="*/ 1037 h 42"/>
                              <a:gd name="T4" fmla="+- 0 419 336"/>
                              <a:gd name="T5" fmla="*/ T4 w 709"/>
                              <a:gd name="T6" fmla="+- 0 1016 1016"/>
                              <a:gd name="T7" fmla="*/ 1016 h 42"/>
                              <a:gd name="T8" fmla="+- 0 419 336"/>
                              <a:gd name="T9" fmla="*/ T8 w 709"/>
                              <a:gd name="T10" fmla="+- 0 1037 1016"/>
                              <a:gd name="T11" fmla="*/ 1037 h 42"/>
                              <a:gd name="T12" fmla="+- 0 1044 336"/>
                              <a:gd name="T13" fmla="*/ T12 w 709"/>
                              <a:gd name="T14" fmla="+- 0 1037 1016"/>
                              <a:gd name="T15" fmla="*/ 1037 h 42"/>
                              <a:gd name="T16" fmla="+- 0 419 336"/>
                              <a:gd name="T17" fmla="*/ T16 w 709"/>
                              <a:gd name="T18" fmla="+- 0 1037 1016"/>
                              <a:gd name="T19" fmla="*/ 1037 h 42"/>
                              <a:gd name="T20" fmla="+- 0 419 336"/>
                              <a:gd name="T21" fmla="*/ T20 w 709"/>
                              <a:gd name="T22" fmla="+- 0 1058 1016"/>
                              <a:gd name="T23" fmla="*/ 1058 h 42"/>
                              <a:gd name="T24" fmla="+- 0 336 336"/>
                              <a:gd name="T25" fmla="*/ T24 w 709"/>
                              <a:gd name="T26" fmla="+- 0 1037 1016"/>
                              <a:gd name="T27" fmla="*/ 1037 h 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09" h="42">
                                <a:moveTo>
                                  <a:pt x="0" y="21"/>
                                </a:moveTo>
                                <a:lnTo>
                                  <a:pt x="83" y="0"/>
                                </a:lnTo>
                                <a:lnTo>
                                  <a:pt x="83" y="21"/>
                                </a:lnTo>
                                <a:lnTo>
                                  <a:pt x="708" y="21"/>
                                </a:lnTo>
                                <a:lnTo>
                                  <a:pt x="83" y="21"/>
                                </a:lnTo>
                                <a:lnTo>
                                  <a:pt x="83" y="42"/>
                                </a:lnTo>
                                <a:lnTo>
                                  <a:pt x="0" y="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38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Freeform 1084"/>
                        <wps:cNvSpPr>
                          <a:spLocks/>
                        </wps:cNvSpPr>
                        <wps:spPr bwMode="auto">
                          <a:xfrm>
                            <a:off x="1252" y="623"/>
                            <a:ext cx="834" cy="828"/>
                          </a:xfrm>
                          <a:custGeom>
                            <a:avLst/>
                            <a:gdLst>
                              <a:gd name="T0" fmla="+- 0 1669 1252"/>
                              <a:gd name="T1" fmla="*/ T0 w 834"/>
                              <a:gd name="T2" fmla="+- 0 623 623"/>
                              <a:gd name="T3" fmla="*/ 623 h 828"/>
                              <a:gd name="T4" fmla="+- 0 1587 1252"/>
                              <a:gd name="T5" fmla="*/ T4 w 834"/>
                              <a:gd name="T6" fmla="+- 0 631 623"/>
                              <a:gd name="T7" fmla="*/ 631 h 828"/>
                              <a:gd name="T8" fmla="+- 0 1509 1252"/>
                              <a:gd name="T9" fmla="*/ T8 w 834"/>
                              <a:gd name="T10" fmla="+- 0 655 623"/>
                              <a:gd name="T11" fmla="*/ 655 h 828"/>
                              <a:gd name="T12" fmla="+- 0 1437 1252"/>
                              <a:gd name="T13" fmla="*/ T12 w 834"/>
                              <a:gd name="T14" fmla="+- 0 693 623"/>
                              <a:gd name="T15" fmla="*/ 693 h 828"/>
                              <a:gd name="T16" fmla="+- 0 1374 1252"/>
                              <a:gd name="T17" fmla="*/ T16 w 834"/>
                              <a:gd name="T18" fmla="+- 0 744 623"/>
                              <a:gd name="T19" fmla="*/ 744 h 828"/>
                              <a:gd name="T20" fmla="+- 0 1322 1252"/>
                              <a:gd name="T21" fmla="*/ T20 w 834"/>
                              <a:gd name="T22" fmla="+- 0 807 623"/>
                              <a:gd name="T23" fmla="*/ 807 h 828"/>
                              <a:gd name="T24" fmla="+- 0 1284 1252"/>
                              <a:gd name="T25" fmla="*/ T24 w 834"/>
                              <a:gd name="T26" fmla="+- 0 879 623"/>
                              <a:gd name="T27" fmla="*/ 879 h 828"/>
                              <a:gd name="T28" fmla="+- 0 1260 1252"/>
                              <a:gd name="T29" fmla="*/ T28 w 834"/>
                              <a:gd name="T30" fmla="+- 0 956 623"/>
                              <a:gd name="T31" fmla="*/ 956 h 828"/>
                              <a:gd name="T32" fmla="+- 0 1252 1252"/>
                              <a:gd name="T33" fmla="*/ T32 w 834"/>
                              <a:gd name="T34" fmla="+- 0 1037 623"/>
                              <a:gd name="T35" fmla="*/ 1037 h 828"/>
                              <a:gd name="T36" fmla="+- 0 1260 1252"/>
                              <a:gd name="T37" fmla="*/ T36 w 834"/>
                              <a:gd name="T38" fmla="+- 0 1118 623"/>
                              <a:gd name="T39" fmla="*/ 1118 h 828"/>
                              <a:gd name="T40" fmla="+- 0 1284 1252"/>
                              <a:gd name="T41" fmla="*/ T40 w 834"/>
                              <a:gd name="T42" fmla="+- 0 1195 623"/>
                              <a:gd name="T43" fmla="*/ 1195 h 828"/>
                              <a:gd name="T44" fmla="+- 0 1322 1252"/>
                              <a:gd name="T45" fmla="*/ T44 w 834"/>
                              <a:gd name="T46" fmla="+- 0 1267 623"/>
                              <a:gd name="T47" fmla="*/ 1267 h 828"/>
                              <a:gd name="T48" fmla="+- 0 1374 1252"/>
                              <a:gd name="T49" fmla="*/ T48 w 834"/>
                              <a:gd name="T50" fmla="+- 0 1330 623"/>
                              <a:gd name="T51" fmla="*/ 1330 h 828"/>
                              <a:gd name="T52" fmla="+- 0 1437 1252"/>
                              <a:gd name="T53" fmla="*/ T52 w 834"/>
                              <a:gd name="T54" fmla="+- 0 1381 623"/>
                              <a:gd name="T55" fmla="*/ 1381 h 828"/>
                              <a:gd name="T56" fmla="+- 0 1509 1252"/>
                              <a:gd name="T57" fmla="*/ T56 w 834"/>
                              <a:gd name="T58" fmla="+- 0 1419 623"/>
                              <a:gd name="T59" fmla="*/ 1419 h 828"/>
                              <a:gd name="T60" fmla="+- 0 1587 1252"/>
                              <a:gd name="T61" fmla="*/ T60 w 834"/>
                              <a:gd name="T62" fmla="+- 0 1443 623"/>
                              <a:gd name="T63" fmla="*/ 1443 h 828"/>
                              <a:gd name="T64" fmla="+- 0 1669 1252"/>
                              <a:gd name="T65" fmla="*/ T64 w 834"/>
                              <a:gd name="T66" fmla="+- 0 1451 623"/>
                              <a:gd name="T67" fmla="*/ 1451 h 828"/>
                              <a:gd name="T68" fmla="+- 0 1750 1252"/>
                              <a:gd name="T69" fmla="*/ T68 w 834"/>
                              <a:gd name="T70" fmla="+- 0 1443 623"/>
                              <a:gd name="T71" fmla="*/ 1443 h 828"/>
                              <a:gd name="T72" fmla="+- 0 1828 1252"/>
                              <a:gd name="T73" fmla="*/ T72 w 834"/>
                              <a:gd name="T74" fmla="+- 0 1419 623"/>
                              <a:gd name="T75" fmla="*/ 1419 h 828"/>
                              <a:gd name="T76" fmla="+- 0 1900 1252"/>
                              <a:gd name="T77" fmla="*/ T76 w 834"/>
                              <a:gd name="T78" fmla="+- 0 1381 623"/>
                              <a:gd name="T79" fmla="*/ 1381 h 828"/>
                              <a:gd name="T80" fmla="+- 0 1963 1252"/>
                              <a:gd name="T81" fmla="*/ T80 w 834"/>
                              <a:gd name="T82" fmla="+- 0 1330 623"/>
                              <a:gd name="T83" fmla="*/ 1330 h 828"/>
                              <a:gd name="T84" fmla="+- 0 2015 1252"/>
                              <a:gd name="T85" fmla="*/ T84 w 834"/>
                              <a:gd name="T86" fmla="+- 0 1267 623"/>
                              <a:gd name="T87" fmla="*/ 1267 h 828"/>
                              <a:gd name="T88" fmla="+- 0 2053 1252"/>
                              <a:gd name="T89" fmla="*/ T88 w 834"/>
                              <a:gd name="T90" fmla="+- 0 1195 623"/>
                              <a:gd name="T91" fmla="*/ 1195 h 828"/>
                              <a:gd name="T92" fmla="+- 0 2077 1252"/>
                              <a:gd name="T93" fmla="*/ T92 w 834"/>
                              <a:gd name="T94" fmla="+- 0 1118 623"/>
                              <a:gd name="T95" fmla="*/ 1118 h 828"/>
                              <a:gd name="T96" fmla="+- 0 2085 1252"/>
                              <a:gd name="T97" fmla="*/ T96 w 834"/>
                              <a:gd name="T98" fmla="+- 0 1037 623"/>
                              <a:gd name="T99" fmla="*/ 1037 h 828"/>
                              <a:gd name="T100" fmla="+- 0 2077 1252"/>
                              <a:gd name="T101" fmla="*/ T100 w 834"/>
                              <a:gd name="T102" fmla="+- 0 956 623"/>
                              <a:gd name="T103" fmla="*/ 956 h 828"/>
                              <a:gd name="T104" fmla="+- 0 2053 1252"/>
                              <a:gd name="T105" fmla="*/ T104 w 834"/>
                              <a:gd name="T106" fmla="+- 0 879 623"/>
                              <a:gd name="T107" fmla="*/ 879 h 828"/>
                              <a:gd name="T108" fmla="+- 0 2015 1252"/>
                              <a:gd name="T109" fmla="*/ T108 w 834"/>
                              <a:gd name="T110" fmla="+- 0 807 623"/>
                              <a:gd name="T111" fmla="*/ 807 h 828"/>
                              <a:gd name="T112" fmla="+- 0 1963 1252"/>
                              <a:gd name="T113" fmla="*/ T112 w 834"/>
                              <a:gd name="T114" fmla="+- 0 744 623"/>
                              <a:gd name="T115" fmla="*/ 744 h 828"/>
                              <a:gd name="T116" fmla="+- 0 1900 1252"/>
                              <a:gd name="T117" fmla="*/ T116 w 834"/>
                              <a:gd name="T118" fmla="+- 0 693 623"/>
                              <a:gd name="T119" fmla="*/ 693 h 828"/>
                              <a:gd name="T120" fmla="+- 0 1828 1252"/>
                              <a:gd name="T121" fmla="*/ T120 w 834"/>
                              <a:gd name="T122" fmla="+- 0 655 623"/>
                              <a:gd name="T123" fmla="*/ 655 h 828"/>
                              <a:gd name="T124" fmla="+- 0 1750 1252"/>
                              <a:gd name="T125" fmla="*/ T124 w 834"/>
                              <a:gd name="T126" fmla="+- 0 631 623"/>
                              <a:gd name="T127" fmla="*/ 631 h 828"/>
                              <a:gd name="T128" fmla="+- 0 1669 1252"/>
                              <a:gd name="T129" fmla="*/ T128 w 834"/>
                              <a:gd name="T130" fmla="+- 0 623 623"/>
                              <a:gd name="T131" fmla="*/ 623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34" h="828">
                                <a:moveTo>
                                  <a:pt x="417" y="0"/>
                                </a:moveTo>
                                <a:lnTo>
                                  <a:pt x="335" y="8"/>
                                </a:lnTo>
                                <a:lnTo>
                                  <a:pt x="257" y="32"/>
                                </a:lnTo>
                                <a:lnTo>
                                  <a:pt x="185" y="70"/>
                                </a:lnTo>
                                <a:lnTo>
                                  <a:pt x="122" y="121"/>
                                </a:lnTo>
                                <a:lnTo>
                                  <a:pt x="70" y="184"/>
                                </a:lnTo>
                                <a:lnTo>
                                  <a:pt x="32" y="256"/>
                                </a:lnTo>
                                <a:lnTo>
                                  <a:pt x="8" y="333"/>
                                </a:lnTo>
                                <a:lnTo>
                                  <a:pt x="0" y="414"/>
                                </a:lnTo>
                                <a:lnTo>
                                  <a:pt x="8" y="495"/>
                                </a:lnTo>
                                <a:lnTo>
                                  <a:pt x="32" y="572"/>
                                </a:lnTo>
                                <a:lnTo>
                                  <a:pt x="70" y="644"/>
                                </a:lnTo>
                                <a:lnTo>
                                  <a:pt x="122" y="707"/>
                                </a:lnTo>
                                <a:lnTo>
                                  <a:pt x="185" y="758"/>
                                </a:lnTo>
                                <a:lnTo>
                                  <a:pt x="257" y="796"/>
                                </a:lnTo>
                                <a:lnTo>
                                  <a:pt x="335" y="820"/>
                                </a:lnTo>
                                <a:lnTo>
                                  <a:pt x="417" y="828"/>
                                </a:lnTo>
                                <a:lnTo>
                                  <a:pt x="498" y="820"/>
                                </a:lnTo>
                                <a:lnTo>
                                  <a:pt x="576" y="796"/>
                                </a:lnTo>
                                <a:lnTo>
                                  <a:pt x="648" y="758"/>
                                </a:lnTo>
                                <a:lnTo>
                                  <a:pt x="711" y="707"/>
                                </a:lnTo>
                                <a:lnTo>
                                  <a:pt x="763" y="644"/>
                                </a:lnTo>
                                <a:lnTo>
                                  <a:pt x="801" y="572"/>
                                </a:lnTo>
                                <a:lnTo>
                                  <a:pt x="825" y="495"/>
                                </a:lnTo>
                                <a:lnTo>
                                  <a:pt x="833" y="414"/>
                                </a:lnTo>
                                <a:lnTo>
                                  <a:pt x="825" y="333"/>
                                </a:lnTo>
                                <a:lnTo>
                                  <a:pt x="801" y="256"/>
                                </a:lnTo>
                                <a:lnTo>
                                  <a:pt x="763" y="184"/>
                                </a:lnTo>
                                <a:lnTo>
                                  <a:pt x="711" y="121"/>
                                </a:lnTo>
                                <a:lnTo>
                                  <a:pt x="648" y="70"/>
                                </a:lnTo>
                                <a:lnTo>
                                  <a:pt x="576" y="32"/>
                                </a:lnTo>
                                <a:lnTo>
                                  <a:pt x="498" y="8"/>
                                </a:lnTo>
                                <a:lnTo>
                                  <a:pt x="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Freeform 1083"/>
                        <wps:cNvSpPr>
                          <a:spLocks/>
                        </wps:cNvSpPr>
                        <wps:spPr bwMode="auto">
                          <a:xfrm>
                            <a:off x="1252" y="623"/>
                            <a:ext cx="834" cy="828"/>
                          </a:xfrm>
                          <a:custGeom>
                            <a:avLst/>
                            <a:gdLst>
                              <a:gd name="T0" fmla="+- 0 1669 1252"/>
                              <a:gd name="T1" fmla="*/ T0 w 834"/>
                              <a:gd name="T2" fmla="+- 0 1451 623"/>
                              <a:gd name="T3" fmla="*/ 1451 h 828"/>
                              <a:gd name="T4" fmla="+- 0 1750 1252"/>
                              <a:gd name="T5" fmla="*/ T4 w 834"/>
                              <a:gd name="T6" fmla="+- 0 1443 623"/>
                              <a:gd name="T7" fmla="*/ 1443 h 828"/>
                              <a:gd name="T8" fmla="+- 0 1828 1252"/>
                              <a:gd name="T9" fmla="*/ T8 w 834"/>
                              <a:gd name="T10" fmla="+- 0 1419 623"/>
                              <a:gd name="T11" fmla="*/ 1419 h 828"/>
                              <a:gd name="T12" fmla="+- 0 1900 1252"/>
                              <a:gd name="T13" fmla="*/ T12 w 834"/>
                              <a:gd name="T14" fmla="+- 0 1381 623"/>
                              <a:gd name="T15" fmla="*/ 1381 h 828"/>
                              <a:gd name="T16" fmla="+- 0 1963 1252"/>
                              <a:gd name="T17" fmla="*/ T16 w 834"/>
                              <a:gd name="T18" fmla="+- 0 1330 623"/>
                              <a:gd name="T19" fmla="*/ 1330 h 828"/>
                              <a:gd name="T20" fmla="+- 0 2015 1252"/>
                              <a:gd name="T21" fmla="*/ T20 w 834"/>
                              <a:gd name="T22" fmla="+- 0 1267 623"/>
                              <a:gd name="T23" fmla="*/ 1267 h 828"/>
                              <a:gd name="T24" fmla="+- 0 2053 1252"/>
                              <a:gd name="T25" fmla="*/ T24 w 834"/>
                              <a:gd name="T26" fmla="+- 0 1195 623"/>
                              <a:gd name="T27" fmla="*/ 1195 h 828"/>
                              <a:gd name="T28" fmla="+- 0 2077 1252"/>
                              <a:gd name="T29" fmla="*/ T28 w 834"/>
                              <a:gd name="T30" fmla="+- 0 1118 623"/>
                              <a:gd name="T31" fmla="*/ 1118 h 828"/>
                              <a:gd name="T32" fmla="+- 0 2085 1252"/>
                              <a:gd name="T33" fmla="*/ T32 w 834"/>
                              <a:gd name="T34" fmla="+- 0 1037 623"/>
                              <a:gd name="T35" fmla="*/ 1037 h 828"/>
                              <a:gd name="T36" fmla="+- 0 2077 1252"/>
                              <a:gd name="T37" fmla="*/ T36 w 834"/>
                              <a:gd name="T38" fmla="+- 0 956 623"/>
                              <a:gd name="T39" fmla="*/ 956 h 828"/>
                              <a:gd name="T40" fmla="+- 0 2053 1252"/>
                              <a:gd name="T41" fmla="*/ T40 w 834"/>
                              <a:gd name="T42" fmla="+- 0 879 623"/>
                              <a:gd name="T43" fmla="*/ 879 h 828"/>
                              <a:gd name="T44" fmla="+- 0 2015 1252"/>
                              <a:gd name="T45" fmla="*/ T44 w 834"/>
                              <a:gd name="T46" fmla="+- 0 807 623"/>
                              <a:gd name="T47" fmla="*/ 807 h 828"/>
                              <a:gd name="T48" fmla="+- 0 1963 1252"/>
                              <a:gd name="T49" fmla="*/ T48 w 834"/>
                              <a:gd name="T50" fmla="+- 0 744 623"/>
                              <a:gd name="T51" fmla="*/ 744 h 828"/>
                              <a:gd name="T52" fmla="+- 0 1900 1252"/>
                              <a:gd name="T53" fmla="*/ T52 w 834"/>
                              <a:gd name="T54" fmla="+- 0 693 623"/>
                              <a:gd name="T55" fmla="*/ 693 h 828"/>
                              <a:gd name="T56" fmla="+- 0 1828 1252"/>
                              <a:gd name="T57" fmla="*/ T56 w 834"/>
                              <a:gd name="T58" fmla="+- 0 655 623"/>
                              <a:gd name="T59" fmla="*/ 655 h 828"/>
                              <a:gd name="T60" fmla="+- 0 1750 1252"/>
                              <a:gd name="T61" fmla="*/ T60 w 834"/>
                              <a:gd name="T62" fmla="+- 0 631 623"/>
                              <a:gd name="T63" fmla="*/ 631 h 828"/>
                              <a:gd name="T64" fmla="+- 0 1669 1252"/>
                              <a:gd name="T65" fmla="*/ T64 w 834"/>
                              <a:gd name="T66" fmla="+- 0 623 623"/>
                              <a:gd name="T67" fmla="*/ 623 h 828"/>
                              <a:gd name="T68" fmla="+- 0 1587 1252"/>
                              <a:gd name="T69" fmla="*/ T68 w 834"/>
                              <a:gd name="T70" fmla="+- 0 631 623"/>
                              <a:gd name="T71" fmla="*/ 631 h 828"/>
                              <a:gd name="T72" fmla="+- 0 1509 1252"/>
                              <a:gd name="T73" fmla="*/ T72 w 834"/>
                              <a:gd name="T74" fmla="+- 0 655 623"/>
                              <a:gd name="T75" fmla="*/ 655 h 828"/>
                              <a:gd name="T76" fmla="+- 0 1437 1252"/>
                              <a:gd name="T77" fmla="*/ T76 w 834"/>
                              <a:gd name="T78" fmla="+- 0 693 623"/>
                              <a:gd name="T79" fmla="*/ 693 h 828"/>
                              <a:gd name="T80" fmla="+- 0 1374 1252"/>
                              <a:gd name="T81" fmla="*/ T80 w 834"/>
                              <a:gd name="T82" fmla="+- 0 744 623"/>
                              <a:gd name="T83" fmla="*/ 744 h 828"/>
                              <a:gd name="T84" fmla="+- 0 1322 1252"/>
                              <a:gd name="T85" fmla="*/ T84 w 834"/>
                              <a:gd name="T86" fmla="+- 0 807 623"/>
                              <a:gd name="T87" fmla="*/ 807 h 828"/>
                              <a:gd name="T88" fmla="+- 0 1284 1252"/>
                              <a:gd name="T89" fmla="*/ T88 w 834"/>
                              <a:gd name="T90" fmla="+- 0 879 623"/>
                              <a:gd name="T91" fmla="*/ 879 h 828"/>
                              <a:gd name="T92" fmla="+- 0 1260 1252"/>
                              <a:gd name="T93" fmla="*/ T92 w 834"/>
                              <a:gd name="T94" fmla="+- 0 956 623"/>
                              <a:gd name="T95" fmla="*/ 956 h 828"/>
                              <a:gd name="T96" fmla="+- 0 1252 1252"/>
                              <a:gd name="T97" fmla="*/ T96 w 834"/>
                              <a:gd name="T98" fmla="+- 0 1037 623"/>
                              <a:gd name="T99" fmla="*/ 1037 h 828"/>
                              <a:gd name="T100" fmla="+- 0 1260 1252"/>
                              <a:gd name="T101" fmla="*/ T100 w 834"/>
                              <a:gd name="T102" fmla="+- 0 1118 623"/>
                              <a:gd name="T103" fmla="*/ 1118 h 828"/>
                              <a:gd name="T104" fmla="+- 0 1284 1252"/>
                              <a:gd name="T105" fmla="*/ T104 w 834"/>
                              <a:gd name="T106" fmla="+- 0 1195 623"/>
                              <a:gd name="T107" fmla="*/ 1195 h 828"/>
                              <a:gd name="T108" fmla="+- 0 1322 1252"/>
                              <a:gd name="T109" fmla="*/ T108 w 834"/>
                              <a:gd name="T110" fmla="+- 0 1267 623"/>
                              <a:gd name="T111" fmla="*/ 1267 h 828"/>
                              <a:gd name="T112" fmla="+- 0 1374 1252"/>
                              <a:gd name="T113" fmla="*/ T112 w 834"/>
                              <a:gd name="T114" fmla="+- 0 1330 623"/>
                              <a:gd name="T115" fmla="*/ 1330 h 828"/>
                              <a:gd name="T116" fmla="+- 0 1437 1252"/>
                              <a:gd name="T117" fmla="*/ T116 w 834"/>
                              <a:gd name="T118" fmla="+- 0 1381 623"/>
                              <a:gd name="T119" fmla="*/ 1381 h 828"/>
                              <a:gd name="T120" fmla="+- 0 1509 1252"/>
                              <a:gd name="T121" fmla="*/ T120 w 834"/>
                              <a:gd name="T122" fmla="+- 0 1419 623"/>
                              <a:gd name="T123" fmla="*/ 1419 h 828"/>
                              <a:gd name="T124" fmla="+- 0 1587 1252"/>
                              <a:gd name="T125" fmla="*/ T124 w 834"/>
                              <a:gd name="T126" fmla="+- 0 1443 623"/>
                              <a:gd name="T127" fmla="*/ 1443 h 828"/>
                              <a:gd name="T128" fmla="+- 0 1669 1252"/>
                              <a:gd name="T129" fmla="*/ T128 w 834"/>
                              <a:gd name="T130" fmla="+- 0 1451 623"/>
                              <a:gd name="T131" fmla="*/ 1451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34" h="828">
                                <a:moveTo>
                                  <a:pt x="417" y="828"/>
                                </a:moveTo>
                                <a:lnTo>
                                  <a:pt x="498" y="820"/>
                                </a:lnTo>
                                <a:lnTo>
                                  <a:pt x="576" y="796"/>
                                </a:lnTo>
                                <a:lnTo>
                                  <a:pt x="648" y="758"/>
                                </a:lnTo>
                                <a:lnTo>
                                  <a:pt x="711" y="707"/>
                                </a:lnTo>
                                <a:lnTo>
                                  <a:pt x="763" y="644"/>
                                </a:lnTo>
                                <a:lnTo>
                                  <a:pt x="801" y="572"/>
                                </a:lnTo>
                                <a:lnTo>
                                  <a:pt x="825" y="495"/>
                                </a:lnTo>
                                <a:lnTo>
                                  <a:pt x="833" y="414"/>
                                </a:lnTo>
                                <a:lnTo>
                                  <a:pt x="825" y="333"/>
                                </a:lnTo>
                                <a:lnTo>
                                  <a:pt x="801" y="256"/>
                                </a:lnTo>
                                <a:lnTo>
                                  <a:pt x="763" y="184"/>
                                </a:lnTo>
                                <a:lnTo>
                                  <a:pt x="711" y="121"/>
                                </a:lnTo>
                                <a:lnTo>
                                  <a:pt x="648" y="70"/>
                                </a:lnTo>
                                <a:lnTo>
                                  <a:pt x="576" y="32"/>
                                </a:lnTo>
                                <a:lnTo>
                                  <a:pt x="498" y="8"/>
                                </a:lnTo>
                                <a:lnTo>
                                  <a:pt x="417" y="0"/>
                                </a:lnTo>
                                <a:lnTo>
                                  <a:pt x="335" y="8"/>
                                </a:lnTo>
                                <a:lnTo>
                                  <a:pt x="257" y="32"/>
                                </a:lnTo>
                                <a:lnTo>
                                  <a:pt x="185" y="70"/>
                                </a:lnTo>
                                <a:lnTo>
                                  <a:pt x="122" y="121"/>
                                </a:lnTo>
                                <a:lnTo>
                                  <a:pt x="70" y="184"/>
                                </a:lnTo>
                                <a:lnTo>
                                  <a:pt x="32" y="256"/>
                                </a:lnTo>
                                <a:lnTo>
                                  <a:pt x="8" y="333"/>
                                </a:lnTo>
                                <a:lnTo>
                                  <a:pt x="0" y="414"/>
                                </a:lnTo>
                                <a:lnTo>
                                  <a:pt x="8" y="495"/>
                                </a:lnTo>
                                <a:lnTo>
                                  <a:pt x="32" y="572"/>
                                </a:lnTo>
                                <a:lnTo>
                                  <a:pt x="70" y="644"/>
                                </a:lnTo>
                                <a:lnTo>
                                  <a:pt x="122" y="707"/>
                                </a:lnTo>
                                <a:lnTo>
                                  <a:pt x="185" y="758"/>
                                </a:lnTo>
                                <a:lnTo>
                                  <a:pt x="257" y="796"/>
                                </a:lnTo>
                                <a:lnTo>
                                  <a:pt x="335" y="820"/>
                                </a:lnTo>
                                <a:lnTo>
                                  <a:pt x="417" y="8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Line 1082"/>
                        <wps:cNvCnPr>
                          <a:cxnSpLocks noChangeShapeType="1"/>
                        </wps:cNvCnPr>
                        <wps:spPr bwMode="auto">
                          <a:xfrm>
                            <a:off x="1044" y="1037"/>
                            <a:ext cx="708" cy="0"/>
                          </a:xfrm>
                          <a:prstGeom prst="line">
                            <a:avLst/>
                          </a:prstGeom>
                          <a:noFill/>
                          <a:ln w="2627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0" name="Freeform 1081"/>
                        <wps:cNvSpPr>
                          <a:spLocks/>
                        </wps:cNvSpPr>
                        <wps:spPr bwMode="auto">
                          <a:xfrm>
                            <a:off x="1043" y="1016"/>
                            <a:ext cx="709" cy="42"/>
                          </a:xfrm>
                          <a:custGeom>
                            <a:avLst/>
                            <a:gdLst>
                              <a:gd name="T0" fmla="+- 0 1752 1044"/>
                              <a:gd name="T1" fmla="*/ T0 w 709"/>
                              <a:gd name="T2" fmla="+- 0 1037 1016"/>
                              <a:gd name="T3" fmla="*/ 1037 h 42"/>
                              <a:gd name="T4" fmla="+- 0 1669 1044"/>
                              <a:gd name="T5" fmla="*/ T4 w 709"/>
                              <a:gd name="T6" fmla="+- 0 1058 1016"/>
                              <a:gd name="T7" fmla="*/ 1058 h 42"/>
                              <a:gd name="T8" fmla="+- 0 1669 1044"/>
                              <a:gd name="T9" fmla="*/ T8 w 709"/>
                              <a:gd name="T10" fmla="+- 0 1037 1016"/>
                              <a:gd name="T11" fmla="*/ 1037 h 42"/>
                              <a:gd name="T12" fmla="+- 0 1044 1044"/>
                              <a:gd name="T13" fmla="*/ T12 w 709"/>
                              <a:gd name="T14" fmla="+- 0 1037 1016"/>
                              <a:gd name="T15" fmla="*/ 1037 h 42"/>
                              <a:gd name="T16" fmla="+- 0 1669 1044"/>
                              <a:gd name="T17" fmla="*/ T16 w 709"/>
                              <a:gd name="T18" fmla="+- 0 1037 1016"/>
                              <a:gd name="T19" fmla="*/ 1037 h 42"/>
                              <a:gd name="T20" fmla="+- 0 1669 1044"/>
                              <a:gd name="T21" fmla="*/ T20 w 709"/>
                              <a:gd name="T22" fmla="+- 0 1016 1016"/>
                              <a:gd name="T23" fmla="*/ 1016 h 42"/>
                              <a:gd name="T24" fmla="+- 0 1752 1044"/>
                              <a:gd name="T25" fmla="*/ T24 w 709"/>
                              <a:gd name="T26" fmla="+- 0 1037 1016"/>
                              <a:gd name="T27" fmla="*/ 1037 h 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09" h="42">
                                <a:moveTo>
                                  <a:pt x="708" y="21"/>
                                </a:moveTo>
                                <a:lnTo>
                                  <a:pt x="625" y="42"/>
                                </a:lnTo>
                                <a:lnTo>
                                  <a:pt x="625" y="21"/>
                                </a:lnTo>
                                <a:lnTo>
                                  <a:pt x="0" y="21"/>
                                </a:lnTo>
                                <a:lnTo>
                                  <a:pt x="625" y="21"/>
                                </a:lnTo>
                                <a:lnTo>
                                  <a:pt x="625" y="0"/>
                                </a:lnTo>
                                <a:lnTo>
                                  <a:pt x="708" y="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38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1080"/>
                        <wps:cNvSpPr>
                          <a:spLocks/>
                        </wps:cNvSpPr>
                        <wps:spPr bwMode="auto">
                          <a:xfrm>
                            <a:off x="2" y="2"/>
                            <a:ext cx="2083" cy="2070"/>
                          </a:xfrm>
                          <a:custGeom>
                            <a:avLst/>
                            <a:gdLst>
                              <a:gd name="T0" fmla="+- 0 1126 2"/>
                              <a:gd name="T1" fmla="*/ T0 w 2083"/>
                              <a:gd name="T2" fmla="+- 0 2068 2"/>
                              <a:gd name="T3" fmla="*/ 2068 h 2070"/>
                              <a:gd name="T4" fmla="+- 0 1288 2"/>
                              <a:gd name="T5" fmla="*/ T4 w 2083"/>
                              <a:gd name="T6" fmla="+- 0 2043 2"/>
                              <a:gd name="T7" fmla="*/ 2043 h 2070"/>
                              <a:gd name="T8" fmla="+- 0 1442 2"/>
                              <a:gd name="T9" fmla="*/ T8 w 2083"/>
                              <a:gd name="T10" fmla="+- 0 1993 2"/>
                              <a:gd name="T11" fmla="*/ 1993 h 2070"/>
                              <a:gd name="T12" fmla="+- 0 1587 2"/>
                              <a:gd name="T13" fmla="*/ T12 w 2083"/>
                              <a:gd name="T14" fmla="+- 0 1920 2"/>
                              <a:gd name="T15" fmla="*/ 1920 h 2070"/>
                              <a:gd name="T16" fmla="+- 0 1719 2"/>
                              <a:gd name="T17" fmla="*/ T16 w 2083"/>
                              <a:gd name="T18" fmla="+- 0 1824 2"/>
                              <a:gd name="T19" fmla="*/ 1824 h 2070"/>
                              <a:gd name="T20" fmla="+- 0 1836 2"/>
                              <a:gd name="T21" fmla="*/ T20 w 2083"/>
                              <a:gd name="T22" fmla="+- 0 1708 2"/>
                              <a:gd name="T23" fmla="*/ 1708 h 2070"/>
                              <a:gd name="T24" fmla="+- 0 1932 2"/>
                              <a:gd name="T25" fmla="*/ T24 w 2083"/>
                              <a:gd name="T26" fmla="+- 0 1577 2"/>
                              <a:gd name="T27" fmla="*/ 1577 h 2070"/>
                              <a:gd name="T28" fmla="+- 0 2006 2"/>
                              <a:gd name="T29" fmla="*/ T28 w 2083"/>
                              <a:gd name="T30" fmla="+- 0 1433 2"/>
                              <a:gd name="T31" fmla="*/ 1433 h 2070"/>
                              <a:gd name="T32" fmla="+- 0 2056 2"/>
                              <a:gd name="T33" fmla="*/ T32 w 2083"/>
                              <a:gd name="T34" fmla="+- 0 1279 2"/>
                              <a:gd name="T35" fmla="*/ 1279 h 2070"/>
                              <a:gd name="T36" fmla="+- 0 2082 2"/>
                              <a:gd name="T37" fmla="*/ T36 w 2083"/>
                              <a:gd name="T38" fmla="+- 0 1119 2"/>
                              <a:gd name="T39" fmla="*/ 1119 h 2070"/>
                              <a:gd name="T40" fmla="+- 0 2082 2"/>
                              <a:gd name="T41" fmla="*/ T40 w 2083"/>
                              <a:gd name="T42" fmla="+- 0 955 2"/>
                              <a:gd name="T43" fmla="*/ 955 h 2070"/>
                              <a:gd name="T44" fmla="+- 0 2056 2"/>
                              <a:gd name="T45" fmla="*/ T44 w 2083"/>
                              <a:gd name="T46" fmla="+- 0 795 2"/>
                              <a:gd name="T47" fmla="*/ 795 h 2070"/>
                              <a:gd name="T48" fmla="+- 0 2006 2"/>
                              <a:gd name="T49" fmla="*/ T48 w 2083"/>
                              <a:gd name="T50" fmla="+- 0 641 2"/>
                              <a:gd name="T51" fmla="*/ 641 h 2070"/>
                              <a:gd name="T52" fmla="+- 0 1932 2"/>
                              <a:gd name="T53" fmla="*/ T52 w 2083"/>
                              <a:gd name="T54" fmla="+- 0 497 2"/>
                              <a:gd name="T55" fmla="*/ 497 h 2070"/>
                              <a:gd name="T56" fmla="+- 0 1836 2"/>
                              <a:gd name="T57" fmla="*/ T56 w 2083"/>
                              <a:gd name="T58" fmla="+- 0 366 2"/>
                              <a:gd name="T59" fmla="*/ 366 h 2070"/>
                              <a:gd name="T60" fmla="+- 0 1719 2"/>
                              <a:gd name="T61" fmla="*/ T60 w 2083"/>
                              <a:gd name="T62" fmla="+- 0 250 2"/>
                              <a:gd name="T63" fmla="*/ 250 h 2070"/>
                              <a:gd name="T64" fmla="+- 0 1587 2"/>
                              <a:gd name="T65" fmla="*/ T64 w 2083"/>
                              <a:gd name="T66" fmla="+- 0 154 2"/>
                              <a:gd name="T67" fmla="*/ 154 h 2070"/>
                              <a:gd name="T68" fmla="+- 0 1442 2"/>
                              <a:gd name="T69" fmla="*/ T68 w 2083"/>
                              <a:gd name="T70" fmla="+- 0 81 2"/>
                              <a:gd name="T71" fmla="*/ 81 h 2070"/>
                              <a:gd name="T72" fmla="+- 0 1288 2"/>
                              <a:gd name="T73" fmla="*/ T72 w 2083"/>
                              <a:gd name="T74" fmla="+- 0 31 2"/>
                              <a:gd name="T75" fmla="*/ 31 h 2070"/>
                              <a:gd name="T76" fmla="+- 0 1126 2"/>
                              <a:gd name="T77" fmla="*/ T76 w 2083"/>
                              <a:gd name="T78" fmla="+- 0 6 2"/>
                              <a:gd name="T79" fmla="*/ 6 h 2070"/>
                              <a:gd name="T80" fmla="+- 0 961 2"/>
                              <a:gd name="T81" fmla="*/ T80 w 2083"/>
                              <a:gd name="T82" fmla="+- 0 6 2"/>
                              <a:gd name="T83" fmla="*/ 6 h 2070"/>
                              <a:gd name="T84" fmla="+- 0 800 2"/>
                              <a:gd name="T85" fmla="*/ T84 w 2083"/>
                              <a:gd name="T86" fmla="+- 0 31 2"/>
                              <a:gd name="T87" fmla="*/ 31 h 2070"/>
                              <a:gd name="T88" fmla="+- 0 645 2"/>
                              <a:gd name="T89" fmla="*/ T88 w 2083"/>
                              <a:gd name="T90" fmla="+- 0 81 2"/>
                              <a:gd name="T91" fmla="*/ 81 h 2070"/>
                              <a:gd name="T92" fmla="+- 0 500 2"/>
                              <a:gd name="T93" fmla="*/ T92 w 2083"/>
                              <a:gd name="T94" fmla="+- 0 154 2"/>
                              <a:gd name="T95" fmla="*/ 154 h 2070"/>
                              <a:gd name="T96" fmla="+- 0 368 2"/>
                              <a:gd name="T97" fmla="*/ T96 w 2083"/>
                              <a:gd name="T98" fmla="+- 0 250 2"/>
                              <a:gd name="T99" fmla="*/ 250 h 2070"/>
                              <a:gd name="T100" fmla="+- 0 251 2"/>
                              <a:gd name="T101" fmla="*/ T100 w 2083"/>
                              <a:gd name="T102" fmla="+- 0 366 2"/>
                              <a:gd name="T103" fmla="*/ 366 h 2070"/>
                              <a:gd name="T104" fmla="+- 0 155 2"/>
                              <a:gd name="T105" fmla="*/ T104 w 2083"/>
                              <a:gd name="T106" fmla="+- 0 497 2"/>
                              <a:gd name="T107" fmla="*/ 497 h 2070"/>
                              <a:gd name="T108" fmla="+- 0 82 2"/>
                              <a:gd name="T109" fmla="*/ T108 w 2083"/>
                              <a:gd name="T110" fmla="+- 0 641 2"/>
                              <a:gd name="T111" fmla="*/ 641 h 2070"/>
                              <a:gd name="T112" fmla="+- 0 31 2"/>
                              <a:gd name="T113" fmla="*/ T112 w 2083"/>
                              <a:gd name="T114" fmla="+- 0 795 2"/>
                              <a:gd name="T115" fmla="*/ 795 h 2070"/>
                              <a:gd name="T116" fmla="+- 0 6 2"/>
                              <a:gd name="T117" fmla="*/ T116 w 2083"/>
                              <a:gd name="T118" fmla="+- 0 955 2"/>
                              <a:gd name="T119" fmla="*/ 955 h 2070"/>
                              <a:gd name="T120" fmla="+- 0 6 2"/>
                              <a:gd name="T121" fmla="*/ T120 w 2083"/>
                              <a:gd name="T122" fmla="+- 0 1119 2"/>
                              <a:gd name="T123" fmla="*/ 1119 h 2070"/>
                              <a:gd name="T124" fmla="+- 0 31 2"/>
                              <a:gd name="T125" fmla="*/ T124 w 2083"/>
                              <a:gd name="T126" fmla="+- 0 1279 2"/>
                              <a:gd name="T127" fmla="*/ 1279 h 2070"/>
                              <a:gd name="T128" fmla="+- 0 82 2"/>
                              <a:gd name="T129" fmla="*/ T128 w 2083"/>
                              <a:gd name="T130" fmla="+- 0 1433 2"/>
                              <a:gd name="T131" fmla="*/ 1433 h 2070"/>
                              <a:gd name="T132" fmla="+- 0 155 2"/>
                              <a:gd name="T133" fmla="*/ T132 w 2083"/>
                              <a:gd name="T134" fmla="+- 0 1577 2"/>
                              <a:gd name="T135" fmla="*/ 1577 h 2070"/>
                              <a:gd name="T136" fmla="+- 0 251 2"/>
                              <a:gd name="T137" fmla="*/ T136 w 2083"/>
                              <a:gd name="T138" fmla="+- 0 1708 2"/>
                              <a:gd name="T139" fmla="*/ 1708 h 2070"/>
                              <a:gd name="T140" fmla="+- 0 368 2"/>
                              <a:gd name="T141" fmla="*/ T140 w 2083"/>
                              <a:gd name="T142" fmla="+- 0 1824 2"/>
                              <a:gd name="T143" fmla="*/ 1824 h 2070"/>
                              <a:gd name="T144" fmla="+- 0 500 2"/>
                              <a:gd name="T145" fmla="*/ T144 w 2083"/>
                              <a:gd name="T146" fmla="+- 0 1920 2"/>
                              <a:gd name="T147" fmla="*/ 1920 h 2070"/>
                              <a:gd name="T148" fmla="+- 0 645 2"/>
                              <a:gd name="T149" fmla="*/ T148 w 2083"/>
                              <a:gd name="T150" fmla="+- 0 1993 2"/>
                              <a:gd name="T151" fmla="*/ 1993 h 2070"/>
                              <a:gd name="T152" fmla="+- 0 800 2"/>
                              <a:gd name="T153" fmla="*/ T152 w 2083"/>
                              <a:gd name="T154" fmla="+- 0 2043 2"/>
                              <a:gd name="T155" fmla="*/ 2043 h 2070"/>
                              <a:gd name="T156" fmla="+- 0 961 2"/>
                              <a:gd name="T157" fmla="*/ T156 w 2083"/>
                              <a:gd name="T158" fmla="+- 0 2068 2"/>
                              <a:gd name="T159" fmla="*/ 2068 h 20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083" h="2070">
                                <a:moveTo>
                                  <a:pt x="1042" y="2070"/>
                                </a:moveTo>
                                <a:lnTo>
                                  <a:pt x="1124" y="2066"/>
                                </a:lnTo>
                                <a:lnTo>
                                  <a:pt x="1206" y="2057"/>
                                </a:lnTo>
                                <a:lnTo>
                                  <a:pt x="1286" y="2041"/>
                                </a:lnTo>
                                <a:lnTo>
                                  <a:pt x="1364" y="2019"/>
                                </a:lnTo>
                                <a:lnTo>
                                  <a:pt x="1440" y="1991"/>
                                </a:lnTo>
                                <a:lnTo>
                                  <a:pt x="1514" y="1957"/>
                                </a:lnTo>
                                <a:lnTo>
                                  <a:pt x="1585" y="1918"/>
                                </a:lnTo>
                                <a:lnTo>
                                  <a:pt x="1653" y="1873"/>
                                </a:lnTo>
                                <a:lnTo>
                                  <a:pt x="1717" y="1822"/>
                                </a:lnTo>
                                <a:lnTo>
                                  <a:pt x="1778" y="1767"/>
                                </a:lnTo>
                                <a:lnTo>
                                  <a:pt x="1834" y="1706"/>
                                </a:lnTo>
                                <a:lnTo>
                                  <a:pt x="1885" y="1642"/>
                                </a:lnTo>
                                <a:lnTo>
                                  <a:pt x="1930" y="1575"/>
                                </a:lnTo>
                                <a:lnTo>
                                  <a:pt x="1970" y="1504"/>
                                </a:lnTo>
                                <a:lnTo>
                                  <a:pt x="2004" y="1431"/>
                                </a:lnTo>
                                <a:lnTo>
                                  <a:pt x="2032" y="1355"/>
                                </a:lnTo>
                                <a:lnTo>
                                  <a:pt x="2054" y="1277"/>
                                </a:lnTo>
                                <a:lnTo>
                                  <a:pt x="2070" y="1198"/>
                                </a:lnTo>
                                <a:lnTo>
                                  <a:pt x="2080" y="1117"/>
                                </a:lnTo>
                                <a:lnTo>
                                  <a:pt x="2083" y="1035"/>
                                </a:lnTo>
                                <a:lnTo>
                                  <a:pt x="2080" y="953"/>
                                </a:lnTo>
                                <a:lnTo>
                                  <a:pt x="2070" y="872"/>
                                </a:lnTo>
                                <a:lnTo>
                                  <a:pt x="2054" y="793"/>
                                </a:lnTo>
                                <a:lnTo>
                                  <a:pt x="2032" y="715"/>
                                </a:lnTo>
                                <a:lnTo>
                                  <a:pt x="2004" y="639"/>
                                </a:lnTo>
                                <a:lnTo>
                                  <a:pt x="1970" y="566"/>
                                </a:lnTo>
                                <a:lnTo>
                                  <a:pt x="1930" y="495"/>
                                </a:lnTo>
                                <a:lnTo>
                                  <a:pt x="1885" y="428"/>
                                </a:lnTo>
                                <a:lnTo>
                                  <a:pt x="1834" y="364"/>
                                </a:lnTo>
                                <a:lnTo>
                                  <a:pt x="1778" y="303"/>
                                </a:lnTo>
                                <a:lnTo>
                                  <a:pt x="1717" y="248"/>
                                </a:lnTo>
                                <a:lnTo>
                                  <a:pt x="1653" y="197"/>
                                </a:lnTo>
                                <a:lnTo>
                                  <a:pt x="1585" y="152"/>
                                </a:lnTo>
                                <a:lnTo>
                                  <a:pt x="1514" y="113"/>
                                </a:lnTo>
                                <a:lnTo>
                                  <a:pt x="1440" y="79"/>
                                </a:lnTo>
                                <a:lnTo>
                                  <a:pt x="1364" y="51"/>
                                </a:lnTo>
                                <a:lnTo>
                                  <a:pt x="1286" y="29"/>
                                </a:lnTo>
                                <a:lnTo>
                                  <a:pt x="1206" y="13"/>
                                </a:lnTo>
                                <a:lnTo>
                                  <a:pt x="1124" y="4"/>
                                </a:lnTo>
                                <a:lnTo>
                                  <a:pt x="1042" y="0"/>
                                </a:lnTo>
                                <a:lnTo>
                                  <a:pt x="959" y="4"/>
                                </a:lnTo>
                                <a:lnTo>
                                  <a:pt x="878" y="13"/>
                                </a:lnTo>
                                <a:lnTo>
                                  <a:pt x="798" y="29"/>
                                </a:lnTo>
                                <a:lnTo>
                                  <a:pt x="720" y="51"/>
                                </a:lnTo>
                                <a:lnTo>
                                  <a:pt x="643" y="79"/>
                                </a:lnTo>
                                <a:lnTo>
                                  <a:pt x="569" y="113"/>
                                </a:lnTo>
                                <a:lnTo>
                                  <a:pt x="498" y="152"/>
                                </a:lnTo>
                                <a:lnTo>
                                  <a:pt x="431" y="197"/>
                                </a:lnTo>
                                <a:lnTo>
                                  <a:pt x="366" y="248"/>
                                </a:lnTo>
                                <a:lnTo>
                                  <a:pt x="305" y="303"/>
                                </a:lnTo>
                                <a:lnTo>
                                  <a:pt x="249" y="364"/>
                                </a:lnTo>
                                <a:lnTo>
                                  <a:pt x="199" y="428"/>
                                </a:lnTo>
                                <a:lnTo>
                                  <a:pt x="153" y="495"/>
                                </a:lnTo>
                                <a:lnTo>
                                  <a:pt x="114" y="566"/>
                                </a:lnTo>
                                <a:lnTo>
                                  <a:pt x="80" y="639"/>
                                </a:lnTo>
                                <a:lnTo>
                                  <a:pt x="52" y="715"/>
                                </a:lnTo>
                                <a:lnTo>
                                  <a:pt x="29" y="793"/>
                                </a:lnTo>
                                <a:lnTo>
                                  <a:pt x="13" y="872"/>
                                </a:lnTo>
                                <a:lnTo>
                                  <a:pt x="4" y="953"/>
                                </a:lnTo>
                                <a:lnTo>
                                  <a:pt x="0" y="1035"/>
                                </a:lnTo>
                                <a:lnTo>
                                  <a:pt x="4" y="1117"/>
                                </a:lnTo>
                                <a:lnTo>
                                  <a:pt x="13" y="1198"/>
                                </a:lnTo>
                                <a:lnTo>
                                  <a:pt x="29" y="1277"/>
                                </a:lnTo>
                                <a:lnTo>
                                  <a:pt x="52" y="1355"/>
                                </a:lnTo>
                                <a:lnTo>
                                  <a:pt x="80" y="1431"/>
                                </a:lnTo>
                                <a:lnTo>
                                  <a:pt x="114" y="1504"/>
                                </a:lnTo>
                                <a:lnTo>
                                  <a:pt x="153" y="1575"/>
                                </a:lnTo>
                                <a:lnTo>
                                  <a:pt x="199" y="1642"/>
                                </a:lnTo>
                                <a:lnTo>
                                  <a:pt x="249" y="1706"/>
                                </a:lnTo>
                                <a:lnTo>
                                  <a:pt x="305" y="1767"/>
                                </a:lnTo>
                                <a:lnTo>
                                  <a:pt x="366" y="1822"/>
                                </a:lnTo>
                                <a:lnTo>
                                  <a:pt x="431" y="1873"/>
                                </a:lnTo>
                                <a:lnTo>
                                  <a:pt x="498" y="1918"/>
                                </a:lnTo>
                                <a:lnTo>
                                  <a:pt x="569" y="1957"/>
                                </a:lnTo>
                                <a:lnTo>
                                  <a:pt x="643" y="1991"/>
                                </a:lnTo>
                                <a:lnTo>
                                  <a:pt x="720" y="2019"/>
                                </a:lnTo>
                                <a:lnTo>
                                  <a:pt x="798" y="2041"/>
                                </a:lnTo>
                                <a:lnTo>
                                  <a:pt x="878" y="2057"/>
                                </a:lnTo>
                                <a:lnTo>
                                  <a:pt x="959" y="2066"/>
                                </a:lnTo>
                                <a:lnTo>
                                  <a:pt x="1042" y="20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Freeform 1079"/>
                        <wps:cNvSpPr>
                          <a:spLocks/>
                        </wps:cNvSpPr>
                        <wps:spPr bwMode="auto">
                          <a:xfrm>
                            <a:off x="1035" y="1028"/>
                            <a:ext cx="17" cy="17"/>
                          </a:xfrm>
                          <a:custGeom>
                            <a:avLst/>
                            <a:gdLst>
                              <a:gd name="T0" fmla="+- 0 1046 1035"/>
                              <a:gd name="T1" fmla="*/ T0 w 17"/>
                              <a:gd name="T2" fmla="+- 0 1029 1029"/>
                              <a:gd name="T3" fmla="*/ 1029 h 17"/>
                              <a:gd name="T4" fmla="+- 0 1042 1035"/>
                              <a:gd name="T5" fmla="*/ T4 w 17"/>
                              <a:gd name="T6" fmla="+- 0 1029 1029"/>
                              <a:gd name="T7" fmla="*/ 1029 h 17"/>
                              <a:gd name="T8" fmla="+- 0 1039 1035"/>
                              <a:gd name="T9" fmla="*/ T8 w 17"/>
                              <a:gd name="T10" fmla="+- 0 1030 1029"/>
                              <a:gd name="T11" fmla="*/ 1030 h 17"/>
                              <a:gd name="T12" fmla="+- 0 1036 1035"/>
                              <a:gd name="T13" fmla="*/ T12 w 17"/>
                              <a:gd name="T14" fmla="+- 0 1033 1029"/>
                              <a:gd name="T15" fmla="*/ 1033 h 17"/>
                              <a:gd name="T16" fmla="+- 0 1035 1035"/>
                              <a:gd name="T17" fmla="*/ T16 w 17"/>
                              <a:gd name="T18" fmla="+- 0 1035 1029"/>
                              <a:gd name="T19" fmla="*/ 1035 h 17"/>
                              <a:gd name="T20" fmla="+- 0 1035 1035"/>
                              <a:gd name="T21" fmla="*/ T20 w 17"/>
                              <a:gd name="T22" fmla="+- 0 1039 1029"/>
                              <a:gd name="T23" fmla="*/ 1039 h 17"/>
                              <a:gd name="T24" fmla="+- 0 1036 1035"/>
                              <a:gd name="T25" fmla="*/ T24 w 17"/>
                              <a:gd name="T26" fmla="+- 0 1041 1029"/>
                              <a:gd name="T27" fmla="*/ 1041 h 17"/>
                              <a:gd name="T28" fmla="+- 0 1039 1035"/>
                              <a:gd name="T29" fmla="*/ T28 w 17"/>
                              <a:gd name="T30" fmla="+- 0 1044 1029"/>
                              <a:gd name="T31" fmla="*/ 1044 h 17"/>
                              <a:gd name="T32" fmla="+- 0 1042 1035"/>
                              <a:gd name="T33" fmla="*/ T32 w 17"/>
                              <a:gd name="T34" fmla="+- 0 1045 1029"/>
                              <a:gd name="T35" fmla="*/ 1045 h 17"/>
                              <a:gd name="T36" fmla="+- 0 1046 1035"/>
                              <a:gd name="T37" fmla="*/ T36 w 17"/>
                              <a:gd name="T38" fmla="+- 0 1045 1029"/>
                              <a:gd name="T39" fmla="*/ 1045 h 17"/>
                              <a:gd name="T40" fmla="+- 0 1048 1035"/>
                              <a:gd name="T41" fmla="*/ T40 w 17"/>
                              <a:gd name="T42" fmla="+- 0 1044 1029"/>
                              <a:gd name="T43" fmla="*/ 1044 h 17"/>
                              <a:gd name="T44" fmla="+- 0 1051 1035"/>
                              <a:gd name="T45" fmla="*/ T44 w 17"/>
                              <a:gd name="T46" fmla="+- 0 1041 1029"/>
                              <a:gd name="T47" fmla="*/ 1041 h 17"/>
                              <a:gd name="T48" fmla="+- 0 1052 1035"/>
                              <a:gd name="T49" fmla="*/ T48 w 17"/>
                              <a:gd name="T50" fmla="+- 0 1039 1029"/>
                              <a:gd name="T51" fmla="*/ 1039 h 17"/>
                              <a:gd name="T52" fmla="+- 0 1052 1035"/>
                              <a:gd name="T53" fmla="*/ T52 w 17"/>
                              <a:gd name="T54" fmla="+- 0 1035 1029"/>
                              <a:gd name="T55" fmla="*/ 1035 h 17"/>
                              <a:gd name="T56" fmla="+- 0 1051 1035"/>
                              <a:gd name="T57" fmla="*/ T56 w 17"/>
                              <a:gd name="T58" fmla="+- 0 1033 1029"/>
                              <a:gd name="T59" fmla="*/ 1033 h 17"/>
                              <a:gd name="T60" fmla="+- 0 1048 1035"/>
                              <a:gd name="T61" fmla="*/ T60 w 17"/>
                              <a:gd name="T62" fmla="+- 0 1030 1029"/>
                              <a:gd name="T63" fmla="*/ 1030 h 17"/>
                              <a:gd name="T64" fmla="+- 0 1046 1035"/>
                              <a:gd name="T65" fmla="*/ T64 w 17"/>
                              <a:gd name="T66" fmla="+- 0 1029 1029"/>
                              <a:gd name="T67" fmla="*/ 1029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" h="17">
                                <a:moveTo>
                                  <a:pt x="11" y="0"/>
                                </a:moveTo>
                                <a:lnTo>
                                  <a:pt x="7" y="0"/>
                                </a:lnTo>
                                <a:lnTo>
                                  <a:pt x="4" y="1"/>
                                </a:lnTo>
                                <a:lnTo>
                                  <a:pt x="1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1" y="12"/>
                                </a:lnTo>
                                <a:lnTo>
                                  <a:pt x="4" y="15"/>
                                </a:lnTo>
                                <a:lnTo>
                                  <a:pt x="7" y="16"/>
                                </a:lnTo>
                                <a:lnTo>
                                  <a:pt x="11" y="16"/>
                                </a:lnTo>
                                <a:lnTo>
                                  <a:pt x="13" y="15"/>
                                </a:lnTo>
                                <a:lnTo>
                                  <a:pt x="16" y="12"/>
                                </a:lnTo>
                                <a:lnTo>
                                  <a:pt x="17" y="10"/>
                                </a:lnTo>
                                <a:lnTo>
                                  <a:pt x="17" y="6"/>
                                </a:lnTo>
                                <a:lnTo>
                                  <a:pt x="16" y="4"/>
                                </a:lnTo>
                                <a:lnTo>
                                  <a:pt x="13" y="1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Freeform 1078"/>
                        <wps:cNvSpPr>
                          <a:spLocks/>
                        </wps:cNvSpPr>
                        <wps:spPr bwMode="auto">
                          <a:xfrm>
                            <a:off x="1035" y="1028"/>
                            <a:ext cx="17" cy="17"/>
                          </a:xfrm>
                          <a:custGeom>
                            <a:avLst/>
                            <a:gdLst>
                              <a:gd name="T0" fmla="+- 0 1044 1035"/>
                              <a:gd name="T1" fmla="*/ T0 w 17"/>
                              <a:gd name="T2" fmla="+- 0 1045 1029"/>
                              <a:gd name="T3" fmla="*/ 1045 h 17"/>
                              <a:gd name="T4" fmla="+- 0 1046 1035"/>
                              <a:gd name="T5" fmla="*/ T4 w 17"/>
                              <a:gd name="T6" fmla="+- 0 1045 1029"/>
                              <a:gd name="T7" fmla="*/ 1045 h 17"/>
                              <a:gd name="T8" fmla="+- 0 1048 1035"/>
                              <a:gd name="T9" fmla="*/ T8 w 17"/>
                              <a:gd name="T10" fmla="+- 0 1044 1029"/>
                              <a:gd name="T11" fmla="*/ 1044 h 17"/>
                              <a:gd name="T12" fmla="+- 0 1050 1035"/>
                              <a:gd name="T13" fmla="*/ T12 w 17"/>
                              <a:gd name="T14" fmla="+- 0 1043 1029"/>
                              <a:gd name="T15" fmla="*/ 1043 h 17"/>
                              <a:gd name="T16" fmla="+- 0 1051 1035"/>
                              <a:gd name="T17" fmla="*/ T16 w 17"/>
                              <a:gd name="T18" fmla="+- 0 1041 1029"/>
                              <a:gd name="T19" fmla="*/ 1041 h 17"/>
                              <a:gd name="T20" fmla="+- 0 1052 1035"/>
                              <a:gd name="T21" fmla="*/ T20 w 17"/>
                              <a:gd name="T22" fmla="+- 0 1039 1029"/>
                              <a:gd name="T23" fmla="*/ 1039 h 17"/>
                              <a:gd name="T24" fmla="+- 0 1052 1035"/>
                              <a:gd name="T25" fmla="*/ T24 w 17"/>
                              <a:gd name="T26" fmla="+- 0 1037 1029"/>
                              <a:gd name="T27" fmla="*/ 1037 h 17"/>
                              <a:gd name="T28" fmla="+- 0 1052 1035"/>
                              <a:gd name="T29" fmla="*/ T28 w 17"/>
                              <a:gd name="T30" fmla="+- 0 1035 1029"/>
                              <a:gd name="T31" fmla="*/ 1035 h 17"/>
                              <a:gd name="T32" fmla="+- 0 1051 1035"/>
                              <a:gd name="T33" fmla="*/ T32 w 17"/>
                              <a:gd name="T34" fmla="+- 0 1033 1029"/>
                              <a:gd name="T35" fmla="*/ 1033 h 17"/>
                              <a:gd name="T36" fmla="+- 0 1050 1035"/>
                              <a:gd name="T37" fmla="*/ T36 w 17"/>
                              <a:gd name="T38" fmla="+- 0 1031 1029"/>
                              <a:gd name="T39" fmla="*/ 1031 h 17"/>
                              <a:gd name="T40" fmla="+- 0 1048 1035"/>
                              <a:gd name="T41" fmla="*/ T40 w 17"/>
                              <a:gd name="T42" fmla="+- 0 1030 1029"/>
                              <a:gd name="T43" fmla="*/ 1030 h 17"/>
                              <a:gd name="T44" fmla="+- 0 1046 1035"/>
                              <a:gd name="T45" fmla="*/ T44 w 17"/>
                              <a:gd name="T46" fmla="+- 0 1029 1029"/>
                              <a:gd name="T47" fmla="*/ 1029 h 17"/>
                              <a:gd name="T48" fmla="+- 0 1044 1035"/>
                              <a:gd name="T49" fmla="*/ T48 w 17"/>
                              <a:gd name="T50" fmla="+- 0 1029 1029"/>
                              <a:gd name="T51" fmla="*/ 1029 h 17"/>
                              <a:gd name="T52" fmla="+- 0 1042 1035"/>
                              <a:gd name="T53" fmla="*/ T52 w 17"/>
                              <a:gd name="T54" fmla="+- 0 1029 1029"/>
                              <a:gd name="T55" fmla="*/ 1029 h 17"/>
                              <a:gd name="T56" fmla="+- 0 1039 1035"/>
                              <a:gd name="T57" fmla="*/ T56 w 17"/>
                              <a:gd name="T58" fmla="+- 0 1030 1029"/>
                              <a:gd name="T59" fmla="*/ 1030 h 17"/>
                              <a:gd name="T60" fmla="+- 0 1038 1035"/>
                              <a:gd name="T61" fmla="*/ T60 w 17"/>
                              <a:gd name="T62" fmla="+- 0 1031 1029"/>
                              <a:gd name="T63" fmla="*/ 1031 h 17"/>
                              <a:gd name="T64" fmla="+- 0 1036 1035"/>
                              <a:gd name="T65" fmla="*/ T64 w 17"/>
                              <a:gd name="T66" fmla="+- 0 1033 1029"/>
                              <a:gd name="T67" fmla="*/ 1033 h 17"/>
                              <a:gd name="T68" fmla="+- 0 1035 1035"/>
                              <a:gd name="T69" fmla="*/ T68 w 17"/>
                              <a:gd name="T70" fmla="+- 0 1035 1029"/>
                              <a:gd name="T71" fmla="*/ 1035 h 17"/>
                              <a:gd name="T72" fmla="+- 0 1035 1035"/>
                              <a:gd name="T73" fmla="*/ T72 w 17"/>
                              <a:gd name="T74" fmla="+- 0 1037 1029"/>
                              <a:gd name="T75" fmla="*/ 1037 h 17"/>
                              <a:gd name="T76" fmla="+- 0 1035 1035"/>
                              <a:gd name="T77" fmla="*/ T76 w 17"/>
                              <a:gd name="T78" fmla="+- 0 1039 1029"/>
                              <a:gd name="T79" fmla="*/ 1039 h 17"/>
                              <a:gd name="T80" fmla="+- 0 1036 1035"/>
                              <a:gd name="T81" fmla="*/ T80 w 17"/>
                              <a:gd name="T82" fmla="+- 0 1041 1029"/>
                              <a:gd name="T83" fmla="*/ 1041 h 17"/>
                              <a:gd name="T84" fmla="+- 0 1038 1035"/>
                              <a:gd name="T85" fmla="*/ T84 w 17"/>
                              <a:gd name="T86" fmla="+- 0 1043 1029"/>
                              <a:gd name="T87" fmla="*/ 1043 h 17"/>
                              <a:gd name="T88" fmla="+- 0 1039 1035"/>
                              <a:gd name="T89" fmla="*/ T88 w 17"/>
                              <a:gd name="T90" fmla="+- 0 1044 1029"/>
                              <a:gd name="T91" fmla="*/ 1044 h 17"/>
                              <a:gd name="T92" fmla="+- 0 1042 1035"/>
                              <a:gd name="T93" fmla="*/ T92 w 17"/>
                              <a:gd name="T94" fmla="+- 0 1045 1029"/>
                              <a:gd name="T95" fmla="*/ 1045 h 17"/>
                              <a:gd name="T96" fmla="+- 0 1044 1035"/>
                              <a:gd name="T97" fmla="*/ T96 w 17"/>
                              <a:gd name="T98" fmla="+- 0 1045 1029"/>
                              <a:gd name="T99" fmla="*/ 1045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" h="17">
                                <a:moveTo>
                                  <a:pt x="9" y="16"/>
                                </a:moveTo>
                                <a:lnTo>
                                  <a:pt x="11" y="16"/>
                                </a:lnTo>
                                <a:lnTo>
                                  <a:pt x="13" y="15"/>
                                </a:lnTo>
                                <a:lnTo>
                                  <a:pt x="15" y="14"/>
                                </a:lnTo>
                                <a:lnTo>
                                  <a:pt x="16" y="12"/>
                                </a:lnTo>
                                <a:lnTo>
                                  <a:pt x="17" y="10"/>
                                </a:lnTo>
                                <a:lnTo>
                                  <a:pt x="17" y="8"/>
                                </a:lnTo>
                                <a:lnTo>
                                  <a:pt x="17" y="6"/>
                                </a:lnTo>
                                <a:lnTo>
                                  <a:pt x="16" y="4"/>
                                </a:lnTo>
                                <a:lnTo>
                                  <a:pt x="15" y="2"/>
                                </a:lnTo>
                                <a:lnTo>
                                  <a:pt x="13" y="1"/>
                                </a:lnTo>
                                <a:lnTo>
                                  <a:pt x="11" y="0"/>
                                </a:lnTo>
                                <a:lnTo>
                                  <a:pt x="9" y="0"/>
                                </a:lnTo>
                                <a:lnTo>
                                  <a:pt x="7" y="0"/>
                                </a:lnTo>
                                <a:lnTo>
                                  <a:pt x="4" y="1"/>
                                </a:lnTo>
                                <a:lnTo>
                                  <a:pt x="3" y="2"/>
                                </a:lnTo>
                                <a:lnTo>
                                  <a:pt x="1" y="4"/>
                                </a:lnTo>
                                <a:lnTo>
                                  <a:pt x="0" y="6"/>
                                </a:lnTo>
                                <a:lnTo>
                                  <a:pt x="0" y="8"/>
                                </a:lnTo>
                                <a:lnTo>
                                  <a:pt x="0" y="10"/>
                                </a:lnTo>
                                <a:lnTo>
                                  <a:pt x="1" y="12"/>
                                </a:lnTo>
                                <a:lnTo>
                                  <a:pt x="3" y="14"/>
                                </a:lnTo>
                                <a:lnTo>
                                  <a:pt x="4" y="15"/>
                                </a:lnTo>
                                <a:lnTo>
                                  <a:pt x="7" y="16"/>
                                </a:lnTo>
                                <a:lnTo>
                                  <a:pt x="9" y="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7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D1C57" id="Group 1077" o:spid="_x0000_s1026" style="width:104.4pt;height:103.75pt;mso-position-horizontal-relative:char;mso-position-vertical-relative:line" coordsize="2088,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">
                <v:shape id="Freeform 1088" o:spid="_x0000_s1027" style="position:absolute;left:2;top:623;width:834;height:828;visibility:visible;mso-wrap-style:square;v-text-anchor:top" coordsize="834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" path="m417,l335,8,258,32,186,70r-64,51l70,184,32,256,9,333,,414r9,81l32,572r38,72l122,707r64,51l258,796r77,24l417,828r82,-8l576,796r72,-38l711,707r53,-63l802,572r23,-77l833,414r-8,-81l802,256,764,184,711,121,648,70,576,32,499,8,417,xe" fillcolor="red" stroked="f">
                  <v:fill opacity="32896f"/>
                  <v:path arrowok="t" o:connecttype="custom" o:connectlocs="417,623;335,631;258,655;186,693;122,744;70,807;32,879;9,956;0,1037;9,1118;32,1195;70,1267;122,1330;186,1381;258,1419;335,1443;417,1451;499,1443;576,1419;648,1381;711,1330;764,1267;802,1195;825,1118;833,1037;825,956;802,879;764,807;711,744;648,693;576,655;499,631;417,623" o:connectangles="0,0,0,0,0,0,0,0,0,0,0,0,0,0,0,0,0,0,0,0,0,0,0,0,0,0,0,0,0,0,0,0,0"/>
                </v:shape>
                <v:shape id="Freeform 1087" o:spid="_x0000_s1028" style="position:absolute;left:2;top:623;width:834;height:828;visibility:visible;mso-wrap-style:square;v-text-anchor:top" coordsize="834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" path="m417,828r82,-8l576,796r72,-38l711,707r53,-63l802,572r23,-77l833,414r-8,-81l802,256,764,184,711,121,648,70,576,32,499,8,417,,335,8,258,32,186,70r-64,51l70,184,32,256,9,333,,414r9,81l32,572r38,72l122,707r64,51l258,796r77,24l417,828xe" filled="f" strokecolor="red" strokeweight=".08547mm">
                  <v:path arrowok="t" o:connecttype="custom" o:connectlocs="417,1451;499,1443;576,1419;648,1381;711,1330;764,1267;802,1195;825,1118;833,1037;825,956;802,879;764,807;711,744;648,693;576,655;499,631;417,623;335,631;258,655;186,693;122,744;70,807;32,879;9,956;0,1037;9,1118;32,1195;70,1267;122,1330;186,1381;258,1419;335,1443;417,1451" o:connectangles="0,0,0,0,0,0,0,0,0,0,0,0,0,0,0,0,0,0,0,0,0,0,0,0,0,0,0,0,0,0,0,0,0"/>
                </v:shape>
                <v:line id="Line 1086" o:spid="_x0000_s1029" style="position:absolute;visibility:visible;mso-wrap-style:square" from="336,1037" to="1044,1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" strokecolor="red" strokeweight=".72994mm"/>
                <v:shape id="Freeform 1085" o:spid="_x0000_s1030" style="position:absolute;left:335;top:1016;width:709;height:42;visibility:visible;mso-wrap-style:square;v-text-anchor:top" coordsize="709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" path="m,21l83,r,21l708,21,83,21r,21l,21xe" filled="f" strokecolor="red" strokeweight=".094mm">
                  <v:path arrowok="t" o:connecttype="custom" o:connectlocs="0,1037;83,1016;83,1037;708,1037;83,1037;83,1058;0,1037" o:connectangles="0,0,0,0,0,0,0"/>
                </v:shape>
                <v:shape id="Freeform 1084" o:spid="_x0000_s1031" style="position:absolute;left:1252;top:623;width:834;height:828;visibility:visible;mso-wrap-style:square;v-text-anchor:top" coordsize="834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" path="m417,l335,8,257,32,185,70r-63,51l70,184,32,256,8,333,,414r8,81l32,572r38,72l122,707r63,51l257,796r78,24l417,828r81,-8l576,796r72,-38l711,707r52,-63l801,572r24,-77l833,414r-8,-81l801,256,763,184,711,121,648,70,576,32,498,8,417,xe" fillcolor="red" stroked="f">
                  <v:fill opacity="32896f"/>
                  <v:path arrowok="t" o:connecttype="custom" o:connectlocs="417,623;335,631;257,655;185,693;122,744;70,807;32,879;8,956;0,1037;8,1118;32,1195;70,1267;122,1330;185,1381;257,1419;335,1443;417,1451;498,1443;576,1419;648,1381;711,1330;763,1267;801,1195;825,1118;833,1037;825,956;801,879;763,807;711,744;648,693;576,655;498,631;417,623" o:connectangles="0,0,0,0,0,0,0,0,0,0,0,0,0,0,0,0,0,0,0,0,0,0,0,0,0,0,0,0,0,0,0,0,0"/>
                </v:shape>
                <v:shape id="Freeform 1083" o:spid="_x0000_s1032" style="position:absolute;left:1252;top:623;width:834;height:828;visibility:visible;mso-wrap-style:square;v-text-anchor:top" coordsize="834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" path="m417,828r81,-8l576,796r72,-38l711,707r52,-63l801,572r24,-77l833,414r-8,-81l801,256,763,184,711,121,648,70,576,32,498,8,417,,335,8,257,32,185,70r-63,51l70,184,32,256,8,333,,414r8,81l32,572r38,72l122,707r63,51l257,796r78,24l417,828xe" filled="f" strokecolor="red" strokeweight=".08547mm">
                  <v:path arrowok="t" o:connecttype="custom" o:connectlocs="417,1451;498,1443;576,1419;648,1381;711,1330;763,1267;801,1195;825,1118;833,1037;825,956;801,879;763,807;711,744;648,693;576,655;498,631;417,623;335,631;257,655;185,693;122,744;70,807;32,879;8,956;0,1037;8,1118;32,1195;70,1267;122,1330;185,1381;257,1419;335,1443;417,1451" o:connectangles="0,0,0,0,0,0,0,0,0,0,0,0,0,0,0,0,0,0,0,0,0,0,0,0,0,0,0,0,0,0,0,0,0"/>
                </v:shape>
                <v:line id="Line 1082" o:spid="_x0000_s1033" style="position:absolute;visibility:visible;mso-wrap-style:square" from="1044,1037" to="1752,1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" strokecolor="red" strokeweight=".72994mm"/>
                <v:shape id="Freeform 1081" o:spid="_x0000_s1034" style="position:absolute;left:1043;top:1016;width:709;height:42;visibility:visible;mso-wrap-style:square;v-text-anchor:top" coordsize="709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" path="m708,21l625,42r,-21l,21r625,l625,r83,21xe" filled="f" strokecolor="red" strokeweight=".094mm">
                  <v:path arrowok="t" o:connecttype="custom" o:connectlocs="708,1037;625,1058;625,1037;0,1037;625,1037;625,1016;708,1037" o:connectangles="0,0,0,0,0,0,0"/>
                </v:shape>
                <v:shape id="Freeform 1080" o:spid="_x0000_s1035" style="position:absolute;left:2;top:2;width:2083;height:2070;visibility:visible;mso-wrap-style:square;v-text-anchor:top" coordsize="2083,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" path="m1042,2070r82,-4l1206,2057r80,-16l1364,2019r76,-28l1514,1957r71,-39l1653,1873r64,-51l1778,1767r56,-61l1885,1642r45,-67l1970,1504r34,-73l2032,1355r22,-78l2070,1198r10,-81l2083,1035r-3,-82l2070,872r-16,-79l2032,715r-28,-76l1970,566r-40,-71l1885,428r-51,-64l1778,303r-61,-55l1653,197r-68,-45l1514,113,1440,79,1364,51,1286,29,1206,13,1124,4,1042,,959,4r-81,9l798,29,720,51,643,79r-74,34l498,152r-67,45l366,248r-61,55l249,364r-50,64l153,495r-39,71l80,639,52,715,29,793,13,872,4,953,,1035r4,82l13,1198r16,79l52,1355r28,76l114,1504r39,71l199,1642r50,64l305,1767r61,55l431,1873r67,45l569,1957r74,34l720,2019r78,22l878,2057r81,9l1042,2070xe" filled="f" strokecolor="red" strokeweight=".08547mm">
                  <v:path arrowok="t" o:connecttype="custom" o:connectlocs="1124,2068;1286,2043;1440,1993;1585,1920;1717,1824;1834,1708;1930,1577;2004,1433;2054,1279;2080,1119;2080,955;2054,795;2004,641;1930,497;1834,366;1717,250;1585,154;1440,81;1286,31;1124,6;959,6;798,31;643,81;498,154;366,250;249,366;153,497;80,641;29,795;4,955;4,1119;29,1279;80,1433;153,1577;249,1708;366,1824;498,1920;643,1993;798,2043;959,2068" o:connectangles="0,0,0,0,0,0,0,0,0,0,0,0,0,0,0,0,0,0,0,0,0,0,0,0,0,0,0,0,0,0,0,0,0,0,0,0,0,0,0,0"/>
                </v:shape>
                <v:shape id="Freeform 1079" o:spid="_x0000_s1036" style="position:absolute;left:1035;top:1028;width:17;height:17;visibility:visible;mso-wrap-style:square;v-text-anchor:top" coordsize="17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" path="m11,l7,,4,1,1,4,,6r,4l1,12r3,3l7,16r4,l13,15r3,-3l17,10r,-4l16,4,13,1,11,xe" fillcolor="red" stroked="f">
                  <v:path arrowok="t" o:connecttype="custom" o:connectlocs="11,1029;7,1029;4,1030;1,1033;0,1035;0,1039;1,1041;4,1044;7,1045;11,1045;13,1044;16,1041;17,1039;17,1035;16,1033;13,1030;11,1029" o:connectangles="0,0,0,0,0,0,0,0,0,0,0,0,0,0,0,0,0"/>
                </v:shape>
                <v:shape id="Freeform 1078" o:spid="_x0000_s1037" style="position:absolute;left:1035;top:1028;width:17;height:17;visibility:visible;mso-wrap-style:square;v-text-anchor:top" coordsize="17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" path="m9,16r2,l13,15r2,-1l16,12r1,-2l17,8r,-2l16,4,15,2,13,1,11,,9,,7,,4,1,3,2,1,4,,6,,8r,2l1,12r2,2l4,15r3,1l9,16xe" filled="f" strokecolor="red" strokeweight=".08547mm">
                  <v:path arrowok="t" o:connecttype="custom" o:connectlocs="9,1045;11,1045;13,1044;15,1043;16,1041;17,1039;17,1037;17,1035;16,1033;15,1031;13,1030;11,1029;9,1029;7,1029;4,1030;3,1031;1,1033;0,1035;0,1037;0,1039;1,1041;3,1043;4,1044;7,1045;9,1045" o:connectangles="0,0,0,0,0,0,0,0,0,0,0,0,0,0,0,0,0,0,0,0,0,0,0,0,0"/>
                </v:shape>
                <w10:anchorlock/>
              </v:group>
            </w:pict>
          </mc:Fallback>
        </mc:AlternateContent>
      </w:r>
    </w:p>
    <w:p w14:paraId="3DA475E6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94BCD39" w14:textId="77777777" w:rsidR="000A52FD" w:rsidRPr="005677B4" w:rsidRDefault="000A52FD">
      <w:pPr>
        <w:pStyle w:val="Tekstpodstawowy"/>
        <w:spacing w:before="3"/>
        <w:rPr>
          <w:sz w:val="19"/>
          <w:lang w:val="en-GB"/>
        </w:rPr>
      </w:pPr>
    </w:p>
    <w:p w14:paraId="1C0CE74A" w14:textId="77777777" w:rsidR="000A52FD" w:rsidRPr="005677B4" w:rsidRDefault="005677B4">
      <w:pPr>
        <w:tabs>
          <w:tab w:val="left" w:pos="6595"/>
        </w:tabs>
        <w:spacing w:before="96"/>
        <w:ind w:left="2761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(a)</w:t>
      </w:r>
      <w:r w:rsidRPr="005677B4">
        <w:rPr>
          <w:rFonts w:ascii="Calibri"/>
          <w:w w:val="115"/>
          <w:lang w:val="en-GB"/>
        </w:rPr>
        <w:tab/>
        <w:t>(b)</w:t>
      </w:r>
    </w:p>
    <w:p w14:paraId="3611C4B8" w14:textId="10F019FF" w:rsidR="000A52FD" w:rsidRPr="005677B4" w:rsidRDefault="005677B4">
      <w:pPr>
        <w:pStyle w:val="Tekstpodstawowy"/>
        <w:spacing w:before="200"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Figure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3.7: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Both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same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size,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but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16"/>
          <w:lang w:val="en-GB"/>
        </w:rPr>
        <w:t xml:space="preserve"> </w:t>
      </w:r>
      <w:r w:rsidRPr="005677B4">
        <w:rPr>
          <w:i/>
          <w:lang w:val="en-GB"/>
        </w:rPr>
        <w:t>(a)</w:t>
      </w:r>
      <w:r w:rsidRPr="005677B4">
        <w:rPr>
          <w:i/>
          <w:spacing w:val="-10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greater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bounding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circle. Using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del w:id="481" w:author="program2" w:date="2019-09-12T13:37:00Z">
        <w:r w:rsidRPr="005677B4" w:rsidDel="00DC0027">
          <w:rPr>
            <w:lang w:val="en-GB"/>
          </w:rPr>
          <w:delText>center</w:delText>
        </w:r>
      </w:del>
      <w:ins w:id="482" w:author="program2" w:date="2019-09-12T13:37:00Z">
        <w:r w:rsidR="00DC0027" w:rsidRPr="005677B4">
          <w:rPr>
            <w:lang w:val="en-GB"/>
          </w:rPr>
          <w:t>centre</w:t>
        </w:r>
      </w:ins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minimal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bounding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circle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origin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point,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0"/>
          <w:lang w:val="en-GB"/>
        </w:rPr>
        <w:t xml:space="preserve"> </w:t>
      </w:r>
      <w:r w:rsidRPr="005677B4">
        <w:rPr>
          <w:i/>
          <w:lang w:val="en-GB"/>
        </w:rPr>
        <w:t>(b)</w:t>
      </w:r>
      <w:r w:rsidRPr="005677B4">
        <w:rPr>
          <w:lang w:val="en-GB"/>
        </w:rPr>
        <w:t>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enables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more effective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use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algorithm.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collision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determined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only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when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bounding circles overlap, and the minimal adjacency matrix cell size depends on their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size.</w:t>
      </w:r>
    </w:p>
    <w:p w14:paraId="62B4A195" w14:textId="77777777" w:rsidR="000A52FD" w:rsidRPr="005677B4" w:rsidRDefault="000A52FD">
      <w:pPr>
        <w:pStyle w:val="Tekstpodstawowy"/>
        <w:spacing w:before="8"/>
        <w:rPr>
          <w:sz w:val="31"/>
          <w:lang w:val="en-GB"/>
        </w:rPr>
      </w:pPr>
    </w:p>
    <w:p w14:paraId="46A7A9B2" w14:textId="77777777" w:rsidR="000A52FD" w:rsidRPr="005677B4" w:rsidRDefault="005677B4">
      <w:pPr>
        <w:pStyle w:val="Nagwek2"/>
        <w:numPr>
          <w:ilvl w:val="2"/>
          <w:numId w:val="5"/>
        </w:numPr>
        <w:tabs>
          <w:tab w:val="left" w:pos="1081"/>
          <w:tab w:val="left" w:pos="1082"/>
        </w:tabs>
        <w:spacing w:before="1"/>
        <w:rPr>
          <w:b/>
          <w:lang w:val="en-GB"/>
        </w:rPr>
      </w:pPr>
      <w:bookmarkStart w:id="483" w:name="_TOC_250006"/>
      <w:bookmarkEnd w:id="483"/>
      <w:r w:rsidRPr="005677B4">
        <w:rPr>
          <w:b/>
          <w:lang w:val="en-GB"/>
        </w:rPr>
        <w:t>Other</w:t>
      </w:r>
    </w:p>
    <w:p w14:paraId="2925DFF7" w14:textId="77777777" w:rsidR="000A52FD" w:rsidRPr="005677B4" w:rsidRDefault="005677B4">
      <w:pPr>
        <w:pStyle w:val="Tekstpodstawowy"/>
        <w:spacing w:before="148" w:line="294" w:lineRule="exact"/>
        <w:ind w:left="117"/>
        <w:rPr>
          <w:lang w:val="en-GB"/>
        </w:rPr>
      </w:pPr>
      <w:r w:rsidRPr="005677B4">
        <w:rPr>
          <w:lang w:val="en-GB"/>
        </w:rPr>
        <w:t>The shape area is calculated using the Shapely python geometry library [9].</w:t>
      </w:r>
    </w:p>
    <w:p w14:paraId="2D0DD974" w14:textId="77777777" w:rsidR="000A52FD" w:rsidRPr="005677B4" w:rsidRDefault="005677B4">
      <w:pPr>
        <w:pStyle w:val="Tekstpodstawowy"/>
        <w:spacing w:before="2" w:line="232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images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depicting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RSA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iterations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were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created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using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Matplotlib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python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plotting library</w:t>
      </w:r>
      <w:r w:rsidRPr="005677B4">
        <w:rPr>
          <w:spacing w:val="16"/>
          <w:lang w:val="en-GB"/>
        </w:rPr>
        <w:t xml:space="preserve"> </w:t>
      </w:r>
      <w:r w:rsidRPr="005677B4">
        <w:rPr>
          <w:lang w:val="en-GB"/>
        </w:rPr>
        <w:t>[10].</w:t>
      </w:r>
    </w:p>
    <w:p w14:paraId="075BFF00" w14:textId="77777777" w:rsidR="000A52FD" w:rsidRPr="005677B4" w:rsidRDefault="000A52FD">
      <w:pPr>
        <w:pStyle w:val="Tekstpodstawowy"/>
        <w:spacing w:before="2"/>
        <w:rPr>
          <w:sz w:val="29"/>
          <w:lang w:val="en-GB"/>
        </w:rPr>
      </w:pPr>
    </w:p>
    <w:p w14:paraId="6F525DE4" w14:textId="77777777" w:rsidR="000A52FD" w:rsidRPr="005677B4" w:rsidRDefault="005677B4">
      <w:pPr>
        <w:pStyle w:val="Nagwek2"/>
        <w:numPr>
          <w:ilvl w:val="2"/>
          <w:numId w:val="5"/>
        </w:numPr>
        <w:tabs>
          <w:tab w:val="left" w:pos="1081"/>
          <w:tab w:val="left" w:pos="1082"/>
        </w:tabs>
        <w:spacing w:before="1"/>
        <w:rPr>
          <w:b/>
          <w:lang w:val="en-GB"/>
        </w:rPr>
      </w:pPr>
      <w:bookmarkStart w:id="484" w:name="_TOC_250005"/>
      <w:r w:rsidRPr="005677B4">
        <w:rPr>
          <w:b/>
          <w:lang w:val="en-GB"/>
        </w:rPr>
        <w:t>Result</w:t>
      </w:r>
      <w:r w:rsidRPr="005677B4">
        <w:rPr>
          <w:b/>
          <w:spacing w:val="7"/>
          <w:lang w:val="en-GB"/>
        </w:rPr>
        <w:t xml:space="preserve"> </w:t>
      </w:r>
      <w:bookmarkEnd w:id="484"/>
      <w:r w:rsidRPr="005677B4">
        <w:rPr>
          <w:b/>
          <w:lang w:val="en-GB"/>
        </w:rPr>
        <w:t>Management</w:t>
      </w:r>
    </w:p>
    <w:p w14:paraId="45E8EB30" w14:textId="03EF8D74" w:rsidR="000A52FD" w:rsidRPr="005677B4" w:rsidRDefault="005677B4">
      <w:pPr>
        <w:pStyle w:val="Tekstpodstawowy"/>
        <w:spacing w:before="155"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In order to perform anal</w:t>
      </w:r>
      <w:ins w:id="485" w:author="program2" w:date="2019-09-12T13:52:00Z">
        <w:r w:rsidR="00053D16">
          <w:rPr>
            <w:lang w:val="en-GB"/>
          </w:rPr>
          <w:t>y</w:t>
        </w:r>
      </w:ins>
      <w:del w:id="486" w:author="program2" w:date="2019-09-12T13:52:00Z">
        <w:r w:rsidRPr="005677B4" w:rsidDel="00053D16">
          <w:rPr>
            <w:lang w:val="en-GB"/>
          </w:rPr>
          <w:delText>i</w:delText>
        </w:r>
      </w:del>
      <w:r w:rsidRPr="005677B4">
        <w:rPr>
          <w:lang w:val="en-GB"/>
        </w:rPr>
        <w:t>s</w:t>
      </w:r>
      <w:ins w:id="487" w:author="program2" w:date="2019-09-12T13:52:00Z">
        <w:r w:rsidR="00053D16">
          <w:rPr>
            <w:lang w:val="en-GB"/>
          </w:rPr>
          <w:t>i</w:t>
        </w:r>
      </w:ins>
      <w:del w:id="488" w:author="program2" w:date="2019-09-12T13:52:00Z">
        <w:r w:rsidRPr="005677B4" w:rsidDel="00053D16">
          <w:rPr>
            <w:lang w:val="en-GB"/>
          </w:rPr>
          <w:delText>y</w:delText>
        </w:r>
      </w:del>
      <w:r w:rsidRPr="005677B4">
        <w:rPr>
          <w:lang w:val="en-GB"/>
        </w:rPr>
        <w:t>s of statistical data, some data concerning the algorithm run, besides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output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list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positions,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3"/>
          <w:lang w:val="en-GB"/>
        </w:rPr>
        <w:t xml:space="preserve"> </w:t>
      </w:r>
      <w:r w:rsidRPr="005677B4">
        <w:rPr>
          <w:spacing w:val="-3"/>
          <w:lang w:val="en-GB"/>
        </w:rPr>
        <w:t>saved.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They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13"/>
          <w:lang w:val="en-GB"/>
        </w:rPr>
        <w:t xml:space="preserve"> </w:t>
      </w:r>
      <w:r w:rsidRPr="005677B4">
        <w:rPr>
          <w:spacing w:val="-3"/>
          <w:lang w:val="en-GB"/>
        </w:rPr>
        <w:t>saved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"results.json" file, and</w:t>
      </w:r>
      <w:r w:rsidRPr="005677B4">
        <w:rPr>
          <w:spacing w:val="32"/>
          <w:lang w:val="en-GB"/>
        </w:rPr>
        <w:t xml:space="preserve"> </w:t>
      </w:r>
      <w:r w:rsidRPr="005677B4">
        <w:rPr>
          <w:lang w:val="en-GB"/>
        </w:rPr>
        <w:t>include:</w:t>
      </w:r>
    </w:p>
    <w:p w14:paraId="139377EB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191"/>
        <w:ind w:hanging="236"/>
        <w:rPr>
          <w:sz w:val="24"/>
          <w:lang w:val="en-GB"/>
        </w:rPr>
      </w:pPr>
      <w:r w:rsidRPr="005677B4">
        <w:rPr>
          <w:sz w:val="24"/>
          <w:lang w:val="en-GB"/>
        </w:rPr>
        <w:t xml:space="preserve">Number of shapes and </w:t>
      </w:r>
      <w:r w:rsidRPr="005677B4">
        <w:rPr>
          <w:spacing w:val="-3"/>
          <w:sz w:val="24"/>
          <w:lang w:val="en-GB"/>
        </w:rPr>
        <w:t>voxels</w:t>
      </w:r>
    </w:p>
    <w:p w14:paraId="1B6C1FEE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190"/>
        <w:ind w:hanging="236"/>
        <w:rPr>
          <w:sz w:val="24"/>
          <w:lang w:val="en-GB"/>
        </w:rPr>
      </w:pPr>
      <w:r w:rsidRPr="005677B4">
        <w:rPr>
          <w:sz w:val="24"/>
          <w:lang w:val="en-GB"/>
        </w:rPr>
        <w:t>Proportion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of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12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world’s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area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covered</w:t>
      </w:r>
      <w:r w:rsidRPr="005677B4">
        <w:rPr>
          <w:spacing w:val="12"/>
          <w:sz w:val="24"/>
          <w:lang w:val="en-GB"/>
        </w:rPr>
        <w:t xml:space="preserve"> </w:t>
      </w:r>
      <w:r w:rsidRPr="005677B4">
        <w:rPr>
          <w:spacing w:val="-4"/>
          <w:sz w:val="24"/>
          <w:lang w:val="en-GB"/>
        </w:rPr>
        <w:t>by</w:t>
      </w:r>
      <w:r w:rsidRPr="005677B4">
        <w:rPr>
          <w:spacing w:val="12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shapes</w:t>
      </w:r>
    </w:p>
    <w:p w14:paraId="1E11B1B9" w14:textId="77777777" w:rsidR="000A52FD" w:rsidRPr="005677B4" w:rsidRDefault="005677B4">
      <w:pPr>
        <w:pStyle w:val="Akapitzlist"/>
        <w:numPr>
          <w:ilvl w:val="3"/>
          <w:numId w:val="5"/>
        </w:numPr>
        <w:tabs>
          <w:tab w:val="left" w:pos="703"/>
        </w:tabs>
        <w:spacing w:before="190"/>
        <w:ind w:hanging="236"/>
        <w:rPr>
          <w:sz w:val="24"/>
          <w:lang w:val="en-GB"/>
        </w:rPr>
      </w:pPr>
      <w:r w:rsidRPr="005677B4">
        <w:rPr>
          <w:sz w:val="24"/>
          <w:lang w:val="en-GB"/>
        </w:rPr>
        <w:t>Time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taken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to</w:t>
      </w:r>
      <w:r w:rsidRPr="005677B4">
        <w:rPr>
          <w:spacing w:val="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perform</w:t>
      </w:r>
      <w:r w:rsidRPr="005677B4">
        <w:rPr>
          <w:spacing w:val="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each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part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(A-D)</w:t>
      </w:r>
      <w:r w:rsidRPr="005677B4">
        <w:rPr>
          <w:spacing w:val="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of</w:t>
      </w:r>
      <w:r w:rsidRPr="005677B4">
        <w:rPr>
          <w:spacing w:val="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the</w:t>
      </w:r>
      <w:r w:rsidRPr="005677B4">
        <w:rPr>
          <w:spacing w:val="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algorithm</w:t>
      </w:r>
    </w:p>
    <w:p w14:paraId="27DBCBE4" w14:textId="18124A0C" w:rsidR="000A52FD" w:rsidRPr="005677B4" w:rsidRDefault="005677B4">
      <w:pPr>
        <w:pStyle w:val="Tekstpodstawowy"/>
        <w:spacing w:before="197"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These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data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6"/>
          <w:lang w:val="en-GB"/>
        </w:rPr>
        <w:t xml:space="preserve"> </w:t>
      </w:r>
      <w:r w:rsidRPr="005677B4">
        <w:rPr>
          <w:spacing w:val="-3"/>
          <w:lang w:val="en-GB"/>
        </w:rPr>
        <w:t>saved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per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every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iteration,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well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6"/>
          <w:lang w:val="en-GB"/>
        </w:rPr>
        <w:t xml:space="preserve"> </w:t>
      </w:r>
      <w:r w:rsidRPr="005677B4">
        <w:rPr>
          <w:spacing w:val="-3"/>
          <w:lang w:val="en-GB"/>
        </w:rPr>
        <w:t>summary,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total</w:t>
      </w:r>
      <w:r w:rsidRPr="005677B4">
        <w:rPr>
          <w:spacing w:val="-26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time. Several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additional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minor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result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management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solutions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were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tempora</w:t>
      </w:r>
      <w:del w:id="489" w:author="program2" w:date="2019-09-12T13:53:00Z">
        <w:r w:rsidRPr="005677B4" w:rsidDel="00053D16">
          <w:rPr>
            <w:lang w:val="en-GB"/>
          </w:rPr>
          <w:delText>i</w:delText>
        </w:r>
      </w:del>
      <w:r w:rsidRPr="005677B4">
        <w:rPr>
          <w:lang w:val="en-GB"/>
        </w:rPr>
        <w:t>r</w:t>
      </w:r>
      <w:ins w:id="490" w:author="program2" w:date="2019-09-12T13:53:00Z">
        <w:r w:rsidR="00053D16">
          <w:rPr>
            <w:lang w:val="en-GB"/>
          </w:rPr>
          <w:t>i</w:t>
        </w:r>
      </w:ins>
      <w:r w:rsidRPr="005677B4">
        <w:rPr>
          <w:lang w:val="en-GB"/>
        </w:rPr>
        <w:t>ly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used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create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data for the performance</w:t>
      </w:r>
      <w:r w:rsidRPr="005677B4">
        <w:rPr>
          <w:spacing w:val="45"/>
          <w:lang w:val="en-GB"/>
        </w:rPr>
        <w:t xml:space="preserve"> </w:t>
      </w:r>
      <w:r w:rsidRPr="005677B4">
        <w:rPr>
          <w:lang w:val="en-GB"/>
        </w:rPr>
        <w:t>examination.</w:t>
      </w:r>
    </w:p>
    <w:p w14:paraId="3629C0D2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7AD70DB4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2735B54B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278BE4F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7D29C226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60A29C2" w14:textId="77777777" w:rsidR="000A52FD" w:rsidRPr="005677B4" w:rsidRDefault="000A52FD">
      <w:pPr>
        <w:pStyle w:val="Tekstpodstawowy"/>
        <w:rPr>
          <w:sz w:val="16"/>
          <w:lang w:val="en-GB"/>
        </w:rPr>
      </w:pPr>
    </w:p>
    <w:p w14:paraId="0EF0DE5B" w14:textId="77777777" w:rsidR="000A52FD" w:rsidRPr="005677B4" w:rsidRDefault="005677B4">
      <w:pPr>
        <w:spacing w:before="96"/>
        <w:ind w:left="117"/>
        <w:rPr>
          <w:b/>
          <w:sz w:val="49"/>
          <w:lang w:val="en-GB"/>
        </w:rPr>
      </w:pPr>
      <w:r w:rsidRPr="005677B4">
        <w:rPr>
          <w:b/>
          <w:w w:val="105"/>
          <w:sz w:val="49"/>
          <w:lang w:val="en-GB"/>
        </w:rPr>
        <w:t>Chapter 4</w:t>
      </w:r>
    </w:p>
    <w:p w14:paraId="498F0B98" w14:textId="19E0E7DC" w:rsidR="000A52FD" w:rsidRPr="005677B4" w:rsidRDefault="005677B4">
      <w:pPr>
        <w:spacing w:before="406"/>
        <w:ind w:left="117"/>
        <w:rPr>
          <w:b/>
          <w:sz w:val="49"/>
          <w:lang w:val="en-GB"/>
        </w:rPr>
      </w:pPr>
      <w:del w:id="491" w:author="program2" w:date="2019-09-12T14:22:00Z">
        <w:r w:rsidRPr="005677B4" w:rsidDel="00002871">
          <w:rPr>
            <w:b/>
            <w:sz w:val="49"/>
            <w:lang w:val="en-GB"/>
          </w:rPr>
          <w:delText>Result</w:delText>
        </w:r>
        <w:r w:rsidRPr="005677B4" w:rsidDel="00002871">
          <w:rPr>
            <w:b/>
            <w:spacing w:val="52"/>
            <w:sz w:val="49"/>
            <w:lang w:val="en-GB"/>
          </w:rPr>
          <w:delText xml:space="preserve"> </w:delText>
        </w:r>
      </w:del>
      <w:r w:rsidRPr="005677B4">
        <w:rPr>
          <w:b/>
          <w:sz w:val="49"/>
          <w:lang w:val="en-GB"/>
        </w:rPr>
        <w:t>Examination</w:t>
      </w:r>
      <w:ins w:id="492" w:author="program2" w:date="2019-09-12T14:22:00Z">
        <w:r w:rsidR="00002871">
          <w:rPr>
            <w:b/>
            <w:sz w:val="49"/>
            <w:lang w:val="en-GB"/>
          </w:rPr>
          <w:t xml:space="preserve"> of the results</w:t>
        </w:r>
      </w:ins>
    </w:p>
    <w:p w14:paraId="0FBCAB73" w14:textId="77777777" w:rsidR="000A52FD" w:rsidRPr="005677B4" w:rsidRDefault="000A52FD">
      <w:pPr>
        <w:pStyle w:val="Tekstpodstawowy"/>
        <w:spacing w:before="10"/>
        <w:rPr>
          <w:b/>
          <w:sz w:val="65"/>
          <w:lang w:val="en-GB"/>
        </w:rPr>
      </w:pPr>
    </w:p>
    <w:p w14:paraId="540A1D76" w14:textId="77777777" w:rsidR="000A52FD" w:rsidRPr="005677B4" w:rsidRDefault="005677B4">
      <w:pPr>
        <w:pStyle w:val="Nagwek1"/>
        <w:numPr>
          <w:ilvl w:val="1"/>
          <w:numId w:val="2"/>
        </w:numPr>
        <w:tabs>
          <w:tab w:val="left" w:pos="963"/>
          <w:tab w:val="left" w:pos="964"/>
        </w:tabs>
        <w:ind w:hanging="846"/>
        <w:rPr>
          <w:lang w:val="en-GB"/>
        </w:rPr>
      </w:pPr>
      <w:bookmarkStart w:id="493" w:name="_TOC_250004"/>
      <w:r w:rsidRPr="005677B4">
        <w:rPr>
          <w:lang w:val="en-GB"/>
        </w:rPr>
        <w:t>Performance</w:t>
      </w:r>
      <w:r w:rsidRPr="005677B4">
        <w:rPr>
          <w:spacing w:val="29"/>
          <w:lang w:val="en-GB"/>
        </w:rPr>
        <w:t xml:space="preserve"> </w:t>
      </w:r>
      <w:bookmarkEnd w:id="493"/>
      <w:r w:rsidRPr="005677B4">
        <w:rPr>
          <w:spacing w:val="-3"/>
          <w:lang w:val="en-GB"/>
        </w:rPr>
        <w:t>Evaluation</w:t>
      </w:r>
    </w:p>
    <w:p w14:paraId="23192B09" w14:textId="77777777" w:rsidR="000A52FD" w:rsidRPr="005677B4" w:rsidRDefault="005677B4">
      <w:pPr>
        <w:pStyle w:val="Tekstpodstawowy"/>
        <w:spacing w:before="227" w:line="232" w:lineRule="auto"/>
        <w:ind w:left="117" w:right="1413"/>
        <w:rPr>
          <w:lang w:val="en-GB"/>
        </w:rPr>
      </w:pPr>
      <w:r w:rsidRPr="005677B4">
        <w:rPr>
          <w:lang w:val="en-GB"/>
        </w:rPr>
        <w:t>As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overall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goal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thesis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create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efficient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implementation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RSA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algorithm, determining the optimal parameters for the shortest execution time is</w:t>
      </w:r>
      <w:r w:rsidRPr="005677B4">
        <w:rPr>
          <w:spacing w:val="28"/>
          <w:lang w:val="en-GB"/>
        </w:rPr>
        <w:t xml:space="preserve"> </w:t>
      </w:r>
      <w:r w:rsidRPr="005677B4">
        <w:rPr>
          <w:lang w:val="en-GB"/>
        </w:rPr>
        <w:t>crucial.</w:t>
      </w:r>
    </w:p>
    <w:p w14:paraId="1794B2B7" w14:textId="77777777" w:rsidR="000A52FD" w:rsidRPr="005677B4" w:rsidRDefault="000A52FD">
      <w:pPr>
        <w:pStyle w:val="Tekstpodstawowy"/>
        <w:spacing w:before="3"/>
        <w:rPr>
          <w:sz w:val="29"/>
          <w:lang w:val="en-GB"/>
        </w:rPr>
      </w:pPr>
    </w:p>
    <w:p w14:paraId="3E98E408" w14:textId="77777777" w:rsidR="000A52FD" w:rsidRPr="005677B4" w:rsidRDefault="005677B4">
      <w:pPr>
        <w:pStyle w:val="Nagwek2"/>
        <w:numPr>
          <w:ilvl w:val="2"/>
          <w:numId w:val="2"/>
        </w:numPr>
        <w:tabs>
          <w:tab w:val="left" w:pos="1081"/>
          <w:tab w:val="left" w:pos="1082"/>
        </w:tabs>
        <w:rPr>
          <w:b/>
          <w:lang w:val="en-GB"/>
        </w:rPr>
      </w:pPr>
      <w:bookmarkStart w:id="494" w:name="_TOC_250003"/>
      <w:r w:rsidRPr="005677B4">
        <w:rPr>
          <w:b/>
          <w:lang w:val="en-GB"/>
        </w:rPr>
        <w:t>Theoretical</w:t>
      </w:r>
      <w:r w:rsidRPr="005677B4">
        <w:rPr>
          <w:b/>
          <w:spacing w:val="6"/>
          <w:lang w:val="en-GB"/>
        </w:rPr>
        <w:t xml:space="preserve"> </w:t>
      </w:r>
      <w:bookmarkEnd w:id="494"/>
      <w:r w:rsidRPr="005677B4">
        <w:rPr>
          <w:b/>
          <w:lang w:val="en-GB"/>
        </w:rPr>
        <w:t>Complexity</w:t>
      </w:r>
    </w:p>
    <w:p w14:paraId="0A70E0AD" w14:textId="77777777" w:rsidR="000A52FD" w:rsidRPr="005677B4" w:rsidRDefault="005677B4">
      <w:pPr>
        <w:pStyle w:val="Tekstpodstawowy"/>
        <w:spacing w:before="148"/>
        <w:ind w:left="117"/>
        <w:rPr>
          <w:lang w:val="en-GB"/>
        </w:rPr>
      </w:pPr>
      <w:r w:rsidRPr="005677B4">
        <w:rPr>
          <w:lang w:val="en-GB"/>
        </w:rPr>
        <w:t>The calculational complexity of the single iteration can be described as:</w:t>
      </w:r>
    </w:p>
    <w:p w14:paraId="2767F131" w14:textId="77777777" w:rsidR="000A52FD" w:rsidRPr="005677B4" w:rsidRDefault="000A52FD">
      <w:pPr>
        <w:pStyle w:val="Tekstpodstawowy"/>
        <w:spacing w:before="9"/>
        <w:rPr>
          <w:sz w:val="21"/>
          <w:lang w:val="en-GB"/>
        </w:rPr>
      </w:pPr>
    </w:p>
    <w:p w14:paraId="599C9BF2" w14:textId="77777777" w:rsidR="000A52FD" w:rsidRPr="00053D16" w:rsidRDefault="005677B4">
      <w:pPr>
        <w:ind w:left="2500"/>
        <w:rPr>
          <w:rFonts w:ascii="Tahoma"/>
          <w:sz w:val="24"/>
          <w:lang w:val="pl-PL"/>
          <w:rPrChange w:id="495" w:author="program2" w:date="2019-09-12T13:52:00Z">
            <w:rPr>
              <w:rFonts w:ascii="Tahoma"/>
              <w:sz w:val="24"/>
              <w:lang w:val="en-GB"/>
            </w:rPr>
          </w:rPrChange>
        </w:rPr>
      </w:pPr>
      <w:r w:rsidRPr="00053D16">
        <w:rPr>
          <w:rFonts w:ascii="Bookman Old Style"/>
          <w:i/>
          <w:sz w:val="24"/>
          <w:lang w:val="pl-PL"/>
          <w:rPrChange w:id="496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O</w:t>
      </w:r>
      <w:r w:rsidRPr="00053D16">
        <w:rPr>
          <w:rFonts w:ascii="Tahoma"/>
          <w:sz w:val="24"/>
          <w:lang w:val="pl-PL"/>
          <w:rPrChange w:id="497" w:author="program2" w:date="2019-09-12T13:52:00Z">
            <w:rPr>
              <w:rFonts w:ascii="Tahoma"/>
              <w:sz w:val="24"/>
              <w:lang w:val="en-GB"/>
            </w:rPr>
          </w:rPrChange>
        </w:rPr>
        <w:t>(</w:t>
      </w:r>
      <w:proofErr w:type="spellStart"/>
      <w:r w:rsidRPr="00053D16">
        <w:rPr>
          <w:sz w:val="24"/>
          <w:lang w:val="pl-PL"/>
          <w:rPrChange w:id="498" w:author="program2" w:date="2019-09-12T13:52:00Z">
            <w:rPr>
              <w:sz w:val="24"/>
              <w:lang w:val="en-GB"/>
            </w:rPr>
          </w:rPrChange>
        </w:rPr>
        <w:t>iteration</w:t>
      </w:r>
      <w:proofErr w:type="spellEnd"/>
      <w:r w:rsidRPr="00053D16">
        <w:rPr>
          <w:rFonts w:ascii="Tahoma"/>
          <w:sz w:val="24"/>
          <w:lang w:val="pl-PL"/>
          <w:rPrChange w:id="499" w:author="program2" w:date="2019-09-12T13:52:00Z">
            <w:rPr>
              <w:rFonts w:ascii="Tahoma"/>
              <w:sz w:val="24"/>
              <w:lang w:val="en-GB"/>
            </w:rPr>
          </w:rPrChange>
        </w:rPr>
        <w:t xml:space="preserve">) = </w:t>
      </w:r>
      <w:r w:rsidRPr="00053D16">
        <w:rPr>
          <w:rFonts w:ascii="Bookman Old Style"/>
          <w:i/>
          <w:sz w:val="24"/>
          <w:lang w:val="pl-PL"/>
          <w:rPrChange w:id="500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O</w:t>
      </w:r>
      <w:r w:rsidRPr="00053D16">
        <w:rPr>
          <w:rFonts w:ascii="Tahoma"/>
          <w:sz w:val="24"/>
          <w:lang w:val="pl-PL"/>
          <w:rPrChange w:id="501" w:author="program2" w:date="2019-09-12T13:52:00Z">
            <w:rPr>
              <w:rFonts w:ascii="Tahoma"/>
              <w:sz w:val="24"/>
              <w:lang w:val="en-GB"/>
            </w:rPr>
          </w:rPrChange>
        </w:rPr>
        <w:t>(</w:t>
      </w:r>
      <w:r w:rsidRPr="00053D16">
        <w:rPr>
          <w:rFonts w:ascii="Bookman Old Style"/>
          <w:i/>
          <w:sz w:val="24"/>
          <w:lang w:val="pl-PL"/>
          <w:rPrChange w:id="502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A</w:t>
      </w:r>
      <w:r w:rsidRPr="00053D16">
        <w:rPr>
          <w:rFonts w:ascii="Tahoma"/>
          <w:sz w:val="24"/>
          <w:lang w:val="pl-PL"/>
          <w:rPrChange w:id="503" w:author="program2" w:date="2019-09-12T13:52:00Z">
            <w:rPr>
              <w:rFonts w:ascii="Tahoma"/>
              <w:sz w:val="24"/>
              <w:lang w:val="en-GB"/>
            </w:rPr>
          </w:rPrChange>
        </w:rPr>
        <w:t xml:space="preserve">) + </w:t>
      </w:r>
      <w:r w:rsidRPr="00053D16">
        <w:rPr>
          <w:rFonts w:ascii="Bookman Old Style"/>
          <w:i/>
          <w:sz w:val="24"/>
          <w:lang w:val="pl-PL"/>
          <w:rPrChange w:id="504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O</w:t>
      </w:r>
      <w:r w:rsidRPr="00053D16">
        <w:rPr>
          <w:rFonts w:ascii="Tahoma"/>
          <w:sz w:val="24"/>
          <w:lang w:val="pl-PL"/>
          <w:rPrChange w:id="505" w:author="program2" w:date="2019-09-12T13:52:00Z">
            <w:rPr>
              <w:rFonts w:ascii="Tahoma"/>
              <w:sz w:val="24"/>
              <w:lang w:val="en-GB"/>
            </w:rPr>
          </w:rPrChange>
        </w:rPr>
        <w:t>(</w:t>
      </w:r>
      <w:r w:rsidRPr="00053D16">
        <w:rPr>
          <w:rFonts w:ascii="Bookman Old Style"/>
          <w:i/>
          <w:sz w:val="24"/>
          <w:lang w:val="pl-PL"/>
          <w:rPrChange w:id="506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B</w:t>
      </w:r>
      <w:r w:rsidRPr="00053D16">
        <w:rPr>
          <w:rFonts w:ascii="Tahoma"/>
          <w:sz w:val="24"/>
          <w:lang w:val="pl-PL"/>
          <w:rPrChange w:id="507" w:author="program2" w:date="2019-09-12T13:52:00Z">
            <w:rPr>
              <w:rFonts w:ascii="Tahoma"/>
              <w:sz w:val="24"/>
              <w:lang w:val="en-GB"/>
            </w:rPr>
          </w:rPrChange>
        </w:rPr>
        <w:t xml:space="preserve">) + </w:t>
      </w:r>
      <w:r w:rsidRPr="00053D16">
        <w:rPr>
          <w:rFonts w:ascii="Bookman Old Style"/>
          <w:i/>
          <w:sz w:val="24"/>
          <w:lang w:val="pl-PL"/>
          <w:rPrChange w:id="508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O</w:t>
      </w:r>
      <w:r w:rsidRPr="00053D16">
        <w:rPr>
          <w:rFonts w:ascii="Tahoma"/>
          <w:sz w:val="24"/>
          <w:lang w:val="pl-PL"/>
          <w:rPrChange w:id="509" w:author="program2" w:date="2019-09-12T13:52:00Z">
            <w:rPr>
              <w:rFonts w:ascii="Tahoma"/>
              <w:sz w:val="24"/>
              <w:lang w:val="en-GB"/>
            </w:rPr>
          </w:rPrChange>
        </w:rPr>
        <w:t>(</w:t>
      </w:r>
      <w:r w:rsidRPr="00053D16">
        <w:rPr>
          <w:rFonts w:ascii="Bookman Old Style"/>
          <w:i/>
          <w:sz w:val="24"/>
          <w:lang w:val="pl-PL"/>
          <w:rPrChange w:id="510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C</w:t>
      </w:r>
      <w:r w:rsidRPr="00053D16">
        <w:rPr>
          <w:rFonts w:ascii="Tahoma"/>
          <w:sz w:val="24"/>
          <w:lang w:val="pl-PL"/>
          <w:rPrChange w:id="511" w:author="program2" w:date="2019-09-12T13:52:00Z">
            <w:rPr>
              <w:rFonts w:ascii="Tahoma"/>
              <w:sz w:val="24"/>
              <w:lang w:val="en-GB"/>
            </w:rPr>
          </w:rPrChange>
        </w:rPr>
        <w:t xml:space="preserve">) + </w:t>
      </w:r>
      <w:r w:rsidRPr="00053D16">
        <w:rPr>
          <w:rFonts w:ascii="Bookman Old Style"/>
          <w:i/>
          <w:sz w:val="24"/>
          <w:lang w:val="pl-PL"/>
          <w:rPrChange w:id="512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O</w:t>
      </w:r>
      <w:r w:rsidRPr="00053D16">
        <w:rPr>
          <w:rFonts w:ascii="Tahoma"/>
          <w:sz w:val="24"/>
          <w:lang w:val="pl-PL"/>
          <w:rPrChange w:id="513" w:author="program2" w:date="2019-09-12T13:52:00Z">
            <w:rPr>
              <w:rFonts w:ascii="Tahoma"/>
              <w:sz w:val="24"/>
              <w:lang w:val="en-GB"/>
            </w:rPr>
          </w:rPrChange>
        </w:rPr>
        <w:t>(</w:t>
      </w:r>
      <w:r w:rsidRPr="00053D16">
        <w:rPr>
          <w:rFonts w:ascii="Bookman Old Style"/>
          <w:i/>
          <w:sz w:val="24"/>
          <w:lang w:val="pl-PL"/>
          <w:rPrChange w:id="514" w:author="program2" w:date="2019-09-12T13:52:00Z">
            <w:rPr>
              <w:rFonts w:ascii="Bookman Old Style"/>
              <w:i/>
              <w:sz w:val="24"/>
              <w:lang w:val="en-GB"/>
            </w:rPr>
          </w:rPrChange>
        </w:rPr>
        <w:t>D</w:t>
      </w:r>
      <w:r w:rsidRPr="00053D16">
        <w:rPr>
          <w:rFonts w:ascii="Tahoma"/>
          <w:sz w:val="24"/>
          <w:lang w:val="pl-PL"/>
          <w:rPrChange w:id="515" w:author="program2" w:date="2019-09-12T13:52:00Z">
            <w:rPr>
              <w:rFonts w:ascii="Tahoma"/>
              <w:sz w:val="24"/>
              <w:lang w:val="en-GB"/>
            </w:rPr>
          </w:rPrChange>
        </w:rPr>
        <w:t>)</w:t>
      </w:r>
    </w:p>
    <w:p w14:paraId="68178720" w14:textId="77777777" w:rsidR="000A52FD" w:rsidRPr="005677B4" w:rsidRDefault="005677B4">
      <w:pPr>
        <w:pStyle w:val="Tekstpodstawowy"/>
        <w:spacing w:before="118" w:line="232" w:lineRule="auto"/>
        <w:ind w:left="117" w:right="1402"/>
        <w:rPr>
          <w:lang w:val="en-GB"/>
        </w:rPr>
      </w:pPr>
      <w:r w:rsidRPr="005677B4">
        <w:rPr>
          <w:lang w:val="en-GB"/>
        </w:rPr>
        <w:t xml:space="preserve">Where </w:t>
      </w:r>
      <w:r w:rsidRPr="005677B4">
        <w:rPr>
          <w:rFonts w:ascii="Bookman Old Style"/>
          <w:i/>
          <w:lang w:val="en-GB"/>
        </w:rPr>
        <w:t>O</w:t>
      </w:r>
      <w:r w:rsidRPr="005677B4">
        <w:rPr>
          <w:rFonts w:ascii="Tahoma"/>
          <w:lang w:val="en-GB"/>
        </w:rPr>
        <w:t>(</w:t>
      </w:r>
      <w:r w:rsidRPr="005677B4">
        <w:rPr>
          <w:rFonts w:ascii="Bookman Old Style"/>
          <w:i/>
          <w:lang w:val="en-GB"/>
        </w:rPr>
        <w:t>A</w:t>
      </w:r>
      <w:r w:rsidRPr="005677B4">
        <w:rPr>
          <w:rFonts w:ascii="Tahoma"/>
          <w:lang w:val="en-GB"/>
        </w:rPr>
        <w:t>)</w:t>
      </w:r>
      <w:r w:rsidRPr="005677B4">
        <w:rPr>
          <w:lang w:val="en-GB"/>
        </w:rPr>
        <w:t>,</w:t>
      </w:r>
      <w:r w:rsidRPr="005677B4">
        <w:rPr>
          <w:rFonts w:ascii="Bookman Old Style"/>
          <w:i/>
          <w:lang w:val="en-GB"/>
        </w:rPr>
        <w:t>O</w:t>
      </w:r>
      <w:r w:rsidRPr="005677B4">
        <w:rPr>
          <w:rFonts w:ascii="Tahoma"/>
          <w:lang w:val="en-GB"/>
        </w:rPr>
        <w:t>(</w:t>
      </w:r>
      <w:r w:rsidRPr="005677B4">
        <w:rPr>
          <w:rFonts w:ascii="Bookman Old Style"/>
          <w:i/>
          <w:lang w:val="en-GB"/>
        </w:rPr>
        <w:t>B</w:t>
      </w:r>
      <w:r w:rsidRPr="005677B4">
        <w:rPr>
          <w:rFonts w:ascii="Tahoma"/>
          <w:lang w:val="en-GB"/>
        </w:rPr>
        <w:t>)</w:t>
      </w:r>
      <w:r w:rsidRPr="005677B4">
        <w:rPr>
          <w:lang w:val="en-GB"/>
        </w:rPr>
        <w:t>,</w:t>
      </w:r>
      <w:r w:rsidRPr="005677B4">
        <w:rPr>
          <w:rFonts w:ascii="Bookman Old Style"/>
          <w:i/>
          <w:lang w:val="en-GB"/>
        </w:rPr>
        <w:t>O</w:t>
      </w:r>
      <w:r w:rsidRPr="005677B4">
        <w:rPr>
          <w:rFonts w:ascii="Tahoma"/>
          <w:lang w:val="en-GB"/>
        </w:rPr>
        <w:t>(</w:t>
      </w:r>
      <w:r w:rsidRPr="005677B4">
        <w:rPr>
          <w:rFonts w:ascii="Bookman Old Style"/>
          <w:i/>
          <w:lang w:val="en-GB"/>
        </w:rPr>
        <w:t>C</w:t>
      </w:r>
      <w:r w:rsidRPr="005677B4">
        <w:rPr>
          <w:rFonts w:ascii="Tahoma"/>
          <w:lang w:val="en-GB"/>
        </w:rPr>
        <w:t>)</w:t>
      </w:r>
      <w:r w:rsidRPr="005677B4">
        <w:rPr>
          <w:lang w:val="en-GB"/>
        </w:rPr>
        <w:t>,</w:t>
      </w:r>
      <w:r w:rsidRPr="005677B4">
        <w:rPr>
          <w:rFonts w:ascii="Bookman Old Style"/>
          <w:i/>
          <w:lang w:val="en-GB"/>
        </w:rPr>
        <w:t>O</w:t>
      </w:r>
      <w:r w:rsidRPr="005677B4">
        <w:rPr>
          <w:rFonts w:ascii="Tahoma"/>
          <w:lang w:val="en-GB"/>
        </w:rPr>
        <w:t>(</w:t>
      </w:r>
      <w:r w:rsidRPr="005677B4">
        <w:rPr>
          <w:rFonts w:ascii="Bookman Old Style"/>
          <w:i/>
          <w:lang w:val="en-GB"/>
        </w:rPr>
        <w:t>D</w:t>
      </w:r>
      <w:r w:rsidRPr="005677B4">
        <w:rPr>
          <w:rFonts w:ascii="Tahoma"/>
          <w:lang w:val="en-GB"/>
        </w:rPr>
        <w:t xml:space="preserve">) </w:t>
      </w:r>
      <w:r w:rsidRPr="005677B4">
        <w:rPr>
          <w:lang w:val="en-GB"/>
        </w:rPr>
        <w:t>represent the calculational complexities of the parts of the algorithm demonstrated at figure 3.1. The complexity of the figure generation phase is:</w:t>
      </w:r>
    </w:p>
    <w:p w14:paraId="69A7CC43" w14:textId="77777777" w:rsidR="000A52FD" w:rsidRPr="005677B4" w:rsidRDefault="005677B4">
      <w:pPr>
        <w:pStyle w:val="Tekstpodstawowy"/>
        <w:spacing w:before="222"/>
        <w:ind w:left="1739"/>
        <w:rPr>
          <w:rFonts w:ascii="Arial" w:hAnsi="Arial"/>
          <w:i/>
          <w:lang w:val="en-GB"/>
        </w:rPr>
      </w:pP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A</w:t>
      </w:r>
      <w:r w:rsidRPr="005677B4">
        <w:rPr>
          <w:rFonts w:ascii="Tahoma" w:hAnsi="Tahoma"/>
          <w:lang w:val="en-GB"/>
        </w:rPr>
        <w:t xml:space="preserve">) = </w:t>
      </w: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lang w:val="en-GB"/>
        </w:rPr>
        <w:t>added shape number</w:t>
      </w:r>
      <w:r w:rsidRPr="005677B4">
        <w:rPr>
          <w:rFonts w:ascii="Bookman Old Style" w:hAnsi="Bookman Old Style"/>
          <w:i/>
          <w:lang w:val="en-GB"/>
        </w:rPr>
        <w:t>/</w:t>
      </w:r>
      <w:r w:rsidRPr="005677B4">
        <w:rPr>
          <w:lang w:val="en-GB"/>
        </w:rPr>
        <w:t xml:space="preserve">number of CUDA threads </w:t>
      </w:r>
      <w:r w:rsidRPr="005677B4">
        <w:rPr>
          <w:rFonts w:ascii="Arial" w:hAnsi="Arial"/>
          <w:i/>
          <w:lang w:val="en-GB"/>
        </w:rPr>
        <w:t>·</w:t>
      </w:r>
    </w:p>
    <w:p w14:paraId="655406EC" w14:textId="0354BE2F" w:rsidR="000A52FD" w:rsidRPr="005677B4" w:rsidRDefault="005677B4">
      <w:pPr>
        <w:pStyle w:val="Tekstpodstawowy"/>
        <w:spacing w:before="40"/>
        <w:ind w:left="2500"/>
        <w:rPr>
          <w:rFonts w:ascii="Tahoma"/>
          <w:lang w:val="en-GB"/>
        </w:rPr>
      </w:pPr>
      <w:r w:rsidRPr="005677B4">
        <w:rPr>
          <w:lang w:val="en-GB"/>
        </w:rPr>
        <w:t>maximum number of shapes in</w:t>
      </w:r>
      <w:r w:rsidRPr="005677B4">
        <w:rPr>
          <w:spacing w:val="52"/>
          <w:lang w:val="en-GB"/>
        </w:rPr>
        <w:t xml:space="preserve"> </w:t>
      </w:r>
      <w:r w:rsidRPr="005677B4">
        <w:rPr>
          <w:lang w:val="en-GB"/>
        </w:rPr>
        <w:t>neighbo</w:t>
      </w:r>
      <w:ins w:id="516" w:author="program2" w:date="2019-09-12T13:55:00Z">
        <w:r w:rsidR="00053D16">
          <w:rPr>
            <w:lang w:val="en-GB"/>
          </w:rPr>
          <w:t>u</w:t>
        </w:r>
      </w:ins>
      <w:r w:rsidRPr="005677B4">
        <w:rPr>
          <w:lang w:val="en-GB"/>
        </w:rPr>
        <w:t>rhood</w:t>
      </w:r>
      <w:r w:rsidRPr="005677B4">
        <w:rPr>
          <w:rFonts w:ascii="Tahoma"/>
          <w:lang w:val="en-GB"/>
        </w:rPr>
        <w:t>)</w:t>
      </w:r>
    </w:p>
    <w:p w14:paraId="639A6ABE" w14:textId="7C86F2DD" w:rsidR="000A52FD" w:rsidRPr="005677B4" w:rsidRDefault="005677B4">
      <w:pPr>
        <w:pStyle w:val="Tekstpodstawowy"/>
        <w:spacing w:before="228" w:line="232" w:lineRule="auto"/>
        <w:ind w:left="117" w:right="2582"/>
        <w:rPr>
          <w:lang w:val="en-GB"/>
        </w:rPr>
      </w:pPr>
      <w:r w:rsidRPr="005677B4">
        <w:rPr>
          <w:lang w:val="en-GB"/>
        </w:rPr>
        <w:t>In</w:t>
      </w:r>
      <w:r w:rsidRPr="005677B4">
        <w:rPr>
          <w:spacing w:val="-28"/>
          <w:lang w:val="en-GB"/>
        </w:rPr>
        <w:t xml:space="preserve"> </w:t>
      </w:r>
      <w:ins w:id="517" w:author="program2" w:date="2019-09-12T13:56:00Z">
        <w:r w:rsidR="00053D16">
          <w:rPr>
            <w:spacing w:val="-28"/>
            <w:lang w:val="en-GB"/>
          </w:rPr>
          <w:t xml:space="preserve">an </w:t>
        </w:r>
        <w:r w:rsidR="00053D16">
          <w:rPr>
            <w:lang w:val="en-GB"/>
          </w:rPr>
          <w:t>“</w:t>
        </w:r>
      </w:ins>
      <w:del w:id="518" w:author="program2" w:date="2019-09-12T13:56:00Z">
        <w:r w:rsidRPr="005677B4" w:rsidDel="00053D16">
          <w:rPr>
            <w:lang w:val="en-GB"/>
          </w:rPr>
          <w:delText>’</w:delText>
        </w:r>
      </w:del>
      <w:r w:rsidRPr="005677B4">
        <w:rPr>
          <w:lang w:val="en-GB"/>
        </w:rPr>
        <w:t>ideal</w:t>
      </w:r>
      <w:ins w:id="519" w:author="program2" w:date="2019-09-12T13:56:00Z">
        <w:r w:rsidR="00053D16">
          <w:rPr>
            <w:lang w:val="en-GB"/>
          </w:rPr>
          <w:t>”</w:t>
        </w:r>
      </w:ins>
      <w:del w:id="520" w:author="program2" w:date="2019-09-12T13:56:00Z">
        <w:r w:rsidRPr="005677B4" w:rsidDel="00053D16">
          <w:rPr>
            <w:lang w:val="en-GB"/>
          </w:rPr>
          <w:delText>’</w:delText>
        </w:r>
      </w:del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situation,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8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lang w:val="en-GB"/>
        </w:rPr>
        <w:t>maximum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neighbo</w:t>
      </w:r>
      <w:ins w:id="521" w:author="program2" w:date="2019-09-12T13:55:00Z">
        <w:r w:rsidR="00053D16">
          <w:rPr>
            <w:lang w:val="en-GB"/>
          </w:rPr>
          <w:t>u</w:t>
        </w:r>
      </w:ins>
      <w:r w:rsidRPr="005677B4">
        <w:rPr>
          <w:lang w:val="en-GB"/>
        </w:rPr>
        <w:t>rhood</w:t>
      </w:r>
      <w:r w:rsidRPr="005677B4">
        <w:rPr>
          <w:rFonts w:ascii="Tahoma" w:hAnsi="Tahoma"/>
          <w:lang w:val="en-GB"/>
        </w:rPr>
        <w:t xml:space="preserve">) </w:t>
      </w:r>
      <w:r w:rsidRPr="005677B4">
        <w:rPr>
          <w:lang w:val="en-GB"/>
        </w:rPr>
        <w:t xml:space="preserve">The complexity of rejecting new shapes can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>described</w:t>
      </w:r>
      <w:r w:rsidRPr="005677B4">
        <w:rPr>
          <w:spacing w:val="4"/>
          <w:lang w:val="en-GB"/>
        </w:rPr>
        <w:t xml:space="preserve"> </w:t>
      </w:r>
      <w:r w:rsidRPr="005677B4">
        <w:rPr>
          <w:lang w:val="en-GB"/>
        </w:rPr>
        <w:t>as:</w:t>
      </w:r>
    </w:p>
    <w:p w14:paraId="35FDE127" w14:textId="77777777" w:rsidR="000A52FD" w:rsidRPr="005677B4" w:rsidRDefault="000A52FD">
      <w:pPr>
        <w:pStyle w:val="Tekstpodstawowy"/>
        <w:spacing w:before="1"/>
        <w:rPr>
          <w:sz w:val="41"/>
          <w:lang w:val="en-GB"/>
        </w:rPr>
      </w:pPr>
    </w:p>
    <w:p w14:paraId="67B35EBF" w14:textId="51A14C41" w:rsidR="000A52FD" w:rsidRPr="005677B4" w:rsidRDefault="005677B4">
      <w:pPr>
        <w:pStyle w:val="Tekstpodstawowy"/>
        <w:spacing w:line="273" w:lineRule="auto"/>
        <w:ind w:right="1298"/>
        <w:jc w:val="center"/>
        <w:rPr>
          <w:rFonts w:ascii="Tahoma" w:hAnsi="Tahoma"/>
          <w:lang w:val="en-GB"/>
        </w:rPr>
      </w:pPr>
      <w:r w:rsidRPr="005677B4">
        <w:rPr>
          <w:rFonts w:ascii="Bookman Old Style" w:hAnsi="Bookman Old Style"/>
          <w:i/>
          <w:spacing w:val="4"/>
          <w:lang w:val="en-GB"/>
        </w:rPr>
        <w:t>O</w:t>
      </w:r>
      <w:r w:rsidRPr="005677B4">
        <w:rPr>
          <w:rFonts w:ascii="Tahoma" w:hAnsi="Tahoma"/>
          <w:spacing w:val="4"/>
          <w:lang w:val="en-GB"/>
        </w:rPr>
        <w:t>(</w:t>
      </w:r>
      <w:r w:rsidRPr="005677B4">
        <w:rPr>
          <w:rFonts w:ascii="Bookman Old Style" w:hAnsi="Bookman Old Style"/>
          <w:i/>
          <w:spacing w:val="4"/>
          <w:lang w:val="en-GB"/>
        </w:rPr>
        <w:t>B</w:t>
      </w:r>
      <w:r w:rsidRPr="005677B4">
        <w:rPr>
          <w:rFonts w:ascii="Tahoma" w:hAnsi="Tahoma"/>
          <w:spacing w:val="4"/>
          <w:lang w:val="en-GB"/>
        </w:rPr>
        <w:t>)</w:t>
      </w:r>
      <w:r w:rsidRPr="005677B4">
        <w:rPr>
          <w:rFonts w:ascii="Tahoma" w:hAnsi="Tahoma"/>
          <w:spacing w:val="-49"/>
          <w:lang w:val="en-GB"/>
        </w:rPr>
        <w:t xml:space="preserve"> </w:t>
      </w:r>
      <w:r w:rsidRPr="005677B4">
        <w:rPr>
          <w:rFonts w:ascii="Tahoma" w:hAnsi="Tahoma"/>
          <w:lang w:val="en-GB"/>
        </w:rPr>
        <w:t>=</w:t>
      </w:r>
      <w:r w:rsidRPr="005677B4">
        <w:rPr>
          <w:rFonts w:ascii="Tahoma" w:hAnsi="Tahoma"/>
          <w:spacing w:val="-48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lang w:val="en-GB"/>
        </w:rPr>
        <w:t>number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surviving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7"/>
          <w:lang w:val="en-GB"/>
        </w:rPr>
        <w:t xml:space="preserve"> </w:t>
      </w:r>
      <w:r w:rsidRPr="005677B4">
        <w:rPr>
          <w:rFonts w:ascii="Arial" w:hAnsi="Arial"/>
          <w:i/>
          <w:lang w:val="en-GB"/>
        </w:rPr>
        <w:t>·</w:t>
      </w:r>
      <w:r w:rsidRPr="005677B4">
        <w:rPr>
          <w:rFonts w:ascii="Arial" w:hAnsi="Arial"/>
          <w:i/>
          <w:spacing w:val="-14"/>
          <w:lang w:val="en-GB"/>
        </w:rPr>
        <w:t xml:space="preserve"> </w:t>
      </w:r>
      <w:r w:rsidRPr="005677B4">
        <w:rPr>
          <w:lang w:val="en-GB"/>
        </w:rPr>
        <w:t>maximum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neighbo</w:t>
      </w:r>
      <w:ins w:id="522" w:author="program2" w:date="2019-09-12T13:55:00Z">
        <w:r w:rsidR="00053D16">
          <w:rPr>
            <w:lang w:val="en-GB"/>
          </w:rPr>
          <w:t>u</w:t>
        </w:r>
      </w:ins>
      <w:r w:rsidRPr="005677B4">
        <w:rPr>
          <w:lang w:val="en-GB"/>
        </w:rPr>
        <w:t>rhood</w:t>
      </w:r>
      <w:r w:rsidRPr="005677B4">
        <w:rPr>
          <w:rFonts w:ascii="Arial" w:hAnsi="Arial"/>
          <w:i/>
          <w:lang w:val="en-GB"/>
        </w:rPr>
        <w:t xml:space="preserve">· </w:t>
      </w:r>
      <w:r w:rsidRPr="005677B4">
        <w:rPr>
          <w:lang w:val="en-GB"/>
        </w:rPr>
        <w:t>number of circles in a</w:t>
      </w:r>
      <w:r w:rsidRPr="005677B4">
        <w:rPr>
          <w:spacing w:val="3"/>
          <w:lang w:val="en-GB"/>
        </w:rPr>
        <w:t xml:space="preserve"> </w:t>
      </w:r>
      <w:r w:rsidRPr="005677B4">
        <w:rPr>
          <w:lang w:val="en-GB"/>
        </w:rPr>
        <w:t>figure</w:t>
      </w:r>
      <w:r w:rsidRPr="005677B4">
        <w:rPr>
          <w:rFonts w:ascii="Century Gothic" w:hAnsi="Century Gothic"/>
          <w:position w:val="10"/>
          <w:sz w:val="16"/>
          <w:lang w:val="en-GB"/>
        </w:rPr>
        <w:t>2</w:t>
      </w:r>
      <w:r w:rsidRPr="005677B4">
        <w:rPr>
          <w:rFonts w:ascii="Tahoma" w:hAnsi="Tahoma"/>
          <w:lang w:val="en-GB"/>
        </w:rPr>
        <w:t>)</w:t>
      </w:r>
    </w:p>
    <w:p w14:paraId="6746AD76" w14:textId="60200809" w:rsidR="000A52FD" w:rsidRPr="005677B4" w:rsidRDefault="005677B4">
      <w:pPr>
        <w:pStyle w:val="Tekstpodstawowy"/>
        <w:spacing w:before="195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As this part is not executed in parallel, it</w:t>
      </w:r>
      <w:del w:id="523" w:author="program2" w:date="2019-09-12T14:21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 xml:space="preserve">s execution time is predicted to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>the greatest. Every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surviving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must</w:t>
      </w:r>
      <w:r w:rsidRPr="005677B4">
        <w:rPr>
          <w:spacing w:val="-27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4"/>
          <w:lang w:val="en-GB"/>
        </w:rPr>
        <w:t>checked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against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those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other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ones,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belong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 same</w:t>
      </w:r>
      <w:r w:rsidRPr="005677B4">
        <w:rPr>
          <w:spacing w:val="15"/>
          <w:lang w:val="en-GB"/>
        </w:rPr>
        <w:t xml:space="preserve"> </w:t>
      </w:r>
      <w:r w:rsidRPr="005677B4">
        <w:rPr>
          <w:lang w:val="en-GB"/>
        </w:rPr>
        <w:t>neighbo</w:t>
      </w:r>
      <w:ins w:id="524" w:author="program2" w:date="2019-09-12T13:56:00Z">
        <w:r w:rsidR="00053D16">
          <w:rPr>
            <w:lang w:val="en-GB"/>
          </w:rPr>
          <w:t>u</w:t>
        </w:r>
      </w:ins>
      <w:r w:rsidRPr="005677B4">
        <w:rPr>
          <w:lang w:val="en-GB"/>
        </w:rPr>
        <w:t>rhood.</w:t>
      </w:r>
    </w:p>
    <w:p w14:paraId="1D796D2C" w14:textId="77777777" w:rsidR="000A52FD" w:rsidRPr="005677B4" w:rsidRDefault="005677B4">
      <w:pPr>
        <w:pStyle w:val="Tekstpodstawowy"/>
        <w:spacing w:line="290" w:lineRule="exact"/>
        <w:ind w:left="117"/>
        <w:rPr>
          <w:lang w:val="en-GB"/>
        </w:rPr>
      </w:pPr>
      <w:r w:rsidRPr="005677B4">
        <w:rPr>
          <w:lang w:val="en-GB"/>
        </w:rPr>
        <w:t>Voxel splitting is described as:</w:t>
      </w:r>
    </w:p>
    <w:p w14:paraId="565DFAA3" w14:textId="77777777" w:rsidR="000A52FD" w:rsidRPr="005677B4" w:rsidRDefault="000A52FD">
      <w:pPr>
        <w:pStyle w:val="Tekstpodstawowy"/>
        <w:spacing w:before="9"/>
        <w:rPr>
          <w:sz w:val="21"/>
          <w:lang w:val="en-GB"/>
        </w:rPr>
      </w:pPr>
    </w:p>
    <w:p w14:paraId="6E652E42" w14:textId="77777777" w:rsidR="000A52FD" w:rsidRPr="005677B4" w:rsidRDefault="005677B4">
      <w:pPr>
        <w:pStyle w:val="Tekstpodstawowy"/>
        <w:ind w:right="1298"/>
        <w:jc w:val="center"/>
        <w:rPr>
          <w:rFonts w:ascii="Tahoma" w:hAnsi="Tahoma"/>
          <w:lang w:val="en-GB"/>
        </w:rPr>
      </w:pP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C</w:t>
      </w:r>
      <w:r w:rsidRPr="005677B4">
        <w:rPr>
          <w:rFonts w:ascii="Tahoma" w:hAnsi="Tahoma"/>
          <w:lang w:val="en-GB"/>
        </w:rPr>
        <w:t xml:space="preserve">) = </w:t>
      </w: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lang w:val="en-GB"/>
        </w:rPr>
        <w:t>voxel number</w:t>
      </w:r>
      <w:r w:rsidRPr="005677B4">
        <w:rPr>
          <w:rFonts w:ascii="Bookman Old Style" w:hAnsi="Bookman Old Style"/>
          <w:i/>
          <w:lang w:val="en-GB"/>
        </w:rPr>
        <w:t>/</w:t>
      </w:r>
      <w:r w:rsidRPr="005677B4">
        <w:rPr>
          <w:lang w:val="en-GB"/>
        </w:rPr>
        <w:t xml:space="preserve">number of CUDA threads </w:t>
      </w:r>
      <w:r w:rsidRPr="005677B4">
        <w:rPr>
          <w:rFonts w:ascii="Arial" w:hAnsi="Arial"/>
          <w:i/>
          <w:lang w:val="en-GB"/>
        </w:rPr>
        <w:t xml:space="preserve">· </w:t>
      </w:r>
      <w:r w:rsidRPr="005677B4">
        <w:rPr>
          <w:rFonts w:ascii="Tahoma" w:hAnsi="Tahoma"/>
          <w:lang w:val="en-GB"/>
        </w:rPr>
        <w:t>8)</w:t>
      </w:r>
    </w:p>
    <w:p w14:paraId="3AAC7B29" w14:textId="77777777" w:rsidR="000A52FD" w:rsidRPr="005677B4" w:rsidRDefault="000A52FD">
      <w:pPr>
        <w:jc w:val="center"/>
        <w:rPr>
          <w:rFonts w:ascii="Tahoma" w:hAnsi="Tahoma"/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05FD9E01" w14:textId="77F2F90E" w:rsidR="000A52FD" w:rsidRPr="005677B4" w:rsidRDefault="005677B4">
      <w:pPr>
        <w:pStyle w:val="Tekstpodstawowy"/>
        <w:spacing w:before="56" w:line="303" w:lineRule="exact"/>
        <w:ind w:left="117"/>
        <w:jc w:val="both"/>
        <w:rPr>
          <w:rFonts w:ascii="Tahoma" w:hAnsi="Tahoma"/>
          <w:lang w:val="en-GB"/>
        </w:rPr>
      </w:pPr>
      <w:r w:rsidRPr="005677B4">
        <w:rPr>
          <w:lang w:val="en-GB"/>
        </w:rPr>
        <w:lastRenderedPageBreak/>
        <w:t xml:space="preserve">Again, in </w:t>
      </w:r>
      <w:ins w:id="525" w:author="program2" w:date="2019-09-12T13:59:00Z">
        <w:r w:rsidR="00053D16">
          <w:rPr>
            <w:lang w:val="en-GB"/>
          </w:rPr>
          <w:t>“</w:t>
        </w:r>
      </w:ins>
      <w:del w:id="526" w:author="program2" w:date="2019-09-12T13:59:00Z">
        <w:r w:rsidRPr="005677B4" w:rsidDel="00053D16">
          <w:rPr>
            <w:lang w:val="en-GB"/>
          </w:rPr>
          <w:delText>’</w:delText>
        </w:r>
      </w:del>
      <w:r w:rsidRPr="005677B4">
        <w:rPr>
          <w:lang w:val="en-GB"/>
        </w:rPr>
        <w:t>ideal</w:t>
      </w:r>
      <w:ins w:id="527" w:author="program2" w:date="2019-09-12T13:59:00Z">
        <w:r w:rsidR="00053D16">
          <w:rPr>
            <w:lang w:val="en-GB"/>
          </w:rPr>
          <w:t>”</w:t>
        </w:r>
      </w:ins>
      <w:del w:id="528" w:author="program2" w:date="2019-09-12T13:59:00Z">
        <w:r w:rsidRPr="005677B4" w:rsidDel="00053D16">
          <w:rPr>
            <w:lang w:val="en-GB"/>
          </w:rPr>
          <w:delText>’</w:delText>
        </w:r>
      </w:del>
      <w:r w:rsidRPr="005677B4">
        <w:rPr>
          <w:lang w:val="en-GB"/>
        </w:rPr>
        <w:t xml:space="preserve"> conditions, this value will approach </w:t>
      </w: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(1)</w:t>
      </w:r>
    </w:p>
    <w:p w14:paraId="6DA33220" w14:textId="77777777" w:rsidR="000A52FD" w:rsidRPr="005677B4" w:rsidRDefault="005677B4">
      <w:pPr>
        <w:pStyle w:val="Tekstpodstawowy"/>
        <w:spacing w:line="294" w:lineRule="exact"/>
        <w:ind w:left="117"/>
        <w:jc w:val="both"/>
        <w:rPr>
          <w:lang w:val="en-GB"/>
        </w:rPr>
      </w:pPr>
      <w:r w:rsidRPr="005677B4">
        <w:rPr>
          <w:lang w:val="en-GB"/>
        </w:rPr>
        <w:t>Finally, the voxel rejection complexity can be represented as:</w:t>
      </w:r>
    </w:p>
    <w:p w14:paraId="28C6E472" w14:textId="47E135EF" w:rsidR="000A52FD" w:rsidRPr="005677B4" w:rsidRDefault="005677B4">
      <w:pPr>
        <w:pStyle w:val="Tekstpodstawowy"/>
        <w:spacing w:before="220"/>
        <w:ind w:right="1298"/>
        <w:jc w:val="center"/>
        <w:rPr>
          <w:rFonts w:ascii="Arial" w:hAnsi="Arial"/>
          <w:i/>
          <w:lang w:val="en-GB"/>
        </w:rPr>
      </w:pP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D</w:t>
      </w:r>
      <w:r w:rsidRPr="005677B4">
        <w:rPr>
          <w:rFonts w:ascii="Tahoma" w:hAnsi="Tahoma"/>
          <w:lang w:val="en-GB"/>
        </w:rPr>
        <w:t xml:space="preserve">) = </w:t>
      </w:r>
      <w:r w:rsidRPr="005677B4">
        <w:rPr>
          <w:rFonts w:ascii="Bookman Old Style" w:hAnsi="Bookman Old Style"/>
          <w:i/>
          <w:lang w:val="en-GB"/>
        </w:rPr>
        <w:t>O</w:t>
      </w:r>
      <w:r w:rsidRPr="005677B4">
        <w:rPr>
          <w:rFonts w:ascii="Tahoma" w:hAnsi="Tahoma"/>
          <w:lang w:val="en-GB"/>
        </w:rPr>
        <w:t>(</w:t>
      </w:r>
      <w:r w:rsidRPr="005677B4">
        <w:rPr>
          <w:lang w:val="en-GB"/>
        </w:rPr>
        <w:t xml:space="preserve">voxel number </w:t>
      </w:r>
      <w:r w:rsidRPr="005677B4">
        <w:rPr>
          <w:rFonts w:ascii="Arial" w:hAnsi="Arial"/>
          <w:i/>
          <w:lang w:val="en-GB"/>
        </w:rPr>
        <w:t xml:space="preserve">· </w:t>
      </w:r>
      <w:r w:rsidRPr="005677B4">
        <w:rPr>
          <w:lang w:val="en-GB"/>
        </w:rPr>
        <w:t>maximum number of shapes in neighbo</w:t>
      </w:r>
      <w:ins w:id="529" w:author="program2" w:date="2019-09-12T13:58:00Z">
        <w:r w:rsidR="00053D16">
          <w:rPr>
            <w:lang w:val="en-GB"/>
          </w:rPr>
          <w:t>u</w:t>
        </w:r>
      </w:ins>
      <w:r w:rsidRPr="005677B4">
        <w:rPr>
          <w:lang w:val="en-GB"/>
        </w:rPr>
        <w:t xml:space="preserve">rhood </w:t>
      </w:r>
      <w:r w:rsidRPr="005677B4">
        <w:rPr>
          <w:rFonts w:ascii="Arial" w:hAnsi="Arial"/>
          <w:i/>
          <w:lang w:val="en-GB"/>
        </w:rPr>
        <w:t>·</w:t>
      </w:r>
    </w:p>
    <w:p w14:paraId="7136B5C3" w14:textId="77777777" w:rsidR="000A52FD" w:rsidRPr="005677B4" w:rsidRDefault="005677B4">
      <w:pPr>
        <w:pStyle w:val="Tekstpodstawowy"/>
        <w:spacing w:before="42"/>
        <w:ind w:right="1220"/>
        <w:jc w:val="center"/>
        <w:rPr>
          <w:rFonts w:ascii="Tahoma"/>
          <w:lang w:val="en-GB"/>
        </w:rPr>
      </w:pPr>
      <w:r w:rsidRPr="005677B4">
        <w:rPr>
          <w:lang w:val="en-GB"/>
        </w:rPr>
        <w:t xml:space="preserve">number of circles in a </w:t>
      </w:r>
      <w:del w:id="530" w:author="program2" w:date="2019-09-12T14:19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lang w:val="en-GB"/>
        </w:rPr>
        <w:t>figure</w:t>
      </w:r>
      <w:r w:rsidRPr="005677B4">
        <w:rPr>
          <w:rFonts w:ascii="Century Gothic"/>
          <w:position w:val="10"/>
          <w:sz w:val="16"/>
          <w:lang w:val="en-GB"/>
        </w:rPr>
        <w:t>2</w:t>
      </w:r>
      <w:r w:rsidRPr="005677B4">
        <w:rPr>
          <w:rFonts w:ascii="Tahoma"/>
          <w:lang w:val="en-GB"/>
        </w:rPr>
        <w:t>)</w:t>
      </w:r>
    </w:p>
    <w:p w14:paraId="5AE7FD90" w14:textId="77777777" w:rsidR="000A52FD" w:rsidRPr="005677B4" w:rsidRDefault="005677B4">
      <w:pPr>
        <w:pStyle w:val="Tekstpodstawowy"/>
        <w:spacing w:before="237" w:line="232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While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perfect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conditions,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17"/>
          <w:lang w:val="en-GB"/>
        </w:rPr>
        <w:t xml:space="preserve"> </w:t>
      </w:r>
      <w:r w:rsidRPr="005677B4">
        <w:rPr>
          <w:spacing w:val="-3"/>
          <w:lang w:val="en-GB"/>
        </w:rPr>
        <w:t>take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only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few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iterations,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8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rises above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capabilities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GPU,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part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may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severely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slowing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down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of the</w:t>
      </w:r>
      <w:r w:rsidRPr="005677B4">
        <w:rPr>
          <w:spacing w:val="16"/>
          <w:lang w:val="en-GB"/>
        </w:rPr>
        <w:t xml:space="preserve"> </w:t>
      </w:r>
      <w:r w:rsidRPr="005677B4">
        <w:rPr>
          <w:lang w:val="en-GB"/>
        </w:rPr>
        <w:t>algorithm.</w:t>
      </w:r>
    </w:p>
    <w:p w14:paraId="10F763BE" w14:textId="77777777" w:rsidR="000A52FD" w:rsidRPr="005677B4" w:rsidRDefault="000A52FD">
      <w:pPr>
        <w:pStyle w:val="Tekstpodstawowy"/>
        <w:spacing w:before="2"/>
        <w:rPr>
          <w:sz w:val="29"/>
          <w:lang w:val="en-GB"/>
        </w:rPr>
      </w:pPr>
    </w:p>
    <w:p w14:paraId="7DBA2F1C" w14:textId="77777777" w:rsidR="000A52FD" w:rsidRPr="005677B4" w:rsidRDefault="005677B4">
      <w:pPr>
        <w:pStyle w:val="Nagwek2"/>
        <w:numPr>
          <w:ilvl w:val="2"/>
          <w:numId w:val="2"/>
        </w:numPr>
        <w:tabs>
          <w:tab w:val="left" w:pos="1082"/>
        </w:tabs>
        <w:jc w:val="both"/>
        <w:rPr>
          <w:b/>
          <w:lang w:val="en-GB"/>
        </w:rPr>
      </w:pPr>
      <w:bookmarkStart w:id="531" w:name="_TOC_250002"/>
      <w:r w:rsidRPr="005677B4">
        <w:rPr>
          <w:b/>
          <w:lang w:val="en-GB"/>
        </w:rPr>
        <w:t>Investigating</w:t>
      </w:r>
      <w:r w:rsidRPr="005677B4">
        <w:rPr>
          <w:b/>
          <w:spacing w:val="5"/>
          <w:lang w:val="en-GB"/>
        </w:rPr>
        <w:t xml:space="preserve"> </w:t>
      </w:r>
      <w:bookmarkEnd w:id="531"/>
      <w:r w:rsidRPr="005677B4">
        <w:rPr>
          <w:b/>
          <w:lang w:val="en-GB"/>
        </w:rPr>
        <w:t>Performance</w:t>
      </w:r>
    </w:p>
    <w:p w14:paraId="6AAE4320" w14:textId="3F497D95" w:rsidR="000A52FD" w:rsidRPr="005677B4" w:rsidRDefault="005677B4">
      <w:pPr>
        <w:pStyle w:val="Tekstpodstawowy"/>
        <w:spacing w:before="148" w:line="294" w:lineRule="exact"/>
        <w:ind w:left="117"/>
        <w:jc w:val="both"/>
        <w:rPr>
          <w:lang w:val="en-GB"/>
        </w:rPr>
      </w:pPr>
      <w:r w:rsidRPr="005677B4">
        <w:rPr>
          <w:lang w:val="en-GB"/>
        </w:rPr>
        <w:t>Outside of theoretical inquiries, the actual perfor</w:t>
      </w:r>
      <w:ins w:id="532" w:author="program2" w:date="2019-09-12T14:02:00Z">
        <w:r w:rsidR="00053D16">
          <w:rPr>
            <w:lang w:val="en-GB"/>
          </w:rPr>
          <w:t>m</w:t>
        </w:r>
      </w:ins>
      <w:r w:rsidRPr="005677B4">
        <w:rPr>
          <w:lang w:val="en-GB"/>
        </w:rPr>
        <w:t>ance was investigated. All calculations were</w:t>
      </w:r>
    </w:p>
    <w:p w14:paraId="3A520981" w14:textId="77777777" w:rsidR="000A52FD" w:rsidRPr="005677B4" w:rsidRDefault="005677B4">
      <w:pPr>
        <w:pStyle w:val="Tekstpodstawowy"/>
        <w:spacing w:line="290" w:lineRule="exact"/>
        <w:ind w:left="117"/>
        <w:rPr>
          <w:rFonts w:ascii="Typography Times"/>
          <w:sz w:val="16"/>
          <w:lang w:val="en-GB"/>
        </w:rPr>
      </w:pPr>
      <w:r w:rsidRPr="005677B4">
        <w:rPr>
          <w:spacing w:val="6"/>
          <w:w w:val="90"/>
          <w:lang w:val="en-GB"/>
        </w:rPr>
        <w:t>p</w:t>
      </w:r>
      <w:r w:rsidRPr="005677B4">
        <w:rPr>
          <w:w w:val="91"/>
          <w:lang w:val="en-GB"/>
        </w:rPr>
        <w:t>erformed</w:t>
      </w:r>
      <w:r w:rsidRPr="005677B4">
        <w:rPr>
          <w:lang w:val="en-GB"/>
        </w:rPr>
        <w:t xml:space="preserve"> </w:t>
      </w:r>
      <w:del w:id="533" w:author="program2" w:date="2019-09-12T14:18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spacing w:val="-1"/>
          <w:w w:val="90"/>
          <w:lang w:val="en-GB"/>
        </w:rPr>
        <w:t>usin</w:t>
      </w:r>
      <w:r w:rsidRPr="005677B4">
        <w:rPr>
          <w:w w:val="90"/>
          <w:lang w:val="en-GB"/>
        </w:rPr>
        <w:t>g</w:t>
      </w:r>
      <w:del w:id="534" w:author="program2" w:date="2019-09-12T14:18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spacing w:val="-1"/>
          <w:w w:val="97"/>
          <w:lang w:val="en-GB"/>
        </w:rPr>
        <w:t>th</w:t>
      </w:r>
      <w:r w:rsidRPr="005677B4">
        <w:rPr>
          <w:w w:val="97"/>
          <w:lang w:val="en-GB"/>
        </w:rPr>
        <w:t>e</w:t>
      </w:r>
      <w:del w:id="535" w:author="program2" w:date="2019-09-12T14:18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spacing w:val="-1"/>
          <w:w w:val="97"/>
          <w:lang w:val="en-GB"/>
        </w:rPr>
        <w:t>8</w:t>
      </w:r>
      <w:r w:rsidRPr="005677B4">
        <w:rPr>
          <w:w w:val="105"/>
          <w:lang w:val="en-GB"/>
        </w:rPr>
        <w:t>GB</w:t>
      </w:r>
      <w:del w:id="536" w:author="program2" w:date="2019-09-12T14:18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w w:val="97"/>
          <w:lang w:val="en-GB"/>
        </w:rPr>
        <w:t>RAM</w:t>
      </w:r>
      <w:del w:id="537" w:author="program2" w:date="2019-09-12T14:18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w w:val="80"/>
          <w:lang w:val="en-GB"/>
        </w:rPr>
        <w:t>/</w:t>
      </w:r>
      <w:r w:rsidRPr="005677B4">
        <w:rPr>
          <w:lang w:val="en-GB"/>
        </w:rPr>
        <w:t xml:space="preserve"> </w:t>
      </w:r>
      <w:del w:id="538" w:author="program2" w:date="2019-09-12T14:18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w w:val="97"/>
          <w:lang w:val="en-GB"/>
        </w:rPr>
        <w:t>I</w:t>
      </w:r>
      <w:r w:rsidRPr="005677B4">
        <w:rPr>
          <w:spacing w:val="-7"/>
          <w:w w:val="97"/>
          <w:lang w:val="en-GB"/>
        </w:rPr>
        <w:t>n</w:t>
      </w:r>
      <w:r w:rsidRPr="005677B4">
        <w:rPr>
          <w:spacing w:val="-1"/>
          <w:w w:val="98"/>
          <w:lang w:val="en-GB"/>
        </w:rPr>
        <w:t>te</w:t>
      </w:r>
      <w:r w:rsidRPr="005677B4">
        <w:rPr>
          <w:w w:val="98"/>
          <w:lang w:val="en-GB"/>
        </w:rPr>
        <w:t>l</w:t>
      </w:r>
      <w:r w:rsidRPr="005677B4">
        <w:rPr>
          <w:rFonts w:ascii="Arial"/>
          <w:i/>
          <w:spacing w:val="-182"/>
          <w:w w:val="128"/>
          <w:lang w:val="en-GB"/>
        </w:rPr>
        <w:t>Q</w:t>
      </w:r>
      <w:r w:rsidRPr="005677B4">
        <w:rPr>
          <w:rFonts w:ascii="Typography Times"/>
          <w:w w:val="99"/>
          <w:position w:val="1"/>
          <w:sz w:val="16"/>
          <w:lang w:val="en-GB"/>
        </w:rPr>
        <w:t>R</w:t>
      </w:r>
      <w:r w:rsidRPr="005677B4">
        <w:rPr>
          <w:rFonts w:ascii="Typography Times"/>
          <w:position w:val="1"/>
          <w:sz w:val="16"/>
          <w:lang w:val="en-GB"/>
        </w:rPr>
        <w:t xml:space="preserve">  </w:t>
      </w:r>
      <w:r w:rsidRPr="005677B4">
        <w:rPr>
          <w:rFonts w:ascii="Typography Times"/>
          <w:spacing w:val="7"/>
          <w:position w:val="1"/>
          <w:sz w:val="16"/>
          <w:lang w:val="en-GB"/>
        </w:rPr>
        <w:t xml:space="preserve"> </w:t>
      </w:r>
      <w:r w:rsidRPr="005677B4">
        <w:rPr>
          <w:w w:val="94"/>
          <w:lang w:val="en-GB"/>
        </w:rPr>
        <w:t>Core</w:t>
      </w:r>
      <w:r w:rsidRPr="005677B4">
        <w:rPr>
          <w:lang w:val="en-GB"/>
        </w:rPr>
        <w:t xml:space="preserve"> </w:t>
      </w:r>
      <w:del w:id="539" w:author="program2" w:date="2019-09-12T14:18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spacing w:val="-1"/>
          <w:w w:val="97"/>
          <w:lang w:val="en-GB"/>
        </w:rPr>
        <w:t>i5-8250</w:t>
      </w:r>
      <w:r w:rsidRPr="005677B4">
        <w:rPr>
          <w:w w:val="94"/>
          <w:lang w:val="en-GB"/>
        </w:rPr>
        <w:t>U</w:t>
      </w:r>
      <w:r w:rsidRPr="005677B4">
        <w:rPr>
          <w:lang w:val="en-GB"/>
        </w:rPr>
        <w:t xml:space="preserve"> </w:t>
      </w:r>
      <w:del w:id="540" w:author="program2" w:date="2019-09-12T14:19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lang w:val="en-GB"/>
        </w:rPr>
        <w:t>CPU</w:t>
      </w:r>
      <w:del w:id="541" w:author="program2" w:date="2019-09-12T14:19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w w:val="101"/>
          <w:lang w:val="en-GB"/>
        </w:rPr>
        <w:t>@</w:t>
      </w:r>
      <w:del w:id="542" w:author="program2" w:date="2019-09-12T14:19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w w:val="95"/>
          <w:lang w:val="en-GB"/>
        </w:rPr>
        <w:t>1.60GHz</w:t>
      </w:r>
      <w:del w:id="543" w:author="program2" w:date="2019-09-12T14:19:00Z">
        <w:r w:rsidRPr="005677B4" w:rsidDel="00002871">
          <w:rPr>
            <w:lang w:val="en-GB"/>
          </w:rPr>
          <w:delText xml:space="preserve"> </w:delText>
        </w:r>
      </w:del>
      <w:r w:rsidRPr="005677B4">
        <w:rPr>
          <w:spacing w:val="-25"/>
          <w:lang w:val="en-GB"/>
        </w:rPr>
        <w:t xml:space="preserve"> </w:t>
      </w:r>
      <w:r w:rsidRPr="005677B4">
        <w:rPr>
          <w:w w:val="99"/>
          <w:lang w:val="en-GB"/>
        </w:rPr>
        <w:t>x</w:t>
      </w:r>
      <w:r w:rsidRPr="005677B4">
        <w:rPr>
          <w:lang w:val="en-GB"/>
        </w:rPr>
        <w:t xml:space="preserve"> </w:t>
      </w:r>
      <w:del w:id="544" w:author="program2" w:date="2019-09-12T14:19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w w:val="97"/>
          <w:lang w:val="en-GB"/>
        </w:rPr>
        <w:t>8</w:t>
      </w:r>
      <w:r w:rsidRPr="005677B4">
        <w:rPr>
          <w:lang w:val="en-GB"/>
        </w:rPr>
        <w:t xml:space="preserve"> </w:t>
      </w:r>
      <w:del w:id="545" w:author="program2" w:date="2019-09-12T14:19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w w:val="80"/>
          <w:lang w:val="en-GB"/>
        </w:rPr>
        <w:t>/</w:t>
      </w:r>
      <w:r w:rsidRPr="005677B4">
        <w:rPr>
          <w:lang w:val="en-GB"/>
        </w:rPr>
        <w:t xml:space="preserve"> </w:t>
      </w:r>
      <w:del w:id="546" w:author="program2" w:date="2019-09-12T14:19:00Z">
        <w:r w:rsidRPr="005677B4" w:rsidDel="00002871">
          <w:rPr>
            <w:spacing w:val="-25"/>
            <w:lang w:val="en-GB"/>
          </w:rPr>
          <w:delText xml:space="preserve"> </w:delText>
        </w:r>
      </w:del>
      <w:r w:rsidRPr="005677B4">
        <w:rPr>
          <w:spacing w:val="-1"/>
          <w:w w:val="90"/>
          <w:lang w:val="en-GB"/>
        </w:rPr>
        <w:t>Nvid</w:t>
      </w:r>
      <w:r w:rsidRPr="005677B4">
        <w:rPr>
          <w:w w:val="90"/>
          <w:lang w:val="en-GB"/>
        </w:rPr>
        <w:t>i</w:t>
      </w:r>
      <w:r w:rsidRPr="005677B4">
        <w:rPr>
          <w:w w:val="97"/>
          <w:lang w:val="en-GB"/>
        </w:rPr>
        <w:t>a</w:t>
      </w:r>
      <w:r w:rsidRPr="005677B4">
        <w:rPr>
          <w:rFonts w:ascii="Arial"/>
          <w:i/>
          <w:spacing w:val="-182"/>
          <w:w w:val="128"/>
          <w:lang w:val="en-GB"/>
        </w:rPr>
        <w:t>Q</w:t>
      </w:r>
      <w:r w:rsidRPr="005677B4">
        <w:rPr>
          <w:rFonts w:ascii="Typography Times"/>
          <w:w w:val="99"/>
          <w:position w:val="1"/>
          <w:sz w:val="16"/>
          <w:lang w:val="en-GB"/>
        </w:rPr>
        <w:t>R</w:t>
      </w:r>
    </w:p>
    <w:p w14:paraId="78435C66" w14:textId="77777777" w:rsidR="000A52FD" w:rsidRPr="005677B4" w:rsidRDefault="005677B4">
      <w:pPr>
        <w:pStyle w:val="Tekstpodstawowy"/>
        <w:spacing w:before="1"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GeForce MX150 / Ubuntu 18.04 laptop. The GPU had 384 CUDA cores operating at a 1708Mhz clock and 2048 MB of memory.</w:t>
      </w:r>
    </w:p>
    <w:p w14:paraId="4B3C9A48" w14:textId="43C0B54D" w:rsidR="000A52FD" w:rsidRPr="005677B4" w:rsidRDefault="005677B4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 xml:space="preserve">The shape chosen for the preliminary calculations </w:t>
      </w:r>
      <w:r w:rsidRPr="005677B4">
        <w:rPr>
          <w:spacing w:val="-3"/>
          <w:lang w:val="en-GB"/>
        </w:rPr>
        <w:t xml:space="preserve">was </w:t>
      </w:r>
      <w:r w:rsidRPr="005677B4">
        <w:rPr>
          <w:lang w:val="en-GB"/>
        </w:rPr>
        <w:t xml:space="preserve">a dimer, a polydisk made of </w:t>
      </w:r>
      <w:r w:rsidRPr="005677B4">
        <w:rPr>
          <w:spacing w:val="-5"/>
          <w:lang w:val="en-GB"/>
        </w:rPr>
        <w:t xml:space="preserve">two </w:t>
      </w:r>
      <w:r w:rsidRPr="005677B4">
        <w:rPr>
          <w:lang w:val="en-GB"/>
        </w:rPr>
        <w:t>intersecting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circles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identical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radiuses,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where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1"/>
          <w:lang w:val="en-GB"/>
        </w:rPr>
        <w:t xml:space="preserve"> </w:t>
      </w:r>
      <w:del w:id="547" w:author="program2" w:date="2019-09-12T14:02:00Z">
        <w:r w:rsidRPr="005677B4" w:rsidDel="00A677AC">
          <w:rPr>
            <w:lang w:val="en-GB"/>
          </w:rPr>
          <w:delText>center</w:delText>
        </w:r>
      </w:del>
      <w:ins w:id="548" w:author="program2" w:date="2019-09-12T14:02:00Z">
        <w:r w:rsidR="00A677AC" w:rsidRPr="005677B4">
          <w:rPr>
            <w:lang w:val="en-GB"/>
          </w:rPr>
          <w:t>centre</w:t>
        </w:r>
      </w:ins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one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them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located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radius distance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from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another’s</w:t>
      </w:r>
      <w:r w:rsidRPr="005677B4">
        <w:rPr>
          <w:spacing w:val="-4"/>
          <w:lang w:val="en-GB"/>
        </w:rPr>
        <w:t xml:space="preserve"> </w:t>
      </w:r>
      <w:del w:id="549" w:author="program2" w:date="2019-09-12T14:02:00Z">
        <w:r w:rsidRPr="005677B4" w:rsidDel="00A677AC">
          <w:rPr>
            <w:lang w:val="en-GB"/>
          </w:rPr>
          <w:delText>center</w:delText>
        </w:r>
      </w:del>
      <w:ins w:id="550" w:author="program2" w:date="2019-09-12T14:02:00Z">
        <w:r w:rsidR="00A677AC" w:rsidRPr="005677B4">
          <w:rPr>
            <w:lang w:val="en-GB"/>
          </w:rPr>
          <w:t>centre</w:t>
        </w:r>
      </w:ins>
      <w:r w:rsidRPr="005677B4">
        <w:rPr>
          <w:lang w:val="en-GB"/>
        </w:rPr>
        <w:t>.</w:t>
      </w:r>
      <w:r w:rsidRPr="005677B4">
        <w:rPr>
          <w:spacing w:val="-4"/>
          <w:lang w:val="en-GB"/>
        </w:rPr>
        <w:t xml:space="preserve"> </w:t>
      </w:r>
      <w:ins w:id="551" w:author="program2" w:date="2019-09-12T14:27:00Z">
        <w:r w:rsidR="001F343B">
          <w:rPr>
            <w:lang w:val="en-GB"/>
          </w:rPr>
          <w:t>Furthermore</w:t>
        </w:r>
      </w:ins>
      <w:del w:id="552" w:author="program2" w:date="2019-09-12T14:27:00Z">
        <w:r w:rsidRPr="005677B4" w:rsidDel="001F343B">
          <w:rPr>
            <w:lang w:val="en-GB"/>
          </w:rPr>
          <w:delText>Also</w:delText>
        </w:r>
      </w:del>
      <w:r w:rsidRPr="005677B4">
        <w:rPr>
          <w:lang w:val="en-GB"/>
        </w:rPr>
        <w:t>,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overuse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memory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been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commonly causing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crashes,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limit</w:t>
      </w:r>
      <w:r w:rsidRPr="005677B4">
        <w:rPr>
          <w:spacing w:val="-34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imposed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4"/>
          <w:lang w:val="en-GB"/>
        </w:rPr>
        <w:t xml:space="preserve"> </w:t>
      </w:r>
      <w:r w:rsidRPr="005677B4">
        <w:rPr>
          <w:spacing w:val="-3"/>
          <w:lang w:val="en-GB"/>
        </w:rPr>
        <w:t>voxels.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3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4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 xml:space="preserve">reaches more than 1 million, they will not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 xml:space="preserve">split </w:t>
      </w:r>
      <w:r w:rsidRPr="005677B4">
        <w:rPr>
          <w:spacing w:val="-3"/>
          <w:lang w:val="en-GB"/>
        </w:rPr>
        <w:t xml:space="preserve">any </w:t>
      </w:r>
      <w:r w:rsidRPr="005677B4">
        <w:rPr>
          <w:lang w:val="en-GB"/>
        </w:rPr>
        <w:t xml:space="preserve">further. While it theoretically warps the results, it is partially an </w:t>
      </w:r>
      <w:r w:rsidRPr="005677B4">
        <w:rPr>
          <w:spacing w:val="-3"/>
          <w:lang w:val="en-GB"/>
        </w:rPr>
        <w:t xml:space="preserve">equivalent </w:t>
      </w:r>
      <w:r w:rsidRPr="005677B4">
        <w:rPr>
          <w:lang w:val="en-GB"/>
        </w:rPr>
        <w:t xml:space="preserve">to setting a high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>split t</w:t>
      </w:r>
      <w:ins w:id="553" w:author="program2" w:date="2019-09-12T14:02:00Z">
        <w:r w:rsidR="00A677AC">
          <w:rPr>
            <w:lang w:val="en-GB"/>
          </w:rPr>
          <w:t>h</w:t>
        </w:r>
      </w:ins>
      <w:r w:rsidRPr="005677B4">
        <w:rPr>
          <w:lang w:val="en-GB"/>
        </w:rPr>
        <w:t>reshold, and it enables to perform otherwise impossible</w:t>
      </w:r>
      <w:r w:rsidRPr="005677B4">
        <w:rPr>
          <w:spacing w:val="39"/>
          <w:lang w:val="en-GB"/>
        </w:rPr>
        <w:t xml:space="preserve"> </w:t>
      </w:r>
      <w:r w:rsidRPr="005677B4">
        <w:rPr>
          <w:lang w:val="en-GB"/>
        </w:rPr>
        <w:t>calculations.</w:t>
      </w:r>
    </w:p>
    <w:p w14:paraId="6EF7A547" w14:textId="59EBFB5B" w:rsidR="000A52FD" w:rsidRPr="005677B4" w:rsidRDefault="00DC0027">
      <w:pPr>
        <w:pStyle w:val="Tekstpodstawowy"/>
        <w:spacing w:before="1"/>
        <w:rPr>
          <w:sz w:val="19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0" distR="0" simplePos="0" relativeHeight="251625984" behindDoc="0" locked="0" layoutInCell="1" allowOverlap="1" wp14:anchorId="4036CA45" wp14:editId="3513F6B3">
                <wp:simplePos x="0" y="0"/>
                <wp:positionH relativeFrom="page">
                  <wp:posOffset>2990215</wp:posOffset>
                </wp:positionH>
                <wp:positionV relativeFrom="paragraph">
                  <wp:posOffset>175895</wp:posOffset>
                </wp:positionV>
                <wp:extent cx="1792605" cy="1254760"/>
                <wp:effectExtent l="37465" t="37465" r="36830" b="31750"/>
                <wp:wrapTopAndBottom/>
                <wp:docPr id="1079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2605" cy="1254760"/>
                          <a:chOff x="4709" y="277"/>
                          <a:chExt cx="2823" cy="1976"/>
                        </a:xfrm>
                      </wpg:grpSpPr>
                      <wps:wsp>
                        <wps:cNvPr id="1080" name="Freeform 1076"/>
                        <wps:cNvSpPr>
                          <a:spLocks/>
                        </wps:cNvSpPr>
                        <wps:spPr bwMode="auto">
                          <a:xfrm>
                            <a:off x="4756" y="324"/>
                            <a:ext cx="1882" cy="1882"/>
                          </a:xfrm>
                          <a:custGeom>
                            <a:avLst/>
                            <a:gdLst>
                              <a:gd name="T0" fmla="+- 0 6634 4756"/>
                              <a:gd name="T1" fmla="*/ T0 w 1882"/>
                              <a:gd name="T2" fmla="+- 0 1342 324"/>
                              <a:gd name="T3" fmla="*/ 1342 h 1882"/>
                              <a:gd name="T4" fmla="+- 0 6610 4756"/>
                              <a:gd name="T5" fmla="*/ T4 w 1882"/>
                              <a:gd name="T6" fmla="+- 0 1491 324"/>
                              <a:gd name="T7" fmla="*/ 1491 h 1882"/>
                              <a:gd name="T8" fmla="+- 0 6564 4756"/>
                              <a:gd name="T9" fmla="*/ T8 w 1882"/>
                              <a:gd name="T10" fmla="+- 0 1631 324"/>
                              <a:gd name="T11" fmla="*/ 1631 h 1882"/>
                              <a:gd name="T12" fmla="+- 0 6497 4756"/>
                              <a:gd name="T13" fmla="*/ T12 w 1882"/>
                              <a:gd name="T14" fmla="+- 0 1761 324"/>
                              <a:gd name="T15" fmla="*/ 1761 h 1882"/>
                              <a:gd name="T16" fmla="+- 0 6411 4756"/>
                              <a:gd name="T17" fmla="*/ T16 w 1882"/>
                              <a:gd name="T18" fmla="+- 0 1877 324"/>
                              <a:gd name="T19" fmla="*/ 1877 h 1882"/>
                              <a:gd name="T20" fmla="+- 0 6309 4756"/>
                              <a:gd name="T21" fmla="*/ T20 w 1882"/>
                              <a:gd name="T22" fmla="+- 0 1979 324"/>
                              <a:gd name="T23" fmla="*/ 1979 h 1882"/>
                              <a:gd name="T24" fmla="+- 0 6192 4756"/>
                              <a:gd name="T25" fmla="*/ T24 w 1882"/>
                              <a:gd name="T26" fmla="+- 0 2065 324"/>
                              <a:gd name="T27" fmla="*/ 2065 h 1882"/>
                              <a:gd name="T28" fmla="+- 0 6063 4756"/>
                              <a:gd name="T29" fmla="*/ T28 w 1882"/>
                              <a:gd name="T30" fmla="+- 0 2132 324"/>
                              <a:gd name="T31" fmla="*/ 2132 h 1882"/>
                              <a:gd name="T32" fmla="+- 0 5923 4756"/>
                              <a:gd name="T33" fmla="*/ T32 w 1882"/>
                              <a:gd name="T34" fmla="+- 0 2178 324"/>
                              <a:gd name="T35" fmla="*/ 2178 h 1882"/>
                              <a:gd name="T36" fmla="+- 0 5774 4756"/>
                              <a:gd name="T37" fmla="*/ T36 w 1882"/>
                              <a:gd name="T38" fmla="+- 0 2203 324"/>
                              <a:gd name="T39" fmla="*/ 2203 h 1882"/>
                              <a:gd name="T40" fmla="+- 0 5620 4756"/>
                              <a:gd name="T41" fmla="*/ T40 w 1882"/>
                              <a:gd name="T42" fmla="+- 0 2203 324"/>
                              <a:gd name="T43" fmla="*/ 2203 h 1882"/>
                              <a:gd name="T44" fmla="+- 0 5471 4756"/>
                              <a:gd name="T45" fmla="*/ T44 w 1882"/>
                              <a:gd name="T46" fmla="+- 0 2178 324"/>
                              <a:gd name="T47" fmla="*/ 2178 h 1882"/>
                              <a:gd name="T48" fmla="+- 0 5331 4756"/>
                              <a:gd name="T49" fmla="*/ T48 w 1882"/>
                              <a:gd name="T50" fmla="+- 0 2132 324"/>
                              <a:gd name="T51" fmla="*/ 2132 h 1882"/>
                              <a:gd name="T52" fmla="+- 0 5201 4756"/>
                              <a:gd name="T53" fmla="*/ T52 w 1882"/>
                              <a:gd name="T54" fmla="+- 0 2065 324"/>
                              <a:gd name="T55" fmla="*/ 2065 h 1882"/>
                              <a:gd name="T56" fmla="+- 0 5085 4756"/>
                              <a:gd name="T57" fmla="*/ T56 w 1882"/>
                              <a:gd name="T58" fmla="+- 0 1979 324"/>
                              <a:gd name="T59" fmla="*/ 1979 h 1882"/>
                              <a:gd name="T60" fmla="+- 0 4983 4756"/>
                              <a:gd name="T61" fmla="*/ T60 w 1882"/>
                              <a:gd name="T62" fmla="+- 0 1877 324"/>
                              <a:gd name="T63" fmla="*/ 1877 h 1882"/>
                              <a:gd name="T64" fmla="+- 0 4897 4756"/>
                              <a:gd name="T65" fmla="*/ T64 w 1882"/>
                              <a:gd name="T66" fmla="+- 0 1761 324"/>
                              <a:gd name="T67" fmla="*/ 1761 h 1882"/>
                              <a:gd name="T68" fmla="+- 0 4830 4756"/>
                              <a:gd name="T69" fmla="*/ T68 w 1882"/>
                              <a:gd name="T70" fmla="+- 0 1631 324"/>
                              <a:gd name="T71" fmla="*/ 1631 h 1882"/>
                              <a:gd name="T72" fmla="+- 0 4784 4756"/>
                              <a:gd name="T73" fmla="*/ T72 w 1882"/>
                              <a:gd name="T74" fmla="+- 0 1491 324"/>
                              <a:gd name="T75" fmla="*/ 1491 h 1882"/>
                              <a:gd name="T76" fmla="+- 0 4759 4756"/>
                              <a:gd name="T77" fmla="*/ T76 w 1882"/>
                              <a:gd name="T78" fmla="+- 0 1342 324"/>
                              <a:gd name="T79" fmla="*/ 1342 h 1882"/>
                              <a:gd name="T80" fmla="+- 0 4759 4756"/>
                              <a:gd name="T81" fmla="*/ T80 w 1882"/>
                              <a:gd name="T82" fmla="+- 0 1188 324"/>
                              <a:gd name="T83" fmla="*/ 1188 h 1882"/>
                              <a:gd name="T84" fmla="+- 0 4784 4756"/>
                              <a:gd name="T85" fmla="*/ T84 w 1882"/>
                              <a:gd name="T86" fmla="+- 0 1039 324"/>
                              <a:gd name="T87" fmla="*/ 1039 h 1882"/>
                              <a:gd name="T88" fmla="+- 0 4830 4756"/>
                              <a:gd name="T89" fmla="*/ T88 w 1882"/>
                              <a:gd name="T90" fmla="+- 0 899 324"/>
                              <a:gd name="T91" fmla="*/ 899 h 1882"/>
                              <a:gd name="T92" fmla="+- 0 4897 4756"/>
                              <a:gd name="T93" fmla="*/ T92 w 1882"/>
                              <a:gd name="T94" fmla="+- 0 770 324"/>
                              <a:gd name="T95" fmla="*/ 770 h 1882"/>
                              <a:gd name="T96" fmla="+- 0 4983 4756"/>
                              <a:gd name="T97" fmla="*/ T96 w 1882"/>
                              <a:gd name="T98" fmla="+- 0 653 324"/>
                              <a:gd name="T99" fmla="*/ 653 h 1882"/>
                              <a:gd name="T100" fmla="+- 0 5085 4756"/>
                              <a:gd name="T101" fmla="*/ T100 w 1882"/>
                              <a:gd name="T102" fmla="+- 0 551 324"/>
                              <a:gd name="T103" fmla="*/ 551 h 1882"/>
                              <a:gd name="T104" fmla="+- 0 5201 4756"/>
                              <a:gd name="T105" fmla="*/ T104 w 1882"/>
                              <a:gd name="T106" fmla="+- 0 465 324"/>
                              <a:gd name="T107" fmla="*/ 465 h 1882"/>
                              <a:gd name="T108" fmla="+- 0 5331 4756"/>
                              <a:gd name="T109" fmla="*/ T108 w 1882"/>
                              <a:gd name="T110" fmla="+- 0 398 324"/>
                              <a:gd name="T111" fmla="*/ 398 h 1882"/>
                              <a:gd name="T112" fmla="+- 0 5471 4756"/>
                              <a:gd name="T113" fmla="*/ T112 w 1882"/>
                              <a:gd name="T114" fmla="+- 0 352 324"/>
                              <a:gd name="T115" fmla="*/ 352 h 1882"/>
                              <a:gd name="T116" fmla="+- 0 5620 4756"/>
                              <a:gd name="T117" fmla="*/ T116 w 1882"/>
                              <a:gd name="T118" fmla="+- 0 327 324"/>
                              <a:gd name="T119" fmla="*/ 327 h 1882"/>
                              <a:gd name="T120" fmla="+- 0 5774 4756"/>
                              <a:gd name="T121" fmla="*/ T120 w 1882"/>
                              <a:gd name="T122" fmla="+- 0 327 324"/>
                              <a:gd name="T123" fmla="*/ 327 h 1882"/>
                              <a:gd name="T124" fmla="+- 0 5923 4756"/>
                              <a:gd name="T125" fmla="*/ T124 w 1882"/>
                              <a:gd name="T126" fmla="+- 0 352 324"/>
                              <a:gd name="T127" fmla="*/ 352 h 1882"/>
                              <a:gd name="T128" fmla="+- 0 6063 4756"/>
                              <a:gd name="T129" fmla="*/ T128 w 1882"/>
                              <a:gd name="T130" fmla="+- 0 398 324"/>
                              <a:gd name="T131" fmla="*/ 398 h 1882"/>
                              <a:gd name="T132" fmla="+- 0 6192 4756"/>
                              <a:gd name="T133" fmla="*/ T132 w 1882"/>
                              <a:gd name="T134" fmla="+- 0 465 324"/>
                              <a:gd name="T135" fmla="*/ 465 h 1882"/>
                              <a:gd name="T136" fmla="+- 0 6309 4756"/>
                              <a:gd name="T137" fmla="*/ T136 w 1882"/>
                              <a:gd name="T138" fmla="+- 0 551 324"/>
                              <a:gd name="T139" fmla="*/ 551 h 1882"/>
                              <a:gd name="T140" fmla="+- 0 6411 4756"/>
                              <a:gd name="T141" fmla="*/ T140 w 1882"/>
                              <a:gd name="T142" fmla="+- 0 653 324"/>
                              <a:gd name="T143" fmla="*/ 653 h 1882"/>
                              <a:gd name="T144" fmla="+- 0 6497 4756"/>
                              <a:gd name="T145" fmla="*/ T144 w 1882"/>
                              <a:gd name="T146" fmla="+- 0 770 324"/>
                              <a:gd name="T147" fmla="*/ 770 h 1882"/>
                              <a:gd name="T148" fmla="+- 0 6564 4756"/>
                              <a:gd name="T149" fmla="*/ T148 w 1882"/>
                              <a:gd name="T150" fmla="+- 0 899 324"/>
                              <a:gd name="T151" fmla="*/ 899 h 1882"/>
                              <a:gd name="T152" fmla="+- 0 6610 4756"/>
                              <a:gd name="T153" fmla="*/ T152 w 1882"/>
                              <a:gd name="T154" fmla="+- 0 1039 324"/>
                              <a:gd name="T155" fmla="*/ 1039 h 1882"/>
                              <a:gd name="T156" fmla="+- 0 6634 4756"/>
                              <a:gd name="T157" fmla="*/ T156 w 1882"/>
                              <a:gd name="T158" fmla="+- 0 1188 324"/>
                              <a:gd name="T159" fmla="*/ 1188 h 1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882" h="1882">
                                <a:moveTo>
                                  <a:pt x="1882" y="941"/>
                                </a:moveTo>
                                <a:lnTo>
                                  <a:pt x="1878" y="1018"/>
                                </a:lnTo>
                                <a:lnTo>
                                  <a:pt x="1869" y="1094"/>
                                </a:lnTo>
                                <a:lnTo>
                                  <a:pt x="1854" y="1167"/>
                                </a:lnTo>
                                <a:lnTo>
                                  <a:pt x="1834" y="1238"/>
                                </a:lnTo>
                                <a:lnTo>
                                  <a:pt x="1808" y="1307"/>
                                </a:lnTo>
                                <a:lnTo>
                                  <a:pt x="1777" y="1373"/>
                                </a:lnTo>
                                <a:lnTo>
                                  <a:pt x="1741" y="1437"/>
                                </a:lnTo>
                                <a:lnTo>
                                  <a:pt x="1700" y="1497"/>
                                </a:lnTo>
                                <a:lnTo>
                                  <a:pt x="1655" y="1553"/>
                                </a:lnTo>
                                <a:lnTo>
                                  <a:pt x="1606" y="1606"/>
                                </a:lnTo>
                                <a:lnTo>
                                  <a:pt x="1553" y="1655"/>
                                </a:lnTo>
                                <a:lnTo>
                                  <a:pt x="1496" y="1700"/>
                                </a:lnTo>
                                <a:lnTo>
                                  <a:pt x="1436" y="1741"/>
                                </a:lnTo>
                                <a:lnTo>
                                  <a:pt x="1373" y="1777"/>
                                </a:lnTo>
                                <a:lnTo>
                                  <a:pt x="1307" y="1808"/>
                                </a:lnTo>
                                <a:lnTo>
                                  <a:pt x="1238" y="1834"/>
                                </a:lnTo>
                                <a:lnTo>
                                  <a:pt x="1167" y="1854"/>
                                </a:lnTo>
                                <a:lnTo>
                                  <a:pt x="1094" y="1869"/>
                                </a:lnTo>
                                <a:lnTo>
                                  <a:pt x="1018" y="1879"/>
                                </a:lnTo>
                                <a:lnTo>
                                  <a:pt x="941" y="1882"/>
                                </a:lnTo>
                                <a:lnTo>
                                  <a:pt x="864" y="1879"/>
                                </a:lnTo>
                                <a:lnTo>
                                  <a:pt x="788" y="1869"/>
                                </a:lnTo>
                                <a:lnTo>
                                  <a:pt x="715" y="1854"/>
                                </a:lnTo>
                                <a:lnTo>
                                  <a:pt x="644" y="1834"/>
                                </a:lnTo>
                                <a:lnTo>
                                  <a:pt x="575" y="1808"/>
                                </a:lnTo>
                                <a:lnTo>
                                  <a:pt x="509" y="1777"/>
                                </a:lnTo>
                                <a:lnTo>
                                  <a:pt x="445" y="1741"/>
                                </a:lnTo>
                                <a:lnTo>
                                  <a:pt x="385" y="1700"/>
                                </a:lnTo>
                                <a:lnTo>
                                  <a:pt x="329" y="1655"/>
                                </a:lnTo>
                                <a:lnTo>
                                  <a:pt x="276" y="1606"/>
                                </a:lnTo>
                                <a:lnTo>
                                  <a:pt x="227" y="1553"/>
                                </a:lnTo>
                                <a:lnTo>
                                  <a:pt x="182" y="1497"/>
                                </a:lnTo>
                                <a:lnTo>
                                  <a:pt x="141" y="1437"/>
                                </a:lnTo>
                                <a:lnTo>
                                  <a:pt x="105" y="1373"/>
                                </a:lnTo>
                                <a:lnTo>
                                  <a:pt x="74" y="1307"/>
                                </a:lnTo>
                                <a:lnTo>
                                  <a:pt x="48" y="1238"/>
                                </a:lnTo>
                                <a:lnTo>
                                  <a:pt x="28" y="1167"/>
                                </a:lnTo>
                                <a:lnTo>
                                  <a:pt x="13" y="1094"/>
                                </a:lnTo>
                                <a:lnTo>
                                  <a:pt x="3" y="1018"/>
                                </a:lnTo>
                                <a:lnTo>
                                  <a:pt x="0" y="941"/>
                                </a:lnTo>
                                <a:lnTo>
                                  <a:pt x="3" y="864"/>
                                </a:lnTo>
                                <a:lnTo>
                                  <a:pt x="13" y="788"/>
                                </a:lnTo>
                                <a:lnTo>
                                  <a:pt x="28" y="715"/>
                                </a:lnTo>
                                <a:lnTo>
                                  <a:pt x="48" y="644"/>
                                </a:lnTo>
                                <a:lnTo>
                                  <a:pt x="74" y="575"/>
                                </a:lnTo>
                                <a:lnTo>
                                  <a:pt x="105" y="509"/>
                                </a:lnTo>
                                <a:lnTo>
                                  <a:pt x="141" y="446"/>
                                </a:lnTo>
                                <a:lnTo>
                                  <a:pt x="182" y="385"/>
                                </a:lnTo>
                                <a:lnTo>
                                  <a:pt x="227" y="329"/>
                                </a:lnTo>
                                <a:lnTo>
                                  <a:pt x="276" y="276"/>
                                </a:lnTo>
                                <a:lnTo>
                                  <a:pt x="329" y="227"/>
                                </a:lnTo>
                                <a:lnTo>
                                  <a:pt x="385" y="182"/>
                                </a:lnTo>
                                <a:lnTo>
                                  <a:pt x="445" y="141"/>
                                </a:lnTo>
                                <a:lnTo>
                                  <a:pt x="509" y="105"/>
                                </a:lnTo>
                                <a:lnTo>
                                  <a:pt x="575" y="74"/>
                                </a:lnTo>
                                <a:lnTo>
                                  <a:pt x="644" y="48"/>
                                </a:lnTo>
                                <a:lnTo>
                                  <a:pt x="715" y="28"/>
                                </a:lnTo>
                                <a:lnTo>
                                  <a:pt x="788" y="13"/>
                                </a:lnTo>
                                <a:lnTo>
                                  <a:pt x="864" y="3"/>
                                </a:lnTo>
                                <a:lnTo>
                                  <a:pt x="941" y="0"/>
                                </a:lnTo>
                                <a:lnTo>
                                  <a:pt x="1018" y="3"/>
                                </a:lnTo>
                                <a:lnTo>
                                  <a:pt x="1094" y="13"/>
                                </a:lnTo>
                                <a:lnTo>
                                  <a:pt x="1167" y="28"/>
                                </a:lnTo>
                                <a:lnTo>
                                  <a:pt x="1238" y="48"/>
                                </a:lnTo>
                                <a:lnTo>
                                  <a:pt x="1307" y="74"/>
                                </a:lnTo>
                                <a:lnTo>
                                  <a:pt x="1373" y="105"/>
                                </a:lnTo>
                                <a:lnTo>
                                  <a:pt x="1436" y="141"/>
                                </a:lnTo>
                                <a:lnTo>
                                  <a:pt x="1496" y="182"/>
                                </a:lnTo>
                                <a:lnTo>
                                  <a:pt x="1553" y="227"/>
                                </a:lnTo>
                                <a:lnTo>
                                  <a:pt x="1606" y="276"/>
                                </a:lnTo>
                                <a:lnTo>
                                  <a:pt x="1655" y="329"/>
                                </a:lnTo>
                                <a:lnTo>
                                  <a:pt x="1700" y="385"/>
                                </a:lnTo>
                                <a:lnTo>
                                  <a:pt x="1741" y="446"/>
                                </a:lnTo>
                                <a:lnTo>
                                  <a:pt x="1777" y="509"/>
                                </a:lnTo>
                                <a:lnTo>
                                  <a:pt x="1808" y="575"/>
                                </a:lnTo>
                                <a:lnTo>
                                  <a:pt x="1834" y="644"/>
                                </a:lnTo>
                                <a:lnTo>
                                  <a:pt x="1854" y="715"/>
                                </a:lnTo>
                                <a:lnTo>
                                  <a:pt x="1869" y="788"/>
                                </a:lnTo>
                                <a:lnTo>
                                  <a:pt x="1878" y="864"/>
                                </a:lnTo>
                                <a:lnTo>
                                  <a:pt x="1882" y="9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7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" name="Freeform 1075"/>
                        <wps:cNvSpPr>
                          <a:spLocks/>
                        </wps:cNvSpPr>
                        <wps:spPr bwMode="auto">
                          <a:xfrm>
                            <a:off x="5602" y="324"/>
                            <a:ext cx="1882" cy="1882"/>
                          </a:xfrm>
                          <a:custGeom>
                            <a:avLst/>
                            <a:gdLst>
                              <a:gd name="T0" fmla="+- 0 7481 5603"/>
                              <a:gd name="T1" fmla="*/ T0 w 1882"/>
                              <a:gd name="T2" fmla="+- 0 1342 324"/>
                              <a:gd name="T3" fmla="*/ 1342 h 1882"/>
                              <a:gd name="T4" fmla="+- 0 7457 5603"/>
                              <a:gd name="T5" fmla="*/ T4 w 1882"/>
                              <a:gd name="T6" fmla="+- 0 1491 324"/>
                              <a:gd name="T7" fmla="*/ 1491 h 1882"/>
                              <a:gd name="T8" fmla="+- 0 7410 5603"/>
                              <a:gd name="T9" fmla="*/ T8 w 1882"/>
                              <a:gd name="T10" fmla="+- 0 1631 324"/>
                              <a:gd name="T11" fmla="*/ 1631 h 1882"/>
                              <a:gd name="T12" fmla="+- 0 7343 5603"/>
                              <a:gd name="T13" fmla="*/ T12 w 1882"/>
                              <a:gd name="T14" fmla="+- 0 1761 324"/>
                              <a:gd name="T15" fmla="*/ 1761 h 1882"/>
                              <a:gd name="T16" fmla="+- 0 7258 5603"/>
                              <a:gd name="T17" fmla="*/ T16 w 1882"/>
                              <a:gd name="T18" fmla="+- 0 1877 324"/>
                              <a:gd name="T19" fmla="*/ 1877 h 1882"/>
                              <a:gd name="T20" fmla="+- 0 7156 5603"/>
                              <a:gd name="T21" fmla="*/ T20 w 1882"/>
                              <a:gd name="T22" fmla="+- 0 1979 324"/>
                              <a:gd name="T23" fmla="*/ 1979 h 1882"/>
                              <a:gd name="T24" fmla="+- 0 7039 5603"/>
                              <a:gd name="T25" fmla="*/ T24 w 1882"/>
                              <a:gd name="T26" fmla="+- 0 2065 324"/>
                              <a:gd name="T27" fmla="*/ 2065 h 1882"/>
                              <a:gd name="T28" fmla="+- 0 6910 5603"/>
                              <a:gd name="T29" fmla="*/ T28 w 1882"/>
                              <a:gd name="T30" fmla="+- 0 2132 324"/>
                              <a:gd name="T31" fmla="*/ 2132 h 1882"/>
                              <a:gd name="T32" fmla="+- 0 6770 5603"/>
                              <a:gd name="T33" fmla="*/ T32 w 1882"/>
                              <a:gd name="T34" fmla="+- 0 2178 324"/>
                              <a:gd name="T35" fmla="*/ 2178 h 1882"/>
                              <a:gd name="T36" fmla="+- 0 6621 5603"/>
                              <a:gd name="T37" fmla="*/ T36 w 1882"/>
                              <a:gd name="T38" fmla="+- 0 2203 324"/>
                              <a:gd name="T39" fmla="*/ 2203 h 1882"/>
                              <a:gd name="T40" fmla="+- 0 6466 5603"/>
                              <a:gd name="T41" fmla="*/ T40 w 1882"/>
                              <a:gd name="T42" fmla="+- 0 2203 324"/>
                              <a:gd name="T43" fmla="*/ 2203 h 1882"/>
                              <a:gd name="T44" fmla="+- 0 6318 5603"/>
                              <a:gd name="T45" fmla="*/ T44 w 1882"/>
                              <a:gd name="T46" fmla="+- 0 2178 324"/>
                              <a:gd name="T47" fmla="*/ 2178 h 1882"/>
                              <a:gd name="T48" fmla="+- 0 6177 5603"/>
                              <a:gd name="T49" fmla="*/ T48 w 1882"/>
                              <a:gd name="T50" fmla="+- 0 2132 324"/>
                              <a:gd name="T51" fmla="*/ 2132 h 1882"/>
                              <a:gd name="T52" fmla="+- 0 6048 5603"/>
                              <a:gd name="T53" fmla="*/ T52 w 1882"/>
                              <a:gd name="T54" fmla="+- 0 2065 324"/>
                              <a:gd name="T55" fmla="*/ 2065 h 1882"/>
                              <a:gd name="T56" fmla="+- 0 5931 5603"/>
                              <a:gd name="T57" fmla="*/ T56 w 1882"/>
                              <a:gd name="T58" fmla="+- 0 1979 324"/>
                              <a:gd name="T59" fmla="*/ 1979 h 1882"/>
                              <a:gd name="T60" fmla="+- 0 5829 5603"/>
                              <a:gd name="T61" fmla="*/ T60 w 1882"/>
                              <a:gd name="T62" fmla="+- 0 1877 324"/>
                              <a:gd name="T63" fmla="*/ 1877 h 1882"/>
                              <a:gd name="T64" fmla="+- 0 5744 5603"/>
                              <a:gd name="T65" fmla="*/ T64 w 1882"/>
                              <a:gd name="T66" fmla="+- 0 1761 324"/>
                              <a:gd name="T67" fmla="*/ 1761 h 1882"/>
                              <a:gd name="T68" fmla="+- 0 5677 5603"/>
                              <a:gd name="T69" fmla="*/ T68 w 1882"/>
                              <a:gd name="T70" fmla="+- 0 1631 324"/>
                              <a:gd name="T71" fmla="*/ 1631 h 1882"/>
                              <a:gd name="T72" fmla="+- 0 5630 5603"/>
                              <a:gd name="T73" fmla="*/ T72 w 1882"/>
                              <a:gd name="T74" fmla="+- 0 1491 324"/>
                              <a:gd name="T75" fmla="*/ 1491 h 1882"/>
                              <a:gd name="T76" fmla="+- 0 5606 5603"/>
                              <a:gd name="T77" fmla="*/ T76 w 1882"/>
                              <a:gd name="T78" fmla="+- 0 1342 324"/>
                              <a:gd name="T79" fmla="*/ 1342 h 1882"/>
                              <a:gd name="T80" fmla="+- 0 5606 5603"/>
                              <a:gd name="T81" fmla="*/ T80 w 1882"/>
                              <a:gd name="T82" fmla="+- 0 1188 324"/>
                              <a:gd name="T83" fmla="*/ 1188 h 1882"/>
                              <a:gd name="T84" fmla="+- 0 5630 5603"/>
                              <a:gd name="T85" fmla="*/ T84 w 1882"/>
                              <a:gd name="T86" fmla="+- 0 1039 324"/>
                              <a:gd name="T87" fmla="*/ 1039 h 1882"/>
                              <a:gd name="T88" fmla="+- 0 5677 5603"/>
                              <a:gd name="T89" fmla="*/ T88 w 1882"/>
                              <a:gd name="T90" fmla="+- 0 899 324"/>
                              <a:gd name="T91" fmla="*/ 899 h 1882"/>
                              <a:gd name="T92" fmla="+- 0 5744 5603"/>
                              <a:gd name="T93" fmla="*/ T92 w 1882"/>
                              <a:gd name="T94" fmla="+- 0 770 324"/>
                              <a:gd name="T95" fmla="*/ 770 h 1882"/>
                              <a:gd name="T96" fmla="+- 0 5829 5603"/>
                              <a:gd name="T97" fmla="*/ T96 w 1882"/>
                              <a:gd name="T98" fmla="+- 0 653 324"/>
                              <a:gd name="T99" fmla="*/ 653 h 1882"/>
                              <a:gd name="T100" fmla="+- 0 5931 5603"/>
                              <a:gd name="T101" fmla="*/ T100 w 1882"/>
                              <a:gd name="T102" fmla="+- 0 551 324"/>
                              <a:gd name="T103" fmla="*/ 551 h 1882"/>
                              <a:gd name="T104" fmla="+- 0 6048 5603"/>
                              <a:gd name="T105" fmla="*/ T104 w 1882"/>
                              <a:gd name="T106" fmla="+- 0 465 324"/>
                              <a:gd name="T107" fmla="*/ 465 h 1882"/>
                              <a:gd name="T108" fmla="+- 0 6177 5603"/>
                              <a:gd name="T109" fmla="*/ T108 w 1882"/>
                              <a:gd name="T110" fmla="+- 0 398 324"/>
                              <a:gd name="T111" fmla="*/ 398 h 1882"/>
                              <a:gd name="T112" fmla="+- 0 6318 5603"/>
                              <a:gd name="T113" fmla="*/ T112 w 1882"/>
                              <a:gd name="T114" fmla="+- 0 352 324"/>
                              <a:gd name="T115" fmla="*/ 352 h 1882"/>
                              <a:gd name="T116" fmla="+- 0 6466 5603"/>
                              <a:gd name="T117" fmla="*/ T116 w 1882"/>
                              <a:gd name="T118" fmla="+- 0 327 324"/>
                              <a:gd name="T119" fmla="*/ 327 h 1882"/>
                              <a:gd name="T120" fmla="+- 0 6621 5603"/>
                              <a:gd name="T121" fmla="*/ T120 w 1882"/>
                              <a:gd name="T122" fmla="+- 0 327 324"/>
                              <a:gd name="T123" fmla="*/ 327 h 1882"/>
                              <a:gd name="T124" fmla="+- 0 6770 5603"/>
                              <a:gd name="T125" fmla="*/ T124 w 1882"/>
                              <a:gd name="T126" fmla="+- 0 352 324"/>
                              <a:gd name="T127" fmla="*/ 352 h 1882"/>
                              <a:gd name="T128" fmla="+- 0 6910 5603"/>
                              <a:gd name="T129" fmla="*/ T128 w 1882"/>
                              <a:gd name="T130" fmla="+- 0 398 324"/>
                              <a:gd name="T131" fmla="*/ 398 h 1882"/>
                              <a:gd name="T132" fmla="+- 0 7039 5603"/>
                              <a:gd name="T133" fmla="*/ T132 w 1882"/>
                              <a:gd name="T134" fmla="+- 0 465 324"/>
                              <a:gd name="T135" fmla="*/ 465 h 1882"/>
                              <a:gd name="T136" fmla="+- 0 7156 5603"/>
                              <a:gd name="T137" fmla="*/ T136 w 1882"/>
                              <a:gd name="T138" fmla="+- 0 551 324"/>
                              <a:gd name="T139" fmla="*/ 551 h 1882"/>
                              <a:gd name="T140" fmla="+- 0 7258 5603"/>
                              <a:gd name="T141" fmla="*/ T140 w 1882"/>
                              <a:gd name="T142" fmla="+- 0 653 324"/>
                              <a:gd name="T143" fmla="*/ 653 h 1882"/>
                              <a:gd name="T144" fmla="+- 0 7343 5603"/>
                              <a:gd name="T145" fmla="*/ T144 w 1882"/>
                              <a:gd name="T146" fmla="+- 0 770 324"/>
                              <a:gd name="T147" fmla="*/ 770 h 1882"/>
                              <a:gd name="T148" fmla="+- 0 7410 5603"/>
                              <a:gd name="T149" fmla="*/ T148 w 1882"/>
                              <a:gd name="T150" fmla="+- 0 899 324"/>
                              <a:gd name="T151" fmla="*/ 899 h 1882"/>
                              <a:gd name="T152" fmla="+- 0 7457 5603"/>
                              <a:gd name="T153" fmla="*/ T152 w 1882"/>
                              <a:gd name="T154" fmla="+- 0 1039 324"/>
                              <a:gd name="T155" fmla="*/ 1039 h 1882"/>
                              <a:gd name="T156" fmla="+- 0 7481 5603"/>
                              <a:gd name="T157" fmla="*/ T156 w 1882"/>
                              <a:gd name="T158" fmla="+- 0 1188 324"/>
                              <a:gd name="T159" fmla="*/ 1188 h 1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882" h="1882">
                                <a:moveTo>
                                  <a:pt x="1881" y="941"/>
                                </a:moveTo>
                                <a:lnTo>
                                  <a:pt x="1878" y="1018"/>
                                </a:lnTo>
                                <a:lnTo>
                                  <a:pt x="1869" y="1094"/>
                                </a:lnTo>
                                <a:lnTo>
                                  <a:pt x="1854" y="1167"/>
                                </a:lnTo>
                                <a:lnTo>
                                  <a:pt x="1833" y="1238"/>
                                </a:lnTo>
                                <a:lnTo>
                                  <a:pt x="1807" y="1307"/>
                                </a:lnTo>
                                <a:lnTo>
                                  <a:pt x="1776" y="1373"/>
                                </a:lnTo>
                                <a:lnTo>
                                  <a:pt x="1740" y="1437"/>
                                </a:lnTo>
                                <a:lnTo>
                                  <a:pt x="1700" y="1497"/>
                                </a:lnTo>
                                <a:lnTo>
                                  <a:pt x="1655" y="1553"/>
                                </a:lnTo>
                                <a:lnTo>
                                  <a:pt x="1606" y="1606"/>
                                </a:lnTo>
                                <a:lnTo>
                                  <a:pt x="1553" y="1655"/>
                                </a:lnTo>
                                <a:lnTo>
                                  <a:pt x="1496" y="1700"/>
                                </a:lnTo>
                                <a:lnTo>
                                  <a:pt x="1436" y="1741"/>
                                </a:lnTo>
                                <a:lnTo>
                                  <a:pt x="1373" y="1777"/>
                                </a:lnTo>
                                <a:lnTo>
                                  <a:pt x="1307" y="1808"/>
                                </a:lnTo>
                                <a:lnTo>
                                  <a:pt x="1238" y="1834"/>
                                </a:lnTo>
                                <a:lnTo>
                                  <a:pt x="1167" y="1854"/>
                                </a:lnTo>
                                <a:lnTo>
                                  <a:pt x="1093" y="1869"/>
                                </a:lnTo>
                                <a:lnTo>
                                  <a:pt x="1018" y="1879"/>
                                </a:lnTo>
                                <a:lnTo>
                                  <a:pt x="941" y="1882"/>
                                </a:lnTo>
                                <a:lnTo>
                                  <a:pt x="863" y="1879"/>
                                </a:lnTo>
                                <a:lnTo>
                                  <a:pt x="788" y="1869"/>
                                </a:lnTo>
                                <a:lnTo>
                                  <a:pt x="715" y="1854"/>
                                </a:lnTo>
                                <a:lnTo>
                                  <a:pt x="643" y="1834"/>
                                </a:lnTo>
                                <a:lnTo>
                                  <a:pt x="574" y="1808"/>
                                </a:lnTo>
                                <a:lnTo>
                                  <a:pt x="508" y="1777"/>
                                </a:lnTo>
                                <a:lnTo>
                                  <a:pt x="445" y="1741"/>
                                </a:lnTo>
                                <a:lnTo>
                                  <a:pt x="385" y="1700"/>
                                </a:lnTo>
                                <a:lnTo>
                                  <a:pt x="328" y="1655"/>
                                </a:lnTo>
                                <a:lnTo>
                                  <a:pt x="275" y="1606"/>
                                </a:lnTo>
                                <a:lnTo>
                                  <a:pt x="226" y="1553"/>
                                </a:lnTo>
                                <a:lnTo>
                                  <a:pt x="181" y="1497"/>
                                </a:lnTo>
                                <a:lnTo>
                                  <a:pt x="141" y="1437"/>
                                </a:lnTo>
                                <a:lnTo>
                                  <a:pt x="105" y="1373"/>
                                </a:lnTo>
                                <a:lnTo>
                                  <a:pt x="74" y="1307"/>
                                </a:lnTo>
                                <a:lnTo>
                                  <a:pt x="48" y="1238"/>
                                </a:lnTo>
                                <a:lnTo>
                                  <a:pt x="27" y="1167"/>
                                </a:lnTo>
                                <a:lnTo>
                                  <a:pt x="12" y="1094"/>
                                </a:lnTo>
                                <a:lnTo>
                                  <a:pt x="3" y="1018"/>
                                </a:lnTo>
                                <a:lnTo>
                                  <a:pt x="0" y="941"/>
                                </a:lnTo>
                                <a:lnTo>
                                  <a:pt x="3" y="864"/>
                                </a:lnTo>
                                <a:lnTo>
                                  <a:pt x="12" y="788"/>
                                </a:lnTo>
                                <a:lnTo>
                                  <a:pt x="27" y="715"/>
                                </a:lnTo>
                                <a:lnTo>
                                  <a:pt x="48" y="644"/>
                                </a:lnTo>
                                <a:lnTo>
                                  <a:pt x="74" y="575"/>
                                </a:lnTo>
                                <a:lnTo>
                                  <a:pt x="105" y="509"/>
                                </a:lnTo>
                                <a:lnTo>
                                  <a:pt x="141" y="446"/>
                                </a:lnTo>
                                <a:lnTo>
                                  <a:pt x="181" y="385"/>
                                </a:lnTo>
                                <a:lnTo>
                                  <a:pt x="226" y="329"/>
                                </a:lnTo>
                                <a:lnTo>
                                  <a:pt x="275" y="276"/>
                                </a:lnTo>
                                <a:lnTo>
                                  <a:pt x="328" y="227"/>
                                </a:lnTo>
                                <a:lnTo>
                                  <a:pt x="385" y="182"/>
                                </a:lnTo>
                                <a:lnTo>
                                  <a:pt x="445" y="141"/>
                                </a:lnTo>
                                <a:lnTo>
                                  <a:pt x="508" y="105"/>
                                </a:lnTo>
                                <a:lnTo>
                                  <a:pt x="574" y="74"/>
                                </a:lnTo>
                                <a:lnTo>
                                  <a:pt x="643" y="48"/>
                                </a:lnTo>
                                <a:lnTo>
                                  <a:pt x="715" y="28"/>
                                </a:lnTo>
                                <a:lnTo>
                                  <a:pt x="788" y="13"/>
                                </a:lnTo>
                                <a:lnTo>
                                  <a:pt x="863" y="3"/>
                                </a:lnTo>
                                <a:lnTo>
                                  <a:pt x="941" y="0"/>
                                </a:lnTo>
                                <a:lnTo>
                                  <a:pt x="1018" y="3"/>
                                </a:lnTo>
                                <a:lnTo>
                                  <a:pt x="1093" y="13"/>
                                </a:lnTo>
                                <a:lnTo>
                                  <a:pt x="1167" y="28"/>
                                </a:lnTo>
                                <a:lnTo>
                                  <a:pt x="1238" y="48"/>
                                </a:lnTo>
                                <a:lnTo>
                                  <a:pt x="1307" y="74"/>
                                </a:lnTo>
                                <a:lnTo>
                                  <a:pt x="1373" y="105"/>
                                </a:lnTo>
                                <a:lnTo>
                                  <a:pt x="1436" y="141"/>
                                </a:lnTo>
                                <a:lnTo>
                                  <a:pt x="1496" y="182"/>
                                </a:lnTo>
                                <a:lnTo>
                                  <a:pt x="1553" y="227"/>
                                </a:lnTo>
                                <a:lnTo>
                                  <a:pt x="1606" y="276"/>
                                </a:lnTo>
                                <a:lnTo>
                                  <a:pt x="1655" y="329"/>
                                </a:lnTo>
                                <a:lnTo>
                                  <a:pt x="1700" y="385"/>
                                </a:lnTo>
                                <a:lnTo>
                                  <a:pt x="1740" y="446"/>
                                </a:lnTo>
                                <a:lnTo>
                                  <a:pt x="1776" y="509"/>
                                </a:lnTo>
                                <a:lnTo>
                                  <a:pt x="1807" y="575"/>
                                </a:lnTo>
                                <a:lnTo>
                                  <a:pt x="1833" y="644"/>
                                </a:lnTo>
                                <a:lnTo>
                                  <a:pt x="1854" y="715"/>
                                </a:lnTo>
                                <a:lnTo>
                                  <a:pt x="1869" y="788"/>
                                </a:lnTo>
                                <a:lnTo>
                                  <a:pt x="1878" y="864"/>
                                </a:lnTo>
                                <a:lnTo>
                                  <a:pt x="1881" y="9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7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698799" id="Group 1074" o:spid="_x0000_s1026" style="position:absolute;margin-left:235.45pt;margin-top:13.85pt;width:141.15pt;height:98.8pt;z-index:251625984;mso-wrap-distance-left:0;mso-wrap-distance-right:0;mso-position-horizontal-relative:page" coordorigin="4709,277" coordsize="2823,1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">
                <v:shape id="Freeform 1076" o:spid="_x0000_s1027" style="position:absolute;left:4756;top:324;width:1882;height:1882;visibility:visible;mso-wrap-style:square;v-text-anchor:top" coordsize="1882,1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" path="m1882,941r-4,77l1869,1094r-15,73l1834,1238r-26,69l1777,1373r-36,64l1700,1497r-45,56l1606,1606r-53,49l1496,1700r-60,41l1373,1777r-66,31l1238,1834r-71,20l1094,1869r-76,10l941,1882r-77,-3l788,1869r-73,-15l644,1834r-69,-26l509,1777r-64,-36l385,1700r-56,-45l276,1606r-49,-53l182,1497r-41,-60l105,1373,74,1307,48,1238,28,1167,13,1094,3,1018,,941,3,864,13,788,28,715,48,644,74,575r31,-66l141,446r41,-61l227,329r49,-53l329,227r56,-45l445,141r64,-36l575,74,644,48,715,28,788,13,864,3,941,r77,3l1094,13r73,15l1238,48r69,26l1373,105r63,36l1496,182r57,45l1606,276r49,53l1700,385r41,61l1777,509r31,66l1834,644r20,71l1869,788r9,76l1882,941xe" filled="f" strokeweight="1.65928mm">
                  <v:path arrowok="t" o:connecttype="custom" o:connectlocs="1878,1342;1854,1491;1808,1631;1741,1761;1655,1877;1553,1979;1436,2065;1307,2132;1167,2178;1018,2203;864,2203;715,2178;575,2132;445,2065;329,1979;227,1877;141,1761;74,1631;28,1491;3,1342;3,1188;28,1039;74,899;141,770;227,653;329,551;445,465;575,398;715,352;864,327;1018,327;1167,352;1307,398;1436,465;1553,551;1655,653;1741,770;1808,899;1854,1039;1878,1188" o:connectangles="0,0,0,0,0,0,0,0,0,0,0,0,0,0,0,0,0,0,0,0,0,0,0,0,0,0,0,0,0,0,0,0,0,0,0,0,0,0,0,0"/>
                </v:shape>
                <v:shape id="Freeform 1075" o:spid="_x0000_s1028" style="position:absolute;left:5602;top:324;width:1882;height:1882;visibility:visible;mso-wrap-style:square;v-text-anchor:top" coordsize="1882,1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" path="m1881,941r-3,77l1869,1094r-15,73l1833,1238r-26,69l1776,1373r-36,64l1700,1497r-45,56l1606,1606r-53,49l1496,1700r-60,41l1373,1777r-66,31l1238,1834r-71,20l1093,1869r-75,10l941,1882r-78,-3l788,1869r-73,-15l643,1834r-69,-26l508,1777r-63,-36l385,1700r-57,-45l275,1606r-49,-53l181,1497r-40,-60l105,1373,74,1307,48,1238,27,1167,12,1094,3,1018,,941,3,864r9,-76l27,715,48,644,74,575r31,-66l141,446r40,-61l226,329r49,-53l328,227r57,-45l445,141r63,-36l574,74,643,48,715,28,788,13,863,3,941,r77,3l1093,13r74,15l1238,48r69,26l1373,105r63,36l1496,182r57,45l1606,276r49,53l1700,385r40,61l1776,509r31,66l1833,644r21,71l1869,788r9,76l1881,941xe" filled="f" strokeweight="1.65928mm">
                  <v:path arrowok="t" o:connecttype="custom" o:connectlocs="1878,1342;1854,1491;1807,1631;1740,1761;1655,1877;1553,1979;1436,2065;1307,2132;1167,2178;1018,2203;863,2203;715,2178;574,2132;445,2065;328,1979;226,1877;141,1761;74,1631;27,1491;3,1342;3,1188;27,1039;74,899;141,770;226,653;328,551;445,465;574,398;715,352;863,327;1018,327;1167,352;1307,398;1436,465;1553,551;1655,653;1740,770;1807,899;1854,1039;1878,1188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2D8C8EED" w14:textId="77777777" w:rsidR="000A52FD" w:rsidRPr="005677B4" w:rsidRDefault="005677B4">
      <w:pPr>
        <w:pStyle w:val="Tekstpodstawowy"/>
        <w:spacing w:before="141"/>
        <w:ind w:left="2421"/>
        <w:rPr>
          <w:lang w:val="en-GB"/>
        </w:rPr>
      </w:pPr>
      <w:r w:rsidRPr="005677B4">
        <w:rPr>
          <w:lang w:val="en-GB"/>
        </w:rPr>
        <w:t>Figure 4.1: The dimer used in the calculations.</w:t>
      </w:r>
    </w:p>
    <w:p w14:paraId="0453F6F0" w14:textId="77777777" w:rsidR="000A52FD" w:rsidRPr="005677B4" w:rsidRDefault="000A52FD">
      <w:pPr>
        <w:pStyle w:val="Tekstpodstawowy"/>
        <w:spacing w:before="9"/>
        <w:rPr>
          <w:sz w:val="29"/>
          <w:lang w:val="en-GB"/>
        </w:rPr>
      </w:pPr>
    </w:p>
    <w:p w14:paraId="24350AB0" w14:textId="02695EB9" w:rsidR="000A52FD" w:rsidRPr="005677B4" w:rsidRDefault="00DC0027">
      <w:pPr>
        <w:pStyle w:val="Tekstpodstawowy"/>
        <w:tabs>
          <w:tab w:val="left" w:pos="2751"/>
          <w:tab w:val="left" w:pos="3597"/>
          <w:tab w:val="left" w:pos="4443"/>
          <w:tab w:val="left" w:pos="5406"/>
        </w:tabs>
        <w:spacing w:before="1" w:line="225" w:lineRule="auto"/>
        <w:ind w:left="117" w:right="1413" w:firstLine="351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10FA9C20" wp14:editId="10AE1BB3">
                <wp:simplePos x="0" y="0"/>
                <wp:positionH relativeFrom="page">
                  <wp:posOffset>2435860</wp:posOffset>
                </wp:positionH>
                <wp:positionV relativeFrom="paragraph">
                  <wp:posOffset>203835</wp:posOffset>
                </wp:positionV>
                <wp:extent cx="1804035" cy="263525"/>
                <wp:effectExtent l="0" t="0" r="0" b="0"/>
                <wp:wrapNone/>
                <wp:docPr id="1078" name="Text Box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403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02C85" w14:textId="77777777" w:rsidR="00053D16" w:rsidRDefault="00053D16">
                            <w:pPr>
                              <w:tabs>
                                <w:tab w:val="left" w:pos="845"/>
                                <w:tab w:val="left" w:pos="1691"/>
                                <w:tab w:val="left" w:pos="2654"/>
                              </w:tabs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ab/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ab/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pacing w:val="-20"/>
                                <w:w w:val="135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FA9C20" id="Text Box 1073" o:spid="_x0000_s1178" type="#_x0000_t202" style="position:absolute;left:0;text-align:left;margin-left:191.8pt;margin-top:16.05pt;width:142.05pt;height:20.75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" filled="f" stroked="f">
                <v:textbox inset="0,0,0,0">
                  <w:txbxContent>
                    <w:p w14:paraId="41B02C85" w14:textId="77777777" w:rsidR="00053D16" w:rsidRDefault="00053D16">
                      <w:pPr>
                        <w:tabs>
                          <w:tab w:val="left" w:pos="845"/>
                          <w:tab w:val="left" w:pos="1691"/>
                          <w:tab w:val="left" w:pos="2654"/>
                        </w:tabs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>×</w:t>
                      </w: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ab/>
                        <w:t>×</w:t>
                      </w: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ab/>
                        <w:t>×</w:t>
                      </w: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pacing w:val="-20"/>
                          <w:w w:val="135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 xml:space="preserve">The RSA algorithm </w:t>
      </w:r>
      <w:r w:rsidR="005677B4" w:rsidRPr="005677B4">
        <w:rPr>
          <w:spacing w:val="-3"/>
          <w:lang w:val="en-GB"/>
        </w:rPr>
        <w:t xml:space="preserve">was </w:t>
      </w:r>
      <w:r w:rsidR="005677B4" w:rsidRPr="005677B4">
        <w:rPr>
          <w:lang w:val="en-GB"/>
        </w:rPr>
        <w:t>performed using this shape, for a set of configurations. These included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space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sizes</w:t>
      </w:r>
      <w:r w:rsidR="005677B4" w:rsidRPr="005677B4">
        <w:rPr>
          <w:spacing w:val="-30"/>
          <w:lang w:val="en-GB"/>
        </w:rPr>
        <w:t xml:space="preserve"> </w:t>
      </w:r>
      <w:r w:rsidR="005677B4" w:rsidRPr="005677B4">
        <w:rPr>
          <w:lang w:val="en-GB"/>
        </w:rPr>
        <w:t>(</w:t>
      </w:r>
      <w:r w:rsidR="005677B4" w:rsidRPr="005677B4">
        <w:rPr>
          <w:rFonts w:ascii="Tahoma"/>
          <w:lang w:val="en-GB"/>
        </w:rPr>
        <w:t>25</w:t>
      </w:r>
      <w:r w:rsidR="005677B4" w:rsidRPr="005677B4">
        <w:rPr>
          <w:rFonts w:ascii="Tahoma"/>
          <w:lang w:val="en-GB"/>
        </w:rPr>
        <w:tab/>
        <w:t>25</w:t>
      </w:r>
      <w:r w:rsidR="005677B4" w:rsidRPr="005677B4">
        <w:rPr>
          <w:lang w:val="en-GB"/>
        </w:rPr>
        <w:t>,</w:t>
      </w:r>
      <w:r w:rsidR="005677B4" w:rsidRPr="005677B4">
        <w:rPr>
          <w:spacing w:val="-9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50</w:t>
      </w:r>
      <w:r w:rsidR="005677B4" w:rsidRPr="005677B4">
        <w:rPr>
          <w:rFonts w:ascii="Tahoma"/>
          <w:lang w:val="en-GB"/>
        </w:rPr>
        <w:tab/>
        <w:t>50</w:t>
      </w:r>
      <w:r w:rsidR="005677B4" w:rsidRPr="005677B4">
        <w:rPr>
          <w:lang w:val="en-GB"/>
        </w:rPr>
        <w:t>,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75</w:t>
      </w:r>
      <w:r w:rsidR="005677B4" w:rsidRPr="005677B4">
        <w:rPr>
          <w:rFonts w:ascii="Tahoma"/>
          <w:lang w:val="en-GB"/>
        </w:rPr>
        <w:tab/>
        <w:t>75</w:t>
      </w:r>
      <w:r w:rsidR="005677B4" w:rsidRPr="005677B4">
        <w:rPr>
          <w:lang w:val="en-GB"/>
        </w:rPr>
        <w:t>,</w:t>
      </w:r>
      <w:r w:rsidR="005677B4" w:rsidRPr="005677B4">
        <w:rPr>
          <w:spacing w:val="-13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100</w:t>
      </w:r>
      <w:r w:rsidR="005677B4" w:rsidRPr="005677B4">
        <w:rPr>
          <w:rFonts w:ascii="Tahoma"/>
          <w:lang w:val="en-GB"/>
        </w:rPr>
        <w:tab/>
      </w:r>
      <w:r w:rsidR="005677B4" w:rsidRPr="005677B4">
        <w:rPr>
          <w:rFonts w:ascii="Tahoma"/>
          <w:w w:val="95"/>
          <w:lang w:val="en-GB"/>
        </w:rPr>
        <w:t>100</w:t>
      </w:r>
      <w:r w:rsidR="005677B4" w:rsidRPr="005677B4">
        <w:rPr>
          <w:rFonts w:ascii="Tahoma"/>
          <w:spacing w:val="-28"/>
          <w:w w:val="95"/>
          <w:lang w:val="en-GB"/>
        </w:rPr>
        <w:t xml:space="preserve"> </w:t>
      </w:r>
      <w:r w:rsidR="005677B4" w:rsidRPr="005677B4">
        <w:rPr>
          <w:w w:val="95"/>
          <w:lang w:val="en-GB"/>
        </w:rPr>
        <w:t>cells),</w:t>
      </w:r>
      <w:r w:rsidR="005677B4" w:rsidRPr="005677B4">
        <w:rPr>
          <w:spacing w:val="-14"/>
          <w:w w:val="95"/>
          <w:lang w:val="en-GB"/>
        </w:rPr>
        <w:t xml:space="preserve"> </w:t>
      </w:r>
      <w:r w:rsidR="005677B4" w:rsidRPr="005677B4">
        <w:rPr>
          <w:w w:val="95"/>
          <w:lang w:val="en-GB"/>
        </w:rPr>
        <w:t>different</w:t>
      </w:r>
      <w:r w:rsidR="005677B4" w:rsidRPr="005677B4">
        <w:rPr>
          <w:spacing w:val="-14"/>
          <w:w w:val="95"/>
          <w:lang w:val="en-GB"/>
        </w:rPr>
        <w:t xml:space="preserve"> </w:t>
      </w:r>
      <w:r w:rsidR="005677B4" w:rsidRPr="005677B4">
        <w:rPr>
          <w:w w:val="95"/>
          <w:lang w:val="en-GB"/>
        </w:rPr>
        <w:t>numbers</w:t>
      </w:r>
      <w:r w:rsidR="005677B4" w:rsidRPr="005677B4">
        <w:rPr>
          <w:spacing w:val="-14"/>
          <w:w w:val="95"/>
          <w:lang w:val="en-GB"/>
        </w:rPr>
        <w:t xml:space="preserve"> </w:t>
      </w:r>
      <w:r w:rsidR="005677B4" w:rsidRPr="005677B4">
        <w:rPr>
          <w:w w:val="95"/>
          <w:lang w:val="en-GB"/>
        </w:rPr>
        <w:t>of</w:t>
      </w:r>
      <w:r w:rsidR="005677B4" w:rsidRPr="005677B4">
        <w:rPr>
          <w:spacing w:val="-14"/>
          <w:w w:val="95"/>
          <w:lang w:val="en-GB"/>
        </w:rPr>
        <w:t xml:space="preserve"> </w:t>
      </w:r>
      <w:r w:rsidR="005677B4" w:rsidRPr="005677B4">
        <w:rPr>
          <w:w w:val="95"/>
          <w:lang w:val="en-GB"/>
        </w:rPr>
        <w:t>polydisks</w:t>
      </w:r>
    </w:p>
    <w:p w14:paraId="21E7CFF1" w14:textId="2F5134CF" w:rsidR="000A52FD" w:rsidRPr="005677B4" w:rsidRDefault="00DC0027">
      <w:pPr>
        <w:pStyle w:val="Tekstpodstawowy"/>
        <w:spacing w:line="232" w:lineRule="auto"/>
        <w:ind w:left="117" w:right="1413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7944300B" wp14:editId="5CE86CE1">
                <wp:simplePos x="0" y="0"/>
                <wp:positionH relativeFrom="page">
                  <wp:posOffset>1905635</wp:posOffset>
                </wp:positionH>
                <wp:positionV relativeFrom="paragraph">
                  <wp:posOffset>30480</wp:posOffset>
                </wp:positionV>
                <wp:extent cx="1309370" cy="263525"/>
                <wp:effectExtent l="635" t="3810" r="4445" b="0"/>
                <wp:wrapNone/>
                <wp:docPr id="1077" name="Text Box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37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E0857" w14:textId="77777777" w:rsidR="00053D16" w:rsidRDefault="00053D16">
                            <w:pPr>
                              <w:tabs>
                                <w:tab w:val="left" w:pos="664"/>
                                <w:tab w:val="left" w:pos="1329"/>
                                <w:tab w:val="left" w:pos="1995"/>
                              </w:tabs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95"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Arial" w:hAnsi="Arial"/>
                                <w:i/>
                                <w:w w:val="95"/>
                                <w:sz w:val="24"/>
                              </w:rPr>
                              <w:tab/>
                              <w:t>·</w:t>
                            </w:r>
                            <w:r>
                              <w:rPr>
                                <w:rFonts w:ascii="Arial" w:hAnsi="Arial"/>
                                <w:i/>
                                <w:w w:val="95"/>
                                <w:sz w:val="24"/>
                              </w:rPr>
                              <w:tab/>
                              <w:t>·</w:t>
                            </w:r>
                            <w:r>
                              <w:rPr>
                                <w:rFonts w:ascii="Arial" w:hAnsi="Arial"/>
                                <w:i/>
                                <w:w w:val="95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pacing w:val="-20"/>
                                <w:w w:val="95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44300B" id="Text Box 1072" o:spid="_x0000_s1179" type="#_x0000_t202" style="position:absolute;left:0;text-align:left;margin-left:150.05pt;margin-top:2.4pt;width:103.1pt;height:20.75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" filled="f" stroked="f">
                <v:textbox inset="0,0,0,0">
                  <w:txbxContent>
                    <w:p w14:paraId="4B1E0857" w14:textId="77777777" w:rsidR="00053D16" w:rsidRDefault="00053D16">
                      <w:pPr>
                        <w:tabs>
                          <w:tab w:val="left" w:pos="664"/>
                          <w:tab w:val="left" w:pos="1329"/>
                          <w:tab w:val="left" w:pos="1995"/>
                        </w:tabs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95"/>
                          <w:sz w:val="24"/>
                        </w:rPr>
                        <w:t>·</w:t>
                      </w:r>
                      <w:r>
                        <w:rPr>
                          <w:rFonts w:ascii="Arial" w:hAnsi="Arial"/>
                          <w:i/>
                          <w:w w:val="95"/>
                          <w:sz w:val="24"/>
                        </w:rPr>
                        <w:tab/>
                        <w:t>·</w:t>
                      </w:r>
                      <w:r>
                        <w:rPr>
                          <w:rFonts w:ascii="Arial" w:hAnsi="Arial"/>
                          <w:i/>
                          <w:w w:val="95"/>
                          <w:sz w:val="24"/>
                        </w:rPr>
                        <w:tab/>
                        <w:t>·</w:t>
                      </w:r>
                      <w:r>
                        <w:rPr>
                          <w:rFonts w:ascii="Arial" w:hAnsi="Arial"/>
                          <w:i/>
                          <w:w w:val="95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pacing w:val="-20"/>
                          <w:w w:val="95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>added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lang w:val="en-GB"/>
        </w:rPr>
        <w:t>(512,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512</w:t>
      </w:r>
      <w:r w:rsidR="005677B4" w:rsidRPr="005677B4">
        <w:rPr>
          <w:rFonts w:ascii="Tahoma" w:hAnsi="Tahoma"/>
          <w:spacing w:val="-38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2</w:t>
      </w:r>
      <w:r w:rsidR="005677B4" w:rsidRPr="005677B4">
        <w:rPr>
          <w:lang w:val="en-GB"/>
        </w:rPr>
        <w:t>,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512</w:t>
      </w:r>
      <w:r w:rsidR="005677B4" w:rsidRPr="005677B4">
        <w:rPr>
          <w:rFonts w:ascii="Tahoma" w:hAnsi="Tahoma"/>
          <w:spacing w:val="-38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4</w:t>
      </w:r>
      <w:r w:rsidR="005677B4" w:rsidRPr="005677B4">
        <w:rPr>
          <w:lang w:val="en-GB"/>
        </w:rPr>
        <w:t>,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512</w:t>
      </w:r>
      <w:r w:rsidR="005677B4" w:rsidRPr="005677B4">
        <w:rPr>
          <w:rFonts w:ascii="Tahoma" w:hAnsi="Tahoma"/>
          <w:spacing w:val="-37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8</w:t>
      </w:r>
      <w:r w:rsidR="005677B4" w:rsidRPr="005677B4">
        <w:rPr>
          <w:lang w:val="en-GB"/>
        </w:rPr>
        <w:t>,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512</w:t>
      </w:r>
      <w:r w:rsidR="005677B4" w:rsidRPr="005677B4">
        <w:rPr>
          <w:rFonts w:ascii="Tahoma" w:hAnsi="Tahoma"/>
          <w:spacing w:val="-38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16</w:t>
      </w:r>
      <w:r w:rsidR="005677B4" w:rsidRPr="005677B4">
        <w:rPr>
          <w:lang w:val="en-GB"/>
        </w:rPr>
        <w:t>)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lang w:val="en-GB"/>
        </w:rPr>
        <w:t>and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lang w:val="en-GB"/>
        </w:rPr>
        <w:t>different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spacing w:val="-4"/>
          <w:lang w:val="en-GB"/>
        </w:rPr>
        <w:t>voxel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lang w:val="en-GB"/>
        </w:rPr>
        <w:t>split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lang w:val="en-GB"/>
        </w:rPr>
        <w:t>t</w:t>
      </w:r>
      <w:ins w:id="554" w:author="program2" w:date="2019-09-12T14:06:00Z">
        <w:r w:rsidR="00A677AC">
          <w:rPr>
            <w:lang w:val="en-GB"/>
          </w:rPr>
          <w:t>h</w:t>
        </w:r>
      </w:ins>
      <w:r w:rsidR="005677B4" w:rsidRPr="005677B4">
        <w:rPr>
          <w:lang w:val="en-GB"/>
        </w:rPr>
        <w:t>resholds</w:t>
      </w:r>
      <w:r w:rsidR="005677B4" w:rsidRPr="005677B4">
        <w:rPr>
          <w:spacing w:val="-34"/>
          <w:lang w:val="en-GB"/>
        </w:rPr>
        <w:t xml:space="preserve"> </w:t>
      </w:r>
      <w:r w:rsidR="005677B4" w:rsidRPr="005677B4">
        <w:rPr>
          <w:lang w:val="en-GB"/>
        </w:rPr>
        <w:t>(0.1,</w:t>
      </w:r>
      <w:ins w:id="555" w:author="program2" w:date="2019-09-12T14:07:00Z">
        <w:r w:rsidR="00A677AC">
          <w:rPr>
            <w:lang w:val="en-GB"/>
          </w:rPr>
          <w:t xml:space="preserve"> </w:t>
        </w:r>
      </w:ins>
      <w:r w:rsidR="005677B4" w:rsidRPr="005677B4">
        <w:rPr>
          <w:lang w:val="en-GB"/>
        </w:rPr>
        <w:t>0.3,</w:t>
      </w:r>
      <w:ins w:id="556" w:author="program2" w:date="2019-09-12T14:07:00Z">
        <w:r w:rsidR="00A677AC">
          <w:rPr>
            <w:lang w:val="en-GB"/>
          </w:rPr>
          <w:t xml:space="preserve"> </w:t>
        </w:r>
      </w:ins>
      <w:r w:rsidR="005677B4" w:rsidRPr="005677B4">
        <w:rPr>
          <w:lang w:val="en-GB"/>
        </w:rPr>
        <w:t>0.5,</w:t>
      </w:r>
      <w:ins w:id="557" w:author="program2" w:date="2019-09-12T14:07:00Z">
        <w:r w:rsidR="00A677AC">
          <w:rPr>
            <w:lang w:val="en-GB"/>
          </w:rPr>
          <w:t xml:space="preserve"> </w:t>
        </w:r>
      </w:ins>
      <w:r w:rsidR="005677B4" w:rsidRPr="005677B4">
        <w:rPr>
          <w:lang w:val="en-GB"/>
        </w:rPr>
        <w:t>0.7,</w:t>
      </w:r>
      <w:ins w:id="558" w:author="program2" w:date="2019-09-12T14:07:00Z">
        <w:r w:rsidR="00A677AC">
          <w:rPr>
            <w:lang w:val="en-GB"/>
          </w:rPr>
          <w:t xml:space="preserve"> </w:t>
        </w:r>
      </w:ins>
      <w:r w:rsidR="005677B4" w:rsidRPr="005677B4">
        <w:rPr>
          <w:lang w:val="en-GB"/>
        </w:rPr>
        <w:t>0.9). The</w:t>
      </w:r>
      <w:r w:rsidR="005677B4" w:rsidRPr="005677B4">
        <w:rPr>
          <w:spacing w:val="-12"/>
          <w:lang w:val="en-GB"/>
        </w:rPr>
        <w:t xml:space="preserve"> </w:t>
      </w:r>
      <w:r w:rsidR="005677B4" w:rsidRPr="005677B4">
        <w:rPr>
          <w:lang w:val="en-GB"/>
        </w:rPr>
        <w:t>cell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size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equal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polydisk’s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minimal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bounding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circle</w:t>
      </w:r>
      <w:r w:rsidR="005677B4" w:rsidRPr="005677B4">
        <w:rPr>
          <w:spacing w:val="-12"/>
          <w:lang w:val="en-GB"/>
        </w:rPr>
        <w:t xml:space="preserve"> </w:t>
      </w:r>
      <w:r w:rsidR="005677B4" w:rsidRPr="005677B4">
        <w:rPr>
          <w:lang w:val="en-GB"/>
        </w:rPr>
        <w:t>radius.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If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proportion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of shapes,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that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were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not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succes</w:t>
      </w:r>
      <w:ins w:id="559" w:author="program2" w:date="2019-09-12T14:06:00Z">
        <w:r w:rsidR="00A677AC">
          <w:rPr>
            <w:lang w:val="en-GB"/>
          </w:rPr>
          <w:t>s</w:t>
        </w:r>
      </w:ins>
      <w:r w:rsidR="005677B4" w:rsidRPr="005677B4">
        <w:rPr>
          <w:lang w:val="en-GB"/>
        </w:rPr>
        <w:t>fully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inserted,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above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spacing w:val="-4"/>
          <w:lang w:val="en-GB"/>
        </w:rPr>
        <w:t>voxel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split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t</w:t>
      </w:r>
      <w:ins w:id="560" w:author="program2" w:date="2019-09-12T14:06:00Z">
        <w:r w:rsidR="00A677AC">
          <w:rPr>
            <w:lang w:val="en-GB"/>
          </w:rPr>
          <w:t>h</w:t>
        </w:r>
      </w:ins>
      <w:r w:rsidR="005677B4" w:rsidRPr="005677B4">
        <w:rPr>
          <w:lang w:val="en-GB"/>
        </w:rPr>
        <w:t>reshold,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then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it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split. The added shape number comes in multipl</w:t>
      </w:r>
      <w:del w:id="561" w:author="program2" w:date="2019-09-12T14:07:00Z">
        <w:r w:rsidR="005677B4" w:rsidRPr="005677B4" w:rsidDel="00A677AC">
          <w:rPr>
            <w:lang w:val="en-GB"/>
          </w:rPr>
          <w:delText>i</w:delText>
        </w:r>
      </w:del>
      <w:r w:rsidR="005677B4" w:rsidRPr="005677B4">
        <w:rPr>
          <w:lang w:val="en-GB"/>
        </w:rPr>
        <w:t>es of 512 in order to effectively utilise the 512 threads in CUDA</w:t>
      </w:r>
      <w:r w:rsidR="005677B4" w:rsidRPr="005677B4">
        <w:rPr>
          <w:spacing w:val="47"/>
          <w:lang w:val="en-GB"/>
        </w:rPr>
        <w:t xml:space="preserve"> </w:t>
      </w:r>
      <w:r w:rsidR="005677B4" w:rsidRPr="005677B4">
        <w:rPr>
          <w:lang w:val="en-GB"/>
        </w:rPr>
        <w:t>block.</w:t>
      </w:r>
    </w:p>
    <w:p w14:paraId="55210766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6F25AC65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13537E74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0526E104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3F9304C2" w14:textId="77777777" w:rsidR="000A52FD" w:rsidRPr="005677B4" w:rsidRDefault="000A52FD">
      <w:pPr>
        <w:pStyle w:val="Tekstpodstawowy"/>
        <w:spacing w:before="1"/>
        <w:rPr>
          <w:sz w:val="3"/>
          <w:lang w:val="en-GB"/>
        </w:rPr>
      </w:pPr>
    </w:p>
    <w:p w14:paraId="062A6A0F" w14:textId="16C0E3DD" w:rsidR="000A52FD" w:rsidRPr="005677B4" w:rsidRDefault="00DC0027">
      <w:pPr>
        <w:ind w:left="580"/>
        <w:rPr>
          <w:rFonts w:ascii="DejaVu Sans"/>
          <w:sz w:val="5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 wp14:anchorId="47F40D95" wp14:editId="3BE68D20">
                <wp:simplePos x="0" y="0"/>
                <wp:positionH relativeFrom="page">
                  <wp:posOffset>1261110</wp:posOffset>
                </wp:positionH>
                <wp:positionV relativeFrom="paragraph">
                  <wp:posOffset>6350</wp:posOffset>
                </wp:positionV>
                <wp:extent cx="2327910" cy="1163320"/>
                <wp:effectExtent l="13335" t="10795" r="11430" b="6985"/>
                <wp:wrapNone/>
                <wp:docPr id="972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7910" cy="1163320"/>
                          <a:chOff x="1986" y="10"/>
                          <a:chExt cx="3666" cy="1832"/>
                        </a:xfrm>
                      </wpg:grpSpPr>
                      <wps:wsp>
                        <wps:cNvPr id="973" name="Freeform 1071"/>
                        <wps:cNvSpPr>
                          <a:spLocks/>
                        </wps:cNvSpPr>
                        <wps:spPr bwMode="auto">
                          <a:xfrm>
                            <a:off x="2170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" name="Line 1070"/>
                        <wps:cNvCnPr>
                          <a:cxnSpLocks noChangeShapeType="1"/>
                        </wps:cNvCnPr>
                        <wps:spPr bwMode="auto">
                          <a:xfrm>
                            <a:off x="2171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" name="Freeform 1069"/>
                        <wps:cNvSpPr>
                          <a:spLocks/>
                        </wps:cNvSpPr>
                        <wps:spPr bwMode="auto">
                          <a:xfrm>
                            <a:off x="2584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Line 1068"/>
                        <wps:cNvCnPr>
                          <a:cxnSpLocks noChangeShapeType="1"/>
                        </wps:cNvCnPr>
                        <wps:spPr bwMode="auto">
                          <a:xfrm>
                            <a:off x="2585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7" name="Freeform 1067"/>
                        <wps:cNvSpPr>
                          <a:spLocks/>
                        </wps:cNvSpPr>
                        <wps:spPr bwMode="auto">
                          <a:xfrm>
                            <a:off x="2999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" name="Line 1066"/>
                        <wps:cNvCnPr>
                          <a:cxnSpLocks noChangeShapeType="1"/>
                        </wps:cNvCnPr>
                        <wps:spPr bwMode="auto">
                          <a:xfrm>
                            <a:off x="2999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" name="Freeform 1065"/>
                        <wps:cNvSpPr>
                          <a:spLocks/>
                        </wps:cNvSpPr>
                        <wps:spPr bwMode="auto">
                          <a:xfrm>
                            <a:off x="3413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Line 1064"/>
                        <wps:cNvCnPr>
                          <a:cxnSpLocks noChangeShapeType="1"/>
                        </wps:cNvCnPr>
                        <wps:spPr bwMode="auto">
                          <a:xfrm>
                            <a:off x="3413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Freeform 1063"/>
                        <wps:cNvSpPr>
                          <a:spLocks/>
                        </wps:cNvSpPr>
                        <wps:spPr bwMode="auto">
                          <a:xfrm>
                            <a:off x="3827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" name="Line 1062"/>
                        <wps:cNvCnPr>
                          <a:cxnSpLocks noChangeShapeType="1"/>
                        </wps:cNvCnPr>
                        <wps:spPr bwMode="auto">
                          <a:xfrm>
                            <a:off x="3827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" name="Freeform 1061"/>
                        <wps:cNvSpPr>
                          <a:spLocks/>
                        </wps:cNvSpPr>
                        <wps:spPr bwMode="auto">
                          <a:xfrm>
                            <a:off x="4241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" name="Line 1060"/>
                        <wps:cNvCnPr>
                          <a:cxnSpLocks noChangeShapeType="1"/>
                        </wps:cNvCnPr>
                        <wps:spPr bwMode="auto">
                          <a:xfrm>
                            <a:off x="4242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" name="Freeform 1059"/>
                        <wps:cNvSpPr>
                          <a:spLocks/>
                        </wps:cNvSpPr>
                        <wps:spPr bwMode="auto">
                          <a:xfrm>
                            <a:off x="4655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" name="Line 1058"/>
                        <wps:cNvCnPr>
                          <a:cxnSpLocks noChangeShapeType="1"/>
                        </wps:cNvCnPr>
                        <wps:spPr bwMode="auto">
                          <a:xfrm>
                            <a:off x="4656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" name="Freeform 1057"/>
                        <wps:cNvSpPr>
                          <a:spLocks/>
                        </wps:cNvSpPr>
                        <wps:spPr bwMode="auto">
                          <a:xfrm>
                            <a:off x="2170" y="1600"/>
                            <a:ext cx="3314" cy="75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673 1601"/>
                              <a:gd name="T3" fmla="*/ 1673 h 75"/>
                              <a:gd name="T4" fmla="+- 0 2999 2171"/>
                              <a:gd name="T5" fmla="*/ T4 w 3314"/>
                              <a:gd name="T6" fmla="+- 0 1655 1601"/>
                              <a:gd name="T7" fmla="*/ 1655 h 75"/>
                              <a:gd name="T8" fmla="+- 0 3827 2171"/>
                              <a:gd name="T9" fmla="*/ T8 w 3314"/>
                              <a:gd name="T10" fmla="+- 0 1675 1601"/>
                              <a:gd name="T11" fmla="*/ 1675 h 75"/>
                              <a:gd name="T12" fmla="+- 0 4656 2171"/>
                              <a:gd name="T13" fmla="*/ T12 w 3314"/>
                              <a:gd name="T14" fmla="+- 0 1601 1601"/>
                              <a:gd name="T15" fmla="*/ 1601 h 75"/>
                              <a:gd name="T16" fmla="+- 0 5484 2171"/>
                              <a:gd name="T17" fmla="*/ T16 w 3314"/>
                              <a:gd name="T18" fmla="+- 0 1675 1601"/>
                              <a:gd name="T19" fmla="*/ 1675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75">
                                <a:moveTo>
                                  <a:pt x="0" y="72"/>
                                </a:moveTo>
                                <a:lnTo>
                                  <a:pt x="828" y="54"/>
                                </a:lnTo>
                                <a:lnTo>
                                  <a:pt x="1656" y="74"/>
                                </a:lnTo>
                                <a:lnTo>
                                  <a:pt x="2485" y="0"/>
                                </a:lnTo>
                                <a:lnTo>
                                  <a:pt x="3313" y="74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" name="Freeform 1056"/>
                        <wps:cNvSpPr>
                          <a:spLocks/>
                        </wps:cNvSpPr>
                        <wps:spPr bwMode="auto">
                          <a:xfrm>
                            <a:off x="2154" y="1656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657 1657"/>
                              <a:gd name="T3" fmla="*/ 1657 h 33"/>
                              <a:gd name="T4" fmla="+- 0 2166 2154"/>
                              <a:gd name="T5" fmla="*/ T4 w 33"/>
                              <a:gd name="T6" fmla="+- 0 1657 1657"/>
                              <a:gd name="T7" fmla="*/ 1657 h 33"/>
                              <a:gd name="T8" fmla="+- 0 2162 2154"/>
                              <a:gd name="T9" fmla="*/ T8 w 33"/>
                              <a:gd name="T10" fmla="+- 0 1659 1657"/>
                              <a:gd name="T11" fmla="*/ 1659 h 33"/>
                              <a:gd name="T12" fmla="+- 0 2156 2154"/>
                              <a:gd name="T13" fmla="*/ T12 w 33"/>
                              <a:gd name="T14" fmla="+- 0 1665 1657"/>
                              <a:gd name="T15" fmla="*/ 1665 h 33"/>
                              <a:gd name="T16" fmla="+- 0 2154 2154"/>
                              <a:gd name="T17" fmla="*/ T16 w 33"/>
                              <a:gd name="T18" fmla="+- 0 1669 1657"/>
                              <a:gd name="T19" fmla="*/ 1669 h 33"/>
                              <a:gd name="T20" fmla="+- 0 2154 2154"/>
                              <a:gd name="T21" fmla="*/ T20 w 33"/>
                              <a:gd name="T22" fmla="+- 0 1678 1657"/>
                              <a:gd name="T23" fmla="*/ 1678 h 33"/>
                              <a:gd name="T24" fmla="+- 0 2156 2154"/>
                              <a:gd name="T25" fmla="*/ T24 w 33"/>
                              <a:gd name="T26" fmla="+- 0 1682 1657"/>
                              <a:gd name="T27" fmla="*/ 1682 h 33"/>
                              <a:gd name="T28" fmla="+- 0 2162 2154"/>
                              <a:gd name="T29" fmla="*/ T28 w 33"/>
                              <a:gd name="T30" fmla="+- 0 1688 1657"/>
                              <a:gd name="T31" fmla="*/ 1688 h 33"/>
                              <a:gd name="T32" fmla="+- 0 2166 2154"/>
                              <a:gd name="T33" fmla="*/ T32 w 33"/>
                              <a:gd name="T34" fmla="+- 0 1690 1657"/>
                              <a:gd name="T35" fmla="*/ 1690 h 33"/>
                              <a:gd name="T36" fmla="+- 0 2175 2154"/>
                              <a:gd name="T37" fmla="*/ T36 w 33"/>
                              <a:gd name="T38" fmla="+- 0 1690 1657"/>
                              <a:gd name="T39" fmla="*/ 1690 h 33"/>
                              <a:gd name="T40" fmla="+- 0 2179 2154"/>
                              <a:gd name="T41" fmla="*/ T40 w 33"/>
                              <a:gd name="T42" fmla="+- 0 1688 1657"/>
                              <a:gd name="T43" fmla="*/ 1688 h 33"/>
                              <a:gd name="T44" fmla="+- 0 2185 2154"/>
                              <a:gd name="T45" fmla="*/ T44 w 33"/>
                              <a:gd name="T46" fmla="+- 0 1682 1657"/>
                              <a:gd name="T47" fmla="*/ 1682 h 33"/>
                              <a:gd name="T48" fmla="+- 0 2187 2154"/>
                              <a:gd name="T49" fmla="*/ T48 w 33"/>
                              <a:gd name="T50" fmla="+- 0 1678 1657"/>
                              <a:gd name="T51" fmla="*/ 1678 h 33"/>
                              <a:gd name="T52" fmla="+- 0 2187 2154"/>
                              <a:gd name="T53" fmla="*/ T52 w 33"/>
                              <a:gd name="T54" fmla="+- 0 1669 1657"/>
                              <a:gd name="T55" fmla="*/ 1669 h 33"/>
                              <a:gd name="T56" fmla="+- 0 2185 2154"/>
                              <a:gd name="T57" fmla="*/ T56 w 33"/>
                              <a:gd name="T58" fmla="+- 0 1665 1657"/>
                              <a:gd name="T59" fmla="*/ 1665 h 33"/>
                              <a:gd name="T60" fmla="+- 0 2179 2154"/>
                              <a:gd name="T61" fmla="*/ T60 w 33"/>
                              <a:gd name="T62" fmla="+- 0 1659 1657"/>
                              <a:gd name="T63" fmla="*/ 1659 h 33"/>
                              <a:gd name="T64" fmla="+- 0 2175 2154"/>
                              <a:gd name="T65" fmla="*/ T64 w 33"/>
                              <a:gd name="T66" fmla="+- 0 1657 1657"/>
                              <a:gd name="T67" fmla="*/ 165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" name="Freeform 1055"/>
                        <wps:cNvSpPr>
                          <a:spLocks/>
                        </wps:cNvSpPr>
                        <wps:spPr bwMode="auto">
                          <a:xfrm>
                            <a:off x="2154" y="1656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690 1657"/>
                              <a:gd name="T3" fmla="*/ 1690 h 33"/>
                              <a:gd name="T4" fmla="+- 0 2175 2154"/>
                              <a:gd name="T5" fmla="*/ T4 w 33"/>
                              <a:gd name="T6" fmla="+- 0 1690 1657"/>
                              <a:gd name="T7" fmla="*/ 1690 h 33"/>
                              <a:gd name="T8" fmla="+- 0 2179 2154"/>
                              <a:gd name="T9" fmla="*/ T8 w 33"/>
                              <a:gd name="T10" fmla="+- 0 1688 1657"/>
                              <a:gd name="T11" fmla="*/ 1688 h 33"/>
                              <a:gd name="T12" fmla="+- 0 2182 2154"/>
                              <a:gd name="T13" fmla="*/ T12 w 33"/>
                              <a:gd name="T14" fmla="+- 0 1685 1657"/>
                              <a:gd name="T15" fmla="*/ 1685 h 33"/>
                              <a:gd name="T16" fmla="+- 0 2185 2154"/>
                              <a:gd name="T17" fmla="*/ T16 w 33"/>
                              <a:gd name="T18" fmla="+- 0 1682 1657"/>
                              <a:gd name="T19" fmla="*/ 1682 h 33"/>
                              <a:gd name="T20" fmla="+- 0 2187 2154"/>
                              <a:gd name="T21" fmla="*/ T20 w 33"/>
                              <a:gd name="T22" fmla="+- 0 1678 1657"/>
                              <a:gd name="T23" fmla="*/ 1678 h 33"/>
                              <a:gd name="T24" fmla="+- 0 2187 2154"/>
                              <a:gd name="T25" fmla="*/ T24 w 33"/>
                              <a:gd name="T26" fmla="+- 0 1673 1657"/>
                              <a:gd name="T27" fmla="*/ 1673 h 33"/>
                              <a:gd name="T28" fmla="+- 0 2187 2154"/>
                              <a:gd name="T29" fmla="*/ T28 w 33"/>
                              <a:gd name="T30" fmla="+- 0 1669 1657"/>
                              <a:gd name="T31" fmla="*/ 1669 h 33"/>
                              <a:gd name="T32" fmla="+- 0 2185 2154"/>
                              <a:gd name="T33" fmla="*/ T32 w 33"/>
                              <a:gd name="T34" fmla="+- 0 1665 1657"/>
                              <a:gd name="T35" fmla="*/ 1665 h 33"/>
                              <a:gd name="T36" fmla="+- 0 2182 2154"/>
                              <a:gd name="T37" fmla="*/ T36 w 33"/>
                              <a:gd name="T38" fmla="+- 0 1662 1657"/>
                              <a:gd name="T39" fmla="*/ 1662 h 33"/>
                              <a:gd name="T40" fmla="+- 0 2179 2154"/>
                              <a:gd name="T41" fmla="*/ T40 w 33"/>
                              <a:gd name="T42" fmla="+- 0 1659 1657"/>
                              <a:gd name="T43" fmla="*/ 1659 h 33"/>
                              <a:gd name="T44" fmla="+- 0 2175 2154"/>
                              <a:gd name="T45" fmla="*/ T44 w 33"/>
                              <a:gd name="T46" fmla="+- 0 1657 1657"/>
                              <a:gd name="T47" fmla="*/ 1657 h 33"/>
                              <a:gd name="T48" fmla="+- 0 2171 2154"/>
                              <a:gd name="T49" fmla="*/ T48 w 33"/>
                              <a:gd name="T50" fmla="+- 0 1657 1657"/>
                              <a:gd name="T51" fmla="*/ 1657 h 33"/>
                              <a:gd name="T52" fmla="+- 0 2166 2154"/>
                              <a:gd name="T53" fmla="*/ T52 w 33"/>
                              <a:gd name="T54" fmla="+- 0 1657 1657"/>
                              <a:gd name="T55" fmla="*/ 1657 h 33"/>
                              <a:gd name="T56" fmla="+- 0 2162 2154"/>
                              <a:gd name="T57" fmla="*/ T56 w 33"/>
                              <a:gd name="T58" fmla="+- 0 1659 1657"/>
                              <a:gd name="T59" fmla="*/ 1659 h 33"/>
                              <a:gd name="T60" fmla="+- 0 2159 2154"/>
                              <a:gd name="T61" fmla="*/ T60 w 33"/>
                              <a:gd name="T62" fmla="+- 0 1662 1657"/>
                              <a:gd name="T63" fmla="*/ 1662 h 33"/>
                              <a:gd name="T64" fmla="+- 0 2156 2154"/>
                              <a:gd name="T65" fmla="*/ T64 w 33"/>
                              <a:gd name="T66" fmla="+- 0 1665 1657"/>
                              <a:gd name="T67" fmla="*/ 1665 h 33"/>
                              <a:gd name="T68" fmla="+- 0 2154 2154"/>
                              <a:gd name="T69" fmla="*/ T68 w 33"/>
                              <a:gd name="T70" fmla="+- 0 1669 1657"/>
                              <a:gd name="T71" fmla="*/ 1669 h 33"/>
                              <a:gd name="T72" fmla="+- 0 2154 2154"/>
                              <a:gd name="T73" fmla="*/ T72 w 33"/>
                              <a:gd name="T74" fmla="+- 0 1673 1657"/>
                              <a:gd name="T75" fmla="*/ 1673 h 33"/>
                              <a:gd name="T76" fmla="+- 0 2154 2154"/>
                              <a:gd name="T77" fmla="*/ T76 w 33"/>
                              <a:gd name="T78" fmla="+- 0 1678 1657"/>
                              <a:gd name="T79" fmla="*/ 1678 h 33"/>
                              <a:gd name="T80" fmla="+- 0 2156 2154"/>
                              <a:gd name="T81" fmla="*/ T80 w 33"/>
                              <a:gd name="T82" fmla="+- 0 1682 1657"/>
                              <a:gd name="T83" fmla="*/ 1682 h 33"/>
                              <a:gd name="T84" fmla="+- 0 2159 2154"/>
                              <a:gd name="T85" fmla="*/ T84 w 33"/>
                              <a:gd name="T86" fmla="+- 0 1685 1657"/>
                              <a:gd name="T87" fmla="*/ 1685 h 33"/>
                              <a:gd name="T88" fmla="+- 0 2162 2154"/>
                              <a:gd name="T89" fmla="*/ T88 w 33"/>
                              <a:gd name="T90" fmla="+- 0 1688 1657"/>
                              <a:gd name="T91" fmla="*/ 1688 h 33"/>
                              <a:gd name="T92" fmla="+- 0 2166 2154"/>
                              <a:gd name="T93" fmla="*/ T92 w 33"/>
                              <a:gd name="T94" fmla="+- 0 1690 1657"/>
                              <a:gd name="T95" fmla="*/ 1690 h 33"/>
                              <a:gd name="T96" fmla="+- 0 2171 2154"/>
                              <a:gd name="T97" fmla="*/ T96 w 33"/>
                              <a:gd name="T98" fmla="+- 0 1690 1657"/>
                              <a:gd name="T99" fmla="*/ 169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" name="Freeform 1054"/>
                        <wps:cNvSpPr>
                          <a:spLocks/>
                        </wps:cNvSpPr>
                        <wps:spPr bwMode="auto">
                          <a:xfrm>
                            <a:off x="2982" y="1638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638 1638"/>
                              <a:gd name="T3" fmla="*/ 1638 h 33"/>
                              <a:gd name="T4" fmla="+- 0 2995 2983"/>
                              <a:gd name="T5" fmla="*/ T4 w 33"/>
                              <a:gd name="T6" fmla="+- 0 1638 1638"/>
                              <a:gd name="T7" fmla="*/ 1638 h 33"/>
                              <a:gd name="T8" fmla="+- 0 2991 2983"/>
                              <a:gd name="T9" fmla="*/ T8 w 33"/>
                              <a:gd name="T10" fmla="+- 0 1640 1638"/>
                              <a:gd name="T11" fmla="*/ 1640 h 33"/>
                              <a:gd name="T12" fmla="+- 0 2984 2983"/>
                              <a:gd name="T13" fmla="*/ T12 w 33"/>
                              <a:gd name="T14" fmla="+- 0 1646 1638"/>
                              <a:gd name="T15" fmla="*/ 1646 h 33"/>
                              <a:gd name="T16" fmla="+- 0 2983 2983"/>
                              <a:gd name="T17" fmla="*/ T16 w 33"/>
                              <a:gd name="T18" fmla="+- 0 1650 1638"/>
                              <a:gd name="T19" fmla="*/ 1650 h 33"/>
                              <a:gd name="T20" fmla="+- 0 2983 2983"/>
                              <a:gd name="T21" fmla="*/ T20 w 33"/>
                              <a:gd name="T22" fmla="+- 0 1659 1638"/>
                              <a:gd name="T23" fmla="*/ 1659 h 33"/>
                              <a:gd name="T24" fmla="+- 0 2984 2983"/>
                              <a:gd name="T25" fmla="*/ T24 w 33"/>
                              <a:gd name="T26" fmla="+- 0 1663 1638"/>
                              <a:gd name="T27" fmla="*/ 1663 h 33"/>
                              <a:gd name="T28" fmla="+- 0 2991 2983"/>
                              <a:gd name="T29" fmla="*/ T28 w 33"/>
                              <a:gd name="T30" fmla="+- 0 1669 1638"/>
                              <a:gd name="T31" fmla="*/ 1669 h 33"/>
                              <a:gd name="T32" fmla="+- 0 2995 2983"/>
                              <a:gd name="T33" fmla="*/ T32 w 33"/>
                              <a:gd name="T34" fmla="+- 0 1671 1638"/>
                              <a:gd name="T35" fmla="*/ 1671 h 33"/>
                              <a:gd name="T36" fmla="+- 0 3003 2983"/>
                              <a:gd name="T37" fmla="*/ T36 w 33"/>
                              <a:gd name="T38" fmla="+- 0 1671 1638"/>
                              <a:gd name="T39" fmla="*/ 1671 h 33"/>
                              <a:gd name="T40" fmla="+- 0 3008 2983"/>
                              <a:gd name="T41" fmla="*/ T40 w 33"/>
                              <a:gd name="T42" fmla="+- 0 1669 1638"/>
                              <a:gd name="T43" fmla="*/ 1669 h 33"/>
                              <a:gd name="T44" fmla="+- 0 3014 2983"/>
                              <a:gd name="T45" fmla="*/ T44 w 33"/>
                              <a:gd name="T46" fmla="+- 0 1663 1638"/>
                              <a:gd name="T47" fmla="*/ 1663 h 33"/>
                              <a:gd name="T48" fmla="+- 0 3015 2983"/>
                              <a:gd name="T49" fmla="*/ T48 w 33"/>
                              <a:gd name="T50" fmla="+- 0 1659 1638"/>
                              <a:gd name="T51" fmla="*/ 1659 h 33"/>
                              <a:gd name="T52" fmla="+- 0 3015 2983"/>
                              <a:gd name="T53" fmla="*/ T52 w 33"/>
                              <a:gd name="T54" fmla="+- 0 1650 1638"/>
                              <a:gd name="T55" fmla="*/ 1650 h 33"/>
                              <a:gd name="T56" fmla="+- 0 3014 2983"/>
                              <a:gd name="T57" fmla="*/ T56 w 33"/>
                              <a:gd name="T58" fmla="+- 0 1646 1638"/>
                              <a:gd name="T59" fmla="*/ 1646 h 33"/>
                              <a:gd name="T60" fmla="+- 0 3008 2983"/>
                              <a:gd name="T61" fmla="*/ T60 w 33"/>
                              <a:gd name="T62" fmla="+- 0 1640 1638"/>
                              <a:gd name="T63" fmla="*/ 1640 h 33"/>
                              <a:gd name="T64" fmla="+- 0 3003 2983"/>
                              <a:gd name="T65" fmla="*/ T64 w 33"/>
                              <a:gd name="T66" fmla="+- 0 1638 1638"/>
                              <a:gd name="T67" fmla="*/ 163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" name="Freeform 1053"/>
                        <wps:cNvSpPr>
                          <a:spLocks/>
                        </wps:cNvSpPr>
                        <wps:spPr bwMode="auto">
                          <a:xfrm>
                            <a:off x="2982" y="1638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671 1638"/>
                              <a:gd name="T3" fmla="*/ 1671 h 33"/>
                              <a:gd name="T4" fmla="+- 0 3003 2983"/>
                              <a:gd name="T5" fmla="*/ T4 w 33"/>
                              <a:gd name="T6" fmla="+- 0 1671 1638"/>
                              <a:gd name="T7" fmla="*/ 1671 h 33"/>
                              <a:gd name="T8" fmla="+- 0 3008 2983"/>
                              <a:gd name="T9" fmla="*/ T8 w 33"/>
                              <a:gd name="T10" fmla="+- 0 1669 1638"/>
                              <a:gd name="T11" fmla="*/ 1669 h 33"/>
                              <a:gd name="T12" fmla="+- 0 3011 2983"/>
                              <a:gd name="T13" fmla="*/ T12 w 33"/>
                              <a:gd name="T14" fmla="+- 0 1666 1638"/>
                              <a:gd name="T15" fmla="*/ 1666 h 33"/>
                              <a:gd name="T16" fmla="+- 0 3014 2983"/>
                              <a:gd name="T17" fmla="*/ T16 w 33"/>
                              <a:gd name="T18" fmla="+- 0 1663 1638"/>
                              <a:gd name="T19" fmla="*/ 1663 h 33"/>
                              <a:gd name="T20" fmla="+- 0 3015 2983"/>
                              <a:gd name="T21" fmla="*/ T20 w 33"/>
                              <a:gd name="T22" fmla="+- 0 1659 1638"/>
                              <a:gd name="T23" fmla="*/ 1659 h 33"/>
                              <a:gd name="T24" fmla="+- 0 3015 2983"/>
                              <a:gd name="T25" fmla="*/ T24 w 33"/>
                              <a:gd name="T26" fmla="+- 0 1655 1638"/>
                              <a:gd name="T27" fmla="*/ 1655 h 33"/>
                              <a:gd name="T28" fmla="+- 0 3015 2983"/>
                              <a:gd name="T29" fmla="*/ T28 w 33"/>
                              <a:gd name="T30" fmla="+- 0 1650 1638"/>
                              <a:gd name="T31" fmla="*/ 1650 h 33"/>
                              <a:gd name="T32" fmla="+- 0 3014 2983"/>
                              <a:gd name="T33" fmla="*/ T32 w 33"/>
                              <a:gd name="T34" fmla="+- 0 1646 1638"/>
                              <a:gd name="T35" fmla="*/ 1646 h 33"/>
                              <a:gd name="T36" fmla="+- 0 3011 2983"/>
                              <a:gd name="T37" fmla="*/ T36 w 33"/>
                              <a:gd name="T38" fmla="+- 0 1643 1638"/>
                              <a:gd name="T39" fmla="*/ 1643 h 33"/>
                              <a:gd name="T40" fmla="+- 0 3008 2983"/>
                              <a:gd name="T41" fmla="*/ T40 w 33"/>
                              <a:gd name="T42" fmla="+- 0 1640 1638"/>
                              <a:gd name="T43" fmla="*/ 1640 h 33"/>
                              <a:gd name="T44" fmla="+- 0 3003 2983"/>
                              <a:gd name="T45" fmla="*/ T44 w 33"/>
                              <a:gd name="T46" fmla="+- 0 1638 1638"/>
                              <a:gd name="T47" fmla="*/ 1638 h 33"/>
                              <a:gd name="T48" fmla="+- 0 2999 2983"/>
                              <a:gd name="T49" fmla="*/ T48 w 33"/>
                              <a:gd name="T50" fmla="+- 0 1638 1638"/>
                              <a:gd name="T51" fmla="*/ 1638 h 33"/>
                              <a:gd name="T52" fmla="+- 0 2995 2983"/>
                              <a:gd name="T53" fmla="*/ T52 w 33"/>
                              <a:gd name="T54" fmla="+- 0 1638 1638"/>
                              <a:gd name="T55" fmla="*/ 1638 h 33"/>
                              <a:gd name="T56" fmla="+- 0 2991 2983"/>
                              <a:gd name="T57" fmla="*/ T56 w 33"/>
                              <a:gd name="T58" fmla="+- 0 1640 1638"/>
                              <a:gd name="T59" fmla="*/ 1640 h 33"/>
                              <a:gd name="T60" fmla="+- 0 2988 2983"/>
                              <a:gd name="T61" fmla="*/ T60 w 33"/>
                              <a:gd name="T62" fmla="+- 0 1643 1638"/>
                              <a:gd name="T63" fmla="*/ 1643 h 33"/>
                              <a:gd name="T64" fmla="+- 0 2984 2983"/>
                              <a:gd name="T65" fmla="*/ T64 w 33"/>
                              <a:gd name="T66" fmla="+- 0 1646 1638"/>
                              <a:gd name="T67" fmla="*/ 1646 h 33"/>
                              <a:gd name="T68" fmla="+- 0 2983 2983"/>
                              <a:gd name="T69" fmla="*/ T68 w 33"/>
                              <a:gd name="T70" fmla="+- 0 1650 1638"/>
                              <a:gd name="T71" fmla="*/ 1650 h 33"/>
                              <a:gd name="T72" fmla="+- 0 2983 2983"/>
                              <a:gd name="T73" fmla="*/ T72 w 33"/>
                              <a:gd name="T74" fmla="+- 0 1655 1638"/>
                              <a:gd name="T75" fmla="*/ 1655 h 33"/>
                              <a:gd name="T76" fmla="+- 0 2983 2983"/>
                              <a:gd name="T77" fmla="*/ T76 w 33"/>
                              <a:gd name="T78" fmla="+- 0 1659 1638"/>
                              <a:gd name="T79" fmla="*/ 1659 h 33"/>
                              <a:gd name="T80" fmla="+- 0 2984 2983"/>
                              <a:gd name="T81" fmla="*/ T80 w 33"/>
                              <a:gd name="T82" fmla="+- 0 1663 1638"/>
                              <a:gd name="T83" fmla="*/ 1663 h 33"/>
                              <a:gd name="T84" fmla="+- 0 2988 2983"/>
                              <a:gd name="T85" fmla="*/ T84 w 33"/>
                              <a:gd name="T86" fmla="+- 0 1666 1638"/>
                              <a:gd name="T87" fmla="*/ 1666 h 33"/>
                              <a:gd name="T88" fmla="+- 0 2991 2983"/>
                              <a:gd name="T89" fmla="*/ T88 w 33"/>
                              <a:gd name="T90" fmla="+- 0 1669 1638"/>
                              <a:gd name="T91" fmla="*/ 1669 h 33"/>
                              <a:gd name="T92" fmla="+- 0 2995 2983"/>
                              <a:gd name="T93" fmla="*/ T92 w 33"/>
                              <a:gd name="T94" fmla="+- 0 1671 1638"/>
                              <a:gd name="T95" fmla="*/ 1671 h 33"/>
                              <a:gd name="T96" fmla="+- 0 2999 2983"/>
                              <a:gd name="T97" fmla="*/ T96 w 33"/>
                              <a:gd name="T98" fmla="+- 0 1671 1638"/>
                              <a:gd name="T99" fmla="*/ 167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" name="Freeform 1052"/>
                        <wps:cNvSpPr>
                          <a:spLocks/>
                        </wps:cNvSpPr>
                        <wps:spPr bwMode="auto">
                          <a:xfrm>
                            <a:off x="3811" y="1658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659 1659"/>
                              <a:gd name="T3" fmla="*/ 1659 h 33"/>
                              <a:gd name="T4" fmla="+- 0 3823 3811"/>
                              <a:gd name="T5" fmla="*/ T4 w 33"/>
                              <a:gd name="T6" fmla="+- 0 1659 1659"/>
                              <a:gd name="T7" fmla="*/ 1659 h 33"/>
                              <a:gd name="T8" fmla="+- 0 3819 3811"/>
                              <a:gd name="T9" fmla="*/ T8 w 33"/>
                              <a:gd name="T10" fmla="+- 0 1661 1659"/>
                              <a:gd name="T11" fmla="*/ 1661 h 33"/>
                              <a:gd name="T12" fmla="+- 0 3813 3811"/>
                              <a:gd name="T13" fmla="*/ T12 w 33"/>
                              <a:gd name="T14" fmla="+- 0 1667 1659"/>
                              <a:gd name="T15" fmla="*/ 1667 h 33"/>
                              <a:gd name="T16" fmla="+- 0 3811 3811"/>
                              <a:gd name="T17" fmla="*/ T16 w 33"/>
                              <a:gd name="T18" fmla="+- 0 1671 1659"/>
                              <a:gd name="T19" fmla="*/ 1671 h 33"/>
                              <a:gd name="T20" fmla="+- 0 3811 3811"/>
                              <a:gd name="T21" fmla="*/ T20 w 33"/>
                              <a:gd name="T22" fmla="+- 0 1680 1659"/>
                              <a:gd name="T23" fmla="*/ 1680 h 33"/>
                              <a:gd name="T24" fmla="+- 0 3813 3811"/>
                              <a:gd name="T25" fmla="*/ T24 w 33"/>
                              <a:gd name="T26" fmla="+- 0 1684 1659"/>
                              <a:gd name="T27" fmla="*/ 1684 h 33"/>
                              <a:gd name="T28" fmla="+- 0 3819 3811"/>
                              <a:gd name="T29" fmla="*/ T28 w 33"/>
                              <a:gd name="T30" fmla="+- 0 1690 1659"/>
                              <a:gd name="T31" fmla="*/ 1690 h 33"/>
                              <a:gd name="T32" fmla="+- 0 3823 3811"/>
                              <a:gd name="T33" fmla="*/ T32 w 33"/>
                              <a:gd name="T34" fmla="+- 0 1692 1659"/>
                              <a:gd name="T35" fmla="*/ 1692 h 33"/>
                              <a:gd name="T36" fmla="+- 0 3832 3811"/>
                              <a:gd name="T37" fmla="*/ T36 w 33"/>
                              <a:gd name="T38" fmla="+- 0 1692 1659"/>
                              <a:gd name="T39" fmla="*/ 1692 h 33"/>
                              <a:gd name="T40" fmla="+- 0 3836 3811"/>
                              <a:gd name="T41" fmla="*/ T40 w 33"/>
                              <a:gd name="T42" fmla="+- 0 1690 1659"/>
                              <a:gd name="T43" fmla="*/ 1690 h 33"/>
                              <a:gd name="T44" fmla="+- 0 3842 3811"/>
                              <a:gd name="T45" fmla="*/ T44 w 33"/>
                              <a:gd name="T46" fmla="+- 0 1684 1659"/>
                              <a:gd name="T47" fmla="*/ 1684 h 33"/>
                              <a:gd name="T48" fmla="+- 0 3844 3811"/>
                              <a:gd name="T49" fmla="*/ T48 w 33"/>
                              <a:gd name="T50" fmla="+- 0 1680 1659"/>
                              <a:gd name="T51" fmla="*/ 1680 h 33"/>
                              <a:gd name="T52" fmla="+- 0 3844 3811"/>
                              <a:gd name="T53" fmla="*/ T52 w 33"/>
                              <a:gd name="T54" fmla="+- 0 1671 1659"/>
                              <a:gd name="T55" fmla="*/ 1671 h 33"/>
                              <a:gd name="T56" fmla="+- 0 3842 3811"/>
                              <a:gd name="T57" fmla="*/ T56 w 33"/>
                              <a:gd name="T58" fmla="+- 0 1667 1659"/>
                              <a:gd name="T59" fmla="*/ 1667 h 33"/>
                              <a:gd name="T60" fmla="+- 0 3836 3811"/>
                              <a:gd name="T61" fmla="*/ T60 w 33"/>
                              <a:gd name="T62" fmla="+- 0 1661 1659"/>
                              <a:gd name="T63" fmla="*/ 1661 h 33"/>
                              <a:gd name="T64" fmla="+- 0 3832 3811"/>
                              <a:gd name="T65" fmla="*/ T64 w 33"/>
                              <a:gd name="T66" fmla="+- 0 1659 1659"/>
                              <a:gd name="T67" fmla="*/ 165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" name="Freeform 1051"/>
                        <wps:cNvSpPr>
                          <a:spLocks/>
                        </wps:cNvSpPr>
                        <wps:spPr bwMode="auto">
                          <a:xfrm>
                            <a:off x="3811" y="1658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692 1659"/>
                              <a:gd name="T3" fmla="*/ 1692 h 33"/>
                              <a:gd name="T4" fmla="+- 0 3832 3811"/>
                              <a:gd name="T5" fmla="*/ T4 w 33"/>
                              <a:gd name="T6" fmla="+- 0 1692 1659"/>
                              <a:gd name="T7" fmla="*/ 1692 h 33"/>
                              <a:gd name="T8" fmla="+- 0 3836 3811"/>
                              <a:gd name="T9" fmla="*/ T8 w 33"/>
                              <a:gd name="T10" fmla="+- 0 1690 1659"/>
                              <a:gd name="T11" fmla="*/ 1690 h 33"/>
                              <a:gd name="T12" fmla="+- 0 3839 3811"/>
                              <a:gd name="T13" fmla="*/ T12 w 33"/>
                              <a:gd name="T14" fmla="+- 0 1687 1659"/>
                              <a:gd name="T15" fmla="*/ 1687 h 33"/>
                              <a:gd name="T16" fmla="+- 0 3842 3811"/>
                              <a:gd name="T17" fmla="*/ T16 w 33"/>
                              <a:gd name="T18" fmla="+- 0 1684 1659"/>
                              <a:gd name="T19" fmla="*/ 1684 h 33"/>
                              <a:gd name="T20" fmla="+- 0 3844 3811"/>
                              <a:gd name="T21" fmla="*/ T20 w 33"/>
                              <a:gd name="T22" fmla="+- 0 1680 1659"/>
                              <a:gd name="T23" fmla="*/ 1680 h 33"/>
                              <a:gd name="T24" fmla="+- 0 3844 3811"/>
                              <a:gd name="T25" fmla="*/ T24 w 33"/>
                              <a:gd name="T26" fmla="+- 0 1675 1659"/>
                              <a:gd name="T27" fmla="*/ 1675 h 33"/>
                              <a:gd name="T28" fmla="+- 0 3844 3811"/>
                              <a:gd name="T29" fmla="*/ T28 w 33"/>
                              <a:gd name="T30" fmla="+- 0 1671 1659"/>
                              <a:gd name="T31" fmla="*/ 1671 h 33"/>
                              <a:gd name="T32" fmla="+- 0 3842 3811"/>
                              <a:gd name="T33" fmla="*/ T32 w 33"/>
                              <a:gd name="T34" fmla="+- 0 1667 1659"/>
                              <a:gd name="T35" fmla="*/ 1667 h 33"/>
                              <a:gd name="T36" fmla="+- 0 3839 3811"/>
                              <a:gd name="T37" fmla="*/ T36 w 33"/>
                              <a:gd name="T38" fmla="+- 0 1664 1659"/>
                              <a:gd name="T39" fmla="*/ 1664 h 33"/>
                              <a:gd name="T40" fmla="+- 0 3836 3811"/>
                              <a:gd name="T41" fmla="*/ T40 w 33"/>
                              <a:gd name="T42" fmla="+- 0 1661 1659"/>
                              <a:gd name="T43" fmla="*/ 1661 h 33"/>
                              <a:gd name="T44" fmla="+- 0 3832 3811"/>
                              <a:gd name="T45" fmla="*/ T44 w 33"/>
                              <a:gd name="T46" fmla="+- 0 1659 1659"/>
                              <a:gd name="T47" fmla="*/ 1659 h 33"/>
                              <a:gd name="T48" fmla="+- 0 3827 3811"/>
                              <a:gd name="T49" fmla="*/ T48 w 33"/>
                              <a:gd name="T50" fmla="+- 0 1659 1659"/>
                              <a:gd name="T51" fmla="*/ 1659 h 33"/>
                              <a:gd name="T52" fmla="+- 0 3823 3811"/>
                              <a:gd name="T53" fmla="*/ T52 w 33"/>
                              <a:gd name="T54" fmla="+- 0 1659 1659"/>
                              <a:gd name="T55" fmla="*/ 1659 h 33"/>
                              <a:gd name="T56" fmla="+- 0 3819 3811"/>
                              <a:gd name="T57" fmla="*/ T56 w 33"/>
                              <a:gd name="T58" fmla="+- 0 1661 1659"/>
                              <a:gd name="T59" fmla="*/ 1661 h 33"/>
                              <a:gd name="T60" fmla="+- 0 3816 3811"/>
                              <a:gd name="T61" fmla="*/ T60 w 33"/>
                              <a:gd name="T62" fmla="+- 0 1664 1659"/>
                              <a:gd name="T63" fmla="*/ 1664 h 33"/>
                              <a:gd name="T64" fmla="+- 0 3813 3811"/>
                              <a:gd name="T65" fmla="*/ T64 w 33"/>
                              <a:gd name="T66" fmla="+- 0 1667 1659"/>
                              <a:gd name="T67" fmla="*/ 1667 h 33"/>
                              <a:gd name="T68" fmla="+- 0 3811 3811"/>
                              <a:gd name="T69" fmla="*/ T68 w 33"/>
                              <a:gd name="T70" fmla="+- 0 1671 1659"/>
                              <a:gd name="T71" fmla="*/ 1671 h 33"/>
                              <a:gd name="T72" fmla="+- 0 3811 3811"/>
                              <a:gd name="T73" fmla="*/ T72 w 33"/>
                              <a:gd name="T74" fmla="+- 0 1675 1659"/>
                              <a:gd name="T75" fmla="*/ 1675 h 33"/>
                              <a:gd name="T76" fmla="+- 0 3811 3811"/>
                              <a:gd name="T77" fmla="*/ T76 w 33"/>
                              <a:gd name="T78" fmla="+- 0 1680 1659"/>
                              <a:gd name="T79" fmla="*/ 1680 h 33"/>
                              <a:gd name="T80" fmla="+- 0 3813 3811"/>
                              <a:gd name="T81" fmla="*/ T80 w 33"/>
                              <a:gd name="T82" fmla="+- 0 1684 1659"/>
                              <a:gd name="T83" fmla="*/ 1684 h 33"/>
                              <a:gd name="T84" fmla="+- 0 3816 3811"/>
                              <a:gd name="T85" fmla="*/ T84 w 33"/>
                              <a:gd name="T86" fmla="+- 0 1687 1659"/>
                              <a:gd name="T87" fmla="*/ 1687 h 33"/>
                              <a:gd name="T88" fmla="+- 0 3819 3811"/>
                              <a:gd name="T89" fmla="*/ T88 w 33"/>
                              <a:gd name="T90" fmla="+- 0 1690 1659"/>
                              <a:gd name="T91" fmla="*/ 1690 h 33"/>
                              <a:gd name="T92" fmla="+- 0 3823 3811"/>
                              <a:gd name="T93" fmla="*/ T92 w 33"/>
                              <a:gd name="T94" fmla="+- 0 1692 1659"/>
                              <a:gd name="T95" fmla="*/ 1692 h 33"/>
                              <a:gd name="T96" fmla="+- 0 3827 3811"/>
                              <a:gd name="T97" fmla="*/ T96 w 33"/>
                              <a:gd name="T98" fmla="+- 0 1692 1659"/>
                              <a:gd name="T99" fmla="*/ 169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Freeform 1050"/>
                        <wps:cNvSpPr>
                          <a:spLocks/>
                        </wps:cNvSpPr>
                        <wps:spPr bwMode="auto">
                          <a:xfrm>
                            <a:off x="4639" y="1584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1585 1585"/>
                              <a:gd name="T3" fmla="*/ 1585 h 33"/>
                              <a:gd name="T4" fmla="+- 0 4651 4639"/>
                              <a:gd name="T5" fmla="*/ T4 w 33"/>
                              <a:gd name="T6" fmla="+- 0 1585 1585"/>
                              <a:gd name="T7" fmla="*/ 1585 h 33"/>
                              <a:gd name="T8" fmla="+- 0 4647 4639"/>
                              <a:gd name="T9" fmla="*/ T8 w 33"/>
                              <a:gd name="T10" fmla="+- 0 1586 1585"/>
                              <a:gd name="T11" fmla="*/ 1586 h 33"/>
                              <a:gd name="T12" fmla="+- 0 4641 4639"/>
                              <a:gd name="T13" fmla="*/ T12 w 33"/>
                              <a:gd name="T14" fmla="+- 0 1592 1585"/>
                              <a:gd name="T15" fmla="*/ 1592 h 33"/>
                              <a:gd name="T16" fmla="+- 0 4639 4639"/>
                              <a:gd name="T17" fmla="*/ T16 w 33"/>
                              <a:gd name="T18" fmla="+- 0 1597 1585"/>
                              <a:gd name="T19" fmla="*/ 1597 h 33"/>
                              <a:gd name="T20" fmla="+- 0 4639 4639"/>
                              <a:gd name="T21" fmla="*/ T20 w 33"/>
                              <a:gd name="T22" fmla="+- 0 1605 1585"/>
                              <a:gd name="T23" fmla="*/ 1605 h 33"/>
                              <a:gd name="T24" fmla="+- 0 4641 4639"/>
                              <a:gd name="T25" fmla="*/ T24 w 33"/>
                              <a:gd name="T26" fmla="+- 0 1609 1585"/>
                              <a:gd name="T27" fmla="*/ 1609 h 33"/>
                              <a:gd name="T28" fmla="+- 0 4647 4639"/>
                              <a:gd name="T29" fmla="*/ T28 w 33"/>
                              <a:gd name="T30" fmla="+- 0 1616 1585"/>
                              <a:gd name="T31" fmla="*/ 1616 h 33"/>
                              <a:gd name="T32" fmla="+- 0 4651 4639"/>
                              <a:gd name="T33" fmla="*/ T32 w 33"/>
                              <a:gd name="T34" fmla="+- 0 1617 1585"/>
                              <a:gd name="T35" fmla="*/ 1617 h 33"/>
                              <a:gd name="T36" fmla="+- 0 4660 4639"/>
                              <a:gd name="T37" fmla="*/ T36 w 33"/>
                              <a:gd name="T38" fmla="+- 0 1617 1585"/>
                              <a:gd name="T39" fmla="*/ 1617 h 33"/>
                              <a:gd name="T40" fmla="+- 0 4664 4639"/>
                              <a:gd name="T41" fmla="*/ T40 w 33"/>
                              <a:gd name="T42" fmla="+- 0 1616 1585"/>
                              <a:gd name="T43" fmla="*/ 1616 h 33"/>
                              <a:gd name="T44" fmla="+- 0 4670 4639"/>
                              <a:gd name="T45" fmla="*/ T44 w 33"/>
                              <a:gd name="T46" fmla="+- 0 1609 1585"/>
                              <a:gd name="T47" fmla="*/ 1609 h 33"/>
                              <a:gd name="T48" fmla="+- 0 4672 4639"/>
                              <a:gd name="T49" fmla="*/ T48 w 33"/>
                              <a:gd name="T50" fmla="+- 0 1605 1585"/>
                              <a:gd name="T51" fmla="*/ 1605 h 33"/>
                              <a:gd name="T52" fmla="+- 0 4672 4639"/>
                              <a:gd name="T53" fmla="*/ T52 w 33"/>
                              <a:gd name="T54" fmla="+- 0 1597 1585"/>
                              <a:gd name="T55" fmla="*/ 1597 h 33"/>
                              <a:gd name="T56" fmla="+- 0 4670 4639"/>
                              <a:gd name="T57" fmla="*/ T56 w 33"/>
                              <a:gd name="T58" fmla="+- 0 1592 1585"/>
                              <a:gd name="T59" fmla="*/ 1592 h 33"/>
                              <a:gd name="T60" fmla="+- 0 4664 4639"/>
                              <a:gd name="T61" fmla="*/ T60 w 33"/>
                              <a:gd name="T62" fmla="+- 0 1586 1585"/>
                              <a:gd name="T63" fmla="*/ 1586 h 33"/>
                              <a:gd name="T64" fmla="+- 0 4660 4639"/>
                              <a:gd name="T65" fmla="*/ T64 w 33"/>
                              <a:gd name="T66" fmla="+- 0 1585 1585"/>
                              <a:gd name="T67" fmla="*/ 158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Freeform 1049"/>
                        <wps:cNvSpPr>
                          <a:spLocks/>
                        </wps:cNvSpPr>
                        <wps:spPr bwMode="auto">
                          <a:xfrm>
                            <a:off x="4639" y="1584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617 1585"/>
                              <a:gd name="T3" fmla="*/ 1617 h 33"/>
                              <a:gd name="T4" fmla="+- 0 4660 4639"/>
                              <a:gd name="T5" fmla="*/ T4 w 33"/>
                              <a:gd name="T6" fmla="+- 0 1617 1585"/>
                              <a:gd name="T7" fmla="*/ 1617 h 33"/>
                              <a:gd name="T8" fmla="+- 0 4664 4639"/>
                              <a:gd name="T9" fmla="*/ T8 w 33"/>
                              <a:gd name="T10" fmla="+- 0 1616 1585"/>
                              <a:gd name="T11" fmla="*/ 1616 h 33"/>
                              <a:gd name="T12" fmla="+- 0 4667 4639"/>
                              <a:gd name="T13" fmla="*/ T12 w 33"/>
                              <a:gd name="T14" fmla="+- 0 1612 1585"/>
                              <a:gd name="T15" fmla="*/ 1612 h 33"/>
                              <a:gd name="T16" fmla="+- 0 4670 4639"/>
                              <a:gd name="T17" fmla="*/ T16 w 33"/>
                              <a:gd name="T18" fmla="+- 0 1609 1585"/>
                              <a:gd name="T19" fmla="*/ 1609 h 33"/>
                              <a:gd name="T20" fmla="+- 0 4672 4639"/>
                              <a:gd name="T21" fmla="*/ T20 w 33"/>
                              <a:gd name="T22" fmla="+- 0 1605 1585"/>
                              <a:gd name="T23" fmla="*/ 1605 h 33"/>
                              <a:gd name="T24" fmla="+- 0 4672 4639"/>
                              <a:gd name="T25" fmla="*/ T24 w 33"/>
                              <a:gd name="T26" fmla="+- 0 1601 1585"/>
                              <a:gd name="T27" fmla="*/ 1601 h 33"/>
                              <a:gd name="T28" fmla="+- 0 4672 4639"/>
                              <a:gd name="T29" fmla="*/ T28 w 33"/>
                              <a:gd name="T30" fmla="+- 0 1597 1585"/>
                              <a:gd name="T31" fmla="*/ 1597 h 33"/>
                              <a:gd name="T32" fmla="+- 0 4670 4639"/>
                              <a:gd name="T33" fmla="*/ T32 w 33"/>
                              <a:gd name="T34" fmla="+- 0 1592 1585"/>
                              <a:gd name="T35" fmla="*/ 1592 h 33"/>
                              <a:gd name="T36" fmla="+- 0 4667 4639"/>
                              <a:gd name="T37" fmla="*/ T36 w 33"/>
                              <a:gd name="T38" fmla="+- 0 1589 1585"/>
                              <a:gd name="T39" fmla="*/ 1589 h 33"/>
                              <a:gd name="T40" fmla="+- 0 4664 4639"/>
                              <a:gd name="T41" fmla="*/ T40 w 33"/>
                              <a:gd name="T42" fmla="+- 0 1586 1585"/>
                              <a:gd name="T43" fmla="*/ 1586 h 33"/>
                              <a:gd name="T44" fmla="+- 0 4660 4639"/>
                              <a:gd name="T45" fmla="*/ T44 w 33"/>
                              <a:gd name="T46" fmla="+- 0 1585 1585"/>
                              <a:gd name="T47" fmla="*/ 1585 h 33"/>
                              <a:gd name="T48" fmla="+- 0 4656 4639"/>
                              <a:gd name="T49" fmla="*/ T48 w 33"/>
                              <a:gd name="T50" fmla="+- 0 1585 1585"/>
                              <a:gd name="T51" fmla="*/ 1585 h 33"/>
                              <a:gd name="T52" fmla="+- 0 4651 4639"/>
                              <a:gd name="T53" fmla="*/ T52 w 33"/>
                              <a:gd name="T54" fmla="+- 0 1585 1585"/>
                              <a:gd name="T55" fmla="*/ 1585 h 33"/>
                              <a:gd name="T56" fmla="+- 0 4647 4639"/>
                              <a:gd name="T57" fmla="*/ T56 w 33"/>
                              <a:gd name="T58" fmla="+- 0 1586 1585"/>
                              <a:gd name="T59" fmla="*/ 1586 h 33"/>
                              <a:gd name="T60" fmla="+- 0 4644 4639"/>
                              <a:gd name="T61" fmla="*/ T60 w 33"/>
                              <a:gd name="T62" fmla="+- 0 1589 1585"/>
                              <a:gd name="T63" fmla="*/ 1589 h 33"/>
                              <a:gd name="T64" fmla="+- 0 4641 4639"/>
                              <a:gd name="T65" fmla="*/ T64 w 33"/>
                              <a:gd name="T66" fmla="+- 0 1592 1585"/>
                              <a:gd name="T67" fmla="*/ 1592 h 33"/>
                              <a:gd name="T68" fmla="+- 0 4639 4639"/>
                              <a:gd name="T69" fmla="*/ T68 w 33"/>
                              <a:gd name="T70" fmla="+- 0 1597 1585"/>
                              <a:gd name="T71" fmla="*/ 1597 h 33"/>
                              <a:gd name="T72" fmla="+- 0 4639 4639"/>
                              <a:gd name="T73" fmla="*/ T72 w 33"/>
                              <a:gd name="T74" fmla="+- 0 1601 1585"/>
                              <a:gd name="T75" fmla="*/ 1601 h 33"/>
                              <a:gd name="T76" fmla="+- 0 4639 4639"/>
                              <a:gd name="T77" fmla="*/ T76 w 33"/>
                              <a:gd name="T78" fmla="+- 0 1605 1585"/>
                              <a:gd name="T79" fmla="*/ 1605 h 33"/>
                              <a:gd name="T80" fmla="+- 0 4641 4639"/>
                              <a:gd name="T81" fmla="*/ T80 w 33"/>
                              <a:gd name="T82" fmla="+- 0 1609 1585"/>
                              <a:gd name="T83" fmla="*/ 1609 h 33"/>
                              <a:gd name="T84" fmla="+- 0 4644 4639"/>
                              <a:gd name="T85" fmla="*/ T84 w 33"/>
                              <a:gd name="T86" fmla="+- 0 1612 1585"/>
                              <a:gd name="T87" fmla="*/ 1612 h 33"/>
                              <a:gd name="T88" fmla="+- 0 4647 4639"/>
                              <a:gd name="T89" fmla="*/ T88 w 33"/>
                              <a:gd name="T90" fmla="+- 0 1616 1585"/>
                              <a:gd name="T91" fmla="*/ 1616 h 33"/>
                              <a:gd name="T92" fmla="+- 0 4651 4639"/>
                              <a:gd name="T93" fmla="*/ T92 w 33"/>
                              <a:gd name="T94" fmla="+- 0 1617 1585"/>
                              <a:gd name="T95" fmla="*/ 1617 h 33"/>
                              <a:gd name="T96" fmla="+- 0 4656 4639"/>
                              <a:gd name="T97" fmla="*/ T96 w 33"/>
                              <a:gd name="T98" fmla="+- 0 1617 1585"/>
                              <a:gd name="T99" fmla="*/ 161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" name="Freeform 1048"/>
                        <wps:cNvSpPr>
                          <a:spLocks/>
                        </wps:cNvSpPr>
                        <wps:spPr bwMode="auto">
                          <a:xfrm>
                            <a:off x="5467" y="1658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658 1658"/>
                              <a:gd name="T3" fmla="*/ 1658 h 33"/>
                              <a:gd name="T4" fmla="+- 0 5480 5468"/>
                              <a:gd name="T5" fmla="*/ T4 w 33"/>
                              <a:gd name="T6" fmla="+- 0 1658 1658"/>
                              <a:gd name="T7" fmla="*/ 1658 h 33"/>
                              <a:gd name="T8" fmla="+- 0 5475 5468"/>
                              <a:gd name="T9" fmla="*/ T8 w 33"/>
                              <a:gd name="T10" fmla="+- 0 1660 1658"/>
                              <a:gd name="T11" fmla="*/ 1660 h 33"/>
                              <a:gd name="T12" fmla="+- 0 5469 5468"/>
                              <a:gd name="T13" fmla="*/ T12 w 33"/>
                              <a:gd name="T14" fmla="+- 0 1666 1658"/>
                              <a:gd name="T15" fmla="*/ 1666 h 33"/>
                              <a:gd name="T16" fmla="+- 0 5468 5468"/>
                              <a:gd name="T17" fmla="*/ T16 w 33"/>
                              <a:gd name="T18" fmla="+- 0 1670 1658"/>
                              <a:gd name="T19" fmla="*/ 1670 h 33"/>
                              <a:gd name="T20" fmla="+- 0 5468 5468"/>
                              <a:gd name="T21" fmla="*/ T20 w 33"/>
                              <a:gd name="T22" fmla="+- 0 1679 1658"/>
                              <a:gd name="T23" fmla="*/ 1679 h 33"/>
                              <a:gd name="T24" fmla="+- 0 5469 5468"/>
                              <a:gd name="T25" fmla="*/ T24 w 33"/>
                              <a:gd name="T26" fmla="+- 0 1683 1658"/>
                              <a:gd name="T27" fmla="*/ 1683 h 33"/>
                              <a:gd name="T28" fmla="+- 0 5475 5468"/>
                              <a:gd name="T29" fmla="*/ T28 w 33"/>
                              <a:gd name="T30" fmla="+- 0 1689 1658"/>
                              <a:gd name="T31" fmla="*/ 1689 h 33"/>
                              <a:gd name="T32" fmla="+- 0 5480 5468"/>
                              <a:gd name="T33" fmla="*/ T32 w 33"/>
                              <a:gd name="T34" fmla="+- 0 1691 1658"/>
                              <a:gd name="T35" fmla="*/ 1691 h 33"/>
                              <a:gd name="T36" fmla="+- 0 5488 5468"/>
                              <a:gd name="T37" fmla="*/ T36 w 33"/>
                              <a:gd name="T38" fmla="+- 0 1691 1658"/>
                              <a:gd name="T39" fmla="*/ 1691 h 33"/>
                              <a:gd name="T40" fmla="+- 0 5492 5468"/>
                              <a:gd name="T41" fmla="*/ T40 w 33"/>
                              <a:gd name="T42" fmla="+- 0 1689 1658"/>
                              <a:gd name="T43" fmla="*/ 1689 h 33"/>
                              <a:gd name="T44" fmla="+- 0 5499 5468"/>
                              <a:gd name="T45" fmla="*/ T44 w 33"/>
                              <a:gd name="T46" fmla="+- 0 1683 1658"/>
                              <a:gd name="T47" fmla="*/ 1683 h 33"/>
                              <a:gd name="T48" fmla="+- 0 5500 5468"/>
                              <a:gd name="T49" fmla="*/ T48 w 33"/>
                              <a:gd name="T50" fmla="+- 0 1679 1658"/>
                              <a:gd name="T51" fmla="*/ 1679 h 33"/>
                              <a:gd name="T52" fmla="+- 0 5500 5468"/>
                              <a:gd name="T53" fmla="*/ T52 w 33"/>
                              <a:gd name="T54" fmla="+- 0 1670 1658"/>
                              <a:gd name="T55" fmla="*/ 1670 h 33"/>
                              <a:gd name="T56" fmla="+- 0 5499 5468"/>
                              <a:gd name="T57" fmla="*/ T56 w 33"/>
                              <a:gd name="T58" fmla="+- 0 1666 1658"/>
                              <a:gd name="T59" fmla="*/ 1666 h 33"/>
                              <a:gd name="T60" fmla="+- 0 5492 5468"/>
                              <a:gd name="T61" fmla="*/ T60 w 33"/>
                              <a:gd name="T62" fmla="+- 0 1660 1658"/>
                              <a:gd name="T63" fmla="*/ 1660 h 33"/>
                              <a:gd name="T64" fmla="+- 0 5488 5468"/>
                              <a:gd name="T65" fmla="*/ T64 w 33"/>
                              <a:gd name="T66" fmla="+- 0 1658 1658"/>
                              <a:gd name="T67" fmla="*/ 165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Freeform 1047"/>
                        <wps:cNvSpPr>
                          <a:spLocks/>
                        </wps:cNvSpPr>
                        <wps:spPr bwMode="auto">
                          <a:xfrm>
                            <a:off x="5467" y="1658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691 1658"/>
                              <a:gd name="T3" fmla="*/ 1691 h 33"/>
                              <a:gd name="T4" fmla="+- 0 5488 5468"/>
                              <a:gd name="T5" fmla="*/ T4 w 33"/>
                              <a:gd name="T6" fmla="+- 0 1691 1658"/>
                              <a:gd name="T7" fmla="*/ 1691 h 33"/>
                              <a:gd name="T8" fmla="+- 0 5492 5468"/>
                              <a:gd name="T9" fmla="*/ T8 w 33"/>
                              <a:gd name="T10" fmla="+- 0 1689 1658"/>
                              <a:gd name="T11" fmla="*/ 1689 h 33"/>
                              <a:gd name="T12" fmla="+- 0 5496 5468"/>
                              <a:gd name="T13" fmla="*/ T12 w 33"/>
                              <a:gd name="T14" fmla="+- 0 1686 1658"/>
                              <a:gd name="T15" fmla="*/ 1686 h 33"/>
                              <a:gd name="T16" fmla="+- 0 5499 5468"/>
                              <a:gd name="T17" fmla="*/ T16 w 33"/>
                              <a:gd name="T18" fmla="+- 0 1683 1658"/>
                              <a:gd name="T19" fmla="*/ 1683 h 33"/>
                              <a:gd name="T20" fmla="+- 0 5500 5468"/>
                              <a:gd name="T21" fmla="*/ T20 w 33"/>
                              <a:gd name="T22" fmla="+- 0 1679 1658"/>
                              <a:gd name="T23" fmla="*/ 1679 h 33"/>
                              <a:gd name="T24" fmla="+- 0 5500 5468"/>
                              <a:gd name="T25" fmla="*/ T24 w 33"/>
                              <a:gd name="T26" fmla="+- 0 1675 1658"/>
                              <a:gd name="T27" fmla="*/ 1675 h 33"/>
                              <a:gd name="T28" fmla="+- 0 5500 5468"/>
                              <a:gd name="T29" fmla="*/ T28 w 33"/>
                              <a:gd name="T30" fmla="+- 0 1670 1658"/>
                              <a:gd name="T31" fmla="*/ 1670 h 33"/>
                              <a:gd name="T32" fmla="+- 0 5499 5468"/>
                              <a:gd name="T33" fmla="*/ T32 w 33"/>
                              <a:gd name="T34" fmla="+- 0 1666 1658"/>
                              <a:gd name="T35" fmla="*/ 1666 h 33"/>
                              <a:gd name="T36" fmla="+- 0 5496 5468"/>
                              <a:gd name="T37" fmla="*/ T36 w 33"/>
                              <a:gd name="T38" fmla="+- 0 1663 1658"/>
                              <a:gd name="T39" fmla="*/ 1663 h 33"/>
                              <a:gd name="T40" fmla="+- 0 5492 5468"/>
                              <a:gd name="T41" fmla="*/ T40 w 33"/>
                              <a:gd name="T42" fmla="+- 0 1660 1658"/>
                              <a:gd name="T43" fmla="*/ 1660 h 33"/>
                              <a:gd name="T44" fmla="+- 0 5488 5468"/>
                              <a:gd name="T45" fmla="*/ T44 w 33"/>
                              <a:gd name="T46" fmla="+- 0 1658 1658"/>
                              <a:gd name="T47" fmla="*/ 1658 h 33"/>
                              <a:gd name="T48" fmla="+- 0 5484 5468"/>
                              <a:gd name="T49" fmla="*/ T48 w 33"/>
                              <a:gd name="T50" fmla="+- 0 1658 1658"/>
                              <a:gd name="T51" fmla="*/ 1658 h 33"/>
                              <a:gd name="T52" fmla="+- 0 5480 5468"/>
                              <a:gd name="T53" fmla="*/ T52 w 33"/>
                              <a:gd name="T54" fmla="+- 0 1658 1658"/>
                              <a:gd name="T55" fmla="*/ 1658 h 33"/>
                              <a:gd name="T56" fmla="+- 0 5475 5468"/>
                              <a:gd name="T57" fmla="*/ T56 w 33"/>
                              <a:gd name="T58" fmla="+- 0 1660 1658"/>
                              <a:gd name="T59" fmla="*/ 1660 h 33"/>
                              <a:gd name="T60" fmla="+- 0 5472 5468"/>
                              <a:gd name="T61" fmla="*/ T60 w 33"/>
                              <a:gd name="T62" fmla="+- 0 1663 1658"/>
                              <a:gd name="T63" fmla="*/ 1663 h 33"/>
                              <a:gd name="T64" fmla="+- 0 5469 5468"/>
                              <a:gd name="T65" fmla="*/ T64 w 33"/>
                              <a:gd name="T66" fmla="+- 0 1666 1658"/>
                              <a:gd name="T67" fmla="*/ 1666 h 33"/>
                              <a:gd name="T68" fmla="+- 0 5468 5468"/>
                              <a:gd name="T69" fmla="*/ T68 w 33"/>
                              <a:gd name="T70" fmla="+- 0 1670 1658"/>
                              <a:gd name="T71" fmla="*/ 1670 h 33"/>
                              <a:gd name="T72" fmla="+- 0 5468 5468"/>
                              <a:gd name="T73" fmla="*/ T72 w 33"/>
                              <a:gd name="T74" fmla="+- 0 1675 1658"/>
                              <a:gd name="T75" fmla="*/ 1675 h 33"/>
                              <a:gd name="T76" fmla="+- 0 5468 5468"/>
                              <a:gd name="T77" fmla="*/ T76 w 33"/>
                              <a:gd name="T78" fmla="+- 0 1679 1658"/>
                              <a:gd name="T79" fmla="*/ 1679 h 33"/>
                              <a:gd name="T80" fmla="+- 0 5469 5468"/>
                              <a:gd name="T81" fmla="*/ T80 w 33"/>
                              <a:gd name="T82" fmla="+- 0 1683 1658"/>
                              <a:gd name="T83" fmla="*/ 1683 h 33"/>
                              <a:gd name="T84" fmla="+- 0 5472 5468"/>
                              <a:gd name="T85" fmla="*/ T84 w 33"/>
                              <a:gd name="T86" fmla="+- 0 1686 1658"/>
                              <a:gd name="T87" fmla="*/ 1686 h 33"/>
                              <a:gd name="T88" fmla="+- 0 5475 5468"/>
                              <a:gd name="T89" fmla="*/ T88 w 33"/>
                              <a:gd name="T90" fmla="+- 0 1689 1658"/>
                              <a:gd name="T91" fmla="*/ 1689 h 33"/>
                              <a:gd name="T92" fmla="+- 0 5480 5468"/>
                              <a:gd name="T93" fmla="*/ T92 w 33"/>
                              <a:gd name="T94" fmla="+- 0 1691 1658"/>
                              <a:gd name="T95" fmla="*/ 1691 h 33"/>
                              <a:gd name="T96" fmla="+- 0 5484 5468"/>
                              <a:gd name="T97" fmla="*/ T96 w 33"/>
                              <a:gd name="T98" fmla="+- 0 1691 1658"/>
                              <a:gd name="T99" fmla="*/ 169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Freeform 1046"/>
                        <wps:cNvSpPr>
                          <a:spLocks/>
                        </wps:cNvSpPr>
                        <wps:spPr bwMode="auto">
                          <a:xfrm>
                            <a:off x="2170" y="1618"/>
                            <a:ext cx="3314" cy="122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682 1618"/>
                              <a:gd name="T3" fmla="*/ 1682 h 122"/>
                              <a:gd name="T4" fmla="+- 0 2999 2171"/>
                              <a:gd name="T5" fmla="*/ T4 w 3314"/>
                              <a:gd name="T6" fmla="+- 0 1686 1618"/>
                              <a:gd name="T7" fmla="*/ 1686 h 122"/>
                              <a:gd name="T8" fmla="+- 0 3827 2171"/>
                              <a:gd name="T9" fmla="*/ T8 w 3314"/>
                              <a:gd name="T10" fmla="+- 0 1618 1618"/>
                              <a:gd name="T11" fmla="*/ 1618 h 122"/>
                              <a:gd name="T12" fmla="+- 0 4656 2171"/>
                              <a:gd name="T13" fmla="*/ T12 w 3314"/>
                              <a:gd name="T14" fmla="+- 0 1740 1618"/>
                              <a:gd name="T15" fmla="*/ 1740 h 122"/>
                              <a:gd name="T16" fmla="+- 0 5484 2171"/>
                              <a:gd name="T17" fmla="*/ T16 w 3314"/>
                              <a:gd name="T18" fmla="+- 0 1702 1618"/>
                              <a:gd name="T19" fmla="*/ 1702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122">
                                <a:moveTo>
                                  <a:pt x="0" y="64"/>
                                </a:moveTo>
                                <a:lnTo>
                                  <a:pt x="828" y="68"/>
                                </a:lnTo>
                                <a:lnTo>
                                  <a:pt x="1656" y="0"/>
                                </a:lnTo>
                                <a:lnTo>
                                  <a:pt x="2485" y="122"/>
                                </a:lnTo>
                                <a:lnTo>
                                  <a:pt x="3313" y="84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Freeform 1045"/>
                        <wps:cNvSpPr>
                          <a:spLocks/>
                        </wps:cNvSpPr>
                        <wps:spPr bwMode="auto">
                          <a:xfrm>
                            <a:off x="2154" y="1665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666 1666"/>
                              <a:gd name="T3" fmla="*/ 1666 h 33"/>
                              <a:gd name="T4" fmla="+- 0 2166 2154"/>
                              <a:gd name="T5" fmla="*/ T4 w 33"/>
                              <a:gd name="T6" fmla="+- 0 1666 1666"/>
                              <a:gd name="T7" fmla="*/ 1666 h 33"/>
                              <a:gd name="T8" fmla="+- 0 2162 2154"/>
                              <a:gd name="T9" fmla="*/ T8 w 33"/>
                              <a:gd name="T10" fmla="+- 0 1668 1666"/>
                              <a:gd name="T11" fmla="*/ 1668 h 33"/>
                              <a:gd name="T12" fmla="+- 0 2156 2154"/>
                              <a:gd name="T13" fmla="*/ T12 w 33"/>
                              <a:gd name="T14" fmla="+- 0 1674 1666"/>
                              <a:gd name="T15" fmla="*/ 1674 h 33"/>
                              <a:gd name="T16" fmla="+- 0 2154 2154"/>
                              <a:gd name="T17" fmla="*/ T16 w 33"/>
                              <a:gd name="T18" fmla="+- 0 1678 1666"/>
                              <a:gd name="T19" fmla="*/ 1678 h 33"/>
                              <a:gd name="T20" fmla="+- 0 2154 2154"/>
                              <a:gd name="T21" fmla="*/ T20 w 33"/>
                              <a:gd name="T22" fmla="+- 0 1687 1666"/>
                              <a:gd name="T23" fmla="*/ 1687 h 33"/>
                              <a:gd name="T24" fmla="+- 0 2156 2154"/>
                              <a:gd name="T25" fmla="*/ T24 w 33"/>
                              <a:gd name="T26" fmla="+- 0 1691 1666"/>
                              <a:gd name="T27" fmla="*/ 1691 h 33"/>
                              <a:gd name="T28" fmla="+- 0 2162 2154"/>
                              <a:gd name="T29" fmla="*/ T28 w 33"/>
                              <a:gd name="T30" fmla="+- 0 1697 1666"/>
                              <a:gd name="T31" fmla="*/ 1697 h 33"/>
                              <a:gd name="T32" fmla="+- 0 2166 2154"/>
                              <a:gd name="T33" fmla="*/ T32 w 33"/>
                              <a:gd name="T34" fmla="+- 0 1699 1666"/>
                              <a:gd name="T35" fmla="*/ 1699 h 33"/>
                              <a:gd name="T36" fmla="+- 0 2175 2154"/>
                              <a:gd name="T37" fmla="*/ T36 w 33"/>
                              <a:gd name="T38" fmla="+- 0 1699 1666"/>
                              <a:gd name="T39" fmla="*/ 1699 h 33"/>
                              <a:gd name="T40" fmla="+- 0 2179 2154"/>
                              <a:gd name="T41" fmla="*/ T40 w 33"/>
                              <a:gd name="T42" fmla="+- 0 1697 1666"/>
                              <a:gd name="T43" fmla="*/ 1697 h 33"/>
                              <a:gd name="T44" fmla="+- 0 2185 2154"/>
                              <a:gd name="T45" fmla="*/ T44 w 33"/>
                              <a:gd name="T46" fmla="+- 0 1691 1666"/>
                              <a:gd name="T47" fmla="*/ 1691 h 33"/>
                              <a:gd name="T48" fmla="+- 0 2187 2154"/>
                              <a:gd name="T49" fmla="*/ T48 w 33"/>
                              <a:gd name="T50" fmla="+- 0 1687 1666"/>
                              <a:gd name="T51" fmla="*/ 1687 h 33"/>
                              <a:gd name="T52" fmla="+- 0 2187 2154"/>
                              <a:gd name="T53" fmla="*/ T52 w 33"/>
                              <a:gd name="T54" fmla="+- 0 1678 1666"/>
                              <a:gd name="T55" fmla="*/ 1678 h 33"/>
                              <a:gd name="T56" fmla="+- 0 2185 2154"/>
                              <a:gd name="T57" fmla="*/ T56 w 33"/>
                              <a:gd name="T58" fmla="+- 0 1674 1666"/>
                              <a:gd name="T59" fmla="*/ 1674 h 33"/>
                              <a:gd name="T60" fmla="+- 0 2179 2154"/>
                              <a:gd name="T61" fmla="*/ T60 w 33"/>
                              <a:gd name="T62" fmla="+- 0 1668 1666"/>
                              <a:gd name="T63" fmla="*/ 1668 h 33"/>
                              <a:gd name="T64" fmla="+- 0 2175 2154"/>
                              <a:gd name="T65" fmla="*/ T64 w 33"/>
                              <a:gd name="T66" fmla="+- 0 1666 1666"/>
                              <a:gd name="T67" fmla="*/ 16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" name="Freeform 1044"/>
                        <wps:cNvSpPr>
                          <a:spLocks/>
                        </wps:cNvSpPr>
                        <wps:spPr bwMode="auto">
                          <a:xfrm>
                            <a:off x="2154" y="1665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699 1666"/>
                              <a:gd name="T3" fmla="*/ 1699 h 33"/>
                              <a:gd name="T4" fmla="+- 0 2175 2154"/>
                              <a:gd name="T5" fmla="*/ T4 w 33"/>
                              <a:gd name="T6" fmla="+- 0 1699 1666"/>
                              <a:gd name="T7" fmla="*/ 1699 h 33"/>
                              <a:gd name="T8" fmla="+- 0 2179 2154"/>
                              <a:gd name="T9" fmla="*/ T8 w 33"/>
                              <a:gd name="T10" fmla="+- 0 1697 1666"/>
                              <a:gd name="T11" fmla="*/ 1697 h 33"/>
                              <a:gd name="T12" fmla="+- 0 2182 2154"/>
                              <a:gd name="T13" fmla="*/ T12 w 33"/>
                              <a:gd name="T14" fmla="+- 0 1694 1666"/>
                              <a:gd name="T15" fmla="*/ 1694 h 33"/>
                              <a:gd name="T16" fmla="+- 0 2185 2154"/>
                              <a:gd name="T17" fmla="*/ T16 w 33"/>
                              <a:gd name="T18" fmla="+- 0 1691 1666"/>
                              <a:gd name="T19" fmla="*/ 1691 h 33"/>
                              <a:gd name="T20" fmla="+- 0 2187 2154"/>
                              <a:gd name="T21" fmla="*/ T20 w 33"/>
                              <a:gd name="T22" fmla="+- 0 1687 1666"/>
                              <a:gd name="T23" fmla="*/ 1687 h 33"/>
                              <a:gd name="T24" fmla="+- 0 2187 2154"/>
                              <a:gd name="T25" fmla="*/ T24 w 33"/>
                              <a:gd name="T26" fmla="+- 0 1682 1666"/>
                              <a:gd name="T27" fmla="*/ 1682 h 33"/>
                              <a:gd name="T28" fmla="+- 0 2187 2154"/>
                              <a:gd name="T29" fmla="*/ T28 w 33"/>
                              <a:gd name="T30" fmla="+- 0 1678 1666"/>
                              <a:gd name="T31" fmla="*/ 1678 h 33"/>
                              <a:gd name="T32" fmla="+- 0 2185 2154"/>
                              <a:gd name="T33" fmla="*/ T32 w 33"/>
                              <a:gd name="T34" fmla="+- 0 1674 1666"/>
                              <a:gd name="T35" fmla="*/ 1674 h 33"/>
                              <a:gd name="T36" fmla="+- 0 2182 2154"/>
                              <a:gd name="T37" fmla="*/ T36 w 33"/>
                              <a:gd name="T38" fmla="+- 0 1671 1666"/>
                              <a:gd name="T39" fmla="*/ 1671 h 33"/>
                              <a:gd name="T40" fmla="+- 0 2179 2154"/>
                              <a:gd name="T41" fmla="*/ T40 w 33"/>
                              <a:gd name="T42" fmla="+- 0 1668 1666"/>
                              <a:gd name="T43" fmla="*/ 1668 h 33"/>
                              <a:gd name="T44" fmla="+- 0 2175 2154"/>
                              <a:gd name="T45" fmla="*/ T44 w 33"/>
                              <a:gd name="T46" fmla="+- 0 1666 1666"/>
                              <a:gd name="T47" fmla="*/ 1666 h 33"/>
                              <a:gd name="T48" fmla="+- 0 2171 2154"/>
                              <a:gd name="T49" fmla="*/ T48 w 33"/>
                              <a:gd name="T50" fmla="+- 0 1666 1666"/>
                              <a:gd name="T51" fmla="*/ 1666 h 33"/>
                              <a:gd name="T52" fmla="+- 0 2166 2154"/>
                              <a:gd name="T53" fmla="*/ T52 w 33"/>
                              <a:gd name="T54" fmla="+- 0 1666 1666"/>
                              <a:gd name="T55" fmla="*/ 1666 h 33"/>
                              <a:gd name="T56" fmla="+- 0 2162 2154"/>
                              <a:gd name="T57" fmla="*/ T56 w 33"/>
                              <a:gd name="T58" fmla="+- 0 1668 1666"/>
                              <a:gd name="T59" fmla="*/ 1668 h 33"/>
                              <a:gd name="T60" fmla="+- 0 2159 2154"/>
                              <a:gd name="T61" fmla="*/ T60 w 33"/>
                              <a:gd name="T62" fmla="+- 0 1671 1666"/>
                              <a:gd name="T63" fmla="*/ 1671 h 33"/>
                              <a:gd name="T64" fmla="+- 0 2156 2154"/>
                              <a:gd name="T65" fmla="*/ T64 w 33"/>
                              <a:gd name="T66" fmla="+- 0 1674 1666"/>
                              <a:gd name="T67" fmla="*/ 1674 h 33"/>
                              <a:gd name="T68" fmla="+- 0 2154 2154"/>
                              <a:gd name="T69" fmla="*/ T68 w 33"/>
                              <a:gd name="T70" fmla="+- 0 1678 1666"/>
                              <a:gd name="T71" fmla="*/ 1678 h 33"/>
                              <a:gd name="T72" fmla="+- 0 2154 2154"/>
                              <a:gd name="T73" fmla="*/ T72 w 33"/>
                              <a:gd name="T74" fmla="+- 0 1682 1666"/>
                              <a:gd name="T75" fmla="*/ 1682 h 33"/>
                              <a:gd name="T76" fmla="+- 0 2154 2154"/>
                              <a:gd name="T77" fmla="*/ T76 w 33"/>
                              <a:gd name="T78" fmla="+- 0 1687 1666"/>
                              <a:gd name="T79" fmla="*/ 1687 h 33"/>
                              <a:gd name="T80" fmla="+- 0 2156 2154"/>
                              <a:gd name="T81" fmla="*/ T80 w 33"/>
                              <a:gd name="T82" fmla="+- 0 1691 1666"/>
                              <a:gd name="T83" fmla="*/ 1691 h 33"/>
                              <a:gd name="T84" fmla="+- 0 2159 2154"/>
                              <a:gd name="T85" fmla="*/ T84 w 33"/>
                              <a:gd name="T86" fmla="+- 0 1694 1666"/>
                              <a:gd name="T87" fmla="*/ 1694 h 33"/>
                              <a:gd name="T88" fmla="+- 0 2162 2154"/>
                              <a:gd name="T89" fmla="*/ T88 w 33"/>
                              <a:gd name="T90" fmla="+- 0 1697 1666"/>
                              <a:gd name="T91" fmla="*/ 1697 h 33"/>
                              <a:gd name="T92" fmla="+- 0 2166 2154"/>
                              <a:gd name="T93" fmla="*/ T92 w 33"/>
                              <a:gd name="T94" fmla="+- 0 1699 1666"/>
                              <a:gd name="T95" fmla="*/ 1699 h 33"/>
                              <a:gd name="T96" fmla="+- 0 2171 2154"/>
                              <a:gd name="T97" fmla="*/ T96 w 33"/>
                              <a:gd name="T98" fmla="+- 0 1699 1666"/>
                              <a:gd name="T99" fmla="*/ 169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Freeform 1043"/>
                        <wps:cNvSpPr>
                          <a:spLocks/>
                        </wps:cNvSpPr>
                        <wps:spPr bwMode="auto">
                          <a:xfrm>
                            <a:off x="2982" y="1670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670 1670"/>
                              <a:gd name="T3" fmla="*/ 1670 h 33"/>
                              <a:gd name="T4" fmla="+- 0 2995 2983"/>
                              <a:gd name="T5" fmla="*/ T4 w 33"/>
                              <a:gd name="T6" fmla="+- 0 1670 1670"/>
                              <a:gd name="T7" fmla="*/ 1670 h 33"/>
                              <a:gd name="T8" fmla="+- 0 2991 2983"/>
                              <a:gd name="T9" fmla="*/ T8 w 33"/>
                              <a:gd name="T10" fmla="+- 0 1672 1670"/>
                              <a:gd name="T11" fmla="*/ 1672 h 33"/>
                              <a:gd name="T12" fmla="+- 0 2984 2983"/>
                              <a:gd name="T13" fmla="*/ T12 w 33"/>
                              <a:gd name="T14" fmla="+- 0 1678 1670"/>
                              <a:gd name="T15" fmla="*/ 1678 h 33"/>
                              <a:gd name="T16" fmla="+- 0 2983 2983"/>
                              <a:gd name="T17" fmla="*/ T16 w 33"/>
                              <a:gd name="T18" fmla="+- 0 1682 1670"/>
                              <a:gd name="T19" fmla="*/ 1682 h 33"/>
                              <a:gd name="T20" fmla="+- 0 2983 2983"/>
                              <a:gd name="T21" fmla="*/ T20 w 33"/>
                              <a:gd name="T22" fmla="+- 0 1691 1670"/>
                              <a:gd name="T23" fmla="*/ 1691 h 33"/>
                              <a:gd name="T24" fmla="+- 0 2984 2983"/>
                              <a:gd name="T25" fmla="*/ T24 w 33"/>
                              <a:gd name="T26" fmla="+- 0 1695 1670"/>
                              <a:gd name="T27" fmla="*/ 1695 h 33"/>
                              <a:gd name="T28" fmla="+- 0 2991 2983"/>
                              <a:gd name="T29" fmla="*/ T28 w 33"/>
                              <a:gd name="T30" fmla="+- 0 1701 1670"/>
                              <a:gd name="T31" fmla="*/ 1701 h 33"/>
                              <a:gd name="T32" fmla="+- 0 2995 2983"/>
                              <a:gd name="T33" fmla="*/ T32 w 33"/>
                              <a:gd name="T34" fmla="+- 0 1703 1670"/>
                              <a:gd name="T35" fmla="*/ 1703 h 33"/>
                              <a:gd name="T36" fmla="+- 0 3003 2983"/>
                              <a:gd name="T37" fmla="*/ T36 w 33"/>
                              <a:gd name="T38" fmla="+- 0 1703 1670"/>
                              <a:gd name="T39" fmla="*/ 1703 h 33"/>
                              <a:gd name="T40" fmla="+- 0 3008 2983"/>
                              <a:gd name="T41" fmla="*/ T40 w 33"/>
                              <a:gd name="T42" fmla="+- 0 1701 1670"/>
                              <a:gd name="T43" fmla="*/ 1701 h 33"/>
                              <a:gd name="T44" fmla="+- 0 3014 2983"/>
                              <a:gd name="T45" fmla="*/ T44 w 33"/>
                              <a:gd name="T46" fmla="+- 0 1695 1670"/>
                              <a:gd name="T47" fmla="*/ 1695 h 33"/>
                              <a:gd name="T48" fmla="+- 0 3015 2983"/>
                              <a:gd name="T49" fmla="*/ T48 w 33"/>
                              <a:gd name="T50" fmla="+- 0 1691 1670"/>
                              <a:gd name="T51" fmla="*/ 1691 h 33"/>
                              <a:gd name="T52" fmla="+- 0 3015 2983"/>
                              <a:gd name="T53" fmla="*/ T52 w 33"/>
                              <a:gd name="T54" fmla="+- 0 1682 1670"/>
                              <a:gd name="T55" fmla="*/ 1682 h 33"/>
                              <a:gd name="T56" fmla="+- 0 3014 2983"/>
                              <a:gd name="T57" fmla="*/ T56 w 33"/>
                              <a:gd name="T58" fmla="+- 0 1678 1670"/>
                              <a:gd name="T59" fmla="*/ 1678 h 33"/>
                              <a:gd name="T60" fmla="+- 0 3008 2983"/>
                              <a:gd name="T61" fmla="*/ T60 w 33"/>
                              <a:gd name="T62" fmla="+- 0 1672 1670"/>
                              <a:gd name="T63" fmla="*/ 1672 h 33"/>
                              <a:gd name="T64" fmla="+- 0 3003 2983"/>
                              <a:gd name="T65" fmla="*/ T64 w 33"/>
                              <a:gd name="T66" fmla="+- 0 1670 1670"/>
                              <a:gd name="T67" fmla="*/ 167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Freeform 1042"/>
                        <wps:cNvSpPr>
                          <a:spLocks/>
                        </wps:cNvSpPr>
                        <wps:spPr bwMode="auto">
                          <a:xfrm>
                            <a:off x="2982" y="1670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703 1670"/>
                              <a:gd name="T3" fmla="*/ 1703 h 33"/>
                              <a:gd name="T4" fmla="+- 0 3003 2983"/>
                              <a:gd name="T5" fmla="*/ T4 w 33"/>
                              <a:gd name="T6" fmla="+- 0 1703 1670"/>
                              <a:gd name="T7" fmla="*/ 1703 h 33"/>
                              <a:gd name="T8" fmla="+- 0 3008 2983"/>
                              <a:gd name="T9" fmla="*/ T8 w 33"/>
                              <a:gd name="T10" fmla="+- 0 1701 1670"/>
                              <a:gd name="T11" fmla="*/ 1701 h 33"/>
                              <a:gd name="T12" fmla="+- 0 3011 2983"/>
                              <a:gd name="T13" fmla="*/ T12 w 33"/>
                              <a:gd name="T14" fmla="+- 0 1698 1670"/>
                              <a:gd name="T15" fmla="*/ 1698 h 33"/>
                              <a:gd name="T16" fmla="+- 0 3014 2983"/>
                              <a:gd name="T17" fmla="*/ T16 w 33"/>
                              <a:gd name="T18" fmla="+- 0 1695 1670"/>
                              <a:gd name="T19" fmla="*/ 1695 h 33"/>
                              <a:gd name="T20" fmla="+- 0 3015 2983"/>
                              <a:gd name="T21" fmla="*/ T20 w 33"/>
                              <a:gd name="T22" fmla="+- 0 1691 1670"/>
                              <a:gd name="T23" fmla="*/ 1691 h 33"/>
                              <a:gd name="T24" fmla="+- 0 3015 2983"/>
                              <a:gd name="T25" fmla="*/ T24 w 33"/>
                              <a:gd name="T26" fmla="+- 0 1686 1670"/>
                              <a:gd name="T27" fmla="*/ 1686 h 33"/>
                              <a:gd name="T28" fmla="+- 0 3015 2983"/>
                              <a:gd name="T29" fmla="*/ T28 w 33"/>
                              <a:gd name="T30" fmla="+- 0 1682 1670"/>
                              <a:gd name="T31" fmla="*/ 1682 h 33"/>
                              <a:gd name="T32" fmla="+- 0 3014 2983"/>
                              <a:gd name="T33" fmla="*/ T32 w 33"/>
                              <a:gd name="T34" fmla="+- 0 1678 1670"/>
                              <a:gd name="T35" fmla="*/ 1678 h 33"/>
                              <a:gd name="T36" fmla="+- 0 3011 2983"/>
                              <a:gd name="T37" fmla="*/ T36 w 33"/>
                              <a:gd name="T38" fmla="+- 0 1675 1670"/>
                              <a:gd name="T39" fmla="*/ 1675 h 33"/>
                              <a:gd name="T40" fmla="+- 0 3008 2983"/>
                              <a:gd name="T41" fmla="*/ T40 w 33"/>
                              <a:gd name="T42" fmla="+- 0 1672 1670"/>
                              <a:gd name="T43" fmla="*/ 1672 h 33"/>
                              <a:gd name="T44" fmla="+- 0 3003 2983"/>
                              <a:gd name="T45" fmla="*/ T44 w 33"/>
                              <a:gd name="T46" fmla="+- 0 1670 1670"/>
                              <a:gd name="T47" fmla="*/ 1670 h 33"/>
                              <a:gd name="T48" fmla="+- 0 2999 2983"/>
                              <a:gd name="T49" fmla="*/ T48 w 33"/>
                              <a:gd name="T50" fmla="+- 0 1670 1670"/>
                              <a:gd name="T51" fmla="*/ 1670 h 33"/>
                              <a:gd name="T52" fmla="+- 0 2995 2983"/>
                              <a:gd name="T53" fmla="*/ T52 w 33"/>
                              <a:gd name="T54" fmla="+- 0 1670 1670"/>
                              <a:gd name="T55" fmla="*/ 1670 h 33"/>
                              <a:gd name="T56" fmla="+- 0 2991 2983"/>
                              <a:gd name="T57" fmla="*/ T56 w 33"/>
                              <a:gd name="T58" fmla="+- 0 1672 1670"/>
                              <a:gd name="T59" fmla="*/ 1672 h 33"/>
                              <a:gd name="T60" fmla="+- 0 2988 2983"/>
                              <a:gd name="T61" fmla="*/ T60 w 33"/>
                              <a:gd name="T62" fmla="+- 0 1675 1670"/>
                              <a:gd name="T63" fmla="*/ 1675 h 33"/>
                              <a:gd name="T64" fmla="+- 0 2984 2983"/>
                              <a:gd name="T65" fmla="*/ T64 w 33"/>
                              <a:gd name="T66" fmla="+- 0 1678 1670"/>
                              <a:gd name="T67" fmla="*/ 1678 h 33"/>
                              <a:gd name="T68" fmla="+- 0 2983 2983"/>
                              <a:gd name="T69" fmla="*/ T68 w 33"/>
                              <a:gd name="T70" fmla="+- 0 1682 1670"/>
                              <a:gd name="T71" fmla="*/ 1682 h 33"/>
                              <a:gd name="T72" fmla="+- 0 2983 2983"/>
                              <a:gd name="T73" fmla="*/ T72 w 33"/>
                              <a:gd name="T74" fmla="+- 0 1686 1670"/>
                              <a:gd name="T75" fmla="*/ 1686 h 33"/>
                              <a:gd name="T76" fmla="+- 0 2983 2983"/>
                              <a:gd name="T77" fmla="*/ T76 w 33"/>
                              <a:gd name="T78" fmla="+- 0 1691 1670"/>
                              <a:gd name="T79" fmla="*/ 1691 h 33"/>
                              <a:gd name="T80" fmla="+- 0 2984 2983"/>
                              <a:gd name="T81" fmla="*/ T80 w 33"/>
                              <a:gd name="T82" fmla="+- 0 1695 1670"/>
                              <a:gd name="T83" fmla="*/ 1695 h 33"/>
                              <a:gd name="T84" fmla="+- 0 2988 2983"/>
                              <a:gd name="T85" fmla="*/ T84 w 33"/>
                              <a:gd name="T86" fmla="+- 0 1698 1670"/>
                              <a:gd name="T87" fmla="*/ 1698 h 33"/>
                              <a:gd name="T88" fmla="+- 0 2991 2983"/>
                              <a:gd name="T89" fmla="*/ T88 w 33"/>
                              <a:gd name="T90" fmla="+- 0 1701 1670"/>
                              <a:gd name="T91" fmla="*/ 1701 h 33"/>
                              <a:gd name="T92" fmla="+- 0 2995 2983"/>
                              <a:gd name="T93" fmla="*/ T92 w 33"/>
                              <a:gd name="T94" fmla="+- 0 1703 1670"/>
                              <a:gd name="T95" fmla="*/ 1703 h 33"/>
                              <a:gd name="T96" fmla="+- 0 2999 2983"/>
                              <a:gd name="T97" fmla="*/ T96 w 33"/>
                              <a:gd name="T98" fmla="+- 0 1703 1670"/>
                              <a:gd name="T99" fmla="*/ 170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Freeform 1041"/>
                        <wps:cNvSpPr>
                          <a:spLocks/>
                        </wps:cNvSpPr>
                        <wps:spPr bwMode="auto">
                          <a:xfrm>
                            <a:off x="3811" y="1602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602 1602"/>
                              <a:gd name="T3" fmla="*/ 1602 h 33"/>
                              <a:gd name="T4" fmla="+- 0 3823 3811"/>
                              <a:gd name="T5" fmla="*/ T4 w 33"/>
                              <a:gd name="T6" fmla="+- 0 1602 1602"/>
                              <a:gd name="T7" fmla="*/ 1602 h 33"/>
                              <a:gd name="T8" fmla="+- 0 3819 3811"/>
                              <a:gd name="T9" fmla="*/ T8 w 33"/>
                              <a:gd name="T10" fmla="+- 0 1604 1602"/>
                              <a:gd name="T11" fmla="*/ 1604 h 33"/>
                              <a:gd name="T12" fmla="+- 0 3813 3811"/>
                              <a:gd name="T13" fmla="*/ T12 w 33"/>
                              <a:gd name="T14" fmla="+- 0 1610 1602"/>
                              <a:gd name="T15" fmla="*/ 1610 h 33"/>
                              <a:gd name="T16" fmla="+- 0 3811 3811"/>
                              <a:gd name="T17" fmla="*/ T16 w 33"/>
                              <a:gd name="T18" fmla="+- 0 1614 1602"/>
                              <a:gd name="T19" fmla="*/ 1614 h 33"/>
                              <a:gd name="T20" fmla="+- 0 3811 3811"/>
                              <a:gd name="T21" fmla="*/ T20 w 33"/>
                              <a:gd name="T22" fmla="+- 0 1623 1602"/>
                              <a:gd name="T23" fmla="*/ 1623 h 33"/>
                              <a:gd name="T24" fmla="+- 0 3813 3811"/>
                              <a:gd name="T25" fmla="*/ T24 w 33"/>
                              <a:gd name="T26" fmla="+- 0 1627 1602"/>
                              <a:gd name="T27" fmla="*/ 1627 h 33"/>
                              <a:gd name="T28" fmla="+- 0 3819 3811"/>
                              <a:gd name="T29" fmla="*/ T28 w 33"/>
                              <a:gd name="T30" fmla="+- 0 1633 1602"/>
                              <a:gd name="T31" fmla="*/ 1633 h 33"/>
                              <a:gd name="T32" fmla="+- 0 3823 3811"/>
                              <a:gd name="T33" fmla="*/ T32 w 33"/>
                              <a:gd name="T34" fmla="+- 0 1635 1602"/>
                              <a:gd name="T35" fmla="*/ 1635 h 33"/>
                              <a:gd name="T36" fmla="+- 0 3832 3811"/>
                              <a:gd name="T37" fmla="*/ T36 w 33"/>
                              <a:gd name="T38" fmla="+- 0 1635 1602"/>
                              <a:gd name="T39" fmla="*/ 1635 h 33"/>
                              <a:gd name="T40" fmla="+- 0 3836 3811"/>
                              <a:gd name="T41" fmla="*/ T40 w 33"/>
                              <a:gd name="T42" fmla="+- 0 1633 1602"/>
                              <a:gd name="T43" fmla="*/ 1633 h 33"/>
                              <a:gd name="T44" fmla="+- 0 3842 3811"/>
                              <a:gd name="T45" fmla="*/ T44 w 33"/>
                              <a:gd name="T46" fmla="+- 0 1627 1602"/>
                              <a:gd name="T47" fmla="*/ 1627 h 33"/>
                              <a:gd name="T48" fmla="+- 0 3844 3811"/>
                              <a:gd name="T49" fmla="*/ T48 w 33"/>
                              <a:gd name="T50" fmla="+- 0 1623 1602"/>
                              <a:gd name="T51" fmla="*/ 1623 h 33"/>
                              <a:gd name="T52" fmla="+- 0 3844 3811"/>
                              <a:gd name="T53" fmla="*/ T52 w 33"/>
                              <a:gd name="T54" fmla="+- 0 1614 1602"/>
                              <a:gd name="T55" fmla="*/ 1614 h 33"/>
                              <a:gd name="T56" fmla="+- 0 3842 3811"/>
                              <a:gd name="T57" fmla="*/ T56 w 33"/>
                              <a:gd name="T58" fmla="+- 0 1610 1602"/>
                              <a:gd name="T59" fmla="*/ 1610 h 33"/>
                              <a:gd name="T60" fmla="+- 0 3836 3811"/>
                              <a:gd name="T61" fmla="*/ T60 w 33"/>
                              <a:gd name="T62" fmla="+- 0 1604 1602"/>
                              <a:gd name="T63" fmla="*/ 1604 h 33"/>
                              <a:gd name="T64" fmla="+- 0 3832 3811"/>
                              <a:gd name="T65" fmla="*/ T64 w 33"/>
                              <a:gd name="T66" fmla="+- 0 1602 1602"/>
                              <a:gd name="T67" fmla="*/ 160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Freeform 1040"/>
                        <wps:cNvSpPr>
                          <a:spLocks/>
                        </wps:cNvSpPr>
                        <wps:spPr bwMode="auto">
                          <a:xfrm>
                            <a:off x="3811" y="1602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635 1602"/>
                              <a:gd name="T3" fmla="*/ 1635 h 33"/>
                              <a:gd name="T4" fmla="+- 0 3832 3811"/>
                              <a:gd name="T5" fmla="*/ T4 w 33"/>
                              <a:gd name="T6" fmla="+- 0 1635 1602"/>
                              <a:gd name="T7" fmla="*/ 1635 h 33"/>
                              <a:gd name="T8" fmla="+- 0 3836 3811"/>
                              <a:gd name="T9" fmla="*/ T8 w 33"/>
                              <a:gd name="T10" fmla="+- 0 1633 1602"/>
                              <a:gd name="T11" fmla="*/ 1633 h 33"/>
                              <a:gd name="T12" fmla="+- 0 3839 3811"/>
                              <a:gd name="T13" fmla="*/ T12 w 33"/>
                              <a:gd name="T14" fmla="+- 0 1630 1602"/>
                              <a:gd name="T15" fmla="*/ 1630 h 33"/>
                              <a:gd name="T16" fmla="+- 0 3842 3811"/>
                              <a:gd name="T17" fmla="*/ T16 w 33"/>
                              <a:gd name="T18" fmla="+- 0 1627 1602"/>
                              <a:gd name="T19" fmla="*/ 1627 h 33"/>
                              <a:gd name="T20" fmla="+- 0 3844 3811"/>
                              <a:gd name="T21" fmla="*/ T20 w 33"/>
                              <a:gd name="T22" fmla="+- 0 1623 1602"/>
                              <a:gd name="T23" fmla="*/ 1623 h 33"/>
                              <a:gd name="T24" fmla="+- 0 3844 3811"/>
                              <a:gd name="T25" fmla="*/ T24 w 33"/>
                              <a:gd name="T26" fmla="+- 0 1618 1602"/>
                              <a:gd name="T27" fmla="*/ 1618 h 33"/>
                              <a:gd name="T28" fmla="+- 0 3844 3811"/>
                              <a:gd name="T29" fmla="*/ T28 w 33"/>
                              <a:gd name="T30" fmla="+- 0 1614 1602"/>
                              <a:gd name="T31" fmla="*/ 1614 h 33"/>
                              <a:gd name="T32" fmla="+- 0 3842 3811"/>
                              <a:gd name="T33" fmla="*/ T32 w 33"/>
                              <a:gd name="T34" fmla="+- 0 1610 1602"/>
                              <a:gd name="T35" fmla="*/ 1610 h 33"/>
                              <a:gd name="T36" fmla="+- 0 3839 3811"/>
                              <a:gd name="T37" fmla="*/ T36 w 33"/>
                              <a:gd name="T38" fmla="+- 0 1607 1602"/>
                              <a:gd name="T39" fmla="*/ 1607 h 33"/>
                              <a:gd name="T40" fmla="+- 0 3836 3811"/>
                              <a:gd name="T41" fmla="*/ T40 w 33"/>
                              <a:gd name="T42" fmla="+- 0 1604 1602"/>
                              <a:gd name="T43" fmla="*/ 1604 h 33"/>
                              <a:gd name="T44" fmla="+- 0 3832 3811"/>
                              <a:gd name="T45" fmla="*/ T44 w 33"/>
                              <a:gd name="T46" fmla="+- 0 1602 1602"/>
                              <a:gd name="T47" fmla="*/ 1602 h 33"/>
                              <a:gd name="T48" fmla="+- 0 3827 3811"/>
                              <a:gd name="T49" fmla="*/ T48 w 33"/>
                              <a:gd name="T50" fmla="+- 0 1602 1602"/>
                              <a:gd name="T51" fmla="*/ 1602 h 33"/>
                              <a:gd name="T52" fmla="+- 0 3823 3811"/>
                              <a:gd name="T53" fmla="*/ T52 w 33"/>
                              <a:gd name="T54" fmla="+- 0 1602 1602"/>
                              <a:gd name="T55" fmla="*/ 1602 h 33"/>
                              <a:gd name="T56" fmla="+- 0 3819 3811"/>
                              <a:gd name="T57" fmla="*/ T56 w 33"/>
                              <a:gd name="T58" fmla="+- 0 1604 1602"/>
                              <a:gd name="T59" fmla="*/ 1604 h 33"/>
                              <a:gd name="T60" fmla="+- 0 3816 3811"/>
                              <a:gd name="T61" fmla="*/ T60 w 33"/>
                              <a:gd name="T62" fmla="+- 0 1607 1602"/>
                              <a:gd name="T63" fmla="*/ 1607 h 33"/>
                              <a:gd name="T64" fmla="+- 0 3813 3811"/>
                              <a:gd name="T65" fmla="*/ T64 w 33"/>
                              <a:gd name="T66" fmla="+- 0 1610 1602"/>
                              <a:gd name="T67" fmla="*/ 1610 h 33"/>
                              <a:gd name="T68" fmla="+- 0 3811 3811"/>
                              <a:gd name="T69" fmla="*/ T68 w 33"/>
                              <a:gd name="T70" fmla="+- 0 1614 1602"/>
                              <a:gd name="T71" fmla="*/ 1614 h 33"/>
                              <a:gd name="T72" fmla="+- 0 3811 3811"/>
                              <a:gd name="T73" fmla="*/ T72 w 33"/>
                              <a:gd name="T74" fmla="+- 0 1618 1602"/>
                              <a:gd name="T75" fmla="*/ 1618 h 33"/>
                              <a:gd name="T76" fmla="+- 0 3811 3811"/>
                              <a:gd name="T77" fmla="*/ T76 w 33"/>
                              <a:gd name="T78" fmla="+- 0 1623 1602"/>
                              <a:gd name="T79" fmla="*/ 1623 h 33"/>
                              <a:gd name="T80" fmla="+- 0 3813 3811"/>
                              <a:gd name="T81" fmla="*/ T80 w 33"/>
                              <a:gd name="T82" fmla="+- 0 1627 1602"/>
                              <a:gd name="T83" fmla="*/ 1627 h 33"/>
                              <a:gd name="T84" fmla="+- 0 3816 3811"/>
                              <a:gd name="T85" fmla="*/ T84 w 33"/>
                              <a:gd name="T86" fmla="+- 0 1630 1602"/>
                              <a:gd name="T87" fmla="*/ 1630 h 33"/>
                              <a:gd name="T88" fmla="+- 0 3819 3811"/>
                              <a:gd name="T89" fmla="*/ T88 w 33"/>
                              <a:gd name="T90" fmla="+- 0 1633 1602"/>
                              <a:gd name="T91" fmla="*/ 1633 h 33"/>
                              <a:gd name="T92" fmla="+- 0 3823 3811"/>
                              <a:gd name="T93" fmla="*/ T92 w 33"/>
                              <a:gd name="T94" fmla="+- 0 1635 1602"/>
                              <a:gd name="T95" fmla="*/ 1635 h 33"/>
                              <a:gd name="T96" fmla="+- 0 3827 3811"/>
                              <a:gd name="T97" fmla="*/ T96 w 33"/>
                              <a:gd name="T98" fmla="+- 0 1635 1602"/>
                              <a:gd name="T99" fmla="*/ 163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Freeform 1039"/>
                        <wps:cNvSpPr>
                          <a:spLocks/>
                        </wps:cNvSpPr>
                        <wps:spPr bwMode="auto">
                          <a:xfrm>
                            <a:off x="4639" y="1723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1724 1724"/>
                              <a:gd name="T3" fmla="*/ 1724 h 33"/>
                              <a:gd name="T4" fmla="+- 0 4651 4639"/>
                              <a:gd name="T5" fmla="*/ T4 w 33"/>
                              <a:gd name="T6" fmla="+- 0 1724 1724"/>
                              <a:gd name="T7" fmla="*/ 1724 h 33"/>
                              <a:gd name="T8" fmla="+- 0 4647 4639"/>
                              <a:gd name="T9" fmla="*/ T8 w 33"/>
                              <a:gd name="T10" fmla="+- 0 1725 1724"/>
                              <a:gd name="T11" fmla="*/ 1725 h 33"/>
                              <a:gd name="T12" fmla="+- 0 4641 4639"/>
                              <a:gd name="T13" fmla="*/ T12 w 33"/>
                              <a:gd name="T14" fmla="+- 0 1731 1724"/>
                              <a:gd name="T15" fmla="*/ 1731 h 33"/>
                              <a:gd name="T16" fmla="+- 0 4639 4639"/>
                              <a:gd name="T17" fmla="*/ T16 w 33"/>
                              <a:gd name="T18" fmla="+- 0 1736 1724"/>
                              <a:gd name="T19" fmla="*/ 1736 h 33"/>
                              <a:gd name="T20" fmla="+- 0 4639 4639"/>
                              <a:gd name="T21" fmla="*/ T20 w 33"/>
                              <a:gd name="T22" fmla="+- 0 1744 1724"/>
                              <a:gd name="T23" fmla="*/ 1744 h 33"/>
                              <a:gd name="T24" fmla="+- 0 4641 4639"/>
                              <a:gd name="T25" fmla="*/ T24 w 33"/>
                              <a:gd name="T26" fmla="+- 0 1748 1724"/>
                              <a:gd name="T27" fmla="*/ 1748 h 33"/>
                              <a:gd name="T28" fmla="+- 0 4647 4639"/>
                              <a:gd name="T29" fmla="*/ T28 w 33"/>
                              <a:gd name="T30" fmla="+- 0 1755 1724"/>
                              <a:gd name="T31" fmla="*/ 1755 h 33"/>
                              <a:gd name="T32" fmla="+- 0 4651 4639"/>
                              <a:gd name="T33" fmla="*/ T32 w 33"/>
                              <a:gd name="T34" fmla="+- 0 1756 1724"/>
                              <a:gd name="T35" fmla="*/ 1756 h 33"/>
                              <a:gd name="T36" fmla="+- 0 4660 4639"/>
                              <a:gd name="T37" fmla="*/ T36 w 33"/>
                              <a:gd name="T38" fmla="+- 0 1756 1724"/>
                              <a:gd name="T39" fmla="*/ 1756 h 33"/>
                              <a:gd name="T40" fmla="+- 0 4664 4639"/>
                              <a:gd name="T41" fmla="*/ T40 w 33"/>
                              <a:gd name="T42" fmla="+- 0 1755 1724"/>
                              <a:gd name="T43" fmla="*/ 1755 h 33"/>
                              <a:gd name="T44" fmla="+- 0 4670 4639"/>
                              <a:gd name="T45" fmla="*/ T44 w 33"/>
                              <a:gd name="T46" fmla="+- 0 1748 1724"/>
                              <a:gd name="T47" fmla="*/ 1748 h 33"/>
                              <a:gd name="T48" fmla="+- 0 4672 4639"/>
                              <a:gd name="T49" fmla="*/ T48 w 33"/>
                              <a:gd name="T50" fmla="+- 0 1744 1724"/>
                              <a:gd name="T51" fmla="*/ 1744 h 33"/>
                              <a:gd name="T52" fmla="+- 0 4672 4639"/>
                              <a:gd name="T53" fmla="*/ T52 w 33"/>
                              <a:gd name="T54" fmla="+- 0 1736 1724"/>
                              <a:gd name="T55" fmla="*/ 1736 h 33"/>
                              <a:gd name="T56" fmla="+- 0 4670 4639"/>
                              <a:gd name="T57" fmla="*/ T56 w 33"/>
                              <a:gd name="T58" fmla="+- 0 1731 1724"/>
                              <a:gd name="T59" fmla="*/ 1731 h 33"/>
                              <a:gd name="T60" fmla="+- 0 4664 4639"/>
                              <a:gd name="T61" fmla="*/ T60 w 33"/>
                              <a:gd name="T62" fmla="+- 0 1725 1724"/>
                              <a:gd name="T63" fmla="*/ 1725 h 33"/>
                              <a:gd name="T64" fmla="+- 0 4660 4639"/>
                              <a:gd name="T65" fmla="*/ T64 w 33"/>
                              <a:gd name="T66" fmla="+- 0 1724 1724"/>
                              <a:gd name="T67" fmla="*/ 172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Freeform 1038"/>
                        <wps:cNvSpPr>
                          <a:spLocks/>
                        </wps:cNvSpPr>
                        <wps:spPr bwMode="auto">
                          <a:xfrm>
                            <a:off x="4639" y="1723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756 1724"/>
                              <a:gd name="T3" fmla="*/ 1756 h 33"/>
                              <a:gd name="T4" fmla="+- 0 4660 4639"/>
                              <a:gd name="T5" fmla="*/ T4 w 33"/>
                              <a:gd name="T6" fmla="+- 0 1756 1724"/>
                              <a:gd name="T7" fmla="*/ 1756 h 33"/>
                              <a:gd name="T8" fmla="+- 0 4664 4639"/>
                              <a:gd name="T9" fmla="*/ T8 w 33"/>
                              <a:gd name="T10" fmla="+- 0 1755 1724"/>
                              <a:gd name="T11" fmla="*/ 1755 h 33"/>
                              <a:gd name="T12" fmla="+- 0 4667 4639"/>
                              <a:gd name="T13" fmla="*/ T12 w 33"/>
                              <a:gd name="T14" fmla="+- 0 1751 1724"/>
                              <a:gd name="T15" fmla="*/ 1751 h 33"/>
                              <a:gd name="T16" fmla="+- 0 4670 4639"/>
                              <a:gd name="T17" fmla="*/ T16 w 33"/>
                              <a:gd name="T18" fmla="+- 0 1748 1724"/>
                              <a:gd name="T19" fmla="*/ 1748 h 33"/>
                              <a:gd name="T20" fmla="+- 0 4672 4639"/>
                              <a:gd name="T21" fmla="*/ T20 w 33"/>
                              <a:gd name="T22" fmla="+- 0 1744 1724"/>
                              <a:gd name="T23" fmla="*/ 1744 h 33"/>
                              <a:gd name="T24" fmla="+- 0 4672 4639"/>
                              <a:gd name="T25" fmla="*/ T24 w 33"/>
                              <a:gd name="T26" fmla="+- 0 1740 1724"/>
                              <a:gd name="T27" fmla="*/ 1740 h 33"/>
                              <a:gd name="T28" fmla="+- 0 4672 4639"/>
                              <a:gd name="T29" fmla="*/ T28 w 33"/>
                              <a:gd name="T30" fmla="+- 0 1736 1724"/>
                              <a:gd name="T31" fmla="*/ 1736 h 33"/>
                              <a:gd name="T32" fmla="+- 0 4670 4639"/>
                              <a:gd name="T33" fmla="*/ T32 w 33"/>
                              <a:gd name="T34" fmla="+- 0 1731 1724"/>
                              <a:gd name="T35" fmla="*/ 1731 h 33"/>
                              <a:gd name="T36" fmla="+- 0 4667 4639"/>
                              <a:gd name="T37" fmla="*/ T36 w 33"/>
                              <a:gd name="T38" fmla="+- 0 1728 1724"/>
                              <a:gd name="T39" fmla="*/ 1728 h 33"/>
                              <a:gd name="T40" fmla="+- 0 4664 4639"/>
                              <a:gd name="T41" fmla="*/ T40 w 33"/>
                              <a:gd name="T42" fmla="+- 0 1725 1724"/>
                              <a:gd name="T43" fmla="*/ 1725 h 33"/>
                              <a:gd name="T44" fmla="+- 0 4660 4639"/>
                              <a:gd name="T45" fmla="*/ T44 w 33"/>
                              <a:gd name="T46" fmla="+- 0 1724 1724"/>
                              <a:gd name="T47" fmla="*/ 1724 h 33"/>
                              <a:gd name="T48" fmla="+- 0 4656 4639"/>
                              <a:gd name="T49" fmla="*/ T48 w 33"/>
                              <a:gd name="T50" fmla="+- 0 1724 1724"/>
                              <a:gd name="T51" fmla="*/ 1724 h 33"/>
                              <a:gd name="T52" fmla="+- 0 4651 4639"/>
                              <a:gd name="T53" fmla="*/ T52 w 33"/>
                              <a:gd name="T54" fmla="+- 0 1724 1724"/>
                              <a:gd name="T55" fmla="*/ 1724 h 33"/>
                              <a:gd name="T56" fmla="+- 0 4647 4639"/>
                              <a:gd name="T57" fmla="*/ T56 w 33"/>
                              <a:gd name="T58" fmla="+- 0 1725 1724"/>
                              <a:gd name="T59" fmla="*/ 1725 h 33"/>
                              <a:gd name="T60" fmla="+- 0 4644 4639"/>
                              <a:gd name="T61" fmla="*/ T60 w 33"/>
                              <a:gd name="T62" fmla="+- 0 1728 1724"/>
                              <a:gd name="T63" fmla="*/ 1728 h 33"/>
                              <a:gd name="T64" fmla="+- 0 4641 4639"/>
                              <a:gd name="T65" fmla="*/ T64 w 33"/>
                              <a:gd name="T66" fmla="+- 0 1731 1724"/>
                              <a:gd name="T67" fmla="*/ 1731 h 33"/>
                              <a:gd name="T68" fmla="+- 0 4639 4639"/>
                              <a:gd name="T69" fmla="*/ T68 w 33"/>
                              <a:gd name="T70" fmla="+- 0 1736 1724"/>
                              <a:gd name="T71" fmla="*/ 1736 h 33"/>
                              <a:gd name="T72" fmla="+- 0 4639 4639"/>
                              <a:gd name="T73" fmla="*/ T72 w 33"/>
                              <a:gd name="T74" fmla="+- 0 1740 1724"/>
                              <a:gd name="T75" fmla="*/ 1740 h 33"/>
                              <a:gd name="T76" fmla="+- 0 4639 4639"/>
                              <a:gd name="T77" fmla="*/ T76 w 33"/>
                              <a:gd name="T78" fmla="+- 0 1744 1724"/>
                              <a:gd name="T79" fmla="*/ 1744 h 33"/>
                              <a:gd name="T80" fmla="+- 0 4641 4639"/>
                              <a:gd name="T81" fmla="*/ T80 w 33"/>
                              <a:gd name="T82" fmla="+- 0 1748 1724"/>
                              <a:gd name="T83" fmla="*/ 1748 h 33"/>
                              <a:gd name="T84" fmla="+- 0 4644 4639"/>
                              <a:gd name="T85" fmla="*/ T84 w 33"/>
                              <a:gd name="T86" fmla="+- 0 1751 1724"/>
                              <a:gd name="T87" fmla="*/ 1751 h 33"/>
                              <a:gd name="T88" fmla="+- 0 4647 4639"/>
                              <a:gd name="T89" fmla="*/ T88 w 33"/>
                              <a:gd name="T90" fmla="+- 0 1755 1724"/>
                              <a:gd name="T91" fmla="*/ 1755 h 33"/>
                              <a:gd name="T92" fmla="+- 0 4651 4639"/>
                              <a:gd name="T93" fmla="*/ T92 w 33"/>
                              <a:gd name="T94" fmla="+- 0 1756 1724"/>
                              <a:gd name="T95" fmla="*/ 1756 h 33"/>
                              <a:gd name="T96" fmla="+- 0 4656 4639"/>
                              <a:gd name="T97" fmla="*/ T96 w 33"/>
                              <a:gd name="T98" fmla="+- 0 1756 1724"/>
                              <a:gd name="T99" fmla="*/ 175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Freeform 1037"/>
                        <wps:cNvSpPr>
                          <a:spLocks/>
                        </wps:cNvSpPr>
                        <wps:spPr bwMode="auto">
                          <a:xfrm>
                            <a:off x="5467" y="1685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686 1686"/>
                              <a:gd name="T3" fmla="*/ 1686 h 33"/>
                              <a:gd name="T4" fmla="+- 0 5480 5468"/>
                              <a:gd name="T5" fmla="*/ T4 w 33"/>
                              <a:gd name="T6" fmla="+- 0 1686 1686"/>
                              <a:gd name="T7" fmla="*/ 1686 h 33"/>
                              <a:gd name="T8" fmla="+- 0 5475 5468"/>
                              <a:gd name="T9" fmla="*/ T8 w 33"/>
                              <a:gd name="T10" fmla="+- 0 1687 1686"/>
                              <a:gd name="T11" fmla="*/ 1687 h 33"/>
                              <a:gd name="T12" fmla="+- 0 5469 5468"/>
                              <a:gd name="T13" fmla="*/ T12 w 33"/>
                              <a:gd name="T14" fmla="+- 0 1694 1686"/>
                              <a:gd name="T15" fmla="*/ 1694 h 33"/>
                              <a:gd name="T16" fmla="+- 0 5468 5468"/>
                              <a:gd name="T17" fmla="*/ T16 w 33"/>
                              <a:gd name="T18" fmla="+- 0 1698 1686"/>
                              <a:gd name="T19" fmla="*/ 1698 h 33"/>
                              <a:gd name="T20" fmla="+- 0 5468 5468"/>
                              <a:gd name="T21" fmla="*/ T20 w 33"/>
                              <a:gd name="T22" fmla="+- 0 1706 1686"/>
                              <a:gd name="T23" fmla="*/ 1706 h 33"/>
                              <a:gd name="T24" fmla="+- 0 5469 5468"/>
                              <a:gd name="T25" fmla="*/ T24 w 33"/>
                              <a:gd name="T26" fmla="+- 0 1711 1686"/>
                              <a:gd name="T27" fmla="*/ 1711 h 33"/>
                              <a:gd name="T28" fmla="+- 0 5475 5468"/>
                              <a:gd name="T29" fmla="*/ T28 w 33"/>
                              <a:gd name="T30" fmla="+- 0 1717 1686"/>
                              <a:gd name="T31" fmla="*/ 1717 h 33"/>
                              <a:gd name="T32" fmla="+- 0 5480 5468"/>
                              <a:gd name="T33" fmla="*/ T32 w 33"/>
                              <a:gd name="T34" fmla="+- 0 1718 1686"/>
                              <a:gd name="T35" fmla="*/ 1718 h 33"/>
                              <a:gd name="T36" fmla="+- 0 5488 5468"/>
                              <a:gd name="T37" fmla="*/ T36 w 33"/>
                              <a:gd name="T38" fmla="+- 0 1718 1686"/>
                              <a:gd name="T39" fmla="*/ 1718 h 33"/>
                              <a:gd name="T40" fmla="+- 0 5492 5468"/>
                              <a:gd name="T41" fmla="*/ T40 w 33"/>
                              <a:gd name="T42" fmla="+- 0 1717 1686"/>
                              <a:gd name="T43" fmla="*/ 1717 h 33"/>
                              <a:gd name="T44" fmla="+- 0 5499 5468"/>
                              <a:gd name="T45" fmla="*/ T44 w 33"/>
                              <a:gd name="T46" fmla="+- 0 1711 1686"/>
                              <a:gd name="T47" fmla="*/ 1711 h 33"/>
                              <a:gd name="T48" fmla="+- 0 5500 5468"/>
                              <a:gd name="T49" fmla="*/ T48 w 33"/>
                              <a:gd name="T50" fmla="+- 0 1706 1686"/>
                              <a:gd name="T51" fmla="*/ 1706 h 33"/>
                              <a:gd name="T52" fmla="+- 0 5500 5468"/>
                              <a:gd name="T53" fmla="*/ T52 w 33"/>
                              <a:gd name="T54" fmla="+- 0 1698 1686"/>
                              <a:gd name="T55" fmla="*/ 1698 h 33"/>
                              <a:gd name="T56" fmla="+- 0 5499 5468"/>
                              <a:gd name="T57" fmla="*/ T56 w 33"/>
                              <a:gd name="T58" fmla="+- 0 1694 1686"/>
                              <a:gd name="T59" fmla="*/ 1694 h 33"/>
                              <a:gd name="T60" fmla="+- 0 5492 5468"/>
                              <a:gd name="T61" fmla="*/ T60 w 33"/>
                              <a:gd name="T62" fmla="+- 0 1687 1686"/>
                              <a:gd name="T63" fmla="*/ 1687 h 33"/>
                              <a:gd name="T64" fmla="+- 0 5488 5468"/>
                              <a:gd name="T65" fmla="*/ T64 w 33"/>
                              <a:gd name="T66" fmla="+- 0 1686 1686"/>
                              <a:gd name="T67" fmla="*/ 168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1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" name="Freeform 1036"/>
                        <wps:cNvSpPr>
                          <a:spLocks/>
                        </wps:cNvSpPr>
                        <wps:spPr bwMode="auto">
                          <a:xfrm>
                            <a:off x="5467" y="1685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718 1686"/>
                              <a:gd name="T3" fmla="*/ 1718 h 33"/>
                              <a:gd name="T4" fmla="+- 0 5488 5468"/>
                              <a:gd name="T5" fmla="*/ T4 w 33"/>
                              <a:gd name="T6" fmla="+- 0 1718 1686"/>
                              <a:gd name="T7" fmla="*/ 1718 h 33"/>
                              <a:gd name="T8" fmla="+- 0 5492 5468"/>
                              <a:gd name="T9" fmla="*/ T8 w 33"/>
                              <a:gd name="T10" fmla="+- 0 1717 1686"/>
                              <a:gd name="T11" fmla="*/ 1717 h 33"/>
                              <a:gd name="T12" fmla="+- 0 5496 5468"/>
                              <a:gd name="T13" fmla="*/ T12 w 33"/>
                              <a:gd name="T14" fmla="+- 0 1714 1686"/>
                              <a:gd name="T15" fmla="*/ 1714 h 33"/>
                              <a:gd name="T16" fmla="+- 0 5499 5468"/>
                              <a:gd name="T17" fmla="*/ T16 w 33"/>
                              <a:gd name="T18" fmla="+- 0 1711 1686"/>
                              <a:gd name="T19" fmla="*/ 1711 h 33"/>
                              <a:gd name="T20" fmla="+- 0 5500 5468"/>
                              <a:gd name="T21" fmla="*/ T20 w 33"/>
                              <a:gd name="T22" fmla="+- 0 1706 1686"/>
                              <a:gd name="T23" fmla="*/ 1706 h 33"/>
                              <a:gd name="T24" fmla="+- 0 5500 5468"/>
                              <a:gd name="T25" fmla="*/ T24 w 33"/>
                              <a:gd name="T26" fmla="+- 0 1702 1686"/>
                              <a:gd name="T27" fmla="*/ 1702 h 33"/>
                              <a:gd name="T28" fmla="+- 0 5500 5468"/>
                              <a:gd name="T29" fmla="*/ T28 w 33"/>
                              <a:gd name="T30" fmla="+- 0 1698 1686"/>
                              <a:gd name="T31" fmla="*/ 1698 h 33"/>
                              <a:gd name="T32" fmla="+- 0 5499 5468"/>
                              <a:gd name="T33" fmla="*/ T32 w 33"/>
                              <a:gd name="T34" fmla="+- 0 1694 1686"/>
                              <a:gd name="T35" fmla="*/ 1694 h 33"/>
                              <a:gd name="T36" fmla="+- 0 5496 5468"/>
                              <a:gd name="T37" fmla="*/ T36 w 33"/>
                              <a:gd name="T38" fmla="+- 0 1691 1686"/>
                              <a:gd name="T39" fmla="*/ 1691 h 33"/>
                              <a:gd name="T40" fmla="+- 0 5492 5468"/>
                              <a:gd name="T41" fmla="*/ T40 w 33"/>
                              <a:gd name="T42" fmla="+- 0 1687 1686"/>
                              <a:gd name="T43" fmla="*/ 1687 h 33"/>
                              <a:gd name="T44" fmla="+- 0 5488 5468"/>
                              <a:gd name="T45" fmla="*/ T44 w 33"/>
                              <a:gd name="T46" fmla="+- 0 1686 1686"/>
                              <a:gd name="T47" fmla="*/ 1686 h 33"/>
                              <a:gd name="T48" fmla="+- 0 5484 5468"/>
                              <a:gd name="T49" fmla="*/ T48 w 33"/>
                              <a:gd name="T50" fmla="+- 0 1686 1686"/>
                              <a:gd name="T51" fmla="*/ 1686 h 33"/>
                              <a:gd name="T52" fmla="+- 0 5480 5468"/>
                              <a:gd name="T53" fmla="*/ T52 w 33"/>
                              <a:gd name="T54" fmla="+- 0 1686 1686"/>
                              <a:gd name="T55" fmla="*/ 1686 h 33"/>
                              <a:gd name="T56" fmla="+- 0 5475 5468"/>
                              <a:gd name="T57" fmla="*/ T56 w 33"/>
                              <a:gd name="T58" fmla="+- 0 1687 1686"/>
                              <a:gd name="T59" fmla="*/ 1687 h 33"/>
                              <a:gd name="T60" fmla="+- 0 5472 5468"/>
                              <a:gd name="T61" fmla="*/ T60 w 33"/>
                              <a:gd name="T62" fmla="+- 0 1691 1686"/>
                              <a:gd name="T63" fmla="*/ 1691 h 33"/>
                              <a:gd name="T64" fmla="+- 0 5469 5468"/>
                              <a:gd name="T65" fmla="*/ T64 w 33"/>
                              <a:gd name="T66" fmla="+- 0 1694 1686"/>
                              <a:gd name="T67" fmla="*/ 1694 h 33"/>
                              <a:gd name="T68" fmla="+- 0 5468 5468"/>
                              <a:gd name="T69" fmla="*/ T68 w 33"/>
                              <a:gd name="T70" fmla="+- 0 1698 1686"/>
                              <a:gd name="T71" fmla="*/ 1698 h 33"/>
                              <a:gd name="T72" fmla="+- 0 5468 5468"/>
                              <a:gd name="T73" fmla="*/ T72 w 33"/>
                              <a:gd name="T74" fmla="+- 0 1702 1686"/>
                              <a:gd name="T75" fmla="*/ 1702 h 33"/>
                              <a:gd name="T76" fmla="+- 0 5468 5468"/>
                              <a:gd name="T77" fmla="*/ T76 w 33"/>
                              <a:gd name="T78" fmla="+- 0 1706 1686"/>
                              <a:gd name="T79" fmla="*/ 1706 h 33"/>
                              <a:gd name="T80" fmla="+- 0 5469 5468"/>
                              <a:gd name="T81" fmla="*/ T80 w 33"/>
                              <a:gd name="T82" fmla="+- 0 1711 1686"/>
                              <a:gd name="T83" fmla="*/ 1711 h 33"/>
                              <a:gd name="T84" fmla="+- 0 5472 5468"/>
                              <a:gd name="T85" fmla="*/ T84 w 33"/>
                              <a:gd name="T86" fmla="+- 0 1714 1686"/>
                              <a:gd name="T87" fmla="*/ 1714 h 33"/>
                              <a:gd name="T88" fmla="+- 0 5475 5468"/>
                              <a:gd name="T89" fmla="*/ T88 w 33"/>
                              <a:gd name="T90" fmla="+- 0 1717 1686"/>
                              <a:gd name="T91" fmla="*/ 1717 h 33"/>
                              <a:gd name="T92" fmla="+- 0 5480 5468"/>
                              <a:gd name="T93" fmla="*/ T92 w 33"/>
                              <a:gd name="T94" fmla="+- 0 1718 1686"/>
                              <a:gd name="T95" fmla="*/ 1718 h 33"/>
                              <a:gd name="T96" fmla="+- 0 5484 5468"/>
                              <a:gd name="T97" fmla="*/ T96 w 33"/>
                              <a:gd name="T98" fmla="+- 0 1718 1686"/>
                              <a:gd name="T99" fmla="*/ 171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1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Freeform 1035"/>
                        <wps:cNvSpPr>
                          <a:spLocks/>
                        </wps:cNvSpPr>
                        <wps:spPr bwMode="auto">
                          <a:xfrm>
                            <a:off x="2170" y="1495"/>
                            <a:ext cx="3314" cy="89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584 1496"/>
                              <a:gd name="T3" fmla="*/ 1584 h 89"/>
                              <a:gd name="T4" fmla="+- 0 2999 2171"/>
                              <a:gd name="T5" fmla="*/ T4 w 3314"/>
                              <a:gd name="T6" fmla="+- 0 1569 1496"/>
                              <a:gd name="T7" fmla="*/ 1569 h 89"/>
                              <a:gd name="T8" fmla="+- 0 3827 2171"/>
                              <a:gd name="T9" fmla="*/ T8 w 3314"/>
                              <a:gd name="T10" fmla="+- 0 1496 1496"/>
                              <a:gd name="T11" fmla="*/ 1496 h 89"/>
                              <a:gd name="T12" fmla="+- 0 4656 2171"/>
                              <a:gd name="T13" fmla="*/ T12 w 3314"/>
                              <a:gd name="T14" fmla="+- 0 1501 1496"/>
                              <a:gd name="T15" fmla="*/ 1501 h 89"/>
                              <a:gd name="T16" fmla="+- 0 5484 2171"/>
                              <a:gd name="T17" fmla="*/ T16 w 3314"/>
                              <a:gd name="T18" fmla="+- 0 1553 1496"/>
                              <a:gd name="T19" fmla="*/ 1553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89">
                                <a:moveTo>
                                  <a:pt x="0" y="88"/>
                                </a:moveTo>
                                <a:lnTo>
                                  <a:pt x="828" y="73"/>
                                </a:lnTo>
                                <a:lnTo>
                                  <a:pt x="1656" y="0"/>
                                </a:lnTo>
                                <a:lnTo>
                                  <a:pt x="2485" y="5"/>
                                </a:lnTo>
                                <a:lnTo>
                                  <a:pt x="3313" y="57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Freeform 1034"/>
                        <wps:cNvSpPr>
                          <a:spLocks/>
                        </wps:cNvSpPr>
                        <wps:spPr bwMode="auto">
                          <a:xfrm>
                            <a:off x="2154" y="1567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568 1568"/>
                              <a:gd name="T3" fmla="*/ 1568 h 33"/>
                              <a:gd name="T4" fmla="+- 0 2166 2154"/>
                              <a:gd name="T5" fmla="*/ T4 w 33"/>
                              <a:gd name="T6" fmla="+- 0 1568 1568"/>
                              <a:gd name="T7" fmla="*/ 1568 h 33"/>
                              <a:gd name="T8" fmla="+- 0 2162 2154"/>
                              <a:gd name="T9" fmla="*/ T8 w 33"/>
                              <a:gd name="T10" fmla="+- 0 1570 1568"/>
                              <a:gd name="T11" fmla="*/ 1570 h 33"/>
                              <a:gd name="T12" fmla="+- 0 2156 2154"/>
                              <a:gd name="T13" fmla="*/ T12 w 33"/>
                              <a:gd name="T14" fmla="+- 0 1576 1568"/>
                              <a:gd name="T15" fmla="*/ 1576 h 33"/>
                              <a:gd name="T16" fmla="+- 0 2154 2154"/>
                              <a:gd name="T17" fmla="*/ T16 w 33"/>
                              <a:gd name="T18" fmla="+- 0 1580 1568"/>
                              <a:gd name="T19" fmla="*/ 1580 h 33"/>
                              <a:gd name="T20" fmla="+- 0 2154 2154"/>
                              <a:gd name="T21" fmla="*/ T20 w 33"/>
                              <a:gd name="T22" fmla="+- 0 1589 1568"/>
                              <a:gd name="T23" fmla="*/ 1589 h 33"/>
                              <a:gd name="T24" fmla="+- 0 2156 2154"/>
                              <a:gd name="T25" fmla="*/ T24 w 33"/>
                              <a:gd name="T26" fmla="+- 0 1593 1568"/>
                              <a:gd name="T27" fmla="*/ 1593 h 33"/>
                              <a:gd name="T28" fmla="+- 0 2162 2154"/>
                              <a:gd name="T29" fmla="*/ T28 w 33"/>
                              <a:gd name="T30" fmla="+- 0 1599 1568"/>
                              <a:gd name="T31" fmla="*/ 1599 h 33"/>
                              <a:gd name="T32" fmla="+- 0 2166 2154"/>
                              <a:gd name="T33" fmla="*/ T32 w 33"/>
                              <a:gd name="T34" fmla="+- 0 1601 1568"/>
                              <a:gd name="T35" fmla="*/ 1601 h 33"/>
                              <a:gd name="T36" fmla="+- 0 2175 2154"/>
                              <a:gd name="T37" fmla="*/ T36 w 33"/>
                              <a:gd name="T38" fmla="+- 0 1601 1568"/>
                              <a:gd name="T39" fmla="*/ 1601 h 33"/>
                              <a:gd name="T40" fmla="+- 0 2179 2154"/>
                              <a:gd name="T41" fmla="*/ T40 w 33"/>
                              <a:gd name="T42" fmla="+- 0 1599 1568"/>
                              <a:gd name="T43" fmla="*/ 1599 h 33"/>
                              <a:gd name="T44" fmla="+- 0 2185 2154"/>
                              <a:gd name="T45" fmla="*/ T44 w 33"/>
                              <a:gd name="T46" fmla="+- 0 1593 1568"/>
                              <a:gd name="T47" fmla="*/ 1593 h 33"/>
                              <a:gd name="T48" fmla="+- 0 2187 2154"/>
                              <a:gd name="T49" fmla="*/ T48 w 33"/>
                              <a:gd name="T50" fmla="+- 0 1589 1568"/>
                              <a:gd name="T51" fmla="*/ 1589 h 33"/>
                              <a:gd name="T52" fmla="+- 0 2187 2154"/>
                              <a:gd name="T53" fmla="*/ T52 w 33"/>
                              <a:gd name="T54" fmla="+- 0 1580 1568"/>
                              <a:gd name="T55" fmla="*/ 1580 h 33"/>
                              <a:gd name="T56" fmla="+- 0 2185 2154"/>
                              <a:gd name="T57" fmla="*/ T56 w 33"/>
                              <a:gd name="T58" fmla="+- 0 1576 1568"/>
                              <a:gd name="T59" fmla="*/ 1576 h 33"/>
                              <a:gd name="T60" fmla="+- 0 2179 2154"/>
                              <a:gd name="T61" fmla="*/ T60 w 33"/>
                              <a:gd name="T62" fmla="+- 0 1570 1568"/>
                              <a:gd name="T63" fmla="*/ 1570 h 33"/>
                              <a:gd name="T64" fmla="+- 0 2175 2154"/>
                              <a:gd name="T65" fmla="*/ T64 w 33"/>
                              <a:gd name="T66" fmla="+- 0 1568 1568"/>
                              <a:gd name="T67" fmla="*/ 156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" name="Freeform 1033"/>
                        <wps:cNvSpPr>
                          <a:spLocks/>
                        </wps:cNvSpPr>
                        <wps:spPr bwMode="auto">
                          <a:xfrm>
                            <a:off x="2154" y="1567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601 1568"/>
                              <a:gd name="T3" fmla="*/ 1601 h 33"/>
                              <a:gd name="T4" fmla="+- 0 2175 2154"/>
                              <a:gd name="T5" fmla="*/ T4 w 33"/>
                              <a:gd name="T6" fmla="+- 0 1601 1568"/>
                              <a:gd name="T7" fmla="*/ 1601 h 33"/>
                              <a:gd name="T8" fmla="+- 0 2179 2154"/>
                              <a:gd name="T9" fmla="*/ T8 w 33"/>
                              <a:gd name="T10" fmla="+- 0 1599 1568"/>
                              <a:gd name="T11" fmla="*/ 1599 h 33"/>
                              <a:gd name="T12" fmla="+- 0 2182 2154"/>
                              <a:gd name="T13" fmla="*/ T12 w 33"/>
                              <a:gd name="T14" fmla="+- 0 1596 1568"/>
                              <a:gd name="T15" fmla="*/ 1596 h 33"/>
                              <a:gd name="T16" fmla="+- 0 2185 2154"/>
                              <a:gd name="T17" fmla="*/ T16 w 33"/>
                              <a:gd name="T18" fmla="+- 0 1593 1568"/>
                              <a:gd name="T19" fmla="*/ 1593 h 33"/>
                              <a:gd name="T20" fmla="+- 0 2187 2154"/>
                              <a:gd name="T21" fmla="*/ T20 w 33"/>
                              <a:gd name="T22" fmla="+- 0 1589 1568"/>
                              <a:gd name="T23" fmla="*/ 1589 h 33"/>
                              <a:gd name="T24" fmla="+- 0 2187 2154"/>
                              <a:gd name="T25" fmla="*/ T24 w 33"/>
                              <a:gd name="T26" fmla="+- 0 1584 1568"/>
                              <a:gd name="T27" fmla="*/ 1584 h 33"/>
                              <a:gd name="T28" fmla="+- 0 2187 2154"/>
                              <a:gd name="T29" fmla="*/ T28 w 33"/>
                              <a:gd name="T30" fmla="+- 0 1580 1568"/>
                              <a:gd name="T31" fmla="*/ 1580 h 33"/>
                              <a:gd name="T32" fmla="+- 0 2185 2154"/>
                              <a:gd name="T33" fmla="*/ T32 w 33"/>
                              <a:gd name="T34" fmla="+- 0 1576 1568"/>
                              <a:gd name="T35" fmla="*/ 1576 h 33"/>
                              <a:gd name="T36" fmla="+- 0 2182 2154"/>
                              <a:gd name="T37" fmla="*/ T36 w 33"/>
                              <a:gd name="T38" fmla="+- 0 1573 1568"/>
                              <a:gd name="T39" fmla="*/ 1573 h 33"/>
                              <a:gd name="T40" fmla="+- 0 2179 2154"/>
                              <a:gd name="T41" fmla="*/ T40 w 33"/>
                              <a:gd name="T42" fmla="+- 0 1570 1568"/>
                              <a:gd name="T43" fmla="*/ 1570 h 33"/>
                              <a:gd name="T44" fmla="+- 0 2175 2154"/>
                              <a:gd name="T45" fmla="*/ T44 w 33"/>
                              <a:gd name="T46" fmla="+- 0 1568 1568"/>
                              <a:gd name="T47" fmla="*/ 1568 h 33"/>
                              <a:gd name="T48" fmla="+- 0 2171 2154"/>
                              <a:gd name="T49" fmla="*/ T48 w 33"/>
                              <a:gd name="T50" fmla="+- 0 1568 1568"/>
                              <a:gd name="T51" fmla="*/ 1568 h 33"/>
                              <a:gd name="T52" fmla="+- 0 2166 2154"/>
                              <a:gd name="T53" fmla="*/ T52 w 33"/>
                              <a:gd name="T54" fmla="+- 0 1568 1568"/>
                              <a:gd name="T55" fmla="*/ 1568 h 33"/>
                              <a:gd name="T56" fmla="+- 0 2162 2154"/>
                              <a:gd name="T57" fmla="*/ T56 w 33"/>
                              <a:gd name="T58" fmla="+- 0 1570 1568"/>
                              <a:gd name="T59" fmla="*/ 1570 h 33"/>
                              <a:gd name="T60" fmla="+- 0 2159 2154"/>
                              <a:gd name="T61" fmla="*/ T60 w 33"/>
                              <a:gd name="T62" fmla="+- 0 1573 1568"/>
                              <a:gd name="T63" fmla="*/ 1573 h 33"/>
                              <a:gd name="T64" fmla="+- 0 2156 2154"/>
                              <a:gd name="T65" fmla="*/ T64 w 33"/>
                              <a:gd name="T66" fmla="+- 0 1576 1568"/>
                              <a:gd name="T67" fmla="*/ 1576 h 33"/>
                              <a:gd name="T68" fmla="+- 0 2154 2154"/>
                              <a:gd name="T69" fmla="*/ T68 w 33"/>
                              <a:gd name="T70" fmla="+- 0 1580 1568"/>
                              <a:gd name="T71" fmla="*/ 1580 h 33"/>
                              <a:gd name="T72" fmla="+- 0 2154 2154"/>
                              <a:gd name="T73" fmla="*/ T72 w 33"/>
                              <a:gd name="T74" fmla="+- 0 1584 1568"/>
                              <a:gd name="T75" fmla="*/ 1584 h 33"/>
                              <a:gd name="T76" fmla="+- 0 2154 2154"/>
                              <a:gd name="T77" fmla="*/ T76 w 33"/>
                              <a:gd name="T78" fmla="+- 0 1589 1568"/>
                              <a:gd name="T79" fmla="*/ 1589 h 33"/>
                              <a:gd name="T80" fmla="+- 0 2156 2154"/>
                              <a:gd name="T81" fmla="*/ T80 w 33"/>
                              <a:gd name="T82" fmla="+- 0 1593 1568"/>
                              <a:gd name="T83" fmla="*/ 1593 h 33"/>
                              <a:gd name="T84" fmla="+- 0 2159 2154"/>
                              <a:gd name="T85" fmla="*/ T84 w 33"/>
                              <a:gd name="T86" fmla="+- 0 1596 1568"/>
                              <a:gd name="T87" fmla="*/ 1596 h 33"/>
                              <a:gd name="T88" fmla="+- 0 2162 2154"/>
                              <a:gd name="T89" fmla="*/ T88 w 33"/>
                              <a:gd name="T90" fmla="+- 0 1599 1568"/>
                              <a:gd name="T91" fmla="*/ 1599 h 33"/>
                              <a:gd name="T92" fmla="+- 0 2166 2154"/>
                              <a:gd name="T93" fmla="*/ T92 w 33"/>
                              <a:gd name="T94" fmla="+- 0 1601 1568"/>
                              <a:gd name="T95" fmla="*/ 1601 h 33"/>
                              <a:gd name="T96" fmla="+- 0 2171 2154"/>
                              <a:gd name="T97" fmla="*/ T96 w 33"/>
                              <a:gd name="T98" fmla="+- 0 1601 1568"/>
                              <a:gd name="T99" fmla="*/ 160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" name="Freeform 1032"/>
                        <wps:cNvSpPr>
                          <a:spLocks/>
                        </wps:cNvSpPr>
                        <wps:spPr bwMode="auto">
                          <a:xfrm>
                            <a:off x="2982" y="1552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553 1553"/>
                              <a:gd name="T3" fmla="*/ 1553 h 33"/>
                              <a:gd name="T4" fmla="+- 0 2995 2983"/>
                              <a:gd name="T5" fmla="*/ T4 w 33"/>
                              <a:gd name="T6" fmla="+- 0 1553 1553"/>
                              <a:gd name="T7" fmla="*/ 1553 h 33"/>
                              <a:gd name="T8" fmla="+- 0 2991 2983"/>
                              <a:gd name="T9" fmla="*/ T8 w 33"/>
                              <a:gd name="T10" fmla="+- 0 1554 1553"/>
                              <a:gd name="T11" fmla="*/ 1554 h 33"/>
                              <a:gd name="T12" fmla="+- 0 2984 2983"/>
                              <a:gd name="T13" fmla="*/ T12 w 33"/>
                              <a:gd name="T14" fmla="+- 0 1560 1553"/>
                              <a:gd name="T15" fmla="*/ 1560 h 33"/>
                              <a:gd name="T16" fmla="+- 0 2983 2983"/>
                              <a:gd name="T17" fmla="*/ T16 w 33"/>
                              <a:gd name="T18" fmla="+- 0 1565 1553"/>
                              <a:gd name="T19" fmla="*/ 1565 h 33"/>
                              <a:gd name="T20" fmla="+- 0 2983 2983"/>
                              <a:gd name="T21" fmla="*/ T20 w 33"/>
                              <a:gd name="T22" fmla="+- 0 1573 1553"/>
                              <a:gd name="T23" fmla="*/ 1573 h 33"/>
                              <a:gd name="T24" fmla="+- 0 2984 2983"/>
                              <a:gd name="T25" fmla="*/ T24 w 33"/>
                              <a:gd name="T26" fmla="+- 0 1577 1553"/>
                              <a:gd name="T27" fmla="*/ 1577 h 33"/>
                              <a:gd name="T28" fmla="+- 0 2991 2983"/>
                              <a:gd name="T29" fmla="*/ T28 w 33"/>
                              <a:gd name="T30" fmla="+- 0 1584 1553"/>
                              <a:gd name="T31" fmla="*/ 1584 h 33"/>
                              <a:gd name="T32" fmla="+- 0 2995 2983"/>
                              <a:gd name="T33" fmla="*/ T32 w 33"/>
                              <a:gd name="T34" fmla="+- 0 1585 1553"/>
                              <a:gd name="T35" fmla="*/ 1585 h 33"/>
                              <a:gd name="T36" fmla="+- 0 3003 2983"/>
                              <a:gd name="T37" fmla="*/ T36 w 33"/>
                              <a:gd name="T38" fmla="+- 0 1585 1553"/>
                              <a:gd name="T39" fmla="*/ 1585 h 33"/>
                              <a:gd name="T40" fmla="+- 0 3008 2983"/>
                              <a:gd name="T41" fmla="*/ T40 w 33"/>
                              <a:gd name="T42" fmla="+- 0 1584 1553"/>
                              <a:gd name="T43" fmla="*/ 1584 h 33"/>
                              <a:gd name="T44" fmla="+- 0 3014 2983"/>
                              <a:gd name="T45" fmla="*/ T44 w 33"/>
                              <a:gd name="T46" fmla="+- 0 1577 1553"/>
                              <a:gd name="T47" fmla="*/ 1577 h 33"/>
                              <a:gd name="T48" fmla="+- 0 3015 2983"/>
                              <a:gd name="T49" fmla="*/ T48 w 33"/>
                              <a:gd name="T50" fmla="+- 0 1573 1553"/>
                              <a:gd name="T51" fmla="*/ 1573 h 33"/>
                              <a:gd name="T52" fmla="+- 0 3015 2983"/>
                              <a:gd name="T53" fmla="*/ T52 w 33"/>
                              <a:gd name="T54" fmla="+- 0 1565 1553"/>
                              <a:gd name="T55" fmla="*/ 1565 h 33"/>
                              <a:gd name="T56" fmla="+- 0 3014 2983"/>
                              <a:gd name="T57" fmla="*/ T56 w 33"/>
                              <a:gd name="T58" fmla="+- 0 1560 1553"/>
                              <a:gd name="T59" fmla="*/ 1560 h 33"/>
                              <a:gd name="T60" fmla="+- 0 3008 2983"/>
                              <a:gd name="T61" fmla="*/ T60 w 33"/>
                              <a:gd name="T62" fmla="+- 0 1554 1553"/>
                              <a:gd name="T63" fmla="*/ 1554 h 33"/>
                              <a:gd name="T64" fmla="+- 0 3003 2983"/>
                              <a:gd name="T65" fmla="*/ T64 w 33"/>
                              <a:gd name="T66" fmla="+- 0 1553 1553"/>
                              <a:gd name="T67" fmla="*/ 15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Freeform 1031"/>
                        <wps:cNvSpPr>
                          <a:spLocks/>
                        </wps:cNvSpPr>
                        <wps:spPr bwMode="auto">
                          <a:xfrm>
                            <a:off x="2982" y="1552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585 1553"/>
                              <a:gd name="T3" fmla="*/ 1585 h 33"/>
                              <a:gd name="T4" fmla="+- 0 3003 2983"/>
                              <a:gd name="T5" fmla="*/ T4 w 33"/>
                              <a:gd name="T6" fmla="+- 0 1585 1553"/>
                              <a:gd name="T7" fmla="*/ 1585 h 33"/>
                              <a:gd name="T8" fmla="+- 0 3008 2983"/>
                              <a:gd name="T9" fmla="*/ T8 w 33"/>
                              <a:gd name="T10" fmla="+- 0 1584 1553"/>
                              <a:gd name="T11" fmla="*/ 1584 h 33"/>
                              <a:gd name="T12" fmla="+- 0 3011 2983"/>
                              <a:gd name="T13" fmla="*/ T12 w 33"/>
                              <a:gd name="T14" fmla="+- 0 1580 1553"/>
                              <a:gd name="T15" fmla="*/ 1580 h 33"/>
                              <a:gd name="T16" fmla="+- 0 3014 2983"/>
                              <a:gd name="T17" fmla="*/ T16 w 33"/>
                              <a:gd name="T18" fmla="+- 0 1577 1553"/>
                              <a:gd name="T19" fmla="*/ 1577 h 33"/>
                              <a:gd name="T20" fmla="+- 0 3015 2983"/>
                              <a:gd name="T21" fmla="*/ T20 w 33"/>
                              <a:gd name="T22" fmla="+- 0 1573 1553"/>
                              <a:gd name="T23" fmla="*/ 1573 h 33"/>
                              <a:gd name="T24" fmla="+- 0 3015 2983"/>
                              <a:gd name="T25" fmla="*/ T24 w 33"/>
                              <a:gd name="T26" fmla="+- 0 1569 1553"/>
                              <a:gd name="T27" fmla="*/ 1569 h 33"/>
                              <a:gd name="T28" fmla="+- 0 3015 2983"/>
                              <a:gd name="T29" fmla="*/ T28 w 33"/>
                              <a:gd name="T30" fmla="+- 0 1565 1553"/>
                              <a:gd name="T31" fmla="*/ 1565 h 33"/>
                              <a:gd name="T32" fmla="+- 0 3014 2983"/>
                              <a:gd name="T33" fmla="*/ T32 w 33"/>
                              <a:gd name="T34" fmla="+- 0 1560 1553"/>
                              <a:gd name="T35" fmla="*/ 1560 h 33"/>
                              <a:gd name="T36" fmla="+- 0 3011 2983"/>
                              <a:gd name="T37" fmla="*/ T36 w 33"/>
                              <a:gd name="T38" fmla="+- 0 1557 1553"/>
                              <a:gd name="T39" fmla="*/ 1557 h 33"/>
                              <a:gd name="T40" fmla="+- 0 3008 2983"/>
                              <a:gd name="T41" fmla="*/ T40 w 33"/>
                              <a:gd name="T42" fmla="+- 0 1554 1553"/>
                              <a:gd name="T43" fmla="*/ 1554 h 33"/>
                              <a:gd name="T44" fmla="+- 0 3003 2983"/>
                              <a:gd name="T45" fmla="*/ T44 w 33"/>
                              <a:gd name="T46" fmla="+- 0 1553 1553"/>
                              <a:gd name="T47" fmla="*/ 1553 h 33"/>
                              <a:gd name="T48" fmla="+- 0 2999 2983"/>
                              <a:gd name="T49" fmla="*/ T48 w 33"/>
                              <a:gd name="T50" fmla="+- 0 1553 1553"/>
                              <a:gd name="T51" fmla="*/ 1553 h 33"/>
                              <a:gd name="T52" fmla="+- 0 2995 2983"/>
                              <a:gd name="T53" fmla="*/ T52 w 33"/>
                              <a:gd name="T54" fmla="+- 0 1553 1553"/>
                              <a:gd name="T55" fmla="*/ 1553 h 33"/>
                              <a:gd name="T56" fmla="+- 0 2991 2983"/>
                              <a:gd name="T57" fmla="*/ T56 w 33"/>
                              <a:gd name="T58" fmla="+- 0 1554 1553"/>
                              <a:gd name="T59" fmla="*/ 1554 h 33"/>
                              <a:gd name="T60" fmla="+- 0 2988 2983"/>
                              <a:gd name="T61" fmla="*/ T60 w 33"/>
                              <a:gd name="T62" fmla="+- 0 1557 1553"/>
                              <a:gd name="T63" fmla="*/ 1557 h 33"/>
                              <a:gd name="T64" fmla="+- 0 2984 2983"/>
                              <a:gd name="T65" fmla="*/ T64 w 33"/>
                              <a:gd name="T66" fmla="+- 0 1560 1553"/>
                              <a:gd name="T67" fmla="*/ 1560 h 33"/>
                              <a:gd name="T68" fmla="+- 0 2983 2983"/>
                              <a:gd name="T69" fmla="*/ T68 w 33"/>
                              <a:gd name="T70" fmla="+- 0 1565 1553"/>
                              <a:gd name="T71" fmla="*/ 1565 h 33"/>
                              <a:gd name="T72" fmla="+- 0 2983 2983"/>
                              <a:gd name="T73" fmla="*/ T72 w 33"/>
                              <a:gd name="T74" fmla="+- 0 1569 1553"/>
                              <a:gd name="T75" fmla="*/ 1569 h 33"/>
                              <a:gd name="T76" fmla="+- 0 2983 2983"/>
                              <a:gd name="T77" fmla="*/ T76 w 33"/>
                              <a:gd name="T78" fmla="+- 0 1573 1553"/>
                              <a:gd name="T79" fmla="*/ 1573 h 33"/>
                              <a:gd name="T80" fmla="+- 0 2984 2983"/>
                              <a:gd name="T81" fmla="*/ T80 w 33"/>
                              <a:gd name="T82" fmla="+- 0 1577 1553"/>
                              <a:gd name="T83" fmla="*/ 1577 h 33"/>
                              <a:gd name="T84" fmla="+- 0 2988 2983"/>
                              <a:gd name="T85" fmla="*/ T84 w 33"/>
                              <a:gd name="T86" fmla="+- 0 1580 1553"/>
                              <a:gd name="T87" fmla="*/ 1580 h 33"/>
                              <a:gd name="T88" fmla="+- 0 2991 2983"/>
                              <a:gd name="T89" fmla="*/ T88 w 33"/>
                              <a:gd name="T90" fmla="+- 0 1584 1553"/>
                              <a:gd name="T91" fmla="*/ 1584 h 33"/>
                              <a:gd name="T92" fmla="+- 0 2995 2983"/>
                              <a:gd name="T93" fmla="*/ T92 w 33"/>
                              <a:gd name="T94" fmla="+- 0 1585 1553"/>
                              <a:gd name="T95" fmla="*/ 1585 h 33"/>
                              <a:gd name="T96" fmla="+- 0 2999 2983"/>
                              <a:gd name="T97" fmla="*/ T96 w 33"/>
                              <a:gd name="T98" fmla="+- 0 1585 1553"/>
                              <a:gd name="T99" fmla="*/ 158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" name="Freeform 1030"/>
                        <wps:cNvSpPr>
                          <a:spLocks/>
                        </wps:cNvSpPr>
                        <wps:spPr bwMode="auto">
                          <a:xfrm>
                            <a:off x="3811" y="1479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479 1479"/>
                              <a:gd name="T3" fmla="*/ 1479 h 33"/>
                              <a:gd name="T4" fmla="+- 0 3823 3811"/>
                              <a:gd name="T5" fmla="*/ T4 w 33"/>
                              <a:gd name="T6" fmla="+- 0 1479 1479"/>
                              <a:gd name="T7" fmla="*/ 1479 h 33"/>
                              <a:gd name="T8" fmla="+- 0 3819 3811"/>
                              <a:gd name="T9" fmla="*/ T8 w 33"/>
                              <a:gd name="T10" fmla="+- 0 1481 1479"/>
                              <a:gd name="T11" fmla="*/ 1481 h 33"/>
                              <a:gd name="T12" fmla="+- 0 3813 3811"/>
                              <a:gd name="T13" fmla="*/ T12 w 33"/>
                              <a:gd name="T14" fmla="+- 0 1487 1479"/>
                              <a:gd name="T15" fmla="*/ 1487 h 33"/>
                              <a:gd name="T16" fmla="+- 0 3811 3811"/>
                              <a:gd name="T17" fmla="*/ T16 w 33"/>
                              <a:gd name="T18" fmla="+- 0 1491 1479"/>
                              <a:gd name="T19" fmla="*/ 1491 h 33"/>
                              <a:gd name="T20" fmla="+- 0 3811 3811"/>
                              <a:gd name="T21" fmla="*/ T20 w 33"/>
                              <a:gd name="T22" fmla="+- 0 1500 1479"/>
                              <a:gd name="T23" fmla="*/ 1500 h 33"/>
                              <a:gd name="T24" fmla="+- 0 3813 3811"/>
                              <a:gd name="T25" fmla="*/ T24 w 33"/>
                              <a:gd name="T26" fmla="+- 0 1504 1479"/>
                              <a:gd name="T27" fmla="*/ 1504 h 33"/>
                              <a:gd name="T28" fmla="+- 0 3819 3811"/>
                              <a:gd name="T29" fmla="*/ T28 w 33"/>
                              <a:gd name="T30" fmla="+- 0 1510 1479"/>
                              <a:gd name="T31" fmla="*/ 1510 h 33"/>
                              <a:gd name="T32" fmla="+- 0 3823 3811"/>
                              <a:gd name="T33" fmla="*/ T32 w 33"/>
                              <a:gd name="T34" fmla="+- 0 1512 1479"/>
                              <a:gd name="T35" fmla="*/ 1512 h 33"/>
                              <a:gd name="T36" fmla="+- 0 3832 3811"/>
                              <a:gd name="T37" fmla="*/ T36 w 33"/>
                              <a:gd name="T38" fmla="+- 0 1512 1479"/>
                              <a:gd name="T39" fmla="*/ 1512 h 33"/>
                              <a:gd name="T40" fmla="+- 0 3836 3811"/>
                              <a:gd name="T41" fmla="*/ T40 w 33"/>
                              <a:gd name="T42" fmla="+- 0 1510 1479"/>
                              <a:gd name="T43" fmla="*/ 1510 h 33"/>
                              <a:gd name="T44" fmla="+- 0 3842 3811"/>
                              <a:gd name="T45" fmla="*/ T44 w 33"/>
                              <a:gd name="T46" fmla="+- 0 1504 1479"/>
                              <a:gd name="T47" fmla="*/ 1504 h 33"/>
                              <a:gd name="T48" fmla="+- 0 3844 3811"/>
                              <a:gd name="T49" fmla="*/ T48 w 33"/>
                              <a:gd name="T50" fmla="+- 0 1500 1479"/>
                              <a:gd name="T51" fmla="*/ 1500 h 33"/>
                              <a:gd name="T52" fmla="+- 0 3844 3811"/>
                              <a:gd name="T53" fmla="*/ T52 w 33"/>
                              <a:gd name="T54" fmla="+- 0 1491 1479"/>
                              <a:gd name="T55" fmla="*/ 1491 h 33"/>
                              <a:gd name="T56" fmla="+- 0 3842 3811"/>
                              <a:gd name="T57" fmla="*/ T56 w 33"/>
                              <a:gd name="T58" fmla="+- 0 1487 1479"/>
                              <a:gd name="T59" fmla="*/ 1487 h 33"/>
                              <a:gd name="T60" fmla="+- 0 3836 3811"/>
                              <a:gd name="T61" fmla="*/ T60 w 33"/>
                              <a:gd name="T62" fmla="+- 0 1481 1479"/>
                              <a:gd name="T63" fmla="*/ 1481 h 33"/>
                              <a:gd name="T64" fmla="+- 0 3832 3811"/>
                              <a:gd name="T65" fmla="*/ T64 w 33"/>
                              <a:gd name="T66" fmla="+- 0 1479 1479"/>
                              <a:gd name="T67" fmla="*/ 147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Freeform 1029"/>
                        <wps:cNvSpPr>
                          <a:spLocks/>
                        </wps:cNvSpPr>
                        <wps:spPr bwMode="auto">
                          <a:xfrm>
                            <a:off x="3811" y="1479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512 1479"/>
                              <a:gd name="T3" fmla="*/ 1512 h 33"/>
                              <a:gd name="T4" fmla="+- 0 3832 3811"/>
                              <a:gd name="T5" fmla="*/ T4 w 33"/>
                              <a:gd name="T6" fmla="+- 0 1512 1479"/>
                              <a:gd name="T7" fmla="*/ 1512 h 33"/>
                              <a:gd name="T8" fmla="+- 0 3836 3811"/>
                              <a:gd name="T9" fmla="*/ T8 w 33"/>
                              <a:gd name="T10" fmla="+- 0 1510 1479"/>
                              <a:gd name="T11" fmla="*/ 1510 h 33"/>
                              <a:gd name="T12" fmla="+- 0 3839 3811"/>
                              <a:gd name="T13" fmla="*/ T12 w 33"/>
                              <a:gd name="T14" fmla="+- 0 1507 1479"/>
                              <a:gd name="T15" fmla="*/ 1507 h 33"/>
                              <a:gd name="T16" fmla="+- 0 3842 3811"/>
                              <a:gd name="T17" fmla="*/ T16 w 33"/>
                              <a:gd name="T18" fmla="+- 0 1504 1479"/>
                              <a:gd name="T19" fmla="*/ 1504 h 33"/>
                              <a:gd name="T20" fmla="+- 0 3844 3811"/>
                              <a:gd name="T21" fmla="*/ T20 w 33"/>
                              <a:gd name="T22" fmla="+- 0 1500 1479"/>
                              <a:gd name="T23" fmla="*/ 1500 h 33"/>
                              <a:gd name="T24" fmla="+- 0 3844 3811"/>
                              <a:gd name="T25" fmla="*/ T24 w 33"/>
                              <a:gd name="T26" fmla="+- 0 1496 1479"/>
                              <a:gd name="T27" fmla="*/ 1496 h 33"/>
                              <a:gd name="T28" fmla="+- 0 3844 3811"/>
                              <a:gd name="T29" fmla="*/ T28 w 33"/>
                              <a:gd name="T30" fmla="+- 0 1491 1479"/>
                              <a:gd name="T31" fmla="*/ 1491 h 33"/>
                              <a:gd name="T32" fmla="+- 0 3842 3811"/>
                              <a:gd name="T33" fmla="*/ T32 w 33"/>
                              <a:gd name="T34" fmla="+- 0 1487 1479"/>
                              <a:gd name="T35" fmla="*/ 1487 h 33"/>
                              <a:gd name="T36" fmla="+- 0 3839 3811"/>
                              <a:gd name="T37" fmla="*/ T36 w 33"/>
                              <a:gd name="T38" fmla="+- 0 1484 1479"/>
                              <a:gd name="T39" fmla="*/ 1484 h 33"/>
                              <a:gd name="T40" fmla="+- 0 3836 3811"/>
                              <a:gd name="T41" fmla="*/ T40 w 33"/>
                              <a:gd name="T42" fmla="+- 0 1481 1479"/>
                              <a:gd name="T43" fmla="*/ 1481 h 33"/>
                              <a:gd name="T44" fmla="+- 0 3832 3811"/>
                              <a:gd name="T45" fmla="*/ T44 w 33"/>
                              <a:gd name="T46" fmla="+- 0 1479 1479"/>
                              <a:gd name="T47" fmla="*/ 1479 h 33"/>
                              <a:gd name="T48" fmla="+- 0 3827 3811"/>
                              <a:gd name="T49" fmla="*/ T48 w 33"/>
                              <a:gd name="T50" fmla="+- 0 1479 1479"/>
                              <a:gd name="T51" fmla="*/ 1479 h 33"/>
                              <a:gd name="T52" fmla="+- 0 3823 3811"/>
                              <a:gd name="T53" fmla="*/ T52 w 33"/>
                              <a:gd name="T54" fmla="+- 0 1479 1479"/>
                              <a:gd name="T55" fmla="*/ 1479 h 33"/>
                              <a:gd name="T56" fmla="+- 0 3819 3811"/>
                              <a:gd name="T57" fmla="*/ T56 w 33"/>
                              <a:gd name="T58" fmla="+- 0 1481 1479"/>
                              <a:gd name="T59" fmla="*/ 1481 h 33"/>
                              <a:gd name="T60" fmla="+- 0 3816 3811"/>
                              <a:gd name="T61" fmla="*/ T60 w 33"/>
                              <a:gd name="T62" fmla="+- 0 1484 1479"/>
                              <a:gd name="T63" fmla="*/ 1484 h 33"/>
                              <a:gd name="T64" fmla="+- 0 3813 3811"/>
                              <a:gd name="T65" fmla="*/ T64 w 33"/>
                              <a:gd name="T66" fmla="+- 0 1487 1479"/>
                              <a:gd name="T67" fmla="*/ 1487 h 33"/>
                              <a:gd name="T68" fmla="+- 0 3811 3811"/>
                              <a:gd name="T69" fmla="*/ T68 w 33"/>
                              <a:gd name="T70" fmla="+- 0 1491 1479"/>
                              <a:gd name="T71" fmla="*/ 1491 h 33"/>
                              <a:gd name="T72" fmla="+- 0 3811 3811"/>
                              <a:gd name="T73" fmla="*/ T72 w 33"/>
                              <a:gd name="T74" fmla="+- 0 1496 1479"/>
                              <a:gd name="T75" fmla="*/ 1496 h 33"/>
                              <a:gd name="T76" fmla="+- 0 3811 3811"/>
                              <a:gd name="T77" fmla="*/ T76 w 33"/>
                              <a:gd name="T78" fmla="+- 0 1500 1479"/>
                              <a:gd name="T79" fmla="*/ 1500 h 33"/>
                              <a:gd name="T80" fmla="+- 0 3813 3811"/>
                              <a:gd name="T81" fmla="*/ T80 w 33"/>
                              <a:gd name="T82" fmla="+- 0 1504 1479"/>
                              <a:gd name="T83" fmla="*/ 1504 h 33"/>
                              <a:gd name="T84" fmla="+- 0 3816 3811"/>
                              <a:gd name="T85" fmla="*/ T84 w 33"/>
                              <a:gd name="T86" fmla="+- 0 1507 1479"/>
                              <a:gd name="T87" fmla="*/ 1507 h 33"/>
                              <a:gd name="T88" fmla="+- 0 3819 3811"/>
                              <a:gd name="T89" fmla="*/ T88 w 33"/>
                              <a:gd name="T90" fmla="+- 0 1510 1479"/>
                              <a:gd name="T91" fmla="*/ 1510 h 33"/>
                              <a:gd name="T92" fmla="+- 0 3823 3811"/>
                              <a:gd name="T93" fmla="*/ T92 w 33"/>
                              <a:gd name="T94" fmla="+- 0 1512 1479"/>
                              <a:gd name="T95" fmla="*/ 1512 h 33"/>
                              <a:gd name="T96" fmla="+- 0 3827 3811"/>
                              <a:gd name="T97" fmla="*/ T96 w 33"/>
                              <a:gd name="T98" fmla="+- 0 1512 1479"/>
                              <a:gd name="T99" fmla="*/ 151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Freeform 1028"/>
                        <wps:cNvSpPr>
                          <a:spLocks/>
                        </wps:cNvSpPr>
                        <wps:spPr bwMode="auto">
                          <a:xfrm>
                            <a:off x="4639" y="1484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1484 1484"/>
                              <a:gd name="T3" fmla="*/ 1484 h 33"/>
                              <a:gd name="T4" fmla="+- 0 4651 4639"/>
                              <a:gd name="T5" fmla="*/ T4 w 33"/>
                              <a:gd name="T6" fmla="+- 0 1484 1484"/>
                              <a:gd name="T7" fmla="*/ 1484 h 33"/>
                              <a:gd name="T8" fmla="+- 0 4647 4639"/>
                              <a:gd name="T9" fmla="*/ T8 w 33"/>
                              <a:gd name="T10" fmla="+- 0 1486 1484"/>
                              <a:gd name="T11" fmla="*/ 1486 h 33"/>
                              <a:gd name="T12" fmla="+- 0 4641 4639"/>
                              <a:gd name="T13" fmla="*/ T12 w 33"/>
                              <a:gd name="T14" fmla="+- 0 1492 1484"/>
                              <a:gd name="T15" fmla="*/ 1492 h 33"/>
                              <a:gd name="T16" fmla="+- 0 4639 4639"/>
                              <a:gd name="T17" fmla="*/ T16 w 33"/>
                              <a:gd name="T18" fmla="+- 0 1496 1484"/>
                              <a:gd name="T19" fmla="*/ 1496 h 33"/>
                              <a:gd name="T20" fmla="+- 0 4639 4639"/>
                              <a:gd name="T21" fmla="*/ T20 w 33"/>
                              <a:gd name="T22" fmla="+- 0 1505 1484"/>
                              <a:gd name="T23" fmla="*/ 1505 h 33"/>
                              <a:gd name="T24" fmla="+- 0 4641 4639"/>
                              <a:gd name="T25" fmla="*/ T24 w 33"/>
                              <a:gd name="T26" fmla="+- 0 1509 1484"/>
                              <a:gd name="T27" fmla="*/ 1509 h 33"/>
                              <a:gd name="T28" fmla="+- 0 4647 4639"/>
                              <a:gd name="T29" fmla="*/ T28 w 33"/>
                              <a:gd name="T30" fmla="+- 0 1515 1484"/>
                              <a:gd name="T31" fmla="*/ 1515 h 33"/>
                              <a:gd name="T32" fmla="+- 0 4651 4639"/>
                              <a:gd name="T33" fmla="*/ T32 w 33"/>
                              <a:gd name="T34" fmla="+- 0 1517 1484"/>
                              <a:gd name="T35" fmla="*/ 1517 h 33"/>
                              <a:gd name="T36" fmla="+- 0 4660 4639"/>
                              <a:gd name="T37" fmla="*/ T36 w 33"/>
                              <a:gd name="T38" fmla="+- 0 1517 1484"/>
                              <a:gd name="T39" fmla="*/ 1517 h 33"/>
                              <a:gd name="T40" fmla="+- 0 4664 4639"/>
                              <a:gd name="T41" fmla="*/ T40 w 33"/>
                              <a:gd name="T42" fmla="+- 0 1515 1484"/>
                              <a:gd name="T43" fmla="*/ 1515 h 33"/>
                              <a:gd name="T44" fmla="+- 0 4670 4639"/>
                              <a:gd name="T45" fmla="*/ T44 w 33"/>
                              <a:gd name="T46" fmla="+- 0 1509 1484"/>
                              <a:gd name="T47" fmla="*/ 1509 h 33"/>
                              <a:gd name="T48" fmla="+- 0 4672 4639"/>
                              <a:gd name="T49" fmla="*/ T48 w 33"/>
                              <a:gd name="T50" fmla="+- 0 1505 1484"/>
                              <a:gd name="T51" fmla="*/ 1505 h 33"/>
                              <a:gd name="T52" fmla="+- 0 4672 4639"/>
                              <a:gd name="T53" fmla="*/ T52 w 33"/>
                              <a:gd name="T54" fmla="+- 0 1496 1484"/>
                              <a:gd name="T55" fmla="*/ 1496 h 33"/>
                              <a:gd name="T56" fmla="+- 0 4670 4639"/>
                              <a:gd name="T57" fmla="*/ T56 w 33"/>
                              <a:gd name="T58" fmla="+- 0 1492 1484"/>
                              <a:gd name="T59" fmla="*/ 1492 h 33"/>
                              <a:gd name="T60" fmla="+- 0 4664 4639"/>
                              <a:gd name="T61" fmla="*/ T60 w 33"/>
                              <a:gd name="T62" fmla="+- 0 1486 1484"/>
                              <a:gd name="T63" fmla="*/ 1486 h 33"/>
                              <a:gd name="T64" fmla="+- 0 4660 4639"/>
                              <a:gd name="T65" fmla="*/ T64 w 33"/>
                              <a:gd name="T66" fmla="+- 0 1484 1484"/>
                              <a:gd name="T67" fmla="*/ 148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Freeform 1027"/>
                        <wps:cNvSpPr>
                          <a:spLocks/>
                        </wps:cNvSpPr>
                        <wps:spPr bwMode="auto">
                          <a:xfrm>
                            <a:off x="4639" y="1484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517 1484"/>
                              <a:gd name="T3" fmla="*/ 1517 h 33"/>
                              <a:gd name="T4" fmla="+- 0 4660 4639"/>
                              <a:gd name="T5" fmla="*/ T4 w 33"/>
                              <a:gd name="T6" fmla="+- 0 1517 1484"/>
                              <a:gd name="T7" fmla="*/ 1517 h 33"/>
                              <a:gd name="T8" fmla="+- 0 4664 4639"/>
                              <a:gd name="T9" fmla="*/ T8 w 33"/>
                              <a:gd name="T10" fmla="+- 0 1515 1484"/>
                              <a:gd name="T11" fmla="*/ 1515 h 33"/>
                              <a:gd name="T12" fmla="+- 0 4667 4639"/>
                              <a:gd name="T13" fmla="*/ T12 w 33"/>
                              <a:gd name="T14" fmla="+- 0 1512 1484"/>
                              <a:gd name="T15" fmla="*/ 1512 h 33"/>
                              <a:gd name="T16" fmla="+- 0 4670 4639"/>
                              <a:gd name="T17" fmla="*/ T16 w 33"/>
                              <a:gd name="T18" fmla="+- 0 1509 1484"/>
                              <a:gd name="T19" fmla="*/ 1509 h 33"/>
                              <a:gd name="T20" fmla="+- 0 4672 4639"/>
                              <a:gd name="T21" fmla="*/ T20 w 33"/>
                              <a:gd name="T22" fmla="+- 0 1505 1484"/>
                              <a:gd name="T23" fmla="*/ 1505 h 33"/>
                              <a:gd name="T24" fmla="+- 0 4672 4639"/>
                              <a:gd name="T25" fmla="*/ T24 w 33"/>
                              <a:gd name="T26" fmla="+- 0 1501 1484"/>
                              <a:gd name="T27" fmla="*/ 1501 h 33"/>
                              <a:gd name="T28" fmla="+- 0 4672 4639"/>
                              <a:gd name="T29" fmla="*/ T28 w 33"/>
                              <a:gd name="T30" fmla="+- 0 1496 1484"/>
                              <a:gd name="T31" fmla="*/ 1496 h 33"/>
                              <a:gd name="T32" fmla="+- 0 4670 4639"/>
                              <a:gd name="T33" fmla="*/ T32 w 33"/>
                              <a:gd name="T34" fmla="+- 0 1492 1484"/>
                              <a:gd name="T35" fmla="*/ 1492 h 33"/>
                              <a:gd name="T36" fmla="+- 0 4667 4639"/>
                              <a:gd name="T37" fmla="*/ T36 w 33"/>
                              <a:gd name="T38" fmla="+- 0 1489 1484"/>
                              <a:gd name="T39" fmla="*/ 1489 h 33"/>
                              <a:gd name="T40" fmla="+- 0 4664 4639"/>
                              <a:gd name="T41" fmla="*/ T40 w 33"/>
                              <a:gd name="T42" fmla="+- 0 1486 1484"/>
                              <a:gd name="T43" fmla="*/ 1486 h 33"/>
                              <a:gd name="T44" fmla="+- 0 4660 4639"/>
                              <a:gd name="T45" fmla="*/ T44 w 33"/>
                              <a:gd name="T46" fmla="+- 0 1484 1484"/>
                              <a:gd name="T47" fmla="*/ 1484 h 33"/>
                              <a:gd name="T48" fmla="+- 0 4656 4639"/>
                              <a:gd name="T49" fmla="*/ T48 w 33"/>
                              <a:gd name="T50" fmla="+- 0 1484 1484"/>
                              <a:gd name="T51" fmla="*/ 1484 h 33"/>
                              <a:gd name="T52" fmla="+- 0 4651 4639"/>
                              <a:gd name="T53" fmla="*/ T52 w 33"/>
                              <a:gd name="T54" fmla="+- 0 1484 1484"/>
                              <a:gd name="T55" fmla="*/ 1484 h 33"/>
                              <a:gd name="T56" fmla="+- 0 4647 4639"/>
                              <a:gd name="T57" fmla="*/ T56 w 33"/>
                              <a:gd name="T58" fmla="+- 0 1486 1484"/>
                              <a:gd name="T59" fmla="*/ 1486 h 33"/>
                              <a:gd name="T60" fmla="+- 0 4644 4639"/>
                              <a:gd name="T61" fmla="*/ T60 w 33"/>
                              <a:gd name="T62" fmla="+- 0 1489 1484"/>
                              <a:gd name="T63" fmla="*/ 1489 h 33"/>
                              <a:gd name="T64" fmla="+- 0 4641 4639"/>
                              <a:gd name="T65" fmla="*/ T64 w 33"/>
                              <a:gd name="T66" fmla="+- 0 1492 1484"/>
                              <a:gd name="T67" fmla="*/ 1492 h 33"/>
                              <a:gd name="T68" fmla="+- 0 4639 4639"/>
                              <a:gd name="T69" fmla="*/ T68 w 33"/>
                              <a:gd name="T70" fmla="+- 0 1496 1484"/>
                              <a:gd name="T71" fmla="*/ 1496 h 33"/>
                              <a:gd name="T72" fmla="+- 0 4639 4639"/>
                              <a:gd name="T73" fmla="*/ T72 w 33"/>
                              <a:gd name="T74" fmla="+- 0 1501 1484"/>
                              <a:gd name="T75" fmla="*/ 1501 h 33"/>
                              <a:gd name="T76" fmla="+- 0 4639 4639"/>
                              <a:gd name="T77" fmla="*/ T76 w 33"/>
                              <a:gd name="T78" fmla="+- 0 1505 1484"/>
                              <a:gd name="T79" fmla="*/ 1505 h 33"/>
                              <a:gd name="T80" fmla="+- 0 4641 4639"/>
                              <a:gd name="T81" fmla="*/ T80 w 33"/>
                              <a:gd name="T82" fmla="+- 0 1509 1484"/>
                              <a:gd name="T83" fmla="*/ 1509 h 33"/>
                              <a:gd name="T84" fmla="+- 0 4644 4639"/>
                              <a:gd name="T85" fmla="*/ T84 w 33"/>
                              <a:gd name="T86" fmla="+- 0 1512 1484"/>
                              <a:gd name="T87" fmla="*/ 1512 h 33"/>
                              <a:gd name="T88" fmla="+- 0 4647 4639"/>
                              <a:gd name="T89" fmla="*/ T88 w 33"/>
                              <a:gd name="T90" fmla="+- 0 1515 1484"/>
                              <a:gd name="T91" fmla="*/ 1515 h 33"/>
                              <a:gd name="T92" fmla="+- 0 4651 4639"/>
                              <a:gd name="T93" fmla="*/ T92 w 33"/>
                              <a:gd name="T94" fmla="+- 0 1517 1484"/>
                              <a:gd name="T95" fmla="*/ 1517 h 33"/>
                              <a:gd name="T96" fmla="+- 0 4656 4639"/>
                              <a:gd name="T97" fmla="*/ T96 w 33"/>
                              <a:gd name="T98" fmla="+- 0 1517 1484"/>
                              <a:gd name="T99" fmla="*/ 151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" name="Freeform 1026"/>
                        <wps:cNvSpPr>
                          <a:spLocks/>
                        </wps:cNvSpPr>
                        <wps:spPr bwMode="auto">
                          <a:xfrm>
                            <a:off x="5467" y="1536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536 1536"/>
                              <a:gd name="T3" fmla="*/ 1536 h 33"/>
                              <a:gd name="T4" fmla="+- 0 5480 5468"/>
                              <a:gd name="T5" fmla="*/ T4 w 33"/>
                              <a:gd name="T6" fmla="+- 0 1536 1536"/>
                              <a:gd name="T7" fmla="*/ 1536 h 33"/>
                              <a:gd name="T8" fmla="+- 0 5475 5468"/>
                              <a:gd name="T9" fmla="*/ T8 w 33"/>
                              <a:gd name="T10" fmla="+- 0 1538 1536"/>
                              <a:gd name="T11" fmla="*/ 1538 h 33"/>
                              <a:gd name="T12" fmla="+- 0 5469 5468"/>
                              <a:gd name="T13" fmla="*/ T12 w 33"/>
                              <a:gd name="T14" fmla="+- 0 1544 1536"/>
                              <a:gd name="T15" fmla="*/ 1544 h 33"/>
                              <a:gd name="T16" fmla="+- 0 5468 5468"/>
                              <a:gd name="T17" fmla="*/ T16 w 33"/>
                              <a:gd name="T18" fmla="+- 0 1548 1536"/>
                              <a:gd name="T19" fmla="*/ 1548 h 33"/>
                              <a:gd name="T20" fmla="+- 0 5468 5468"/>
                              <a:gd name="T21" fmla="*/ T20 w 33"/>
                              <a:gd name="T22" fmla="+- 0 1557 1536"/>
                              <a:gd name="T23" fmla="*/ 1557 h 33"/>
                              <a:gd name="T24" fmla="+- 0 5469 5468"/>
                              <a:gd name="T25" fmla="*/ T24 w 33"/>
                              <a:gd name="T26" fmla="+- 0 1561 1536"/>
                              <a:gd name="T27" fmla="*/ 1561 h 33"/>
                              <a:gd name="T28" fmla="+- 0 5475 5468"/>
                              <a:gd name="T29" fmla="*/ T28 w 33"/>
                              <a:gd name="T30" fmla="+- 0 1567 1536"/>
                              <a:gd name="T31" fmla="*/ 1567 h 33"/>
                              <a:gd name="T32" fmla="+- 0 5480 5468"/>
                              <a:gd name="T33" fmla="*/ T32 w 33"/>
                              <a:gd name="T34" fmla="+- 0 1569 1536"/>
                              <a:gd name="T35" fmla="*/ 1569 h 33"/>
                              <a:gd name="T36" fmla="+- 0 5488 5468"/>
                              <a:gd name="T37" fmla="*/ T36 w 33"/>
                              <a:gd name="T38" fmla="+- 0 1569 1536"/>
                              <a:gd name="T39" fmla="*/ 1569 h 33"/>
                              <a:gd name="T40" fmla="+- 0 5492 5468"/>
                              <a:gd name="T41" fmla="*/ T40 w 33"/>
                              <a:gd name="T42" fmla="+- 0 1567 1536"/>
                              <a:gd name="T43" fmla="*/ 1567 h 33"/>
                              <a:gd name="T44" fmla="+- 0 5499 5468"/>
                              <a:gd name="T45" fmla="*/ T44 w 33"/>
                              <a:gd name="T46" fmla="+- 0 1561 1536"/>
                              <a:gd name="T47" fmla="*/ 1561 h 33"/>
                              <a:gd name="T48" fmla="+- 0 5500 5468"/>
                              <a:gd name="T49" fmla="*/ T48 w 33"/>
                              <a:gd name="T50" fmla="+- 0 1557 1536"/>
                              <a:gd name="T51" fmla="*/ 1557 h 33"/>
                              <a:gd name="T52" fmla="+- 0 5500 5468"/>
                              <a:gd name="T53" fmla="*/ T52 w 33"/>
                              <a:gd name="T54" fmla="+- 0 1548 1536"/>
                              <a:gd name="T55" fmla="*/ 1548 h 33"/>
                              <a:gd name="T56" fmla="+- 0 5499 5468"/>
                              <a:gd name="T57" fmla="*/ T56 w 33"/>
                              <a:gd name="T58" fmla="+- 0 1544 1536"/>
                              <a:gd name="T59" fmla="*/ 1544 h 33"/>
                              <a:gd name="T60" fmla="+- 0 5492 5468"/>
                              <a:gd name="T61" fmla="*/ T60 w 33"/>
                              <a:gd name="T62" fmla="+- 0 1538 1536"/>
                              <a:gd name="T63" fmla="*/ 1538 h 33"/>
                              <a:gd name="T64" fmla="+- 0 5488 5468"/>
                              <a:gd name="T65" fmla="*/ T64 w 33"/>
                              <a:gd name="T66" fmla="+- 0 1536 1536"/>
                              <a:gd name="T67" fmla="*/ 153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Freeform 1025"/>
                        <wps:cNvSpPr>
                          <a:spLocks/>
                        </wps:cNvSpPr>
                        <wps:spPr bwMode="auto">
                          <a:xfrm>
                            <a:off x="5467" y="1536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569 1536"/>
                              <a:gd name="T3" fmla="*/ 1569 h 33"/>
                              <a:gd name="T4" fmla="+- 0 5488 5468"/>
                              <a:gd name="T5" fmla="*/ T4 w 33"/>
                              <a:gd name="T6" fmla="+- 0 1569 1536"/>
                              <a:gd name="T7" fmla="*/ 1569 h 33"/>
                              <a:gd name="T8" fmla="+- 0 5492 5468"/>
                              <a:gd name="T9" fmla="*/ T8 w 33"/>
                              <a:gd name="T10" fmla="+- 0 1567 1536"/>
                              <a:gd name="T11" fmla="*/ 1567 h 33"/>
                              <a:gd name="T12" fmla="+- 0 5496 5468"/>
                              <a:gd name="T13" fmla="*/ T12 w 33"/>
                              <a:gd name="T14" fmla="+- 0 1564 1536"/>
                              <a:gd name="T15" fmla="*/ 1564 h 33"/>
                              <a:gd name="T16" fmla="+- 0 5499 5468"/>
                              <a:gd name="T17" fmla="*/ T16 w 33"/>
                              <a:gd name="T18" fmla="+- 0 1561 1536"/>
                              <a:gd name="T19" fmla="*/ 1561 h 33"/>
                              <a:gd name="T20" fmla="+- 0 5500 5468"/>
                              <a:gd name="T21" fmla="*/ T20 w 33"/>
                              <a:gd name="T22" fmla="+- 0 1557 1536"/>
                              <a:gd name="T23" fmla="*/ 1557 h 33"/>
                              <a:gd name="T24" fmla="+- 0 5500 5468"/>
                              <a:gd name="T25" fmla="*/ T24 w 33"/>
                              <a:gd name="T26" fmla="+- 0 1553 1536"/>
                              <a:gd name="T27" fmla="*/ 1553 h 33"/>
                              <a:gd name="T28" fmla="+- 0 5500 5468"/>
                              <a:gd name="T29" fmla="*/ T28 w 33"/>
                              <a:gd name="T30" fmla="+- 0 1548 1536"/>
                              <a:gd name="T31" fmla="*/ 1548 h 33"/>
                              <a:gd name="T32" fmla="+- 0 5499 5468"/>
                              <a:gd name="T33" fmla="*/ T32 w 33"/>
                              <a:gd name="T34" fmla="+- 0 1544 1536"/>
                              <a:gd name="T35" fmla="*/ 1544 h 33"/>
                              <a:gd name="T36" fmla="+- 0 5496 5468"/>
                              <a:gd name="T37" fmla="*/ T36 w 33"/>
                              <a:gd name="T38" fmla="+- 0 1541 1536"/>
                              <a:gd name="T39" fmla="*/ 1541 h 33"/>
                              <a:gd name="T40" fmla="+- 0 5492 5468"/>
                              <a:gd name="T41" fmla="*/ T40 w 33"/>
                              <a:gd name="T42" fmla="+- 0 1538 1536"/>
                              <a:gd name="T43" fmla="*/ 1538 h 33"/>
                              <a:gd name="T44" fmla="+- 0 5488 5468"/>
                              <a:gd name="T45" fmla="*/ T44 w 33"/>
                              <a:gd name="T46" fmla="+- 0 1536 1536"/>
                              <a:gd name="T47" fmla="*/ 1536 h 33"/>
                              <a:gd name="T48" fmla="+- 0 5484 5468"/>
                              <a:gd name="T49" fmla="*/ T48 w 33"/>
                              <a:gd name="T50" fmla="+- 0 1536 1536"/>
                              <a:gd name="T51" fmla="*/ 1536 h 33"/>
                              <a:gd name="T52" fmla="+- 0 5480 5468"/>
                              <a:gd name="T53" fmla="*/ T52 w 33"/>
                              <a:gd name="T54" fmla="+- 0 1536 1536"/>
                              <a:gd name="T55" fmla="*/ 1536 h 33"/>
                              <a:gd name="T56" fmla="+- 0 5475 5468"/>
                              <a:gd name="T57" fmla="*/ T56 w 33"/>
                              <a:gd name="T58" fmla="+- 0 1538 1536"/>
                              <a:gd name="T59" fmla="*/ 1538 h 33"/>
                              <a:gd name="T60" fmla="+- 0 5472 5468"/>
                              <a:gd name="T61" fmla="*/ T60 w 33"/>
                              <a:gd name="T62" fmla="+- 0 1541 1536"/>
                              <a:gd name="T63" fmla="*/ 1541 h 33"/>
                              <a:gd name="T64" fmla="+- 0 5469 5468"/>
                              <a:gd name="T65" fmla="*/ T64 w 33"/>
                              <a:gd name="T66" fmla="+- 0 1544 1536"/>
                              <a:gd name="T67" fmla="*/ 1544 h 33"/>
                              <a:gd name="T68" fmla="+- 0 5468 5468"/>
                              <a:gd name="T69" fmla="*/ T68 w 33"/>
                              <a:gd name="T70" fmla="+- 0 1548 1536"/>
                              <a:gd name="T71" fmla="*/ 1548 h 33"/>
                              <a:gd name="T72" fmla="+- 0 5468 5468"/>
                              <a:gd name="T73" fmla="*/ T72 w 33"/>
                              <a:gd name="T74" fmla="+- 0 1553 1536"/>
                              <a:gd name="T75" fmla="*/ 1553 h 33"/>
                              <a:gd name="T76" fmla="+- 0 5468 5468"/>
                              <a:gd name="T77" fmla="*/ T76 w 33"/>
                              <a:gd name="T78" fmla="+- 0 1557 1536"/>
                              <a:gd name="T79" fmla="*/ 1557 h 33"/>
                              <a:gd name="T80" fmla="+- 0 5469 5468"/>
                              <a:gd name="T81" fmla="*/ T80 w 33"/>
                              <a:gd name="T82" fmla="+- 0 1561 1536"/>
                              <a:gd name="T83" fmla="*/ 1561 h 33"/>
                              <a:gd name="T84" fmla="+- 0 5472 5468"/>
                              <a:gd name="T85" fmla="*/ T84 w 33"/>
                              <a:gd name="T86" fmla="+- 0 1564 1536"/>
                              <a:gd name="T87" fmla="*/ 1564 h 33"/>
                              <a:gd name="T88" fmla="+- 0 5475 5468"/>
                              <a:gd name="T89" fmla="*/ T88 w 33"/>
                              <a:gd name="T90" fmla="+- 0 1567 1536"/>
                              <a:gd name="T91" fmla="*/ 1567 h 33"/>
                              <a:gd name="T92" fmla="+- 0 5480 5468"/>
                              <a:gd name="T93" fmla="*/ T92 w 33"/>
                              <a:gd name="T94" fmla="+- 0 1569 1536"/>
                              <a:gd name="T95" fmla="*/ 1569 h 33"/>
                              <a:gd name="T96" fmla="+- 0 5484 5468"/>
                              <a:gd name="T97" fmla="*/ T96 w 33"/>
                              <a:gd name="T98" fmla="+- 0 1569 1536"/>
                              <a:gd name="T99" fmla="*/ 156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" name="Freeform 1024"/>
                        <wps:cNvSpPr>
                          <a:spLocks/>
                        </wps:cNvSpPr>
                        <wps:spPr bwMode="auto">
                          <a:xfrm>
                            <a:off x="5069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" name="Line 1023"/>
                        <wps:cNvCnPr>
                          <a:cxnSpLocks noChangeShapeType="1"/>
                        </wps:cNvCnPr>
                        <wps:spPr bwMode="auto">
                          <a:xfrm>
                            <a:off x="5070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" name="Freeform 1022"/>
                        <wps:cNvSpPr>
                          <a:spLocks/>
                        </wps:cNvSpPr>
                        <wps:spPr bwMode="auto">
                          <a:xfrm>
                            <a:off x="5483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Line 1021"/>
                        <wps:cNvCnPr>
                          <a:cxnSpLocks noChangeShapeType="1"/>
                        </wps:cNvCnPr>
                        <wps:spPr bwMode="auto">
                          <a:xfrm>
                            <a:off x="5484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4" name="Freeform 1020"/>
                        <wps:cNvSpPr>
                          <a:spLocks/>
                        </wps:cNvSpPr>
                        <wps:spPr bwMode="auto">
                          <a:xfrm>
                            <a:off x="1986" y="1723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Line 1019"/>
                        <wps:cNvCnPr>
                          <a:cxnSpLocks noChangeShapeType="1"/>
                        </wps:cNvCnPr>
                        <wps:spPr bwMode="auto">
                          <a:xfrm>
                            <a:off x="2005" y="17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6" name="Freeform 1018"/>
                        <wps:cNvSpPr>
                          <a:spLocks/>
                        </wps:cNvSpPr>
                        <wps:spPr bwMode="auto">
                          <a:xfrm>
                            <a:off x="1986" y="1480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" name="Line 1017"/>
                        <wps:cNvCnPr>
                          <a:cxnSpLocks noChangeShapeType="1"/>
                        </wps:cNvCnPr>
                        <wps:spPr bwMode="auto">
                          <a:xfrm>
                            <a:off x="2005" y="14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8" name="Freeform 1016"/>
                        <wps:cNvSpPr>
                          <a:spLocks/>
                        </wps:cNvSpPr>
                        <wps:spPr bwMode="auto">
                          <a:xfrm>
                            <a:off x="1986" y="1238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Line 1015"/>
                        <wps:cNvCnPr>
                          <a:cxnSpLocks noChangeShapeType="1"/>
                        </wps:cNvCnPr>
                        <wps:spPr bwMode="auto">
                          <a:xfrm>
                            <a:off x="2005" y="12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0" name="Freeform 1014"/>
                        <wps:cNvSpPr>
                          <a:spLocks/>
                        </wps:cNvSpPr>
                        <wps:spPr bwMode="auto">
                          <a:xfrm>
                            <a:off x="1986" y="995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" name="Line 1013"/>
                        <wps:cNvCnPr>
                          <a:cxnSpLocks noChangeShapeType="1"/>
                        </wps:cNvCnPr>
                        <wps:spPr bwMode="auto">
                          <a:xfrm>
                            <a:off x="2005" y="9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2" name="Freeform 1012"/>
                        <wps:cNvSpPr>
                          <a:spLocks/>
                        </wps:cNvSpPr>
                        <wps:spPr bwMode="auto">
                          <a:xfrm>
                            <a:off x="1986" y="753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Line 1011"/>
                        <wps:cNvCnPr>
                          <a:cxnSpLocks noChangeShapeType="1"/>
                        </wps:cNvCnPr>
                        <wps:spPr bwMode="auto">
                          <a:xfrm>
                            <a:off x="2005" y="75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" name="Freeform 1010"/>
                        <wps:cNvSpPr>
                          <a:spLocks/>
                        </wps:cNvSpPr>
                        <wps:spPr bwMode="auto">
                          <a:xfrm>
                            <a:off x="1986" y="510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2005" y="5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" name="Freeform 1008"/>
                        <wps:cNvSpPr>
                          <a:spLocks/>
                        </wps:cNvSpPr>
                        <wps:spPr bwMode="auto">
                          <a:xfrm>
                            <a:off x="1986" y="268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Line 1007"/>
                        <wps:cNvCnPr>
                          <a:cxnSpLocks noChangeShapeType="1"/>
                        </wps:cNvCnPr>
                        <wps:spPr bwMode="auto">
                          <a:xfrm>
                            <a:off x="2005" y="26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8" name="Freeform 1006"/>
                        <wps:cNvSpPr>
                          <a:spLocks/>
                        </wps:cNvSpPr>
                        <wps:spPr bwMode="auto">
                          <a:xfrm>
                            <a:off x="1986" y="25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Line 1005"/>
                        <wps:cNvCnPr>
                          <a:cxnSpLocks noChangeShapeType="1"/>
                        </wps:cNvCnPr>
                        <wps:spPr bwMode="auto">
                          <a:xfrm>
                            <a:off x="2005" y="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" name="AutoShape 1004"/>
                        <wps:cNvSpPr>
                          <a:spLocks/>
                        </wps:cNvSpPr>
                        <wps:spPr bwMode="auto">
                          <a:xfrm>
                            <a:off x="2160" y="6549"/>
                            <a:ext cx="13392" cy="6653"/>
                          </a:xfrm>
                          <a:custGeom>
                            <a:avLst/>
                            <a:gdLst>
                              <a:gd name="T0" fmla="+- 0 2005 2160"/>
                              <a:gd name="T1" fmla="*/ T0 w 13392"/>
                              <a:gd name="T2" fmla="+- 0 1822 6549"/>
                              <a:gd name="T3" fmla="*/ 1822 h 6653"/>
                              <a:gd name="T4" fmla="+- 0 2005 2160"/>
                              <a:gd name="T5" fmla="*/ T4 w 13392"/>
                              <a:gd name="T6" fmla="+- 0 12 6549"/>
                              <a:gd name="T7" fmla="*/ 12 h 6653"/>
                              <a:gd name="T8" fmla="+- 0 5650 2160"/>
                              <a:gd name="T9" fmla="*/ T8 w 13392"/>
                              <a:gd name="T10" fmla="+- 0 1822 6549"/>
                              <a:gd name="T11" fmla="*/ 1822 h 6653"/>
                              <a:gd name="T12" fmla="+- 0 5650 2160"/>
                              <a:gd name="T13" fmla="*/ T12 w 13392"/>
                              <a:gd name="T14" fmla="+- 0 12 6549"/>
                              <a:gd name="T15" fmla="*/ 12 h 6653"/>
                              <a:gd name="T16" fmla="+- 0 2005 2160"/>
                              <a:gd name="T17" fmla="*/ T16 w 13392"/>
                              <a:gd name="T18" fmla="+- 0 1822 6549"/>
                              <a:gd name="T19" fmla="*/ 1822 h 6653"/>
                              <a:gd name="T20" fmla="+- 0 5650 2160"/>
                              <a:gd name="T21" fmla="*/ T20 w 13392"/>
                              <a:gd name="T22" fmla="+- 0 1822 6549"/>
                              <a:gd name="T23" fmla="*/ 1822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-155" y="-4727"/>
                                </a:moveTo>
                                <a:lnTo>
                                  <a:pt x="-155" y="-6537"/>
                                </a:lnTo>
                                <a:moveTo>
                                  <a:pt x="3490" y="-4727"/>
                                </a:moveTo>
                                <a:lnTo>
                                  <a:pt x="3490" y="-6537"/>
                                </a:lnTo>
                                <a:moveTo>
                                  <a:pt x="-155" y="-4727"/>
                                </a:moveTo>
                                <a:lnTo>
                                  <a:pt x="3490" y="-4727"/>
                                </a:lnTo>
                              </a:path>
                            </a:pathLst>
                          </a:cu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" name="Freeform 1003"/>
                        <wps:cNvSpPr>
                          <a:spLocks/>
                        </wps:cNvSpPr>
                        <wps:spPr bwMode="auto">
                          <a:xfrm>
                            <a:off x="2170" y="94"/>
                            <a:ext cx="3314" cy="312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406 94"/>
                              <a:gd name="T3" fmla="*/ 406 h 312"/>
                              <a:gd name="T4" fmla="+- 0 2999 2171"/>
                              <a:gd name="T5" fmla="*/ T4 w 3314"/>
                              <a:gd name="T6" fmla="+- 0 329 94"/>
                              <a:gd name="T7" fmla="*/ 329 h 312"/>
                              <a:gd name="T8" fmla="+- 0 3827 2171"/>
                              <a:gd name="T9" fmla="*/ T8 w 3314"/>
                              <a:gd name="T10" fmla="+- 0 163 94"/>
                              <a:gd name="T11" fmla="*/ 163 h 312"/>
                              <a:gd name="T12" fmla="+- 0 4656 2171"/>
                              <a:gd name="T13" fmla="*/ T12 w 3314"/>
                              <a:gd name="T14" fmla="+- 0 94 94"/>
                              <a:gd name="T15" fmla="*/ 94 h 312"/>
                              <a:gd name="T16" fmla="+- 0 5484 2171"/>
                              <a:gd name="T17" fmla="*/ T16 w 3314"/>
                              <a:gd name="T18" fmla="+- 0 343 94"/>
                              <a:gd name="T19" fmla="*/ 343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312">
                                <a:moveTo>
                                  <a:pt x="0" y="312"/>
                                </a:moveTo>
                                <a:lnTo>
                                  <a:pt x="828" y="235"/>
                                </a:lnTo>
                                <a:lnTo>
                                  <a:pt x="1656" y="69"/>
                                </a:lnTo>
                                <a:lnTo>
                                  <a:pt x="2485" y="0"/>
                                </a:lnTo>
                                <a:lnTo>
                                  <a:pt x="3313" y="249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" name="Freeform 1002"/>
                        <wps:cNvSpPr>
                          <a:spLocks/>
                        </wps:cNvSpPr>
                        <wps:spPr bwMode="auto">
                          <a:xfrm>
                            <a:off x="2154" y="389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389 389"/>
                              <a:gd name="T3" fmla="*/ 389 h 33"/>
                              <a:gd name="T4" fmla="+- 0 2166 2154"/>
                              <a:gd name="T5" fmla="*/ T4 w 33"/>
                              <a:gd name="T6" fmla="+- 0 389 389"/>
                              <a:gd name="T7" fmla="*/ 389 h 33"/>
                              <a:gd name="T8" fmla="+- 0 2162 2154"/>
                              <a:gd name="T9" fmla="*/ T8 w 33"/>
                              <a:gd name="T10" fmla="+- 0 391 389"/>
                              <a:gd name="T11" fmla="*/ 391 h 33"/>
                              <a:gd name="T12" fmla="+- 0 2156 2154"/>
                              <a:gd name="T13" fmla="*/ T12 w 33"/>
                              <a:gd name="T14" fmla="+- 0 397 389"/>
                              <a:gd name="T15" fmla="*/ 397 h 33"/>
                              <a:gd name="T16" fmla="+- 0 2154 2154"/>
                              <a:gd name="T17" fmla="*/ T16 w 33"/>
                              <a:gd name="T18" fmla="+- 0 401 389"/>
                              <a:gd name="T19" fmla="*/ 401 h 33"/>
                              <a:gd name="T20" fmla="+- 0 2154 2154"/>
                              <a:gd name="T21" fmla="*/ T20 w 33"/>
                              <a:gd name="T22" fmla="+- 0 410 389"/>
                              <a:gd name="T23" fmla="*/ 410 h 33"/>
                              <a:gd name="T24" fmla="+- 0 2156 2154"/>
                              <a:gd name="T25" fmla="*/ T24 w 33"/>
                              <a:gd name="T26" fmla="+- 0 414 389"/>
                              <a:gd name="T27" fmla="*/ 414 h 33"/>
                              <a:gd name="T28" fmla="+- 0 2162 2154"/>
                              <a:gd name="T29" fmla="*/ T28 w 33"/>
                              <a:gd name="T30" fmla="+- 0 420 389"/>
                              <a:gd name="T31" fmla="*/ 420 h 33"/>
                              <a:gd name="T32" fmla="+- 0 2166 2154"/>
                              <a:gd name="T33" fmla="*/ T32 w 33"/>
                              <a:gd name="T34" fmla="+- 0 422 389"/>
                              <a:gd name="T35" fmla="*/ 422 h 33"/>
                              <a:gd name="T36" fmla="+- 0 2175 2154"/>
                              <a:gd name="T37" fmla="*/ T36 w 33"/>
                              <a:gd name="T38" fmla="+- 0 422 389"/>
                              <a:gd name="T39" fmla="*/ 422 h 33"/>
                              <a:gd name="T40" fmla="+- 0 2179 2154"/>
                              <a:gd name="T41" fmla="*/ T40 w 33"/>
                              <a:gd name="T42" fmla="+- 0 420 389"/>
                              <a:gd name="T43" fmla="*/ 420 h 33"/>
                              <a:gd name="T44" fmla="+- 0 2185 2154"/>
                              <a:gd name="T45" fmla="*/ T44 w 33"/>
                              <a:gd name="T46" fmla="+- 0 414 389"/>
                              <a:gd name="T47" fmla="*/ 414 h 33"/>
                              <a:gd name="T48" fmla="+- 0 2187 2154"/>
                              <a:gd name="T49" fmla="*/ T48 w 33"/>
                              <a:gd name="T50" fmla="+- 0 410 389"/>
                              <a:gd name="T51" fmla="*/ 410 h 33"/>
                              <a:gd name="T52" fmla="+- 0 2187 2154"/>
                              <a:gd name="T53" fmla="*/ T52 w 33"/>
                              <a:gd name="T54" fmla="+- 0 401 389"/>
                              <a:gd name="T55" fmla="*/ 401 h 33"/>
                              <a:gd name="T56" fmla="+- 0 2185 2154"/>
                              <a:gd name="T57" fmla="*/ T56 w 33"/>
                              <a:gd name="T58" fmla="+- 0 397 389"/>
                              <a:gd name="T59" fmla="*/ 397 h 33"/>
                              <a:gd name="T60" fmla="+- 0 2179 2154"/>
                              <a:gd name="T61" fmla="*/ T60 w 33"/>
                              <a:gd name="T62" fmla="+- 0 391 389"/>
                              <a:gd name="T63" fmla="*/ 391 h 33"/>
                              <a:gd name="T64" fmla="+- 0 2175 2154"/>
                              <a:gd name="T65" fmla="*/ T64 w 33"/>
                              <a:gd name="T66" fmla="+- 0 389 389"/>
                              <a:gd name="T67" fmla="*/ 38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" name="Freeform 1001"/>
                        <wps:cNvSpPr>
                          <a:spLocks/>
                        </wps:cNvSpPr>
                        <wps:spPr bwMode="auto">
                          <a:xfrm>
                            <a:off x="2154" y="389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422 389"/>
                              <a:gd name="T3" fmla="*/ 422 h 33"/>
                              <a:gd name="T4" fmla="+- 0 2175 2154"/>
                              <a:gd name="T5" fmla="*/ T4 w 33"/>
                              <a:gd name="T6" fmla="+- 0 422 389"/>
                              <a:gd name="T7" fmla="*/ 422 h 33"/>
                              <a:gd name="T8" fmla="+- 0 2179 2154"/>
                              <a:gd name="T9" fmla="*/ T8 w 33"/>
                              <a:gd name="T10" fmla="+- 0 420 389"/>
                              <a:gd name="T11" fmla="*/ 420 h 33"/>
                              <a:gd name="T12" fmla="+- 0 2182 2154"/>
                              <a:gd name="T13" fmla="*/ T12 w 33"/>
                              <a:gd name="T14" fmla="+- 0 417 389"/>
                              <a:gd name="T15" fmla="*/ 417 h 33"/>
                              <a:gd name="T16" fmla="+- 0 2185 2154"/>
                              <a:gd name="T17" fmla="*/ T16 w 33"/>
                              <a:gd name="T18" fmla="+- 0 414 389"/>
                              <a:gd name="T19" fmla="*/ 414 h 33"/>
                              <a:gd name="T20" fmla="+- 0 2187 2154"/>
                              <a:gd name="T21" fmla="*/ T20 w 33"/>
                              <a:gd name="T22" fmla="+- 0 410 389"/>
                              <a:gd name="T23" fmla="*/ 410 h 33"/>
                              <a:gd name="T24" fmla="+- 0 2187 2154"/>
                              <a:gd name="T25" fmla="*/ T24 w 33"/>
                              <a:gd name="T26" fmla="+- 0 406 389"/>
                              <a:gd name="T27" fmla="*/ 406 h 33"/>
                              <a:gd name="T28" fmla="+- 0 2187 2154"/>
                              <a:gd name="T29" fmla="*/ T28 w 33"/>
                              <a:gd name="T30" fmla="+- 0 401 389"/>
                              <a:gd name="T31" fmla="*/ 401 h 33"/>
                              <a:gd name="T32" fmla="+- 0 2185 2154"/>
                              <a:gd name="T33" fmla="*/ T32 w 33"/>
                              <a:gd name="T34" fmla="+- 0 397 389"/>
                              <a:gd name="T35" fmla="*/ 397 h 33"/>
                              <a:gd name="T36" fmla="+- 0 2182 2154"/>
                              <a:gd name="T37" fmla="*/ T36 w 33"/>
                              <a:gd name="T38" fmla="+- 0 394 389"/>
                              <a:gd name="T39" fmla="*/ 394 h 33"/>
                              <a:gd name="T40" fmla="+- 0 2179 2154"/>
                              <a:gd name="T41" fmla="*/ T40 w 33"/>
                              <a:gd name="T42" fmla="+- 0 391 389"/>
                              <a:gd name="T43" fmla="*/ 391 h 33"/>
                              <a:gd name="T44" fmla="+- 0 2175 2154"/>
                              <a:gd name="T45" fmla="*/ T44 w 33"/>
                              <a:gd name="T46" fmla="+- 0 389 389"/>
                              <a:gd name="T47" fmla="*/ 389 h 33"/>
                              <a:gd name="T48" fmla="+- 0 2171 2154"/>
                              <a:gd name="T49" fmla="*/ T48 w 33"/>
                              <a:gd name="T50" fmla="+- 0 389 389"/>
                              <a:gd name="T51" fmla="*/ 389 h 33"/>
                              <a:gd name="T52" fmla="+- 0 2166 2154"/>
                              <a:gd name="T53" fmla="*/ T52 w 33"/>
                              <a:gd name="T54" fmla="+- 0 389 389"/>
                              <a:gd name="T55" fmla="*/ 389 h 33"/>
                              <a:gd name="T56" fmla="+- 0 2162 2154"/>
                              <a:gd name="T57" fmla="*/ T56 w 33"/>
                              <a:gd name="T58" fmla="+- 0 391 389"/>
                              <a:gd name="T59" fmla="*/ 391 h 33"/>
                              <a:gd name="T60" fmla="+- 0 2159 2154"/>
                              <a:gd name="T61" fmla="*/ T60 w 33"/>
                              <a:gd name="T62" fmla="+- 0 394 389"/>
                              <a:gd name="T63" fmla="*/ 394 h 33"/>
                              <a:gd name="T64" fmla="+- 0 2156 2154"/>
                              <a:gd name="T65" fmla="*/ T64 w 33"/>
                              <a:gd name="T66" fmla="+- 0 397 389"/>
                              <a:gd name="T67" fmla="*/ 397 h 33"/>
                              <a:gd name="T68" fmla="+- 0 2154 2154"/>
                              <a:gd name="T69" fmla="*/ T68 w 33"/>
                              <a:gd name="T70" fmla="+- 0 401 389"/>
                              <a:gd name="T71" fmla="*/ 401 h 33"/>
                              <a:gd name="T72" fmla="+- 0 2154 2154"/>
                              <a:gd name="T73" fmla="*/ T72 w 33"/>
                              <a:gd name="T74" fmla="+- 0 406 389"/>
                              <a:gd name="T75" fmla="*/ 406 h 33"/>
                              <a:gd name="T76" fmla="+- 0 2154 2154"/>
                              <a:gd name="T77" fmla="*/ T76 w 33"/>
                              <a:gd name="T78" fmla="+- 0 410 389"/>
                              <a:gd name="T79" fmla="*/ 410 h 33"/>
                              <a:gd name="T80" fmla="+- 0 2156 2154"/>
                              <a:gd name="T81" fmla="*/ T80 w 33"/>
                              <a:gd name="T82" fmla="+- 0 414 389"/>
                              <a:gd name="T83" fmla="*/ 414 h 33"/>
                              <a:gd name="T84" fmla="+- 0 2159 2154"/>
                              <a:gd name="T85" fmla="*/ T84 w 33"/>
                              <a:gd name="T86" fmla="+- 0 417 389"/>
                              <a:gd name="T87" fmla="*/ 417 h 33"/>
                              <a:gd name="T88" fmla="+- 0 2162 2154"/>
                              <a:gd name="T89" fmla="*/ T88 w 33"/>
                              <a:gd name="T90" fmla="+- 0 420 389"/>
                              <a:gd name="T91" fmla="*/ 420 h 33"/>
                              <a:gd name="T92" fmla="+- 0 2166 2154"/>
                              <a:gd name="T93" fmla="*/ T92 w 33"/>
                              <a:gd name="T94" fmla="+- 0 422 389"/>
                              <a:gd name="T95" fmla="*/ 422 h 33"/>
                              <a:gd name="T96" fmla="+- 0 2171 2154"/>
                              <a:gd name="T97" fmla="*/ T96 w 33"/>
                              <a:gd name="T98" fmla="+- 0 422 389"/>
                              <a:gd name="T99" fmla="*/ 42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Freeform 1000"/>
                        <wps:cNvSpPr>
                          <a:spLocks/>
                        </wps:cNvSpPr>
                        <wps:spPr bwMode="auto">
                          <a:xfrm>
                            <a:off x="2982" y="312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312 312"/>
                              <a:gd name="T3" fmla="*/ 312 h 33"/>
                              <a:gd name="T4" fmla="+- 0 2995 2983"/>
                              <a:gd name="T5" fmla="*/ T4 w 33"/>
                              <a:gd name="T6" fmla="+- 0 312 312"/>
                              <a:gd name="T7" fmla="*/ 312 h 33"/>
                              <a:gd name="T8" fmla="+- 0 2991 2983"/>
                              <a:gd name="T9" fmla="*/ T8 w 33"/>
                              <a:gd name="T10" fmla="+- 0 314 312"/>
                              <a:gd name="T11" fmla="*/ 314 h 33"/>
                              <a:gd name="T12" fmla="+- 0 2984 2983"/>
                              <a:gd name="T13" fmla="*/ T12 w 33"/>
                              <a:gd name="T14" fmla="+- 0 320 312"/>
                              <a:gd name="T15" fmla="*/ 320 h 33"/>
                              <a:gd name="T16" fmla="+- 0 2983 2983"/>
                              <a:gd name="T17" fmla="*/ T16 w 33"/>
                              <a:gd name="T18" fmla="+- 0 324 312"/>
                              <a:gd name="T19" fmla="*/ 324 h 33"/>
                              <a:gd name="T20" fmla="+- 0 2983 2983"/>
                              <a:gd name="T21" fmla="*/ T20 w 33"/>
                              <a:gd name="T22" fmla="+- 0 333 312"/>
                              <a:gd name="T23" fmla="*/ 333 h 33"/>
                              <a:gd name="T24" fmla="+- 0 2984 2983"/>
                              <a:gd name="T25" fmla="*/ T24 w 33"/>
                              <a:gd name="T26" fmla="+- 0 337 312"/>
                              <a:gd name="T27" fmla="*/ 337 h 33"/>
                              <a:gd name="T28" fmla="+- 0 2991 2983"/>
                              <a:gd name="T29" fmla="*/ T28 w 33"/>
                              <a:gd name="T30" fmla="+- 0 343 312"/>
                              <a:gd name="T31" fmla="*/ 343 h 33"/>
                              <a:gd name="T32" fmla="+- 0 2995 2983"/>
                              <a:gd name="T33" fmla="*/ T32 w 33"/>
                              <a:gd name="T34" fmla="+- 0 345 312"/>
                              <a:gd name="T35" fmla="*/ 345 h 33"/>
                              <a:gd name="T36" fmla="+- 0 3003 2983"/>
                              <a:gd name="T37" fmla="*/ T36 w 33"/>
                              <a:gd name="T38" fmla="+- 0 345 312"/>
                              <a:gd name="T39" fmla="*/ 345 h 33"/>
                              <a:gd name="T40" fmla="+- 0 3008 2983"/>
                              <a:gd name="T41" fmla="*/ T40 w 33"/>
                              <a:gd name="T42" fmla="+- 0 343 312"/>
                              <a:gd name="T43" fmla="*/ 343 h 33"/>
                              <a:gd name="T44" fmla="+- 0 3014 2983"/>
                              <a:gd name="T45" fmla="*/ T44 w 33"/>
                              <a:gd name="T46" fmla="+- 0 337 312"/>
                              <a:gd name="T47" fmla="*/ 337 h 33"/>
                              <a:gd name="T48" fmla="+- 0 3015 2983"/>
                              <a:gd name="T49" fmla="*/ T48 w 33"/>
                              <a:gd name="T50" fmla="+- 0 333 312"/>
                              <a:gd name="T51" fmla="*/ 333 h 33"/>
                              <a:gd name="T52" fmla="+- 0 3015 2983"/>
                              <a:gd name="T53" fmla="*/ T52 w 33"/>
                              <a:gd name="T54" fmla="+- 0 324 312"/>
                              <a:gd name="T55" fmla="*/ 324 h 33"/>
                              <a:gd name="T56" fmla="+- 0 3014 2983"/>
                              <a:gd name="T57" fmla="*/ T56 w 33"/>
                              <a:gd name="T58" fmla="+- 0 320 312"/>
                              <a:gd name="T59" fmla="*/ 320 h 33"/>
                              <a:gd name="T60" fmla="+- 0 3008 2983"/>
                              <a:gd name="T61" fmla="*/ T60 w 33"/>
                              <a:gd name="T62" fmla="+- 0 314 312"/>
                              <a:gd name="T63" fmla="*/ 314 h 33"/>
                              <a:gd name="T64" fmla="+- 0 3003 2983"/>
                              <a:gd name="T65" fmla="*/ T64 w 33"/>
                              <a:gd name="T66" fmla="+- 0 312 312"/>
                              <a:gd name="T67" fmla="*/ 31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Freeform 999"/>
                        <wps:cNvSpPr>
                          <a:spLocks/>
                        </wps:cNvSpPr>
                        <wps:spPr bwMode="auto">
                          <a:xfrm>
                            <a:off x="2982" y="312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345 312"/>
                              <a:gd name="T3" fmla="*/ 345 h 33"/>
                              <a:gd name="T4" fmla="+- 0 3003 2983"/>
                              <a:gd name="T5" fmla="*/ T4 w 33"/>
                              <a:gd name="T6" fmla="+- 0 345 312"/>
                              <a:gd name="T7" fmla="*/ 345 h 33"/>
                              <a:gd name="T8" fmla="+- 0 3008 2983"/>
                              <a:gd name="T9" fmla="*/ T8 w 33"/>
                              <a:gd name="T10" fmla="+- 0 343 312"/>
                              <a:gd name="T11" fmla="*/ 343 h 33"/>
                              <a:gd name="T12" fmla="+- 0 3011 2983"/>
                              <a:gd name="T13" fmla="*/ T12 w 33"/>
                              <a:gd name="T14" fmla="+- 0 340 312"/>
                              <a:gd name="T15" fmla="*/ 340 h 33"/>
                              <a:gd name="T16" fmla="+- 0 3014 2983"/>
                              <a:gd name="T17" fmla="*/ T16 w 33"/>
                              <a:gd name="T18" fmla="+- 0 337 312"/>
                              <a:gd name="T19" fmla="*/ 337 h 33"/>
                              <a:gd name="T20" fmla="+- 0 3015 2983"/>
                              <a:gd name="T21" fmla="*/ T20 w 33"/>
                              <a:gd name="T22" fmla="+- 0 333 312"/>
                              <a:gd name="T23" fmla="*/ 333 h 33"/>
                              <a:gd name="T24" fmla="+- 0 3015 2983"/>
                              <a:gd name="T25" fmla="*/ T24 w 33"/>
                              <a:gd name="T26" fmla="+- 0 329 312"/>
                              <a:gd name="T27" fmla="*/ 329 h 33"/>
                              <a:gd name="T28" fmla="+- 0 3015 2983"/>
                              <a:gd name="T29" fmla="*/ T28 w 33"/>
                              <a:gd name="T30" fmla="+- 0 324 312"/>
                              <a:gd name="T31" fmla="*/ 324 h 33"/>
                              <a:gd name="T32" fmla="+- 0 3014 2983"/>
                              <a:gd name="T33" fmla="*/ T32 w 33"/>
                              <a:gd name="T34" fmla="+- 0 320 312"/>
                              <a:gd name="T35" fmla="*/ 320 h 33"/>
                              <a:gd name="T36" fmla="+- 0 3011 2983"/>
                              <a:gd name="T37" fmla="*/ T36 w 33"/>
                              <a:gd name="T38" fmla="+- 0 317 312"/>
                              <a:gd name="T39" fmla="*/ 317 h 33"/>
                              <a:gd name="T40" fmla="+- 0 3008 2983"/>
                              <a:gd name="T41" fmla="*/ T40 w 33"/>
                              <a:gd name="T42" fmla="+- 0 314 312"/>
                              <a:gd name="T43" fmla="*/ 314 h 33"/>
                              <a:gd name="T44" fmla="+- 0 3003 2983"/>
                              <a:gd name="T45" fmla="*/ T44 w 33"/>
                              <a:gd name="T46" fmla="+- 0 312 312"/>
                              <a:gd name="T47" fmla="*/ 312 h 33"/>
                              <a:gd name="T48" fmla="+- 0 2999 2983"/>
                              <a:gd name="T49" fmla="*/ T48 w 33"/>
                              <a:gd name="T50" fmla="+- 0 312 312"/>
                              <a:gd name="T51" fmla="*/ 312 h 33"/>
                              <a:gd name="T52" fmla="+- 0 2995 2983"/>
                              <a:gd name="T53" fmla="*/ T52 w 33"/>
                              <a:gd name="T54" fmla="+- 0 312 312"/>
                              <a:gd name="T55" fmla="*/ 312 h 33"/>
                              <a:gd name="T56" fmla="+- 0 2991 2983"/>
                              <a:gd name="T57" fmla="*/ T56 w 33"/>
                              <a:gd name="T58" fmla="+- 0 314 312"/>
                              <a:gd name="T59" fmla="*/ 314 h 33"/>
                              <a:gd name="T60" fmla="+- 0 2988 2983"/>
                              <a:gd name="T61" fmla="*/ T60 w 33"/>
                              <a:gd name="T62" fmla="+- 0 317 312"/>
                              <a:gd name="T63" fmla="*/ 317 h 33"/>
                              <a:gd name="T64" fmla="+- 0 2984 2983"/>
                              <a:gd name="T65" fmla="*/ T64 w 33"/>
                              <a:gd name="T66" fmla="+- 0 320 312"/>
                              <a:gd name="T67" fmla="*/ 320 h 33"/>
                              <a:gd name="T68" fmla="+- 0 2983 2983"/>
                              <a:gd name="T69" fmla="*/ T68 w 33"/>
                              <a:gd name="T70" fmla="+- 0 324 312"/>
                              <a:gd name="T71" fmla="*/ 324 h 33"/>
                              <a:gd name="T72" fmla="+- 0 2983 2983"/>
                              <a:gd name="T73" fmla="*/ T72 w 33"/>
                              <a:gd name="T74" fmla="+- 0 329 312"/>
                              <a:gd name="T75" fmla="*/ 329 h 33"/>
                              <a:gd name="T76" fmla="+- 0 2983 2983"/>
                              <a:gd name="T77" fmla="*/ T76 w 33"/>
                              <a:gd name="T78" fmla="+- 0 333 312"/>
                              <a:gd name="T79" fmla="*/ 333 h 33"/>
                              <a:gd name="T80" fmla="+- 0 2984 2983"/>
                              <a:gd name="T81" fmla="*/ T80 w 33"/>
                              <a:gd name="T82" fmla="+- 0 337 312"/>
                              <a:gd name="T83" fmla="*/ 337 h 33"/>
                              <a:gd name="T84" fmla="+- 0 2988 2983"/>
                              <a:gd name="T85" fmla="*/ T84 w 33"/>
                              <a:gd name="T86" fmla="+- 0 340 312"/>
                              <a:gd name="T87" fmla="*/ 340 h 33"/>
                              <a:gd name="T88" fmla="+- 0 2991 2983"/>
                              <a:gd name="T89" fmla="*/ T88 w 33"/>
                              <a:gd name="T90" fmla="+- 0 343 312"/>
                              <a:gd name="T91" fmla="*/ 343 h 33"/>
                              <a:gd name="T92" fmla="+- 0 2995 2983"/>
                              <a:gd name="T93" fmla="*/ T92 w 33"/>
                              <a:gd name="T94" fmla="+- 0 345 312"/>
                              <a:gd name="T95" fmla="*/ 345 h 33"/>
                              <a:gd name="T96" fmla="+- 0 2999 2983"/>
                              <a:gd name="T97" fmla="*/ T96 w 33"/>
                              <a:gd name="T98" fmla="+- 0 345 312"/>
                              <a:gd name="T99" fmla="*/ 34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Freeform 998"/>
                        <wps:cNvSpPr>
                          <a:spLocks/>
                        </wps:cNvSpPr>
                        <wps:spPr bwMode="auto">
                          <a:xfrm>
                            <a:off x="3811" y="146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46 146"/>
                              <a:gd name="T3" fmla="*/ 146 h 33"/>
                              <a:gd name="T4" fmla="+- 0 3823 3811"/>
                              <a:gd name="T5" fmla="*/ T4 w 33"/>
                              <a:gd name="T6" fmla="+- 0 146 146"/>
                              <a:gd name="T7" fmla="*/ 146 h 33"/>
                              <a:gd name="T8" fmla="+- 0 3819 3811"/>
                              <a:gd name="T9" fmla="*/ T8 w 33"/>
                              <a:gd name="T10" fmla="+- 0 148 146"/>
                              <a:gd name="T11" fmla="*/ 148 h 33"/>
                              <a:gd name="T12" fmla="+- 0 3813 3811"/>
                              <a:gd name="T13" fmla="*/ T12 w 33"/>
                              <a:gd name="T14" fmla="+- 0 154 146"/>
                              <a:gd name="T15" fmla="*/ 154 h 33"/>
                              <a:gd name="T16" fmla="+- 0 3811 3811"/>
                              <a:gd name="T17" fmla="*/ T16 w 33"/>
                              <a:gd name="T18" fmla="+- 0 158 146"/>
                              <a:gd name="T19" fmla="*/ 158 h 33"/>
                              <a:gd name="T20" fmla="+- 0 3811 3811"/>
                              <a:gd name="T21" fmla="*/ T20 w 33"/>
                              <a:gd name="T22" fmla="+- 0 167 146"/>
                              <a:gd name="T23" fmla="*/ 167 h 33"/>
                              <a:gd name="T24" fmla="+- 0 3813 3811"/>
                              <a:gd name="T25" fmla="*/ T24 w 33"/>
                              <a:gd name="T26" fmla="+- 0 171 146"/>
                              <a:gd name="T27" fmla="*/ 171 h 33"/>
                              <a:gd name="T28" fmla="+- 0 3819 3811"/>
                              <a:gd name="T29" fmla="*/ T28 w 33"/>
                              <a:gd name="T30" fmla="+- 0 177 146"/>
                              <a:gd name="T31" fmla="*/ 177 h 33"/>
                              <a:gd name="T32" fmla="+- 0 3823 3811"/>
                              <a:gd name="T33" fmla="*/ T32 w 33"/>
                              <a:gd name="T34" fmla="+- 0 179 146"/>
                              <a:gd name="T35" fmla="*/ 179 h 33"/>
                              <a:gd name="T36" fmla="+- 0 3832 3811"/>
                              <a:gd name="T37" fmla="*/ T36 w 33"/>
                              <a:gd name="T38" fmla="+- 0 179 146"/>
                              <a:gd name="T39" fmla="*/ 179 h 33"/>
                              <a:gd name="T40" fmla="+- 0 3836 3811"/>
                              <a:gd name="T41" fmla="*/ T40 w 33"/>
                              <a:gd name="T42" fmla="+- 0 177 146"/>
                              <a:gd name="T43" fmla="*/ 177 h 33"/>
                              <a:gd name="T44" fmla="+- 0 3842 3811"/>
                              <a:gd name="T45" fmla="*/ T44 w 33"/>
                              <a:gd name="T46" fmla="+- 0 171 146"/>
                              <a:gd name="T47" fmla="*/ 171 h 33"/>
                              <a:gd name="T48" fmla="+- 0 3844 3811"/>
                              <a:gd name="T49" fmla="*/ T48 w 33"/>
                              <a:gd name="T50" fmla="+- 0 167 146"/>
                              <a:gd name="T51" fmla="*/ 167 h 33"/>
                              <a:gd name="T52" fmla="+- 0 3844 3811"/>
                              <a:gd name="T53" fmla="*/ T52 w 33"/>
                              <a:gd name="T54" fmla="+- 0 158 146"/>
                              <a:gd name="T55" fmla="*/ 158 h 33"/>
                              <a:gd name="T56" fmla="+- 0 3842 3811"/>
                              <a:gd name="T57" fmla="*/ T56 w 33"/>
                              <a:gd name="T58" fmla="+- 0 154 146"/>
                              <a:gd name="T59" fmla="*/ 154 h 33"/>
                              <a:gd name="T60" fmla="+- 0 3836 3811"/>
                              <a:gd name="T61" fmla="*/ T60 w 33"/>
                              <a:gd name="T62" fmla="+- 0 148 146"/>
                              <a:gd name="T63" fmla="*/ 148 h 33"/>
                              <a:gd name="T64" fmla="+- 0 3832 3811"/>
                              <a:gd name="T65" fmla="*/ T64 w 33"/>
                              <a:gd name="T66" fmla="+- 0 146 146"/>
                              <a:gd name="T67" fmla="*/ 14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Freeform 997"/>
                        <wps:cNvSpPr>
                          <a:spLocks/>
                        </wps:cNvSpPr>
                        <wps:spPr bwMode="auto">
                          <a:xfrm>
                            <a:off x="3811" y="146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79 146"/>
                              <a:gd name="T3" fmla="*/ 179 h 33"/>
                              <a:gd name="T4" fmla="+- 0 3832 3811"/>
                              <a:gd name="T5" fmla="*/ T4 w 33"/>
                              <a:gd name="T6" fmla="+- 0 179 146"/>
                              <a:gd name="T7" fmla="*/ 179 h 33"/>
                              <a:gd name="T8" fmla="+- 0 3836 3811"/>
                              <a:gd name="T9" fmla="*/ T8 w 33"/>
                              <a:gd name="T10" fmla="+- 0 177 146"/>
                              <a:gd name="T11" fmla="*/ 177 h 33"/>
                              <a:gd name="T12" fmla="+- 0 3839 3811"/>
                              <a:gd name="T13" fmla="*/ T12 w 33"/>
                              <a:gd name="T14" fmla="+- 0 174 146"/>
                              <a:gd name="T15" fmla="*/ 174 h 33"/>
                              <a:gd name="T16" fmla="+- 0 3842 3811"/>
                              <a:gd name="T17" fmla="*/ T16 w 33"/>
                              <a:gd name="T18" fmla="+- 0 171 146"/>
                              <a:gd name="T19" fmla="*/ 171 h 33"/>
                              <a:gd name="T20" fmla="+- 0 3844 3811"/>
                              <a:gd name="T21" fmla="*/ T20 w 33"/>
                              <a:gd name="T22" fmla="+- 0 167 146"/>
                              <a:gd name="T23" fmla="*/ 167 h 33"/>
                              <a:gd name="T24" fmla="+- 0 3844 3811"/>
                              <a:gd name="T25" fmla="*/ T24 w 33"/>
                              <a:gd name="T26" fmla="+- 0 163 146"/>
                              <a:gd name="T27" fmla="*/ 163 h 33"/>
                              <a:gd name="T28" fmla="+- 0 3844 3811"/>
                              <a:gd name="T29" fmla="*/ T28 w 33"/>
                              <a:gd name="T30" fmla="+- 0 158 146"/>
                              <a:gd name="T31" fmla="*/ 158 h 33"/>
                              <a:gd name="T32" fmla="+- 0 3842 3811"/>
                              <a:gd name="T33" fmla="*/ T32 w 33"/>
                              <a:gd name="T34" fmla="+- 0 154 146"/>
                              <a:gd name="T35" fmla="*/ 154 h 33"/>
                              <a:gd name="T36" fmla="+- 0 3839 3811"/>
                              <a:gd name="T37" fmla="*/ T36 w 33"/>
                              <a:gd name="T38" fmla="+- 0 151 146"/>
                              <a:gd name="T39" fmla="*/ 151 h 33"/>
                              <a:gd name="T40" fmla="+- 0 3836 3811"/>
                              <a:gd name="T41" fmla="*/ T40 w 33"/>
                              <a:gd name="T42" fmla="+- 0 148 146"/>
                              <a:gd name="T43" fmla="*/ 148 h 33"/>
                              <a:gd name="T44" fmla="+- 0 3832 3811"/>
                              <a:gd name="T45" fmla="*/ T44 w 33"/>
                              <a:gd name="T46" fmla="+- 0 146 146"/>
                              <a:gd name="T47" fmla="*/ 146 h 33"/>
                              <a:gd name="T48" fmla="+- 0 3827 3811"/>
                              <a:gd name="T49" fmla="*/ T48 w 33"/>
                              <a:gd name="T50" fmla="+- 0 146 146"/>
                              <a:gd name="T51" fmla="*/ 146 h 33"/>
                              <a:gd name="T52" fmla="+- 0 3823 3811"/>
                              <a:gd name="T53" fmla="*/ T52 w 33"/>
                              <a:gd name="T54" fmla="+- 0 146 146"/>
                              <a:gd name="T55" fmla="*/ 146 h 33"/>
                              <a:gd name="T56" fmla="+- 0 3819 3811"/>
                              <a:gd name="T57" fmla="*/ T56 w 33"/>
                              <a:gd name="T58" fmla="+- 0 148 146"/>
                              <a:gd name="T59" fmla="*/ 148 h 33"/>
                              <a:gd name="T60" fmla="+- 0 3816 3811"/>
                              <a:gd name="T61" fmla="*/ T60 w 33"/>
                              <a:gd name="T62" fmla="+- 0 151 146"/>
                              <a:gd name="T63" fmla="*/ 151 h 33"/>
                              <a:gd name="T64" fmla="+- 0 3813 3811"/>
                              <a:gd name="T65" fmla="*/ T64 w 33"/>
                              <a:gd name="T66" fmla="+- 0 154 146"/>
                              <a:gd name="T67" fmla="*/ 154 h 33"/>
                              <a:gd name="T68" fmla="+- 0 3811 3811"/>
                              <a:gd name="T69" fmla="*/ T68 w 33"/>
                              <a:gd name="T70" fmla="+- 0 158 146"/>
                              <a:gd name="T71" fmla="*/ 158 h 33"/>
                              <a:gd name="T72" fmla="+- 0 3811 3811"/>
                              <a:gd name="T73" fmla="*/ T72 w 33"/>
                              <a:gd name="T74" fmla="+- 0 163 146"/>
                              <a:gd name="T75" fmla="*/ 163 h 33"/>
                              <a:gd name="T76" fmla="+- 0 3811 3811"/>
                              <a:gd name="T77" fmla="*/ T76 w 33"/>
                              <a:gd name="T78" fmla="+- 0 167 146"/>
                              <a:gd name="T79" fmla="*/ 167 h 33"/>
                              <a:gd name="T80" fmla="+- 0 3813 3811"/>
                              <a:gd name="T81" fmla="*/ T80 w 33"/>
                              <a:gd name="T82" fmla="+- 0 171 146"/>
                              <a:gd name="T83" fmla="*/ 171 h 33"/>
                              <a:gd name="T84" fmla="+- 0 3816 3811"/>
                              <a:gd name="T85" fmla="*/ T84 w 33"/>
                              <a:gd name="T86" fmla="+- 0 174 146"/>
                              <a:gd name="T87" fmla="*/ 174 h 33"/>
                              <a:gd name="T88" fmla="+- 0 3819 3811"/>
                              <a:gd name="T89" fmla="*/ T88 w 33"/>
                              <a:gd name="T90" fmla="+- 0 177 146"/>
                              <a:gd name="T91" fmla="*/ 177 h 33"/>
                              <a:gd name="T92" fmla="+- 0 3823 3811"/>
                              <a:gd name="T93" fmla="*/ T92 w 33"/>
                              <a:gd name="T94" fmla="+- 0 179 146"/>
                              <a:gd name="T95" fmla="*/ 179 h 33"/>
                              <a:gd name="T96" fmla="+- 0 3827 3811"/>
                              <a:gd name="T97" fmla="*/ T96 w 33"/>
                              <a:gd name="T98" fmla="+- 0 179 146"/>
                              <a:gd name="T99" fmla="*/ 17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Freeform 996"/>
                        <wps:cNvSpPr>
                          <a:spLocks/>
                        </wps:cNvSpPr>
                        <wps:spPr bwMode="auto">
                          <a:xfrm>
                            <a:off x="4639" y="77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78 78"/>
                              <a:gd name="T3" fmla="*/ 78 h 33"/>
                              <a:gd name="T4" fmla="+- 0 4651 4639"/>
                              <a:gd name="T5" fmla="*/ T4 w 33"/>
                              <a:gd name="T6" fmla="+- 0 78 78"/>
                              <a:gd name="T7" fmla="*/ 78 h 33"/>
                              <a:gd name="T8" fmla="+- 0 4647 4639"/>
                              <a:gd name="T9" fmla="*/ T8 w 33"/>
                              <a:gd name="T10" fmla="+- 0 79 78"/>
                              <a:gd name="T11" fmla="*/ 79 h 33"/>
                              <a:gd name="T12" fmla="+- 0 4641 4639"/>
                              <a:gd name="T13" fmla="*/ T12 w 33"/>
                              <a:gd name="T14" fmla="+- 0 86 78"/>
                              <a:gd name="T15" fmla="*/ 86 h 33"/>
                              <a:gd name="T16" fmla="+- 0 4639 4639"/>
                              <a:gd name="T17" fmla="*/ T16 w 33"/>
                              <a:gd name="T18" fmla="+- 0 90 78"/>
                              <a:gd name="T19" fmla="*/ 90 h 33"/>
                              <a:gd name="T20" fmla="+- 0 4639 4639"/>
                              <a:gd name="T21" fmla="*/ T20 w 33"/>
                              <a:gd name="T22" fmla="+- 0 98 78"/>
                              <a:gd name="T23" fmla="*/ 98 h 33"/>
                              <a:gd name="T24" fmla="+- 0 4641 4639"/>
                              <a:gd name="T25" fmla="*/ T24 w 33"/>
                              <a:gd name="T26" fmla="+- 0 102 78"/>
                              <a:gd name="T27" fmla="*/ 102 h 33"/>
                              <a:gd name="T28" fmla="+- 0 4647 4639"/>
                              <a:gd name="T29" fmla="*/ T28 w 33"/>
                              <a:gd name="T30" fmla="+- 0 109 78"/>
                              <a:gd name="T31" fmla="*/ 109 h 33"/>
                              <a:gd name="T32" fmla="+- 0 4651 4639"/>
                              <a:gd name="T33" fmla="*/ T32 w 33"/>
                              <a:gd name="T34" fmla="+- 0 110 78"/>
                              <a:gd name="T35" fmla="*/ 110 h 33"/>
                              <a:gd name="T36" fmla="+- 0 4660 4639"/>
                              <a:gd name="T37" fmla="*/ T36 w 33"/>
                              <a:gd name="T38" fmla="+- 0 110 78"/>
                              <a:gd name="T39" fmla="*/ 110 h 33"/>
                              <a:gd name="T40" fmla="+- 0 4664 4639"/>
                              <a:gd name="T41" fmla="*/ T40 w 33"/>
                              <a:gd name="T42" fmla="+- 0 109 78"/>
                              <a:gd name="T43" fmla="*/ 109 h 33"/>
                              <a:gd name="T44" fmla="+- 0 4670 4639"/>
                              <a:gd name="T45" fmla="*/ T44 w 33"/>
                              <a:gd name="T46" fmla="+- 0 102 78"/>
                              <a:gd name="T47" fmla="*/ 102 h 33"/>
                              <a:gd name="T48" fmla="+- 0 4672 4639"/>
                              <a:gd name="T49" fmla="*/ T48 w 33"/>
                              <a:gd name="T50" fmla="+- 0 98 78"/>
                              <a:gd name="T51" fmla="*/ 98 h 33"/>
                              <a:gd name="T52" fmla="+- 0 4672 4639"/>
                              <a:gd name="T53" fmla="*/ T52 w 33"/>
                              <a:gd name="T54" fmla="+- 0 90 78"/>
                              <a:gd name="T55" fmla="*/ 90 h 33"/>
                              <a:gd name="T56" fmla="+- 0 4670 4639"/>
                              <a:gd name="T57" fmla="*/ T56 w 33"/>
                              <a:gd name="T58" fmla="+- 0 86 78"/>
                              <a:gd name="T59" fmla="*/ 86 h 33"/>
                              <a:gd name="T60" fmla="+- 0 4664 4639"/>
                              <a:gd name="T61" fmla="*/ T60 w 33"/>
                              <a:gd name="T62" fmla="+- 0 79 78"/>
                              <a:gd name="T63" fmla="*/ 79 h 33"/>
                              <a:gd name="T64" fmla="+- 0 4660 4639"/>
                              <a:gd name="T65" fmla="*/ T64 w 33"/>
                              <a:gd name="T66" fmla="+- 0 78 78"/>
                              <a:gd name="T67" fmla="*/ 7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" name="Freeform 995"/>
                        <wps:cNvSpPr>
                          <a:spLocks/>
                        </wps:cNvSpPr>
                        <wps:spPr bwMode="auto">
                          <a:xfrm>
                            <a:off x="4639" y="77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10 78"/>
                              <a:gd name="T3" fmla="*/ 110 h 33"/>
                              <a:gd name="T4" fmla="+- 0 4660 4639"/>
                              <a:gd name="T5" fmla="*/ T4 w 33"/>
                              <a:gd name="T6" fmla="+- 0 110 78"/>
                              <a:gd name="T7" fmla="*/ 110 h 33"/>
                              <a:gd name="T8" fmla="+- 0 4664 4639"/>
                              <a:gd name="T9" fmla="*/ T8 w 33"/>
                              <a:gd name="T10" fmla="+- 0 109 78"/>
                              <a:gd name="T11" fmla="*/ 109 h 33"/>
                              <a:gd name="T12" fmla="+- 0 4667 4639"/>
                              <a:gd name="T13" fmla="*/ T12 w 33"/>
                              <a:gd name="T14" fmla="+- 0 106 78"/>
                              <a:gd name="T15" fmla="*/ 106 h 33"/>
                              <a:gd name="T16" fmla="+- 0 4670 4639"/>
                              <a:gd name="T17" fmla="*/ T16 w 33"/>
                              <a:gd name="T18" fmla="+- 0 102 78"/>
                              <a:gd name="T19" fmla="*/ 102 h 33"/>
                              <a:gd name="T20" fmla="+- 0 4672 4639"/>
                              <a:gd name="T21" fmla="*/ T20 w 33"/>
                              <a:gd name="T22" fmla="+- 0 98 78"/>
                              <a:gd name="T23" fmla="*/ 98 h 33"/>
                              <a:gd name="T24" fmla="+- 0 4672 4639"/>
                              <a:gd name="T25" fmla="*/ T24 w 33"/>
                              <a:gd name="T26" fmla="+- 0 94 78"/>
                              <a:gd name="T27" fmla="*/ 94 h 33"/>
                              <a:gd name="T28" fmla="+- 0 4672 4639"/>
                              <a:gd name="T29" fmla="*/ T28 w 33"/>
                              <a:gd name="T30" fmla="+- 0 90 78"/>
                              <a:gd name="T31" fmla="*/ 90 h 33"/>
                              <a:gd name="T32" fmla="+- 0 4670 4639"/>
                              <a:gd name="T33" fmla="*/ T32 w 33"/>
                              <a:gd name="T34" fmla="+- 0 86 78"/>
                              <a:gd name="T35" fmla="*/ 86 h 33"/>
                              <a:gd name="T36" fmla="+- 0 4667 4639"/>
                              <a:gd name="T37" fmla="*/ T36 w 33"/>
                              <a:gd name="T38" fmla="+- 0 82 78"/>
                              <a:gd name="T39" fmla="*/ 82 h 33"/>
                              <a:gd name="T40" fmla="+- 0 4664 4639"/>
                              <a:gd name="T41" fmla="*/ T40 w 33"/>
                              <a:gd name="T42" fmla="+- 0 79 78"/>
                              <a:gd name="T43" fmla="*/ 79 h 33"/>
                              <a:gd name="T44" fmla="+- 0 4660 4639"/>
                              <a:gd name="T45" fmla="*/ T44 w 33"/>
                              <a:gd name="T46" fmla="+- 0 78 78"/>
                              <a:gd name="T47" fmla="*/ 78 h 33"/>
                              <a:gd name="T48" fmla="+- 0 4656 4639"/>
                              <a:gd name="T49" fmla="*/ T48 w 33"/>
                              <a:gd name="T50" fmla="+- 0 78 78"/>
                              <a:gd name="T51" fmla="*/ 78 h 33"/>
                              <a:gd name="T52" fmla="+- 0 4651 4639"/>
                              <a:gd name="T53" fmla="*/ T52 w 33"/>
                              <a:gd name="T54" fmla="+- 0 78 78"/>
                              <a:gd name="T55" fmla="*/ 78 h 33"/>
                              <a:gd name="T56" fmla="+- 0 4647 4639"/>
                              <a:gd name="T57" fmla="*/ T56 w 33"/>
                              <a:gd name="T58" fmla="+- 0 79 78"/>
                              <a:gd name="T59" fmla="*/ 79 h 33"/>
                              <a:gd name="T60" fmla="+- 0 4644 4639"/>
                              <a:gd name="T61" fmla="*/ T60 w 33"/>
                              <a:gd name="T62" fmla="+- 0 82 78"/>
                              <a:gd name="T63" fmla="*/ 82 h 33"/>
                              <a:gd name="T64" fmla="+- 0 4641 4639"/>
                              <a:gd name="T65" fmla="*/ T64 w 33"/>
                              <a:gd name="T66" fmla="+- 0 86 78"/>
                              <a:gd name="T67" fmla="*/ 86 h 33"/>
                              <a:gd name="T68" fmla="+- 0 4639 4639"/>
                              <a:gd name="T69" fmla="*/ T68 w 33"/>
                              <a:gd name="T70" fmla="+- 0 90 78"/>
                              <a:gd name="T71" fmla="*/ 90 h 33"/>
                              <a:gd name="T72" fmla="+- 0 4639 4639"/>
                              <a:gd name="T73" fmla="*/ T72 w 33"/>
                              <a:gd name="T74" fmla="+- 0 94 78"/>
                              <a:gd name="T75" fmla="*/ 94 h 33"/>
                              <a:gd name="T76" fmla="+- 0 4639 4639"/>
                              <a:gd name="T77" fmla="*/ T76 w 33"/>
                              <a:gd name="T78" fmla="+- 0 98 78"/>
                              <a:gd name="T79" fmla="*/ 98 h 33"/>
                              <a:gd name="T80" fmla="+- 0 4641 4639"/>
                              <a:gd name="T81" fmla="*/ T80 w 33"/>
                              <a:gd name="T82" fmla="+- 0 102 78"/>
                              <a:gd name="T83" fmla="*/ 102 h 33"/>
                              <a:gd name="T84" fmla="+- 0 4644 4639"/>
                              <a:gd name="T85" fmla="*/ T84 w 33"/>
                              <a:gd name="T86" fmla="+- 0 106 78"/>
                              <a:gd name="T87" fmla="*/ 106 h 33"/>
                              <a:gd name="T88" fmla="+- 0 4647 4639"/>
                              <a:gd name="T89" fmla="*/ T88 w 33"/>
                              <a:gd name="T90" fmla="+- 0 109 78"/>
                              <a:gd name="T91" fmla="*/ 109 h 33"/>
                              <a:gd name="T92" fmla="+- 0 4651 4639"/>
                              <a:gd name="T93" fmla="*/ T92 w 33"/>
                              <a:gd name="T94" fmla="+- 0 110 78"/>
                              <a:gd name="T95" fmla="*/ 110 h 33"/>
                              <a:gd name="T96" fmla="+- 0 4656 4639"/>
                              <a:gd name="T97" fmla="*/ T96 w 33"/>
                              <a:gd name="T98" fmla="+- 0 110 78"/>
                              <a:gd name="T99" fmla="*/ 11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" name="Freeform 994"/>
                        <wps:cNvSpPr>
                          <a:spLocks/>
                        </wps:cNvSpPr>
                        <wps:spPr bwMode="auto">
                          <a:xfrm>
                            <a:off x="5467" y="327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327 327"/>
                              <a:gd name="T3" fmla="*/ 327 h 33"/>
                              <a:gd name="T4" fmla="+- 0 5480 5468"/>
                              <a:gd name="T5" fmla="*/ T4 w 33"/>
                              <a:gd name="T6" fmla="+- 0 327 327"/>
                              <a:gd name="T7" fmla="*/ 327 h 33"/>
                              <a:gd name="T8" fmla="+- 0 5475 5468"/>
                              <a:gd name="T9" fmla="*/ T8 w 33"/>
                              <a:gd name="T10" fmla="+- 0 329 327"/>
                              <a:gd name="T11" fmla="*/ 329 h 33"/>
                              <a:gd name="T12" fmla="+- 0 5469 5468"/>
                              <a:gd name="T13" fmla="*/ T12 w 33"/>
                              <a:gd name="T14" fmla="+- 0 335 327"/>
                              <a:gd name="T15" fmla="*/ 335 h 33"/>
                              <a:gd name="T16" fmla="+- 0 5468 5468"/>
                              <a:gd name="T17" fmla="*/ T16 w 33"/>
                              <a:gd name="T18" fmla="+- 0 339 327"/>
                              <a:gd name="T19" fmla="*/ 339 h 33"/>
                              <a:gd name="T20" fmla="+- 0 5468 5468"/>
                              <a:gd name="T21" fmla="*/ T20 w 33"/>
                              <a:gd name="T22" fmla="+- 0 348 327"/>
                              <a:gd name="T23" fmla="*/ 348 h 33"/>
                              <a:gd name="T24" fmla="+- 0 5469 5468"/>
                              <a:gd name="T25" fmla="*/ T24 w 33"/>
                              <a:gd name="T26" fmla="+- 0 352 327"/>
                              <a:gd name="T27" fmla="*/ 352 h 33"/>
                              <a:gd name="T28" fmla="+- 0 5475 5468"/>
                              <a:gd name="T29" fmla="*/ T28 w 33"/>
                              <a:gd name="T30" fmla="+- 0 358 327"/>
                              <a:gd name="T31" fmla="*/ 358 h 33"/>
                              <a:gd name="T32" fmla="+- 0 5480 5468"/>
                              <a:gd name="T33" fmla="*/ T32 w 33"/>
                              <a:gd name="T34" fmla="+- 0 360 327"/>
                              <a:gd name="T35" fmla="*/ 360 h 33"/>
                              <a:gd name="T36" fmla="+- 0 5488 5468"/>
                              <a:gd name="T37" fmla="*/ T36 w 33"/>
                              <a:gd name="T38" fmla="+- 0 360 327"/>
                              <a:gd name="T39" fmla="*/ 360 h 33"/>
                              <a:gd name="T40" fmla="+- 0 5492 5468"/>
                              <a:gd name="T41" fmla="*/ T40 w 33"/>
                              <a:gd name="T42" fmla="+- 0 358 327"/>
                              <a:gd name="T43" fmla="*/ 358 h 33"/>
                              <a:gd name="T44" fmla="+- 0 5499 5468"/>
                              <a:gd name="T45" fmla="*/ T44 w 33"/>
                              <a:gd name="T46" fmla="+- 0 352 327"/>
                              <a:gd name="T47" fmla="*/ 352 h 33"/>
                              <a:gd name="T48" fmla="+- 0 5500 5468"/>
                              <a:gd name="T49" fmla="*/ T48 w 33"/>
                              <a:gd name="T50" fmla="+- 0 348 327"/>
                              <a:gd name="T51" fmla="*/ 348 h 33"/>
                              <a:gd name="T52" fmla="+- 0 5500 5468"/>
                              <a:gd name="T53" fmla="*/ T52 w 33"/>
                              <a:gd name="T54" fmla="+- 0 339 327"/>
                              <a:gd name="T55" fmla="*/ 339 h 33"/>
                              <a:gd name="T56" fmla="+- 0 5499 5468"/>
                              <a:gd name="T57" fmla="*/ T56 w 33"/>
                              <a:gd name="T58" fmla="+- 0 335 327"/>
                              <a:gd name="T59" fmla="*/ 335 h 33"/>
                              <a:gd name="T60" fmla="+- 0 5492 5468"/>
                              <a:gd name="T61" fmla="*/ T60 w 33"/>
                              <a:gd name="T62" fmla="+- 0 329 327"/>
                              <a:gd name="T63" fmla="*/ 329 h 33"/>
                              <a:gd name="T64" fmla="+- 0 5488 5468"/>
                              <a:gd name="T65" fmla="*/ T64 w 33"/>
                              <a:gd name="T66" fmla="+- 0 327 327"/>
                              <a:gd name="T67" fmla="*/ 32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Freeform 993"/>
                        <wps:cNvSpPr>
                          <a:spLocks/>
                        </wps:cNvSpPr>
                        <wps:spPr bwMode="auto">
                          <a:xfrm>
                            <a:off x="5467" y="327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360 327"/>
                              <a:gd name="T3" fmla="*/ 360 h 33"/>
                              <a:gd name="T4" fmla="+- 0 5488 5468"/>
                              <a:gd name="T5" fmla="*/ T4 w 33"/>
                              <a:gd name="T6" fmla="+- 0 360 327"/>
                              <a:gd name="T7" fmla="*/ 360 h 33"/>
                              <a:gd name="T8" fmla="+- 0 5492 5468"/>
                              <a:gd name="T9" fmla="*/ T8 w 33"/>
                              <a:gd name="T10" fmla="+- 0 358 327"/>
                              <a:gd name="T11" fmla="*/ 358 h 33"/>
                              <a:gd name="T12" fmla="+- 0 5496 5468"/>
                              <a:gd name="T13" fmla="*/ T12 w 33"/>
                              <a:gd name="T14" fmla="+- 0 355 327"/>
                              <a:gd name="T15" fmla="*/ 355 h 33"/>
                              <a:gd name="T16" fmla="+- 0 5499 5468"/>
                              <a:gd name="T17" fmla="*/ T16 w 33"/>
                              <a:gd name="T18" fmla="+- 0 352 327"/>
                              <a:gd name="T19" fmla="*/ 352 h 33"/>
                              <a:gd name="T20" fmla="+- 0 5500 5468"/>
                              <a:gd name="T21" fmla="*/ T20 w 33"/>
                              <a:gd name="T22" fmla="+- 0 348 327"/>
                              <a:gd name="T23" fmla="*/ 348 h 33"/>
                              <a:gd name="T24" fmla="+- 0 5500 5468"/>
                              <a:gd name="T25" fmla="*/ T24 w 33"/>
                              <a:gd name="T26" fmla="+- 0 343 327"/>
                              <a:gd name="T27" fmla="*/ 343 h 33"/>
                              <a:gd name="T28" fmla="+- 0 5500 5468"/>
                              <a:gd name="T29" fmla="*/ T28 w 33"/>
                              <a:gd name="T30" fmla="+- 0 339 327"/>
                              <a:gd name="T31" fmla="*/ 339 h 33"/>
                              <a:gd name="T32" fmla="+- 0 5499 5468"/>
                              <a:gd name="T33" fmla="*/ T32 w 33"/>
                              <a:gd name="T34" fmla="+- 0 335 327"/>
                              <a:gd name="T35" fmla="*/ 335 h 33"/>
                              <a:gd name="T36" fmla="+- 0 5496 5468"/>
                              <a:gd name="T37" fmla="*/ T36 w 33"/>
                              <a:gd name="T38" fmla="+- 0 332 327"/>
                              <a:gd name="T39" fmla="*/ 332 h 33"/>
                              <a:gd name="T40" fmla="+- 0 5492 5468"/>
                              <a:gd name="T41" fmla="*/ T40 w 33"/>
                              <a:gd name="T42" fmla="+- 0 329 327"/>
                              <a:gd name="T43" fmla="*/ 329 h 33"/>
                              <a:gd name="T44" fmla="+- 0 5488 5468"/>
                              <a:gd name="T45" fmla="*/ T44 w 33"/>
                              <a:gd name="T46" fmla="+- 0 327 327"/>
                              <a:gd name="T47" fmla="*/ 327 h 33"/>
                              <a:gd name="T48" fmla="+- 0 5484 5468"/>
                              <a:gd name="T49" fmla="*/ T48 w 33"/>
                              <a:gd name="T50" fmla="+- 0 327 327"/>
                              <a:gd name="T51" fmla="*/ 327 h 33"/>
                              <a:gd name="T52" fmla="+- 0 5480 5468"/>
                              <a:gd name="T53" fmla="*/ T52 w 33"/>
                              <a:gd name="T54" fmla="+- 0 327 327"/>
                              <a:gd name="T55" fmla="*/ 327 h 33"/>
                              <a:gd name="T56" fmla="+- 0 5475 5468"/>
                              <a:gd name="T57" fmla="*/ T56 w 33"/>
                              <a:gd name="T58" fmla="+- 0 329 327"/>
                              <a:gd name="T59" fmla="*/ 329 h 33"/>
                              <a:gd name="T60" fmla="+- 0 5472 5468"/>
                              <a:gd name="T61" fmla="*/ T60 w 33"/>
                              <a:gd name="T62" fmla="+- 0 332 327"/>
                              <a:gd name="T63" fmla="*/ 332 h 33"/>
                              <a:gd name="T64" fmla="+- 0 5469 5468"/>
                              <a:gd name="T65" fmla="*/ T64 w 33"/>
                              <a:gd name="T66" fmla="+- 0 335 327"/>
                              <a:gd name="T67" fmla="*/ 335 h 33"/>
                              <a:gd name="T68" fmla="+- 0 5468 5468"/>
                              <a:gd name="T69" fmla="*/ T68 w 33"/>
                              <a:gd name="T70" fmla="+- 0 339 327"/>
                              <a:gd name="T71" fmla="*/ 339 h 33"/>
                              <a:gd name="T72" fmla="+- 0 5468 5468"/>
                              <a:gd name="T73" fmla="*/ T72 w 33"/>
                              <a:gd name="T74" fmla="+- 0 343 327"/>
                              <a:gd name="T75" fmla="*/ 343 h 33"/>
                              <a:gd name="T76" fmla="+- 0 5468 5468"/>
                              <a:gd name="T77" fmla="*/ T76 w 33"/>
                              <a:gd name="T78" fmla="+- 0 348 327"/>
                              <a:gd name="T79" fmla="*/ 348 h 33"/>
                              <a:gd name="T80" fmla="+- 0 5469 5468"/>
                              <a:gd name="T81" fmla="*/ T80 w 33"/>
                              <a:gd name="T82" fmla="+- 0 352 327"/>
                              <a:gd name="T83" fmla="*/ 352 h 33"/>
                              <a:gd name="T84" fmla="+- 0 5472 5468"/>
                              <a:gd name="T85" fmla="*/ T84 w 33"/>
                              <a:gd name="T86" fmla="+- 0 355 327"/>
                              <a:gd name="T87" fmla="*/ 355 h 33"/>
                              <a:gd name="T88" fmla="+- 0 5475 5468"/>
                              <a:gd name="T89" fmla="*/ T88 w 33"/>
                              <a:gd name="T90" fmla="+- 0 358 327"/>
                              <a:gd name="T91" fmla="*/ 358 h 33"/>
                              <a:gd name="T92" fmla="+- 0 5480 5468"/>
                              <a:gd name="T93" fmla="*/ T92 w 33"/>
                              <a:gd name="T94" fmla="+- 0 360 327"/>
                              <a:gd name="T95" fmla="*/ 360 h 33"/>
                              <a:gd name="T96" fmla="+- 0 5484 5468"/>
                              <a:gd name="T97" fmla="*/ T96 w 33"/>
                              <a:gd name="T98" fmla="+- 0 360 327"/>
                              <a:gd name="T99" fmla="*/ 36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" name="Line 992"/>
                        <wps:cNvCnPr>
                          <a:cxnSpLocks noChangeShapeType="1"/>
                        </wps:cNvCnPr>
                        <wps:spPr bwMode="auto">
                          <a:xfrm>
                            <a:off x="2005" y="12"/>
                            <a:ext cx="3645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" name="Freeform 991"/>
                        <wps:cNvSpPr>
                          <a:spLocks/>
                        </wps:cNvSpPr>
                        <wps:spPr bwMode="auto">
                          <a:xfrm>
                            <a:off x="2170" y="1013"/>
                            <a:ext cx="3314" cy="230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243 1013"/>
                              <a:gd name="T3" fmla="*/ 1243 h 230"/>
                              <a:gd name="T4" fmla="+- 0 2999 2171"/>
                              <a:gd name="T5" fmla="*/ T4 w 3314"/>
                              <a:gd name="T6" fmla="+- 0 1069 1013"/>
                              <a:gd name="T7" fmla="*/ 1069 h 230"/>
                              <a:gd name="T8" fmla="+- 0 3827 2171"/>
                              <a:gd name="T9" fmla="*/ T8 w 3314"/>
                              <a:gd name="T10" fmla="+- 0 1077 1013"/>
                              <a:gd name="T11" fmla="*/ 1077 h 230"/>
                              <a:gd name="T12" fmla="+- 0 4656 2171"/>
                              <a:gd name="T13" fmla="*/ T12 w 3314"/>
                              <a:gd name="T14" fmla="+- 0 1013 1013"/>
                              <a:gd name="T15" fmla="*/ 1013 h 230"/>
                              <a:gd name="T16" fmla="+- 0 5484 2171"/>
                              <a:gd name="T17" fmla="*/ T16 w 3314"/>
                              <a:gd name="T18" fmla="+- 0 1078 1013"/>
                              <a:gd name="T19" fmla="*/ 1078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230">
                                <a:moveTo>
                                  <a:pt x="0" y="230"/>
                                </a:moveTo>
                                <a:lnTo>
                                  <a:pt x="828" y="56"/>
                                </a:lnTo>
                                <a:lnTo>
                                  <a:pt x="1656" y="64"/>
                                </a:lnTo>
                                <a:lnTo>
                                  <a:pt x="2485" y="0"/>
                                </a:lnTo>
                                <a:lnTo>
                                  <a:pt x="3313" y="65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" name="Freeform 990"/>
                        <wps:cNvSpPr>
                          <a:spLocks/>
                        </wps:cNvSpPr>
                        <wps:spPr bwMode="auto">
                          <a:xfrm>
                            <a:off x="2154" y="1226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226 1226"/>
                              <a:gd name="T3" fmla="*/ 1226 h 33"/>
                              <a:gd name="T4" fmla="+- 0 2166 2154"/>
                              <a:gd name="T5" fmla="*/ T4 w 33"/>
                              <a:gd name="T6" fmla="+- 0 1226 1226"/>
                              <a:gd name="T7" fmla="*/ 1226 h 33"/>
                              <a:gd name="T8" fmla="+- 0 2162 2154"/>
                              <a:gd name="T9" fmla="*/ T8 w 33"/>
                              <a:gd name="T10" fmla="+- 0 1228 1226"/>
                              <a:gd name="T11" fmla="*/ 1228 h 33"/>
                              <a:gd name="T12" fmla="+- 0 2156 2154"/>
                              <a:gd name="T13" fmla="*/ T12 w 33"/>
                              <a:gd name="T14" fmla="+- 0 1234 1226"/>
                              <a:gd name="T15" fmla="*/ 1234 h 33"/>
                              <a:gd name="T16" fmla="+- 0 2154 2154"/>
                              <a:gd name="T17" fmla="*/ T16 w 33"/>
                              <a:gd name="T18" fmla="+- 0 1238 1226"/>
                              <a:gd name="T19" fmla="*/ 1238 h 33"/>
                              <a:gd name="T20" fmla="+- 0 2154 2154"/>
                              <a:gd name="T21" fmla="*/ T20 w 33"/>
                              <a:gd name="T22" fmla="+- 0 1247 1226"/>
                              <a:gd name="T23" fmla="*/ 1247 h 33"/>
                              <a:gd name="T24" fmla="+- 0 2156 2154"/>
                              <a:gd name="T25" fmla="*/ T24 w 33"/>
                              <a:gd name="T26" fmla="+- 0 1251 1226"/>
                              <a:gd name="T27" fmla="*/ 1251 h 33"/>
                              <a:gd name="T28" fmla="+- 0 2162 2154"/>
                              <a:gd name="T29" fmla="*/ T28 w 33"/>
                              <a:gd name="T30" fmla="+- 0 1257 1226"/>
                              <a:gd name="T31" fmla="*/ 1257 h 33"/>
                              <a:gd name="T32" fmla="+- 0 2166 2154"/>
                              <a:gd name="T33" fmla="*/ T32 w 33"/>
                              <a:gd name="T34" fmla="+- 0 1259 1226"/>
                              <a:gd name="T35" fmla="*/ 1259 h 33"/>
                              <a:gd name="T36" fmla="+- 0 2175 2154"/>
                              <a:gd name="T37" fmla="*/ T36 w 33"/>
                              <a:gd name="T38" fmla="+- 0 1259 1226"/>
                              <a:gd name="T39" fmla="*/ 1259 h 33"/>
                              <a:gd name="T40" fmla="+- 0 2179 2154"/>
                              <a:gd name="T41" fmla="*/ T40 w 33"/>
                              <a:gd name="T42" fmla="+- 0 1257 1226"/>
                              <a:gd name="T43" fmla="*/ 1257 h 33"/>
                              <a:gd name="T44" fmla="+- 0 2185 2154"/>
                              <a:gd name="T45" fmla="*/ T44 w 33"/>
                              <a:gd name="T46" fmla="+- 0 1251 1226"/>
                              <a:gd name="T47" fmla="*/ 1251 h 33"/>
                              <a:gd name="T48" fmla="+- 0 2187 2154"/>
                              <a:gd name="T49" fmla="*/ T48 w 33"/>
                              <a:gd name="T50" fmla="+- 0 1247 1226"/>
                              <a:gd name="T51" fmla="*/ 1247 h 33"/>
                              <a:gd name="T52" fmla="+- 0 2187 2154"/>
                              <a:gd name="T53" fmla="*/ T52 w 33"/>
                              <a:gd name="T54" fmla="+- 0 1238 1226"/>
                              <a:gd name="T55" fmla="*/ 1238 h 33"/>
                              <a:gd name="T56" fmla="+- 0 2185 2154"/>
                              <a:gd name="T57" fmla="*/ T56 w 33"/>
                              <a:gd name="T58" fmla="+- 0 1234 1226"/>
                              <a:gd name="T59" fmla="*/ 1234 h 33"/>
                              <a:gd name="T60" fmla="+- 0 2179 2154"/>
                              <a:gd name="T61" fmla="*/ T60 w 33"/>
                              <a:gd name="T62" fmla="+- 0 1228 1226"/>
                              <a:gd name="T63" fmla="*/ 1228 h 33"/>
                              <a:gd name="T64" fmla="+- 0 2175 2154"/>
                              <a:gd name="T65" fmla="*/ T64 w 33"/>
                              <a:gd name="T66" fmla="+- 0 1226 1226"/>
                              <a:gd name="T67" fmla="*/ 122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" name="Freeform 989"/>
                        <wps:cNvSpPr>
                          <a:spLocks/>
                        </wps:cNvSpPr>
                        <wps:spPr bwMode="auto">
                          <a:xfrm>
                            <a:off x="2154" y="1226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259 1226"/>
                              <a:gd name="T3" fmla="*/ 1259 h 33"/>
                              <a:gd name="T4" fmla="+- 0 2175 2154"/>
                              <a:gd name="T5" fmla="*/ T4 w 33"/>
                              <a:gd name="T6" fmla="+- 0 1259 1226"/>
                              <a:gd name="T7" fmla="*/ 1259 h 33"/>
                              <a:gd name="T8" fmla="+- 0 2179 2154"/>
                              <a:gd name="T9" fmla="*/ T8 w 33"/>
                              <a:gd name="T10" fmla="+- 0 1257 1226"/>
                              <a:gd name="T11" fmla="*/ 1257 h 33"/>
                              <a:gd name="T12" fmla="+- 0 2182 2154"/>
                              <a:gd name="T13" fmla="*/ T12 w 33"/>
                              <a:gd name="T14" fmla="+- 0 1254 1226"/>
                              <a:gd name="T15" fmla="*/ 1254 h 33"/>
                              <a:gd name="T16" fmla="+- 0 2185 2154"/>
                              <a:gd name="T17" fmla="*/ T16 w 33"/>
                              <a:gd name="T18" fmla="+- 0 1251 1226"/>
                              <a:gd name="T19" fmla="*/ 1251 h 33"/>
                              <a:gd name="T20" fmla="+- 0 2187 2154"/>
                              <a:gd name="T21" fmla="*/ T20 w 33"/>
                              <a:gd name="T22" fmla="+- 0 1247 1226"/>
                              <a:gd name="T23" fmla="*/ 1247 h 33"/>
                              <a:gd name="T24" fmla="+- 0 2187 2154"/>
                              <a:gd name="T25" fmla="*/ T24 w 33"/>
                              <a:gd name="T26" fmla="+- 0 1243 1226"/>
                              <a:gd name="T27" fmla="*/ 1243 h 33"/>
                              <a:gd name="T28" fmla="+- 0 2187 2154"/>
                              <a:gd name="T29" fmla="*/ T28 w 33"/>
                              <a:gd name="T30" fmla="+- 0 1238 1226"/>
                              <a:gd name="T31" fmla="*/ 1238 h 33"/>
                              <a:gd name="T32" fmla="+- 0 2185 2154"/>
                              <a:gd name="T33" fmla="*/ T32 w 33"/>
                              <a:gd name="T34" fmla="+- 0 1234 1226"/>
                              <a:gd name="T35" fmla="*/ 1234 h 33"/>
                              <a:gd name="T36" fmla="+- 0 2182 2154"/>
                              <a:gd name="T37" fmla="*/ T36 w 33"/>
                              <a:gd name="T38" fmla="+- 0 1231 1226"/>
                              <a:gd name="T39" fmla="*/ 1231 h 33"/>
                              <a:gd name="T40" fmla="+- 0 2179 2154"/>
                              <a:gd name="T41" fmla="*/ T40 w 33"/>
                              <a:gd name="T42" fmla="+- 0 1228 1226"/>
                              <a:gd name="T43" fmla="*/ 1228 h 33"/>
                              <a:gd name="T44" fmla="+- 0 2175 2154"/>
                              <a:gd name="T45" fmla="*/ T44 w 33"/>
                              <a:gd name="T46" fmla="+- 0 1226 1226"/>
                              <a:gd name="T47" fmla="*/ 1226 h 33"/>
                              <a:gd name="T48" fmla="+- 0 2171 2154"/>
                              <a:gd name="T49" fmla="*/ T48 w 33"/>
                              <a:gd name="T50" fmla="+- 0 1226 1226"/>
                              <a:gd name="T51" fmla="*/ 1226 h 33"/>
                              <a:gd name="T52" fmla="+- 0 2166 2154"/>
                              <a:gd name="T53" fmla="*/ T52 w 33"/>
                              <a:gd name="T54" fmla="+- 0 1226 1226"/>
                              <a:gd name="T55" fmla="*/ 1226 h 33"/>
                              <a:gd name="T56" fmla="+- 0 2162 2154"/>
                              <a:gd name="T57" fmla="*/ T56 w 33"/>
                              <a:gd name="T58" fmla="+- 0 1228 1226"/>
                              <a:gd name="T59" fmla="*/ 1228 h 33"/>
                              <a:gd name="T60" fmla="+- 0 2159 2154"/>
                              <a:gd name="T61" fmla="*/ T60 w 33"/>
                              <a:gd name="T62" fmla="+- 0 1231 1226"/>
                              <a:gd name="T63" fmla="*/ 1231 h 33"/>
                              <a:gd name="T64" fmla="+- 0 2156 2154"/>
                              <a:gd name="T65" fmla="*/ T64 w 33"/>
                              <a:gd name="T66" fmla="+- 0 1234 1226"/>
                              <a:gd name="T67" fmla="*/ 1234 h 33"/>
                              <a:gd name="T68" fmla="+- 0 2154 2154"/>
                              <a:gd name="T69" fmla="*/ T68 w 33"/>
                              <a:gd name="T70" fmla="+- 0 1238 1226"/>
                              <a:gd name="T71" fmla="*/ 1238 h 33"/>
                              <a:gd name="T72" fmla="+- 0 2154 2154"/>
                              <a:gd name="T73" fmla="*/ T72 w 33"/>
                              <a:gd name="T74" fmla="+- 0 1243 1226"/>
                              <a:gd name="T75" fmla="*/ 1243 h 33"/>
                              <a:gd name="T76" fmla="+- 0 2154 2154"/>
                              <a:gd name="T77" fmla="*/ T76 w 33"/>
                              <a:gd name="T78" fmla="+- 0 1247 1226"/>
                              <a:gd name="T79" fmla="*/ 1247 h 33"/>
                              <a:gd name="T80" fmla="+- 0 2156 2154"/>
                              <a:gd name="T81" fmla="*/ T80 w 33"/>
                              <a:gd name="T82" fmla="+- 0 1251 1226"/>
                              <a:gd name="T83" fmla="*/ 1251 h 33"/>
                              <a:gd name="T84" fmla="+- 0 2159 2154"/>
                              <a:gd name="T85" fmla="*/ T84 w 33"/>
                              <a:gd name="T86" fmla="+- 0 1254 1226"/>
                              <a:gd name="T87" fmla="*/ 1254 h 33"/>
                              <a:gd name="T88" fmla="+- 0 2162 2154"/>
                              <a:gd name="T89" fmla="*/ T88 w 33"/>
                              <a:gd name="T90" fmla="+- 0 1257 1226"/>
                              <a:gd name="T91" fmla="*/ 1257 h 33"/>
                              <a:gd name="T92" fmla="+- 0 2166 2154"/>
                              <a:gd name="T93" fmla="*/ T92 w 33"/>
                              <a:gd name="T94" fmla="+- 0 1259 1226"/>
                              <a:gd name="T95" fmla="*/ 1259 h 33"/>
                              <a:gd name="T96" fmla="+- 0 2171 2154"/>
                              <a:gd name="T97" fmla="*/ T96 w 33"/>
                              <a:gd name="T98" fmla="+- 0 1259 1226"/>
                              <a:gd name="T99" fmla="*/ 125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" name="Freeform 988"/>
                        <wps:cNvSpPr>
                          <a:spLocks/>
                        </wps:cNvSpPr>
                        <wps:spPr bwMode="auto">
                          <a:xfrm>
                            <a:off x="2982" y="1052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052 1052"/>
                              <a:gd name="T3" fmla="*/ 1052 h 33"/>
                              <a:gd name="T4" fmla="+- 0 2995 2983"/>
                              <a:gd name="T5" fmla="*/ T4 w 33"/>
                              <a:gd name="T6" fmla="+- 0 1052 1052"/>
                              <a:gd name="T7" fmla="*/ 1052 h 33"/>
                              <a:gd name="T8" fmla="+- 0 2991 2983"/>
                              <a:gd name="T9" fmla="*/ T8 w 33"/>
                              <a:gd name="T10" fmla="+- 0 1054 1052"/>
                              <a:gd name="T11" fmla="*/ 1054 h 33"/>
                              <a:gd name="T12" fmla="+- 0 2984 2983"/>
                              <a:gd name="T13" fmla="*/ T12 w 33"/>
                              <a:gd name="T14" fmla="+- 0 1060 1052"/>
                              <a:gd name="T15" fmla="*/ 1060 h 33"/>
                              <a:gd name="T16" fmla="+- 0 2983 2983"/>
                              <a:gd name="T17" fmla="*/ T16 w 33"/>
                              <a:gd name="T18" fmla="+- 0 1064 1052"/>
                              <a:gd name="T19" fmla="*/ 1064 h 33"/>
                              <a:gd name="T20" fmla="+- 0 2983 2983"/>
                              <a:gd name="T21" fmla="*/ T20 w 33"/>
                              <a:gd name="T22" fmla="+- 0 1073 1052"/>
                              <a:gd name="T23" fmla="*/ 1073 h 33"/>
                              <a:gd name="T24" fmla="+- 0 2984 2983"/>
                              <a:gd name="T25" fmla="*/ T24 w 33"/>
                              <a:gd name="T26" fmla="+- 0 1077 1052"/>
                              <a:gd name="T27" fmla="*/ 1077 h 33"/>
                              <a:gd name="T28" fmla="+- 0 2991 2983"/>
                              <a:gd name="T29" fmla="*/ T28 w 33"/>
                              <a:gd name="T30" fmla="+- 0 1083 1052"/>
                              <a:gd name="T31" fmla="*/ 1083 h 33"/>
                              <a:gd name="T32" fmla="+- 0 2995 2983"/>
                              <a:gd name="T33" fmla="*/ T32 w 33"/>
                              <a:gd name="T34" fmla="+- 0 1085 1052"/>
                              <a:gd name="T35" fmla="*/ 1085 h 33"/>
                              <a:gd name="T36" fmla="+- 0 3003 2983"/>
                              <a:gd name="T37" fmla="*/ T36 w 33"/>
                              <a:gd name="T38" fmla="+- 0 1085 1052"/>
                              <a:gd name="T39" fmla="*/ 1085 h 33"/>
                              <a:gd name="T40" fmla="+- 0 3008 2983"/>
                              <a:gd name="T41" fmla="*/ T40 w 33"/>
                              <a:gd name="T42" fmla="+- 0 1083 1052"/>
                              <a:gd name="T43" fmla="*/ 1083 h 33"/>
                              <a:gd name="T44" fmla="+- 0 3014 2983"/>
                              <a:gd name="T45" fmla="*/ T44 w 33"/>
                              <a:gd name="T46" fmla="+- 0 1077 1052"/>
                              <a:gd name="T47" fmla="*/ 1077 h 33"/>
                              <a:gd name="T48" fmla="+- 0 3015 2983"/>
                              <a:gd name="T49" fmla="*/ T48 w 33"/>
                              <a:gd name="T50" fmla="+- 0 1073 1052"/>
                              <a:gd name="T51" fmla="*/ 1073 h 33"/>
                              <a:gd name="T52" fmla="+- 0 3015 2983"/>
                              <a:gd name="T53" fmla="*/ T52 w 33"/>
                              <a:gd name="T54" fmla="+- 0 1064 1052"/>
                              <a:gd name="T55" fmla="*/ 1064 h 33"/>
                              <a:gd name="T56" fmla="+- 0 3014 2983"/>
                              <a:gd name="T57" fmla="*/ T56 w 33"/>
                              <a:gd name="T58" fmla="+- 0 1060 1052"/>
                              <a:gd name="T59" fmla="*/ 1060 h 33"/>
                              <a:gd name="T60" fmla="+- 0 3008 2983"/>
                              <a:gd name="T61" fmla="*/ T60 w 33"/>
                              <a:gd name="T62" fmla="+- 0 1054 1052"/>
                              <a:gd name="T63" fmla="*/ 1054 h 33"/>
                              <a:gd name="T64" fmla="+- 0 3003 2983"/>
                              <a:gd name="T65" fmla="*/ T64 w 33"/>
                              <a:gd name="T66" fmla="+- 0 1052 1052"/>
                              <a:gd name="T67" fmla="*/ 105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" name="Freeform 987"/>
                        <wps:cNvSpPr>
                          <a:spLocks/>
                        </wps:cNvSpPr>
                        <wps:spPr bwMode="auto">
                          <a:xfrm>
                            <a:off x="2982" y="1052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085 1052"/>
                              <a:gd name="T3" fmla="*/ 1085 h 33"/>
                              <a:gd name="T4" fmla="+- 0 3003 2983"/>
                              <a:gd name="T5" fmla="*/ T4 w 33"/>
                              <a:gd name="T6" fmla="+- 0 1085 1052"/>
                              <a:gd name="T7" fmla="*/ 1085 h 33"/>
                              <a:gd name="T8" fmla="+- 0 3008 2983"/>
                              <a:gd name="T9" fmla="*/ T8 w 33"/>
                              <a:gd name="T10" fmla="+- 0 1083 1052"/>
                              <a:gd name="T11" fmla="*/ 1083 h 33"/>
                              <a:gd name="T12" fmla="+- 0 3011 2983"/>
                              <a:gd name="T13" fmla="*/ T12 w 33"/>
                              <a:gd name="T14" fmla="+- 0 1080 1052"/>
                              <a:gd name="T15" fmla="*/ 1080 h 33"/>
                              <a:gd name="T16" fmla="+- 0 3014 2983"/>
                              <a:gd name="T17" fmla="*/ T16 w 33"/>
                              <a:gd name="T18" fmla="+- 0 1077 1052"/>
                              <a:gd name="T19" fmla="*/ 1077 h 33"/>
                              <a:gd name="T20" fmla="+- 0 3015 2983"/>
                              <a:gd name="T21" fmla="*/ T20 w 33"/>
                              <a:gd name="T22" fmla="+- 0 1073 1052"/>
                              <a:gd name="T23" fmla="*/ 1073 h 33"/>
                              <a:gd name="T24" fmla="+- 0 3015 2983"/>
                              <a:gd name="T25" fmla="*/ T24 w 33"/>
                              <a:gd name="T26" fmla="+- 0 1069 1052"/>
                              <a:gd name="T27" fmla="*/ 1069 h 33"/>
                              <a:gd name="T28" fmla="+- 0 3015 2983"/>
                              <a:gd name="T29" fmla="*/ T28 w 33"/>
                              <a:gd name="T30" fmla="+- 0 1064 1052"/>
                              <a:gd name="T31" fmla="*/ 1064 h 33"/>
                              <a:gd name="T32" fmla="+- 0 3014 2983"/>
                              <a:gd name="T33" fmla="*/ T32 w 33"/>
                              <a:gd name="T34" fmla="+- 0 1060 1052"/>
                              <a:gd name="T35" fmla="*/ 1060 h 33"/>
                              <a:gd name="T36" fmla="+- 0 3011 2983"/>
                              <a:gd name="T37" fmla="*/ T36 w 33"/>
                              <a:gd name="T38" fmla="+- 0 1057 1052"/>
                              <a:gd name="T39" fmla="*/ 1057 h 33"/>
                              <a:gd name="T40" fmla="+- 0 3008 2983"/>
                              <a:gd name="T41" fmla="*/ T40 w 33"/>
                              <a:gd name="T42" fmla="+- 0 1054 1052"/>
                              <a:gd name="T43" fmla="*/ 1054 h 33"/>
                              <a:gd name="T44" fmla="+- 0 3003 2983"/>
                              <a:gd name="T45" fmla="*/ T44 w 33"/>
                              <a:gd name="T46" fmla="+- 0 1052 1052"/>
                              <a:gd name="T47" fmla="*/ 1052 h 33"/>
                              <a:gd name="T48" fmla="+- 0 2999 2983"/>
                              <a:gd name="T49" fmla="*/ T48 w 33"/>
                              <a:gd name="T50" fmla="+- 0 1052 1052"/>
                              <a:gd name="T51" fmla="*/ 1052 h 33"/>
                              <a:gd name="T52" fmla="+- 0 2995 2983"/>
                              <a:gd name="T53" fmla="*/ T52 w 33"/>
                              <a:gd name="T54" fmla="+- 0 1052 1052"/>
                              <a:gd name="T55" fmla="*/ 1052 h 33"/>
                              <a:gd name="T56" fmla="+- 0 2991 2983"/>
                              <a:gd name="T57" fmla="*/ T56 w 33"/>
                              <a:gd name="T58" fmla="+- 0 1054 1052"/>
                              <a:gd name="T59" fmla="*/ 1054 h 33"/>
                              <a:gd name="T60" fmla="+- 0 2988 2983"/>
                              <a:gd name="T61" fmla="*/ T60 w 33"/>
                              <a:gd name="T62" fmla="+- 0 1057 1052"/>
                              <a:gd name="T63" fmla="*/ 1057 h 33"/>
                              <a:gd name="T64" fmla="+- 0 2984 2983"/>
                              <a:gd name="T65" fmla="*/ T64 w 33"/>
                              <a:gd name="T66" fmla="+- 0 1060 1052"/>
                              <a:gd name="T67" fmla="*/ 1060 h 33"/>
                              <a:gd name="T68" fmla="+- 0 2983 2983"/>
                              <a:gd name="T69" fmla="*/ T68 w 33"/>
                              <a:gd name="T70" fmla="+- 0 1064 1052"/>
                              <a:gd name="T71" fmla="*/ 1064 h 33"/>
                              <a:gd name="T72" fmla="+- 0 2983 2983"/>
                              <a:gd name="T73" fmla="*/ T72 w 33"/>
                              <a:gd name="T74" fmla="+- 0 1069 1052"/>
                              <a:gd name="T75" fmla="*/ 1069 h 33"/>
                              <a:gd name="T76" fmla="+- 0 2983 2983"/>
                              <a:gd name="T77" fmla="*/ T76 w 33"/>
                              <a:gd name="T78" fmla="+- 0 1073 1052"/>
                              <a:gd name="T79" fmla="*/ 1073 h 33"/>
                              <a:gd name="T80" fmla="+- 0 2984 2983"/>
                              <a:gd name="T81" fmla="*/ T80 w 33"/>
                              <a:gd name="T82" fmla="+- 0 1077 1052"/>
                              <a:gd name="T83" fmla="*/ 1077 h 33"/>
                              <a:gd name="T84" fmla="+- 0 2988 2983"/>
                              <a:gd name="T85" fmla="*/ T84 w 33"/>
                              <a:gd name="T86" fmla="+- 0 1080 1052"/>
                              <a:gd name="T87" fmla="*/ 1080 h 33"/>
                              <a:gd name="T88" fmla="+- 0 2991 2983"/>
                              <a:gd name="T89" fmla="*/ T88 w 33"/>
                              <a:gd name="T90" fmla="+- 0 1083 1052"/>
                              <a:gd name="T91" fmla="*/ 1083 h 33"/>
                              <a:gd name="T92" fmla="+- 0 2995 2983"/>
                              <a:gd name="T93" fmla="*/ T92 w 33"/>
                              <a:gd name="T94" fmla="+- 0 1085 1052"/>
                              <a:gd name="T95" fmla="*/ 1085 h 33"/>
                              <a:gd name="T96" fmla="+- 0 2999 2983"/>
                              <a:gd name="T97" fmla="*/ T96 w 33"/>
                              <a:gd name="T98" fmla="+- 0 1085 1052"/>
                              <a:gd name="T99" fmla="*/ 108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" name="Freeform 986"/>
                        <wps:cNvSpPr>
                          <a:spLocks/>
                        </wps:cNvSpPr>
                        <wps:spPr bwMode="auto">
                          <a:xfrm>
                            <a:off x="3811" y="1060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060 1060"/>
                              <a:gd name="T3" fmla="*/ 1060 h 33"/>
                              <a:gd name="T4" fmla="+- 0 3823 3811"/>
                              <a:gd name="T5" fmla="*/ T4 w 33"/>
                              <a:gd name="T6" fmla="+- 0 1060 1060"/>
                              <a:gd name="T7" fmla="*/ 1060 h 33"/>
                              <a:gd name="T8" fmla="+- 0 3819 3811"/>
                              <a:gd name="T9" fmla="*/ T8 w 33"/>
                              <a:gd name="T10" fmla="+- 0 1062 1060"/>
                              <a:gd name="T11" fmla="*/ 1062 h 33"/>
                              <a:gd name="T12" fmla="+- 0 3813 3811"/>
                              <a:gd name="T13" fmla="*/ T12 w 33"/>
                              <a:gd name="T14" fmla="+- 0 1068 1060"/>
                              <a:gd name="T15" fmla="*/ 1068 h 33"/>
                              <a:gd name="T16" fmla="+- 0 3811 3811"/>
                              <a:gd name="T17" fmla="*/ T16 w 33"/>
                              <a:gd name="T18" fmla="+- 0 1072 1060"/>
                              <a:gd name="T19" fmla="*/ 1072 h 33"/>
                              <a:gd name="T20" fmla="+- 0 3811 3811"/>
                              <a:gd name="T21" fmla="*/ T20 w 33"/>
                              <a:gd name="T22" fmla="+- 0 1081 1060"/>
                              <a:gd name="T23" fmla="*/ 1081 h 33"/>
                              <a:gd name="T24" fmla="+- 0 3813 3811"/>
                              <a:gd name="T25" fmla="*/ T24 w 33"/>
                              <a:gd name="T26" fmla="+- 0 1085 1060"/>
                              <a:gd name="T27" fmla="*/ 1085 h 33"/>
                              <a:gd name="T28" fmla="+- 0 3819 3811"/>
                              <a:gd name="T29" fmla="*/ T28 w 33"/>
                              <a:gd name="T30" fmla="+- 0 1091 1060"/>
                              <a:gd name="T31" fmla="*/ 1091 h 33"/>
                              <a:gd name="T32" fmla="+- 0 3823 3811"/>
                              <a:gd name="T33" fmla="*/ T32 w 33"/>
                              <a:gd name="T34" fmla="+- 0 1093 1060"/>
                              <a:gd name="T35" fmla="*/ 1093 h 33"/>
                              <a:gd name="T36" fmla="+- 0 3832 3811"/>
                              <a:gd name="T37" fmla="*/ T36 w 33"/>
                              <a:gd name="T38" fmla="+- 0 1093 1060"/>
                              <a:gd name="T39" fmla="*/ 1093 h 33"/>
                              <a:gd name="T40" fmla="+- 0 3836 3811"/>
                              <a:gd name="T41" fmla="*/ T40 w 33"/>
                              <a:gd name="T42" fmla="+- 0 1091 1060"/>
                              <a:gd name="T43" fmla="*/ 1091 h 33"/>
                              <a:gd name="T44" fmla="+- 0 3842 3811"/>
                              <a:gd name="T45" fmla="*/ T44 w 33"/>
                              <a:gd name="T46" fmla="+- 0 1085 1060"/>
                              <a:gd name="T47" fmla="*/ 1085 h 33"/>
                              <a:gd name="T48" fmla="+- 0 3844 3811"/>
                              <a:gd name="T49" fmla="*/ T48 w 33"/>
                              <a:gd name="T50" fmla="+- 0 1081 1060"/>
                              <a:gd name="T51" fmla="*/ 1081 h 33"/>
                              <a:gd name="T52" fmla="+- 0 3844 3811"/>
                              <a:gd name="T53" fmla="*/ T52 w 33"/>
                              <a:gd name="T54" fmla="+- 0 1072 1060"/>
                              <a:gd name="T55" fmla="*/ 1072 h 33"/>
                              <a:gd name="T56" fmla="+- 0 3842 3811"/>
                              <a:gd name="T57" fmla="*/ T56 w 33"/>
                              <a:gd name="T58" fmla="+- 0 1068 1060"/>
                              <a:gd name="T59" fmla="*/ 1068 h 33"/>
                              <a:gd name="T60" fmla="+- 0 3836 3811"/>
                              <a:gd name="T61" fmla="*/ T60 w 33"/>
                              <a:gd name="T62" fmla="+- 0 1062 1060"/>
                              <a:gd name="T63" fmla="*/ 1062 h 33"/>
                              <a:gd name="T64" fmla="+- 0 3832 3811"/>
                              <a:gd name="T65" fmla="*/ T64 w 33"/>
                              <a:gd name="T66" fmla="+- 0 1060 1060"/>
                              <a:gd name="T67" fmla="*/ 106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" name="Freeform 985"/>
                        <wps:cNvSpPr>
                          <a:spLocks/>
                        </wps:cNvSpPr>
                        <wps:spPr bwMode="auto">
                          <a:xfrm>
                            <a:off x="3811" y="1060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093 1060"/>
                              <a:gd name="T3" fmla="*/ 1093 h 33"/>
                              <a:gd name="T4" fmla="+- 0 3832 3811"/>
                              <a:gd name="T5" fmla="*/ T4 w 33"/>
                              <a:gd name="T6" fmla="+- 0 1093 1060"/>
                              <a:gd name="T7" fmla="*/ 1093 h 33"/>
                              <a:gd name="T8" fmla="+- 0 3836 3811"/>
                              <a:gd name="T9" fmla="*/ T8 w 33"/>
                              <a:gd name="T10" fmla="+- 0 1091 1060"/>
                              <a:gd name="T11" fmla="*/ 1091 h 33"/>
                              <a:gd name="T12" fmla="+- 0 3839 3811"/>
                              <a:gd name="T13" fmla="*/ T12 w 33"/>
                              <a:gd name="T14" fmla="+- 0 1088 1060"/>
                              <a:gd name="T15" fmla="*/ 1088 h 33"/>
                              <a:gd name="T16" fmla="+- 0 3842 3811"/>
                              <a:gd name="T17" fmla="*/ T16 w 33"/>
                              <a:gd name="T18" fmla="+- 0 1085 1060"/>
                              <a:gd name="T19" fmla="*/ 1085 h 33"/>
                              <a:gd name="T20" fmla="+- 0 3844 3811"/>
                              <a:gd name="T21" fmla="*/ T20 w 33"/>
                              <a:gd name="T22" fmla="+- 0 1081 1060"/>
                              <a:gd name="T23" fmla="*/ 1081 h 33"/>
                              <a:gd name="T24" fmla="+- 0 3844 3811"/>
                              <a:gd name="T25" fmla="*/ T24 w 33"/>
                              <a:gd name="T26" fmla="+- 0 1077 1060"/>
                              <a:gd name="T27" fmla="*/ 1077 h 33"/>
                              <a:gd name="T28" fmla="+- 0 3844 3811"/>
                              <a:gd name="T29" fmla="*/ T28 w 33"/>
                              <a:gd name="T30" fmla="+- 0 1072 1060"/>
                              <a:gd name="T31" fmla="*/ 1072 h 33"/>
                              <a:gd name="T32" fmla="+- 0 3842 3811"/>
                              <a:gd name="T33" fmla="*/ T32 w 33"/>
                              <a:gd name="T34" fmla="+- 0 1068 1060"/>
                              <a:gd name="T35" fmla="*/ 1068 h 33"/>
                              <a:gd name="T36" fmla="+- 0 3839 3811"/>
                              <a:gd name="T37" fmla="*/ T36 w 33"/>
                              <a:gd name="T38" fmla="+- 0 1065 1060"/>
                              <a:gd name="T39" fmla="*/ 1065 h 33"/>
                              <a:gd name="T40" fmla="+- 0 3836 3811"/>
                              <a:gd name="T41" fmla="*/ T40 w 33"/>
                              <a:gd name="T42" fmla="+- 0 1062 1060"/>
                              <a:gd name="T43" fmla="*/ 1062 h 33"/>
                              <a:gd name="T44" fmla="+- 0 3832 3811"/>
                              <a:gd name="T45" fmla="*/ T44 w 33"/>
                              <a:gd name="T46" fmla="+- 0 1060 1060"/>
                              <a:gd name="T47" fmla="*/ 1060 h 33"/>
                              <a:gd name="T48" fmla="+- 0 3827 3811"/>
                              <a:gd name="T49" fmla="*/ T48 w 33"/>
                              <a:gd name="T50" fmla="+- 0 1060 1060"/>
                              <a:gd name="T51" fmla="*/ 1060 h 33"/>
                              <a:gd name="T52" fmla="+- 0 3823 3811"/>
                              <a:gd name="T53" fmla="*/ T52 w 33"/>
                              <a:gd name="T54" fmla="+- 0 1060 1060"/>
                              <a:gd name="T55" fmla="*/ 1060 h 33"/>
                              <a:gd name="T56" fmla="+- 0 3819 3811"/>
                              <a:gd name="T57" fmla="*/ T56 w 33"/>
                              <a:gd name="T58" fmla="+- 0 1062 1060"/>
                              <a:gd name="T59" fmla="*/ 1062 h 33"/>
                              <a:gd name="T60" fmla="+- 0 3816 3811"/>
                              <a:gd name="T61" fmla="*/ T60 w 33"/>
                              <a:gd name="T62" fmla="+- 0 1065 1060"/>
                              <a:gd name="T63" fmla="*/ 1065 h 33"/>
                              <a:gd name="T64" fmla="+- 0 3813 3811"/>
                              <a:gd name="T65" fmla="*/ T64 w 33"/>
                              <a:gd name="T66" fmla="+- 0 1068 1060"/>
                              <a:gd name="T67" fmla="*/ 1068 h 33"/>
                              <a:gd name="T68" fmla="+- 0 3811 3811"/>
                              <a:gd name="T69" fmla="*/ T68 w 33"/>
                              <a:gd name="T70" fmla="+- 0 1072 1060"/>
                              <a:gd name="T71" fmla="*/ 1072 h 33"/>
                              <a:gd name="T72" fmla="+- 0 3811 3811"/>
                              <a:gd name="T73" fmla="*/ T72 w 33"/>
                              <a:gd name="T74" fmla="+- 0 1077 1060"/>
                              <a:gd name="T75" fmla="*/ 1077 h 33"/>
                              <a:gd name="T76" fmla="+- 0 3811 3811"/>
                              <a:gd name="T77" fmla="*/ T76 w 33"/>
                              <a:gd name="T78" fmla="+- 0 1081 1060"/>
                              <a:gd name="T79" fmla="*/ 1081 h 33"/>
                              <a:gd name="T80" fmla="+- 0 3813 3811"/>
                              <a:gd name="T81" fmla="*/ T80 w 33"/>
                              <a:gd name="T82" fmla="+- 0 1085 1060"/>
                              <a:gd name="T83" fmla="*/ 1085 h 33"/>
                              <a:gd name="T84" fmla="+- 0 3816 3811"/>
                              <a:gd name="T85" fmla="*/ T84 w 33"/>
                              <a:gd name="T86" fmla="+- 0 1088 1060"/>
                              <a:gd name="T87" fmla="*/ 1088 h 33"/>
                              <a:gd name="T88" fmla="+- 0 3819 3811"/>
                              <a:gd name="T89" fmla="*/ T88 w 33"/>
                              <a:gd name="T90" fmla="+- 0 1091 1060"/>
                              <a:gd name="T91" fmla="*/ 1091 h 33"/>
                              <a:gd name="T92" fmla="+- 0 3823 3811"/>
                              <a:gd name="T93" fmla="*/ T92 w 33"/>
                              <a:gd name="T94" fmla="+- 0 1093 1060"/>
                              <a:gd name="T95" fmla="*/ 1093 h 33"/>
                              <a:gd name="T96" fmla="+- 0 3827 3811"/>
                              <a:gd name="T97" fmla="*/ T96 w 33"/>
                              <a:gd name="T98" fmla="+- 0 1093 1060"/>
                              <a:gd name="T99" fmla="*/ 109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" name="Freeform 984"/>
                        <wps:cNvSpPr>
                          <a:spLocks/>
                        </wps:cNvSpPr>
                        <wps:spPr bwMode="auto">
                          <a:xfrm>
                            <a:off x="4639" y="996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997 997"/>
                              <a:gd name="T3" fmla="*/ 997 h 33"/>
                              <a:gd name="T4" fmla="+- 0 4651 4639"/>
                              <a:gd name="T5" fmla="*/ T4 w 33"/>
                              <a:gd name="T6" fmla="+- 0 997 997"/>
                              <a:gd name="T7" fmla="*/ 997 h 33"/>
                              <a:gd name="T8" fmla="+- 0 4647 4639"/>
                              <a:gd name="T9" fmla="*/ T8 w 33"/>
                              <a:gd name="T10" fmla="+- 0 998 997"/>
                              <a:gd name="T11" fmla="*/ 998 h 33"/>
                              <a:gd name="T12" fmla="+- 0 4641 4639"/>
                              <a:gd name="T13" fmla="*/ T12 w 33"/>
                              <a:gd name="T14" fmla="+- 0 1005 997"/>
                              <a:gd name="T15" fmla="*/ 1005 h 33"/>
                              <a:gd name="T16" fmla="+- 0 4639 4639"/>
                              <a:gd name="T17" fmla="*/ T16 w 33"/>
                              <a:gd name="T18" fmla="+- 0 1009 997"/>
                              <a:gd name="T19" fmla="*/ 1009 h 33"/>
                              <a:gd name="T20" fmla="+- 0 4639 4639"/>
                              <a:gd name="T21" fmla="*/ T20 w 33"/>
                              <a:gd name="T22" fmla="+- 0 1017 997"/>
                              <a:gd name="T23" fmla="*/ 1017 h 33"/>
                              <a:gd name="T24" fmla="+- 0 4641 4639"/>
                              <a:gd name="T25" fmla="*/ T24 w 33"/>
                              <a:gd name="T26" fmla="+- 0 1022 997"/>
                              <a:gd name="T27" fmla="*/ 1022 h 33"/>
                              <a:gd name="T28" fmla="+- 0 4647 4639"/>
                              <a:gd name="T29" fmla="*/ T28 w 33"/>
                              <a:gd name="T30" fmla="+- 0 1028 997"/>
                              <a:gd name="T31" fmla="*/ 1028 h 33"/>
                              <a:gd name="T32" fmla="+- 0 4651 4639"/>
                              <a:gd name="T33" fmla="*/ T32 w 33"/>
                              <a:gd name="T34" fmla="+- 0 1029 997"/>
                              <a:gd name="T35" fmla="*/ 1029 h 33"/>
                              <a:gd name="T36" fmla="+- 0 4660 4639"/>
                              <a:gd name="T37" fmla="*/ T36 w 33"/>
                              <a:gd name="T38" fmla="+- 0 1029 997"/>
                              <a:gd name="T39" fmla="*/ 1029 h 33"/>
                              <a:gd name="T40" fmla="+- 0 4664 4639"/>
                              <a:gd name="T41" fmla="*/ T40 w 33"/>
                              <a:gd name="T42" fmla="+- 0 1028 997"/>
                              <a:gd name="T43" fmla="*/ 1028 h 33"/>
                              <a:gd name="T44" fmla="+- 0 4670 4639"/>
                              <a:gd name="T45" fmla="*/ T44 w 33"/>
                              <a:gd name="T46" fmla="+- 0 1022 997"/>
                              <a:gd name="T47" fmla="*/ 1022 h 33"/>
                              <a:gd name="T48" fmla="+- 0 4672 4639"/>
                              <a:gd name="T49" fmla="*/ T48 w 33"/>
                              <a:gd name="T50" fmla="+- 0 1017 997"/>
                              <a:gd name="T51" fmla="*/ 1017 h 33"/>
                              <a:gd name="T52" fmla="+- 0 4672 4639"/>
                              <a:gd name="T53" fmla="*/ T52 w 33"/>
                              <a:gd name="T54" fmla="+- 0 1009 997"/>
                              <a:gd name="T55" fmla="*/ 1009 h 33"/>
                              <a:gd name="T56" fmla="+- 0 4670 4639"/>
                              <a:gd name="T57" fmla="*/ T56 w 33"/>
                              <a:gd name="T58" fmla="+- 0 1005 997"/>
                              <a:gd name="T59" fmla="*/ 1005 h 33"/>
                              <a:gd name="T60" fmla="+- 0 4664 4639"/>
                              <a:gd name="T61" fmla="*/ T60 w 33"/>
                              <a:gd name="T62" fmla="+- 0 998 997"/>
                              <a:gd name="T63" fmla="*/ 998 h 33"/>
                              <a:gd name="T64" fmla="+- 0 4660 4639"/>
                              <a:gd name="T65" fmla="*/ T64 w 33"/>
                              <a:gd name="T66" fmla="+- 0 997 997"/>
                              <a:gd name="T67" fmla="*/ 99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" name="Freeform 983"/>
                        <wps:cNvSpPr>
                          <a:spLocks/>
                        </wps:cNvSpPr>
                        <wps:spPr bwMode="auto">
                          <a:xfrm>
                            <a:off x="4639" y="996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029 997"/>
                              <a:gd name="T3" fmla="*/ 1029 h 33"/>
                              <a:gd name="T4" fmla="+- 0 4660 4639"/>
                              <a:gd name="T5" fmla="*/ T4 w 33"/>
                              <a:gd name="T6" fmla="+- 0 1029 997"/>
                              <a:gd name="T7" fmla="*/ 1029 h 33"/>
                              <a:gd name="T8" fmla="+- 0 4664 4639"/>
                              <a:gd name="T9" fmla="*/ T8 w 33"/>
                              <a:gd name="T10" fmla="+- 0 1028 997"/>
                              <a:gd name="T11" fmla="*/ 1028 h 33"/>
                              <a:gd name="T12" fmla="+- 0 4667 4639"/>
                              <a:gd name="T13" fmla="*/ T12 w 33"/>
                              <a:gd name="T14" fmla="+- 0 1025 997"/>
                              <a:gd name="T15" fmla="*/ 1025 h 33"/>
                              <a:gd name="T16" fmla="+- 0 4670 4639"/>
                              <a:gd name="T17" fmla="*/ T16 w 33"/>
                              <a:gd name="T18" fmla="+- 0 1022 997"/>
                              <a:gd name="T19" fmla="*/ 1022 h 33"/>
                              <a:gd name="T20" fmla="+- 0 4672 4639"/>
                              <a:gd name="T21" fmla="*/ T20 w 33"/>
                              <a:gd name="T22" fmla="+- 0 1017 997"/>
                              <a:gd name="T23" fmla="*/ 1017 h 33"/>
                              <a:gd name="T24" fmla="+- 0 4672 4639"/>
                              <a:gd name="T25" fmla="*/ T24 w 33"/>
                              <a:gd name="T26" fmla="+- 0 1013 997"/>
                              <a:gd name="T27" fmla="*/ 1013 h 33"/>
                              <a:gd name="T28" fmla="+- 0 4672 4639"/>
                              <a:gd name="T29" fmla="*/ T28 w 33"/>
                              <a:gd name="T30" fmla="+- 0 1009 997"/>
                              <a:gd name="T31" fmla="*/ 1009 h 33"/>
                              <a:gd name="T32" fmla="+- 0 4670 4639"/>
                              <a:gd name="T33" fmla="*/ T32 w 33"/>
                              <a:gd name="T34" fmla="+- 0 1005 997"/>
                              <a:gd name="T35" fmla="*/ 1005 h 33"/>
                              <a:gd name="T36" fmla="+- 0 4667 4639"/>
                              <a:gd name="T37" fmla="*/ T36 w 33"/>
                              <a:gd name="T38" fmla="+- 0 1001 997"/>
                              <a:gd name="T39" fmla="*/ 1001 h 33"/>
                              <a:gd name="T40" fmla="+- 0 4664 4639"/>
                              <a:gd name="T41" fmla="*/ T40 w 33"/>
                              <a:gd name="T42" fmla="+- 0 998 997"/>
                              <a:gd name="T43" fmla="*/ 998 h 33"/>
                              <a:gd name="T44" fmla="+- 0 4660 4639"/>
                              <a:gd name="T45" fmla="*/ T44 w 33"/>
                              <a:gd name="T46" fmla="+- 0 997 997"/>
                              <a:gd name="T47" fmla="*/ 997 h 33"/>
                              <a:gd name="T48" fmla="+- 0 4656 4639"/>
                              <a:gd name="T49" fmla="*/ T48 w 33"/>
                              <a:gd name="T50" fmla="+- 0 997 997"/>
                              <a:gd name="T51" fmla="*/ 997 h 33"/>
                              <a:gd name="T52" fmla="+- 0 4651 4639"/>
                              <a:gd name="T53" fmla="*/ T52 w 33"/>
                              <a:gd name="T54" fmla="+- 0 997 997"/>
                              <a:gd name="T55" fmla="*/ 997 h 33"/>
                              <a:gd name="T56" fmla="+- 0 4647 4639"/>
                              <a:gd name="T57" fmla="*/ T56 w 33"/>
                              <a:gd name="T58" fmla="+- 0 998 997"/>
                              <a:gd name="T59" fmla="*/ 998 h 33"/>
                              <a:gd name="T60" fmla="+- 0 4644 4639"/>
                              <a:gd name="T61" fmla="*/ T60 w 33"/>
                              <a:gd name="T62" fmla="+- 0 1001 997"/>
                              <a:gd name="T63" fmla="*/ 1001 h 33"/>
                              <a:gd name="T64" fmla="+- 0 4641 4639"/>
                              <a:gd name="T65" fmla="*/ T64 w 33"/>
                              <a:gd name="T66" fmla="+- 0 1005 997"/>
                              <a:gd name="T67" fmla="*/ 1005 h 33"/>
                              <a:gd name="T68" fmla="+- 0 4639 4639"/>
                              <a:gd name="T69" fmla="*/ T68 w 33"/>
                              <a:gd name="T70" fmla="+- 0 1009 997"/>
                              <a:gd name="T71" fmla="*/ 1009 h 33"/>
                              <a:gd name="T72" fmla="+- 0 4639 4639"/>
                              <a:gd name="T73" fmla="*/ T72 w 33"/>
                              <a:gd name="T74" fmla="+- 0 1013 997"/>
                              <a:gd name="T75" fmla="*/ 1013 h 33"/>
                              <a:gd name="T76" fmla="+- 0 4639 4639"/>
                              <a:gd name="T77" fmla="*/ T76 w 33"/>
                              <a:gd name="T78" fmla="+- 0 1017 997"/>
                              <a:gd name="T79" fmla="*/ 1017 h 33"/>
                              <a:gd name="T80" fmla="+- 0 4641 4639"/>
                              <a:gd name="T81" fmla="*/ T80 w 33"/>
                              <a:gd name="T82" fmla="+- 0 1022 997"/>
                              <a:gd name="T83" fmla="*/ 1022 h 33"/>
                              <a:gd name="T84" fmla="+- 0 4644 4639"/>
                              <a:gd name="T85" fmla="*/ T84 w 33"/>
                              <a:gd name="T86" fmla="+- 0 1025 997"/>
                              <a:gd name="T87" fmla="*/ 1025 h 33"/>
                              <a:gd name="T88" fmla="+- 0 4647 4639"/>
                              <a:gd name="T89" fmla="*/ T88 w 33"/>
                              <a:gd name="T90" fmla="+- 0 1028 997"/>
                              <a:gd name="T91" fmla="*/ 1028 h 33"/>
                              <a:gd name="T92" fmla="+- 0 4651 4639"/>
                              <a:gd name="T93" fmla="*/ T92 w 33"/>
                              <a:gd name="T94" fmla="+- 0 1029 997"/>
                              <a:gd name="T95" fmla="*/ 1029 h 33"/>
                              <a:gd name="T96" fmla="+- 0 4656 4639"/>
                              <a:gd name="T97" fmla="*/ T96 w 33"/>
                              <a:gd name="T98" fmla="+- 0 1029 997"/>
                              <a:gd name="T99" fmla="*/ 102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Freeform 982"/>
                        <wps:cNvSpPr>
                          <a:spLocks/>
                        </wps:cNvSpPr>
                        <wps:spPr bwMode="auto">
                          <a:xfrm>
                            <a:off x="5467" y="1061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062 1062"/>
                              <a:gd name="T3" fmla="*/ 1062 h 33"/>
                              <a:gd name="T4" fmla="+- 0 5480 5468"/>
                              <a:gd name="T5" fmla="*/ T4 w 33"/>
                              <a:gd name="T6" fmla="+- 0 1062 1062"/>
                              <a:gd name="T7" fmla="*/ 1062 h 33"/>
                              <a:gd name="T8" fmla="+- 0 5475 5468"/>
                              <a:gd name="T9" fmla="*/ T8 w 33"/>
                              <a:gd name="T10" fmla="+- 0 1064 1062"/>
                              <a:gd name="T11" fmla="*/ 1064 h 33"/>
                              <a:gd name="T12" fmla="+- 0 5469 5468"/>
                              <a:gd name="T13" fmla="*/ T12 w 33"/>
                              <a:gd name="T14" fmla="+- 0 1070 1062"/>
                              <a:gd name="T15" fmla="*/ 1070 h 33"/>
                              <a:gd name="T16" fmla="+- 0 5468 5468"/>
                              <a:gd name="T17" fmla="*/ T16 w 33"/>
                              <a:gd name="T18" fmla="+- 0 1074 1062"/>
                              <a:gd name="T19" fmla="*/ 1074 h 33"/>
                              <a:gd name="T20" fmla="+- 0 5468 5468"/>
                              <a:gd name="T21" fmla="*/ T20 w 33"/>
                              <a:gd name="T22" fmla="+- 0 1083 1062"/>
                              <a:gd name="T23" fmla="*/ 1083 h 33"/>
                              <a:gd name="T24" fmla="+- 0 5469 5468"/>
                              <a:gd name="T25" fmla="*/ T24 w 33"/>
                              <a:gd name="T26" fmla="+- 0 1087 1062"/>
                              <a:gd name="T27" fmla="*/ 1087 h 33"/>
                              <a:gd name="T28" fmla="+- 0 5475 5468"/>
                              <a:gd name="T29" fmla="*/ T28 w 33"/>
                              <a:gd name="T30" fmla="+- 0 1093 1062"/>
                              <a:gd name="T31" fmla="*/ 1093 h 33"/>
                              <a:gd name="T32" fmla="+- 0 5480 5468"/>
                              <a:gd name="T33" fmla="*/ T32 w 33"/>
                              <a:gd name="T34" fmla="+- 0 1095 1062"/>
                              <a:gd name="T35" fmla="*/ 1095 h 33"/>
                              <a:gd name="T36" fmla="+- 0 5488 5468"/>
                              <a:gd name="T37" fmla="*/ T36 w 33"/>
                              <a:gd name="T38" fmla="+- 0 1095 1062"/>
                              <a:gd name="T39" fmla="*/ 1095 h 33"/>
                              <a:gd name="T40" fmla="+- 0 5492 5468"/>
                              <a:gd name="T41" fmla="*/ T40 w 33"/>
                              <a:gd name="T42" fmla="+- 0 1093 1062"/>
                              <a:gd name="T43" fmla="*/ 1093 h 33"/>
                              <a:gd name="T44" fmla="+- 0 5499 5468"/>
                              <a:gd name="T45" fmla="*/ T44 w 33"/>
                              <a:gd name="T46" fmla="+- 0 1087 1062"/>
                              <a:gd name="T47" fmla="*/ 1087 h 33"/>
                              <a:gd name="T48" fmla="+- 0 5500 5468"/>
                              <a:gd name="T49" fmla="*/ T48 w 33"/>
                              <a:gd name="T50" fmla="+- 0 1083 1062"/>
                              <a:gd name="T51" fmla="*/ 1083 h 33"/>
                              <a:gd name="T52" fmla="+- 0 5500 5468"/>
                              <a:gd name="T53" fmla="*/ T52 w 33"/>
                              <a:gd name="T54" fmla="+- 0 1074 1062"/>
                              <a:gd name="T55" fmla="*/ 1074 h 33"/>
                              <a:gd name="T56" fmla="+- 0 5499 5468"/>
                              <a:gd name="T57" fmla="*/ T56 w 33"/>
                              <a:gd name="T58" fmla="+- 0 1070 1062"/>
                              <a:gd name="T59" fmla="*/ 1070 h 33"/>
                              <a:gd name="T60" fmla="+- 0 5492 5468"/>
                              <a:gd name="T61" fmla="*/ T60 w 33"/>
                              <a:gd name="T62" fmla="+- 0 1064 1062"/>
                              <a:gd name="T63" fmla="*/ 1064 h 33"/>
                              <a:gd name="T64" fmla="+- 0 5488 5468"/>
                              <a:gd name="T65" fmla="*/ T64 w 33"/>
                              <a:gd name="T66" fmla="+- 0 1062 1062"/>
                              <a:gd name="T67" fmla="*/ 106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" name="Freeform 981"/>
                        <wps:cNvSpPr>
                          <a:spLocks/>
                        </wps:cNvSpPr>
                        <wps:spPr bwMode="auto">
                          <a:xfrm>
                            <a:off x="5467" y="1061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095 1062"/>
                              <a:gd name="T3" fmla="*/ 1095 h 33"/>
                              <a:gd name="T4" fmla="+- 0 5488 5468"/>
                              <a:gd name="T5" fmla="*/ T4 w 33"/>
                              <a:gd name="T6" fmla="+- 0 1095 1062"/>
                              <a:gd name="T7" fmla="*/ 1095 h 33"/>
                              <a:gd name="T8" fmla="+- 0 5492 5468"/>
                              <a:gd name="T9" fmla="*/ T8 w 33"/>
                              <a:gd name="T10" fmla="+- 0 1093 1062"/>
                              <a:gd name="T11" fmla="*/ 1093 h 33"/>
                              <a:gd name="T12" fmla="+- 0 5496 5468"/>
                              <a:gd name="T13" fmla="*/ T12 w 33"/>
                              <a:gd name="T14" fmla="+- 0 1090 1062"/>
                              <a:gd name="T15" fmla="*/ 1090 h 33"/>
                              <a:gd name="T16" fmla="+- 0 5499 5468"/>
                              <a:gd name="T17" fmla="*/ T16 w 33"/>
                              <a:gd name="T18" fmla="+- 0 1087 1062"/>
                              <a:gd name="T19" fmla="*/ 1087 h 33"/>
                              <a:gd name="T20" fmla="+- 0 5500 5468"/>
                              <a:gd name="T21" fmla="*/ T20 w 33"/>
                              <a:gd name="T22" fmla="+- 0 1083 1062"/>
                              <a:gd name="T23" fmla="*/ 1083 h 33"/>
                              <a:gd name="T24" fmla="+- 0 5500 5468"/>
                              <a:gd name="T25" fmla="*/ T24 w 33"/>
                              <a:gd name="T26" fmla="+- 0 1078 1062"/>
                              <a:gd name="T27" fmla="*/ 1078 h 33"/>
                              <a:gd name="T28" fmla="+- 0 5500 5468"/>
                              <a:gd name="T29" fmla="*/ T28 w 33"/>
                              <a:gd name="T30" fmla="+- 0 1074 1062"/>
                              <a:gd name="T31" fmla="*/ 1074 h 33"/>
                              <a:gd name="T32" fmla="+- 0 5499 5468"/>
                              <a:gd name="T33" fmla="*/ T32 w 33"/>
                              <a:gd name="T34" fmla="+- 0 1070 1062"/>
                              <a:gd name="T35" fmla="*/ 1070 h 33"/>
                              <a:gd name="T36" fmla="+- 0 5496 5468"/>
                              <a:gd name="T37" fmla="*/ T36 w 33"/>
                              <a:gd name="T38" fmla="+- 0 1067 1062"/>
                              <a:gd name="T39" fmla="*/ 1067 h 33"/>
                              <a:gd name="T40" fmla="+- 0 5492 5468"/>
                              <a:gd name="T41" fmla="*/ T40 w 33"/>
                              <a:gd name="T42" fmla="+- 0 1064 1062"/>
                              <a:gd name="T43" fmla="*/ 1064 h 33"/>
                              <a:gd name="T44" fmla="+- 0 5488 5468"/>
                              <a:gd name="T45" fmla="*/ T44 w 33"/>
                              <a:gd name="T46" fmla="+- 0 1062 1062"/>
                              <a:gd name="T47" fmla="*/ 1062 h 33"/>
                              <a:gd name="T48" fmla="+- 0 5484 5468"/>
                              <a:gd name="T49" fmla="*/ T48 w 33"/>
                              <a:gd name="T50" fmla="+- 0 1062 1062"/>
                              <a:gd name="T51" fmla="*/ 1062 h 33"/>
                              <a:gd name="T52" fmla="+- 0 5480 5468"/>
                              <a:gd name="T53" fmla="*/ T52 w 33"/>
                              <a:gd name="T54" fmla="+- 0 1062 1062"/>
                              <a:gd name="T55" fmla="*/ 1062 h 33"/>
                              <a:gd name="T56" fmla="+- 0 5475 5468"/>
                              <a:gd name="T57" fmla="*/ T56 w 33"/>
                              <a:gd name="T58" fmla="+- 0 1064 1062"/>
                              <a:gd name="T59" fmla="*/ 1064 h 33"/>
                              <a:gd name="T60" fmla="+- 0 5472 5468"/>
                              <a:gd name="T61" fmla="*/ T60 w 33"/>
                              <a:gd name="T62" fmla="+- 0 1067 1062"/>
                              <a:gd name="T63" fmla="*/ 1067 h 33"/>
                              <a:gd name="T64" fmla="+- 0 5469 5468"/>
                              <a:gd name="T65" fmla="*/ T64 w 33"/>
                              <a:gd name="T66" fmla="+- 0 1070 1062"/>
                              <a:gd name="T67" fmla="*/ 1070 h 33"/>
                              <a:gd name="T68" fmla="+- 0 5468 5468"/>
                              <a:gd name="T69" fmla="*/ T68 w 33"/>
                              <a:gd name="T70" fmla="+- 0 1074 1062"/>
                              <a:gd name="T71" fmla="*/ 1074 h 33"/>
                              <a:gd name="T72" fmla="+- 0 5468 5468"/>
                              <a:gd name="T73" fmla="*/ T72 w 33"/>
                              <a:gd name="T74" fmla="+- 0 1078 1062"/>
                              <a:gd name="T75" fmla="*/ 1078 h 33"/>
                              <a:gd name="T76" fmla="+- 0 5468 5468"/>
                              <a:gd name="T77" fmla="*/ T76 w 33"/>
                              <a:gd name="T78" fmla="+- 0 1083 1062"/>
                              <a:gd name="T79" fmla="*/ 1083 h 33"/>
                              <a:gd name="T80" fmla="+- 0 5469 5468"/>
                              <a:gd name="T81" fmla="*/ T80 w 33"/>
                              <a:gd name="T82" fmla="+- 0 1087 1062"/>
                              <a:gd name="T83" fmla="*/ 1087 h 33"/>
                              <a:gd name="T84" fmla="+- 0 5472 5468"/>
                              <a:gd name="T85" fmla="*/ T84 w 33"/>
                              <a:gd name="T86" fmla="+- 0 1090 1062"/>
                              <a:gd name="T87" fmla="*/ 1090 h 33"/>
                              <a:gd name="T88" fmla="+- 0 5475 5468"/>
                              <a:gd name="T89" fmla="*/ T88 w 33"/>
                              <a:gd name="T90" fmla="+- 0 1093 1062"/>
                              <a:gd name="T91" fmla="*/ 1093 h 33"/>
                              <a:gd name="T92" fmla="+- 0 5480 5468"/>
                              <a:gd name="T93" fmla="*/ T92 w 33"/>
                              <a:gd name="T94" fmla="+- 0 1095 1062"/>
                              <a:gd name="T95" fmla="*/ 1095 h 33"/>
                              <a:gd name="T96" fmla="+- 0 5484 5468"/>
                              <a:gd name="T97" fmla="*/ T96 w 33"/>
                              <a:gd name="T98" fmla="+- 0 1095 1062"/>
                              <a:gd name="T99" fmla="*/ 109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" name="Freeform 980"/>
                        <wps:cNvSpPr>
                          <a:spLocks/>
                        </wps:cNvSpPr>
                        <wps:spPr bwMode="auto">
                          <a:xfrm>
                            <a:off x="2032" y="709"/>
                            <a:ext cx="431" cy="416"/>
                          </a:xfrm>
                          <a:custGeom>
                            <a:avLst/>
                            <a:gdLst>
                              <a:gd name="T0" fmla="+- 0 2460 2032"/>
                              <a:gd name="T1" fmla="*/ T0 w 431"/>
                              <a:gd name="T2" fmla="+- 0 709 709"/>
                              <a:gd name="T3" fmla="*/ 709 h 416"/>
                              <a:gd name="T4" fmla="+- 0 2036 2032"/>
                              <a:gd name="T5" fmla="*/ T4 w 431"/>
                              <a:gd name="T6" fmla="+- 0 709 709"/>
                              <a:gd name="T7" fmla="*/ 709 h 416"/>
                              <a:gd name="T8" fmla="+- 0 2032 2032"/>
                              <a:gd name="T9" fmla="*/ T8 w 431"/>
                              <a:gd name="T10" fmla="+- 0 713 709"/>
                              <a:gd name="T11" fmla="*/ 713 h 416"/>
                              <a:gd name="T12" fmla="+- 0 2032 2032"/>
                              <a:gd name="T13" fmla="*/ T12 w 431"/>
                              <a:gd name="T14" fmla="+- 0 1121 709"/>
                              <a:gd name="T15" fmla="*/ 1121 h 416"/>
                              <a:gd name="T16" fmla="+- 0 2036 2032"/>
                              <a:gd name="T17" fmla="*/ T16 w 431"/>
                              <a:gd name="T18" fmla="+- 0 1125 709"/>
                              <a:gd name="T19" fmla="*/ 1125 h 416"/>
                              <a:gd name="T20" fmla="+- 0 2460 2032"/>
                              <a:gd name="T21" fmla="*/ T20 w 431"/>
                              <a:gd name="T22" fmla="+- 0 1125 709"/>
                              <a:gd name="T23" fmla="*/ 1125 h 416"/>
                              <a:gd name="T24" fmla="+- 0 2463 2032"/>
                              <a:gd name="T25" fmla="*/ T24 w 431"/>
                              <a:gd name="T26" fmla="+- 0 1121 709"/>
                              <a:gd name="T27" fmla="*/ 1121 h 416"/>
                              <a:gd name="T28" fmla="+- 0 2463 2032"/>
                              <a:gd name="T29" fmla="*/ T28 w 431"/>
                              <a:gd name="T30" fmla="+- 0 713 709"/>
                              <a:gd name="T31" fmla="*/ 713 h 416"/>
                              <a:gd name="T32" fmla="+- 0 2460 2032"/>
                              <a:gd name="T33" fmla="*/ T32 w 431"/>
                              <a:gd name="T34" fmla="+- 0 709 709"/>
                              <a:gd name="T35" fmla="*/ 709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428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412"/>
                                </a:lnTo>
                                <a:lnTo>
                                  <a:pt x="4" y="416"/>
                                </a:lnTo>
                                <a:lnTo>
                                  <a:pt x="428" y="416"/>
                                </a:lnTo>
                                <a:lnTo>
                                  <a:pt x="431" y="412"/>
                                </a:lnTo>
                                <a:lnTo>
                                  <a:pt x="431" y="4"/>
                                </a:lnTo>
                                <a:lnTo>
                                  <a:pt x="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" name="Freeform 979"/>
                        <wps:cNvSpPr>
                          <a:spLocks/>
                        </wps:cNvSpPr>
                        <wps:spPr bwMode="auto">
                          <a:xfrm>
                            <a:off x="2032" y="709"/>
                            <a:ext cx="431" cy="416"/>
                          </a:xfrm>
                          <a:custGeom>
                            <a:avLst/>
                            <a:gdLst>
                              <a:gd name="T0" fmla="+- 0 2043 2032"/>
                              <a:gd name="T1" fmla="*/ T0 w 431"/>
                              <a:gd name="T2" fmla="+- 0 1125 709"/>
                              <a:gd name="T3" fmla="*/ 1125 h 416"/>
                              <a:gd name="T4" fmla="+- 0 2452 2032"/>
                              <a:gd name="T5" fmla="*/ T4 w 431"/>
                              <a:gd name="T6" fmla="+- 0 1125 709"/>
                              <a:gd name="T7" fmla="*/ 1125 h 416"/>
                              <a:gd name="T8" fmla="+- 0 2460 2032"/>
                              <a:gd name="T9" fmla="*/ T8 w 431"/>
                              <a:gd name="T10" fmla="+- 0 1125 709"/>
                              <a:gd name="T11" fmla="*/ 1125 h 416"/>
                              <a:gd name="T12" fmla="+- 0 2463 2032"/>
                              <a:gd name="T13" fmla="*/ T12 w 431"/>
                              <a:gd name="T14" fmla="+- 0 1121 709"/>
                              <a:gd name="T15" fmla="*/ 1121 h 416"/>
                              <a:gd name="T16" fmla="+- 0 2463 2032"/>
                              <a:gd name="T17" fmla="*/ T16 w 431"/>
                              <a:gd name="T18" fmla="+- 0 1114 709"/>
                              <a:gd name="T19" fmla="*/ 1114 h 416"/>
                              <a:gd name="T20" fmla="+- 0 2463 2032"/>
                              <a:gd name="T21" fmla="*/ T20 w 431"/>
                              <a:gd name="T22" fmla="+- 0 720 709"/>
                              <a:gd name="T23" fmla="*/ 720 h 416"/>
                              <a:gd name="T24" fmla="+- 0 2463 2032"/>
                              <a:gd name="T25" fmla="*/ T24 w 431"/>
                              <a:gd name="T26" fmla="+- 0 713 709"/>
                              <a:gd name="T27" fmla="*/ 713 h 416"/>
                              <a:gd name="T28" fmla="+- 0 2460 2032"/>
                              <a:gd name="T29" fmla="*/ T28 w 431"/>
                              <a:gd name="T30" fmla="+- 0 709 709"/>
                              <a:gd name="T31" fmla="*/ 709 h 416"/>
                              <a:gd name="T32" fmla="+- 0 2452 2032"/>
                              <a:gd name="T33" fmla="*/ T32 w 431"/>
                              <a:gd name="T34" fmla="+- 0 709 709"/>
                              <a:gd name="T35" fmla="*/ 709 h 416"/>
                              <a:gd name="T36" fmla="+- 0 2043 2032"/>
                              <a:gd name="T37" fmla="*/ T36 w 431"/>
                              <a:gd name="T38" fmla="+- 0 709 709"/>
                              <a:gd name="T39" fmla="*/ 709 h 416"/>
                              <a:gd name="T40" fmla="+- 0 2036 2032"/>
                              <a:gd name="T41" fmla="*/ T40 w 431"/>
                              <a:gd name="T42" fmla="+- 0 709 709"/>
                              <a:gd name="T43" fmla="*/ 709 h 416"/>
                              <a:gd name="T44" fmla="+- 0 2032 2032"/>
                              <a:gd name="T45" fmla="*/ T44 w 431"/>
                              <a:gd name="T46" fmla="+- 0 713 709"/>
                              <a:gd name="T47" fmla="*/ 713 h 416"/>
                              <a:gd name="T48" fmla="+- 0 2032 2032"/>
                              <a:gd name="T49" fmla="*/ T48 w 431"/>
                              <a:gd name="T50" fmla="+- 0 720 709"/>
                              <a:gd name="T51" fmla="*/ 720 h 416"/>
                              <a:gd name="T52" fmla="+- 0 2032 2032"/>
                              <a:gd name="T53" fmla="*/ T52 w 431"/>
                              <a:gd name="T54" fmla="+- 0 1114 709"/>
                              <a:gd name="T55" fmla="*/ 1114 h 416"/>
                              <a:gd name="T56" fmla="+- 0 2032 2032"/>
                              <a:gd name="T57" fmla="*/ T56 w 431"/>
                              <a:gd name="T58" fmla="+- 0 1121 709"/>
                              <a:gd name="T59" fmla="*/ 1121 h 416"/>
                              <a:gd name="T60" fmla="+- 0 2036 2032"/>
                              <a:gd name="T61" fmla="*/ T60 w 431"/>
                              <a:gd name="T62" fmla="+- 0 1125 709"/>
                              <a:gd name="T63" fmla="*/ 1125 h 416"/>
                              <a:gd name="T64" fmla="+- 0 2043 2032"/>
                              <a:gd name="T65" fmla="*/ T64 w 431"/>
                              <a:gd name="T66" fmla="+- 0 1125 709"/>
                              <a:gd name="T67" fmla="*/ 1125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11" y="416"/>
                                </a:moveTo>
                                <a:lnTo>
                                  <a:pt x="420" y="416"/>
                                </a:lnTo>
                                <a:lnTo>
                                  <a:pt x="428" y="416"/>
                                </a:lnTo>
                                <a:lnTo>
                                  <a:pt x="431" y="412"/>
                                </a:lnTo>
                                <a:lnTo>
                                  <a:pt x="431" y="405"/>
                                </a:lnTo>
                                <a:lnTo>
                                  <a:pt x="431" y="11"/>
                                </a:lnTo>
                                <a:lnTo>
                                  <a:pt x="431" y="4"/>
                                </a:lnTo>
                                <a:lnTo>
                                  <a:pt x="428" y="0"/>
                                </a:lnTo>
                                <a:lnTo>
                                  <a:pt x="420" y="0"/>
                                </a:lnTo>
                                <a:lnTo>
                                  <a:pt x="11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1"/>
                                </a:lnTo>
                                <a:lnTo>
                                  <a:pt x="0" y="405"/>
                                </a:lnTo>
                                <a:lnTo>
                                  <a:pt x="0" y="412"/>
                                </a:lnTo>
                                <a:lnTo>
                                  <a:pt x="4" y="416"/>
                                </a:lnTo>
                                <a:lnTo>
                                  <a:pt x="11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Freeform 978"/>
                        <wps:cNvSpPr>
                          <a:spLocks/>
                        </wps:cNvSpPr>
                        <wps:spPr bwMode="auto">
                          <a:xfrm>
                            <a:off x="2092" y="736"/>
                            <a:ext cx="33" cy="33"/>
                          </a:xfrm>
                          <a:custGeom>
                            <a:avLst/>
                            <a:gdLst>
                              <a:gd name="T0" fmla="+- 0 2113 2092"/>
                              <a:gd name="T1" fmla="*/ T0 w 33"/>
                              <a:gd name="T2" fmla="+- 0 737 737"/>
                              <a:gd name="T3" fmla="*/ 737 h 33"/>
                              <a:gd name="T4" fmla="+- 0 2104 2092"/>
                              <a:gd name="T5" fmla="*/ T4 w 33"/>
                              <a:gd name="T6" fmla="+- 0 737 737"/>
                              <a:gd name="T7" fmla="*/ 737 h 33"/>
                              <a:gd name="T8" fmla="+- 0 2100 2092"/>
                              <a:gd name="T9" fmla="*/ T8 w 33"/>
                              <a:gd name="T10" fmla="+- 0 739 737"/>
                              <a:gd name="T11" fmla="*/ 739 h 33"/>
                              <a:gd name="T12" fmla="+- 0 2094 2092"/>
                              <a:gd name="T13" fmla="*/ T12 w 33"/>
                              <a:gd name="T14" fmla="+- 0 745 737"/>
                              <a:gd name="T15" fmla="*/ 745 h 33"/>
                              <a:gd name="T16" fmla="+- 0 2092 2092"/>
                              <a:gd name="T17" fmla="*/ T16 w 33"/>
                              <a:gd name="T18" fmla="+- 0 749 737"/>
                              <a:gd name="T19" fmla="*/ 749 h 33"/>
                              <a:gd name="T20" fmla="+- 0 2092 2092"/>
                              <a:gd name="T21" fmla="*/ T20 w 33"/>
                              <a:gd name="T22" fmla="+- 0 758 737"/>
                              <a:gd name="T23" fmla="*/ 758 h 33"/>
                              <a:gd name="T24" fmla="+- 0 2094 2092"/>
                              <a:gd name="T25" fmla="*/ T24 w 33"/>
                              <a:gd name="T26" fmla="+- 0 762 737"/>
                              <a:gd name="T27" fmla="*/ 762 h 33"/>
                              <a:gd name="T28" fmla="+- 0 2100 2092"/>
                              <a:gd name="T29" fmla="*/ T28 w 33"/>
                              <a:gd name="T30" fmla="+- 0 768 737"/>
                              <a:gd name="T31" fmla="*/ 768 h 33"/>
                              <a:gd name="T32" fmla="+- 0 2104 2092"/>
                              <a:gd name="T33" fmla="*/ T32 w 33"/>
                              <a:gd name="T34" fmla="+- 0 770 737"/>
                              <a:gd name="T35" fmla="*/ 770 h 33"/>
                              <a:gd name="T36" fmla="+- 0 2113 2092"/>
                              <a:gd name="T37" fmla="*/ T36 w 33"/>
                              <a:gd name="T38" fmla="+- 0 770 737"/>
                              <a:gd name="T39" fmla="*/ 770 h 33"/>
                              <a:gd name="T40" fmla="+- 0 2117 2092"/>
                              <a:gd name="T41" fmla="*/ T40 w 33"/>
                              <a:gd name="T42" fmla="+- 0 768 737"/>
                              <a:gd name="T43" fmla="*/ 768 h 33"/>
                              <a:gd name="T44" fmla="+- 0 2123 2092"/>
                              <a:gd name="T45" fmla="*/ T44 w 33"/>
                              <a:gd name="T46" fmla="+- 0 762 737"/>
                              <a:gd name="T47" fmla="*/ 762 h 33"/>
                              <a:gd name="T48" fmla="+- 0 2125 2092"/>
                              <a:gd name="T49" fmla="*/ T48 w 33"/>
                              <a:gd name="T50" fmla="+- 0 758 737"/>
                              <a:gd name="T51" fmla="*/ 758 h 33"/>
                              <a:gd name="T52" fmla="+- 0 2125 2092"/>
                              <a:gd name="T53" fmla="*/ T52 w 33"/>
                              <a:gd name="T54" fmla="+- 0 749 737"/>
                              <a:gd name="T55" fmla="*/ 749 h 33"/>
                              <a:gd name="T56" fmla="+- 0 2123 2092"/>
                              <a:gd name="T57" fmla="*/ T56 w 33"/>
                              <a:gd name="T58" fmla="+- 0 745 737"/>
                              <a:gd name="T59" fmla="*/ 745 h 33"/>
                              <a:gd name="T60" fmla="+- 0 2117 2092"/>
                              <a:gd name="T61" fmla="*/ T60 w 33"/>
                              <a:gd name="T62" fmla="+- 0 739 737"/>
                              <a:gd name="T63" fmla="*/ 739 h 33"/>
                              <a:gd name="T64" fmla="+- 0 2113 2092"/>
                              <a:gd name="T65" fmla="*/ T64 w 33"/>
                              <a:gd name="T66" fmla="+- 0 737 737"/>
                              <a:gd name="T67" fmla="*/ 73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Freeform 977"/>
                        <wps:cNvSpPr>
                          <a:spLocks/>
                        </wps:cNvSpPr>
                        <wps:spPr bwMode="auto">
                          <a:xfrm>
                            <a:off x="2092" y="736"/>
                            <a:ext cx="33" cy="33"/>
                          </a:xfrm>
                          <a:custGeom>
                            <a:avLst/>
                            <a:gdLst>
                              <a:gd name="T0" fmla="+- 0 2109 2092"/>
                              <a:gd name="T1" fmla="*/ T0 w 33"/>
                              <a:gd name="T2" fmla="+- 0 770 737"/>
                              <a:gd name="T3" fmla="*/ 770 h 33"/>
                              <a:gd name="T4" fmla="+- 0 2113 2092"/>
                              <a:gd name="T5" fmla="*/ T4 w 33"/>
                              <a:gd name="T6" fmla="+- 0 770 737"/>
                              <a:gd name="T7" fmla="*/ 770 h 33"/>
                              <a:gd name="T8" fmla="+- 0 2117 2092"/>
                              <a:gd name="T9" fmla="*/ T8 w 33"/>
                              <a:gd name="T10" fmla="+- 0 768 737"/>
                              <a:gd name="T11" fmla="*/ 768 h 33"/>
                              <a:gd name="T12" fmla="+- 0 2120 2092"/>
                              <a:gd name="T13" fmla="*/ T12 w 33"/>
                              <a:gd name="T14" fmla="+- 0 765 737"/>
                              <a:gd name="T15" fmla="*/ 765 h 33"/>
                              <a:gd name="T16" fmla="+- 0 2123 2092"/>
                              <a:gd name="T17" fmla="*/ T16 w 33"/>
                              <a:gd name="T18" fmla="+- 0 762 737"/>
                              <a:gd name="T19" fmla="*/ 762 h 33"/>
                              <a:gd name="T20" fmla="+- 0 2125 2092"/>
                              <a:gd name="T21" fmla="*/ T20 w 33"/>
                              <a:gd name="T22" fmla="+- 0 758 737"/>
                              <a:gd name="T23" fmla="*/ 758 h 33"/>
                              <a:gd name="T24" fmla="+- 0 2125 2092"/>
                              <a:gd name="T25" fmla="*/ T24 w 33"/>
                              <a:gd name="T26" fmla="+- 0 753 737"/>
                              <a:gd name="T27" fmla="*/ 753 h 33"/>
                              <a:gd name="T28" fmla="+- 0 2125 2092"/>
                              <a:gd name="T29" fmla="*/ T28 w 33"/>
                              <a:gd name="T30" fmla="+- 0 749 737"/>
                              <a:gd name="T31" fmla="*/ 749 h 33"/>
                              <a:gd name="T32" fmla="+- 0 2123 2092"/>
                              <a:gd name="T33" fmla="*/ T32 w 33"/>
                              <a:gd name="T34" fmla="+- 0 745 737"/>
                              <a:gd name="T35" fmla="*/ 745 h 33"/>
                              <a:gd name="T36" fmla="+- 0 2120 2092"/>
                              <a:gd name="T37" fmla="*/ T36 w 33"/>
                              <a:gd name="T38" fmla="+- 0 742 737"/>
                              <a:gd name="T39" fmla="*/ 742 h 33"/>
                              <a:gd name="T40" fmla="+- 0 2117 2092"/>
                              <a:gd name="T41" fmla="*/ T40 w 33"/>
                              <a:gd name="T42" fmla="+- 0 739 737"/>
                              <a:gd name="T43" fmla="*/ 739 h 33"/>
                              <a:gd name="T44" fmla="+- 0 2113 2092"/>
                              <a:gd name="T45" fmla="*/ T44 w 33"/>
                              <a:gd name="T46" fmla="+- 0 737 737"/>
                              <a:gd name="T47" fmla="*/ 737 h 33"/>
                              <a:gd name="T48" fmla="+- 0 2109 2092"/>
                              <a:gd name="T49" fmla="*/ T48 w 33"/>
                              <a:gd name="T50" fmla="+- 0 737 737"/>
                              <a:gd name="T51" fmla="*/ 737 h 33"/>
                              <a:gd name="T52" fmla="+- 0 2104 2092"/>
                              <a:gd name="T53" fmla="*/ T52 w 33"/>
                              <a:gd name="T54" fmla="+- 0 737 737"/>
                              <a:gd name="T55" fmla="*/ 737 h 33"/>
                              <a:gd name="T56" fmla="+- 0 2100 2092"/>
                              <a:gd name="T57" fmla="*/ T56 w 33"/>
                              <a:gd name="T58" fmla="+- 0 739 737"/>
                              <a:gd name="T59" fmla="*/ 739 h 33"/>
                              <a:gd name="T60" fmla="+- 0 2097 2092"/>
                              <a:gd name="T61" fmla="*/ T60 w 33"/>
                              <a:gd name="T62" fmla="+- 0 742 737"/>
                              <a:gd name="T63" fmla="*/ 742 h 33"/>
                              <a:gd name="T64" fmla="+- 0 2094 2092"/>
                              <a:gd name="T65" fmla="*/ T64 w 33"/>
                              <a:gd name="T66" fmla="+- 0 745 737"/>
                              <a:gd name="T67" fmla="*/ 745 h 33"/>
                              <a:gd name="T68" fmla="+- 0 2092 2092"/>
                              <a:gd name="T69" fmla="*/ T68 w 33"/>
                              <a:gd name="T70" fmla="+- 0 749 737"/>
                              <a:gd name="T71" fmla="*/ 749 h 33"/>
                              <a:gd name="T72" fmla="+- 0 2092 2092"/>
                              <a:gd name="T73" fmla="*/ T72 w 33"/>
                              <a:gd name="T74" fmla="+- 0 753 737"/>
                              <a:gd name="T75" fmla="*/ 753 h 33"/>
                              <a:gd name="T76" fmla="+- 0 2092 2092"/>
                              <a:gd name="T77" fmla="*/ T76 w 33"/>
                              <a:gd name="T78" fmla="+- 0 758 737"/>
                              <a:gd name="T79" fmla="*/ 758 h 33"/>
                              <a:gd name="T80" fmla="+- 0 2094 2092"/>
                              <a:gd name="T81" fmla="*/ T80 w 33"/>
                              <a:gd name="T82" fmla="+- 0 762 737"/>
                              <a:gd name="T83" fmla="*/ 762 h 33"/>
                              <a:gd name="T84" fmla="+- 0 2097 2092"/>
                              <a:gd name="T85" fmla="*/ T84 w 33"/>
                              <a:gd name="T86" fmla="+- 0 765 737"/>
                              <a:gd name="T87" fmla="*/ 765 h 33"/>
                              <a:gd name="T88" fmla="+- 0 2100 2092"/>
                              <a:gd name="T89" fmla="*/ T88 w 33"/>
                              <a:gd name="T90" fmla="+- 0 768 737"/>
                              <a:gd name="T91" fmla="*/ 768 h 33"/>
                              <a:gd name="T92" fmla="+- 0 2104 2092"/>
                              <a:gd name="T93" fmla="*/ T92 w 33"/>
                              <a:gd name="T94" fmla="+- 0 770 737"/>
                              <a:gd name="T95" fmla="*/ 770 h 33"/>
                              <a:gd name="T96" fmla="+- 0 2109 2092"/>
                              <a:gd name="T97" fmla="*/ T96 w 33"/>
                              <a:gd name="T98" fmla="+- 0 770 737"/>
                              <a:gd name="T99" fmla="*/ 77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Freeform 976"/>
                        <wps:cNvSpPr>
                          <a:spLocks/>
                        </wps:cNvSpPr>
                        <wps:spPr bwMode="auto">
                          <a:xfrm>
                            <a:off x="2092" y="816"/>
                            <a:ext cx="33" cy="33"/>
                          </a:xfrm>
                          <a:custGeom>
                            <a:avLst/>
                            <a:gdLst>
                              <a:gd name="T0" fmla="+- 0 2113 2092"/>
                              <a:gd name="T1" fmla="*/ T0 w 33"/>
                              <a:gd name="T2" fmla="+- 0 817 817"/>
                              <a:gd name="T3" fmla="*/ 817 h 33"/>
                              <a:gd name="T4" fmla="+- 0 2104 2092"/>
                              <a:gd name="T5" fmla="*/ T4 w 33"/>
                              <a:gd name="T6" fmla="+- 0 817 817"/>
                              <a:gd name="T7" fmla="*/ 817 h 33"/>
                              <a:gd name="T8" fmla="+- 0 2100 2092"/>
                              <a:gd name="T9" fmla="*/ T8 w 33"/>
                              <a:gd name="T10" fmla="+- 0 818 817"/>
                              <a:gd name="T11" fmla="*/ 818 h 33"/>
                              <a:gd name="T12" fmla="+- 0 2094 2092"/>
                              <a:gd name="T13" fmla="*/ T12 w 33"/>
                              <a:gd name="T14" fmla="+- 0 825 817"/>
                              <a:gd name="T15" fmla="*/ 825 h 33"/>
                              <a:gd name="T16" fmla="+- 0 2092 2092"/>
                              <a:gd name="T17" fmla="*/ T16 w 33"/>
                              <a:gd name="T18" fmla="+- 0 829 817"/>
                              <a:gd name="T19" fmla="*/ 829 h 33"/>
                              <a:gd name="T20" fmla="+- 0 2092 2092"/>
                              <a:gd name="T21" fmla="*/ T20 w 33"/>
                              <a:gd name="T22" fmla="+- 0 837 817"/>
                              <a:gd name="T23" fmla="*/ 837 h 33"/>
                              <a:gd name="T24" fmla="+- 0 2094 2092"/>
                              <a:gd name="T25" fmla="*/ T24 w 33"/>
                              <a:gd name="T26" fmla="+- 0 842 817"/>
                              <a:gd name="T27" fmla="*/ 842 h 33"/>
                              <a:gd name="T28" fmla="+- 0 2100 2092"/>
                              <a:gd name="T29" fmla="*/ T28 w 33"/>
                              <a:gd name="T30" fmla="+- 0 848 817"/>
                              <a:gd name="T31" fmla="*/ 848 h 33"/>
                              <a:gd name="T32" fmla="+- 0 2104 2092"/>
                              <a:gd name="T33" fmla="*/ T32 w 33"/>
                              <a:gd name="T34" fmla="+- 0 849 817"/>
                              <a:gd name="T35" fmla="*/ 849 h 33"/>
                              <a:gd name="T36" fmla="+- 0 2113 2092"/>
                              <a:gd name="T37" fmla="*/ T36 w 33"/>
                              <a:gd name="T38" fmla="+- 0 849 817"/>
                              <a:gd name="T39" fmla="*/ 849 h 33"/>
                              <a:gd name="T40" fmla="+- 0 2117 2092"/>
                              <a:gd name="T41" fmla="*/ T40 w 33"/>
                              <a:gd name="T42" fmla="+- 0 848 817"/>
                              <a:gd name="T43" fmla="*/ 848 h 33"/>
                              <a:gd name="T44" fmla="+- 0 2123 2092"/>
                              <a:gd name="T45" fmla="*/ T44 w 33"/>
                              <a:gd name="T46" fmla="+- 0 842 817"/>
                              <a:gd name="T47" fmla="*/ 842 h 33"/>
                              <a:gd name="T48" fmla="+- 0 2125 2092"/>
                              <a:gd name="T49" fmla="*/ T48 w 33"/>
                              <a:gd name="T50" fmla="+- 0 837 817"/>
                              <a:gd name="T51" fmla="*/ 837 h 33"/>
                              <a:gd name="T52" fmla="+- 0 2125 2092"/>
                              <a:gd name="T53" fmla="*/ T52 w 33"/>
                              <a:gd name="T54" fmla="+- 0 829 817"/>
                              <a:gd name="T55" fmla="*/ 829 h 33"/>
                              <a:gd name="T56" fmla="+- 0 2123 2092"/>
                              <a:gd name="T57" fmla="*/ T56 w 33"/>
                              <a:gd name="T58" fmla="+- 0 825 817"/>
                              <a:gd name="T59" fmla="*/ 825 h 33"/>
                              <a:gd name="T60" fmla="+- 0 2117 2092"/>
                              <a:gd name="T61" fmla="*/ T60 w 33"/>
                              <a:gd name="T62" fmla="+- 0 818 817"/>
                              <a:gd name="T63" fmla="*/ 818 h 33"/>
                              <a:gd name="T64" fmla="+- 0 2113 2092"/>
                              <a:gd name="T65" fmla="*/ T64 w 33"/>
                              <a:gd name="T66" fmla="+- 0 817 817"/>
                              <a:gd name="T67" fmla="*/ 81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Freeform 975"/>
                        <wps:cNvSpPr>
                          <a:spLocks/>
                        </wps:cNvSpPr>
                        <wps:spPr bwMode="auto">
                          <a:xfrm>
                            <a:off x="2092" y="816"/>
                            <a:ext cx="33" cy="33"/>
                          </a:xfrm>
                          <a:custGeom>
                            <a:avLst/>
                            <a:gdLst>
                              <a:gd name="T0" fmla="+- 0 2109 2092"/>
                              <a:gd name="T1" fmla="*/ T0 w 33"/>
                              <a:gd name="T2" fmla="+- 0 849 817"/>
                              <a:gd name="T3" fmla="*/ 849 h 33"/>
                              <a:gd name="T4" fmla="+- 0 2113 2092"/>
                              <a:gd name="T5" fmla="*/ T4 w 33"/>
                              <a:gd name="T6" fmla="+- 0 849 817"/>
                              <a:gd name="T7" fmla="*/ 849 h 33"/>
                              <a:gd name="T8" fmla="+- 0 2117 2092"/>
                              <a:gd name="T9" fmla="*/ T8 w 33"/>
                              <a:gd name="T10" fmla="+- 0 848 817"/>
                              <a:gd name="T11" fmla="*/ 848 h 33"/>
                              <a:gd name="T12" fmla="+- 0 2120 2092"/>
                              <a:gd name="T13" fmla="*/ T12 w 33"/>
                              <a:gd name="T14" fmla="+- 0 845 817"/>
                              <a:gd name="T15" fmla="*/ 845 h 33"/>
                              <a:gd name="T16" fmla="+- 0 2123 2092"/>
                              <a:gd name="T17" fmla="*/ T16 w 33"/>
                              <a:gd name="T18" fmla="+- 0 842 817"/>
                              <a:gd name="T19" fmla="*/ 842 h 33"/>
                              <a:gd name="T20" fmla="+- 0 2125 2092"/>
                              <a:gd name="T21" fmla="*/ T20 w 33"/>
                              <a:gd name="T22" fmla="+- 0 837 817"/>
                              <a:gd name="T23" fmla="*/ 837 h 33"/>
                              <a:gd name="T24" fmla="+- 0 2125 2092"/>
                              <a:gd name="T25" fmla="*/ T24 w 33"/>
                              <a:gd name="T26" fmla="+- 0 833 817"/>
                              <a:gd name="T27" fmla="*/ 833 h 33"/>
                              <a:gd name="T28" fmla="+- 0 2125 2092"/>
                              <a:gd name="T29" fmla="*/ T28 w 33"/>
                              <a:gd name="T30" fmla="+- 0 829 817"/>
                              <a:gd name="T31" fmla="*/ 829 h 33"/>
                              <a:gd name="T32" fmla="+- 0 2123 2092"/>
                              <a:gd name="T33" fmla="*/ T32 w 33"/>
                              <a:gd name="T34" fmla="+- 0 825 817"/>
                              <a:gd name="T35" fmla="*/ 825 h 33"/>
                              <a:gd name="T36" fmla="+- 0 2120 2092"/>
                              <a:gd name="T37" fmla="*/ T36 w 33"/>
                              <a:gd name="T38" fmla="+- 0 822 817"/>
                              <a:gd name="T39" fmla="*/ 822 h 33"/>
                              <a:gd name="T40" fmla="+- 0 2117 2092"/>
                              <a:gd name="T41" fmla="*/ T40 w 33"/>
                              <a:gd name="T42" fmla="+- 0 818 817"/>
                              <a:gd name="T43" fmla="*/ 818 h 33"/>
                              <a:gd name="T44" fmla="+- 0 2113 2092"/>
                              <a:gd name="T45" fmla="*/ T44 w 33"/>
                              <a:gd name="T46" fmla="+- 0 817 817"/>
                              <a:gd name="T47" fmla="*/ 817 h 33"/>
                              <a:gd name="T48" fmla="+- 0 2109 2092"/>
                              <a:gd name="T49" fmla="*/ T48 w 33"/>
                              <a:gd name="T50" fmla="+- 0 817 817"/>
                              <a:gd name="T51" fmla="*/ 817 h 33"/>
                              <a:gd name="T52" fmla="+- 0 2104 2092"/>
                              <a:gd name="T53" fmla="*/ T52 w 33"/>
                              <a:gd name="T54" fmla="+- 0 817 817"/>
                              <a:gd name="T55" fmla="*/ 817 h 33"/>
                              <a:gd name="T56" fmla="+- 0 2100 2092"/>
                              <a:gd name="T57" fmla="*/ T56 w 33"/>
                              <a:gd name="T58" fmla="+- 0 818 817"/>
                              <a:gd name="T59" fmla="*/ 818 h 33"/>
                              <a:gd name="T60" fmla="+- 0 2097 2092"/>
                              <a:gd name="T61" fmla="*/ T60 w 33"/>
                              <a:gd name="T62" fmla="+- 0 822 817"/>
                              <a:gd name="T63" fmla="*/ 822 h 33"/>
                              <a:gd name="T64" fmla="+- 0 2094 2092"/>
                              <a:gd name="T65" fmla="*/ T64 w 33"/>
                              <a:gd name="T66" fmla="+- 0 825 817"/>
                              <a:gd name="T67" fmla="*/ 825 h 33"/>
                              <a:gd name="T68" fmla="+- 0 2092 2092"/>
                              <a:gd name="T69" fmla="*/ T68 w 33"/>
                              <a:gd name="T70" fmla="+- 0 829 817"/>
                              <a:gd name="T71" fmla="*/ 829 h 33"/>
                              <a:gd name="T72" fmla="+- 0 2092 2092"/>
                              <a:gd name="T73" fmla="*/ T72 w 33"/>
                              <a:gd name="T74" fmla="+- 0 833 817"/>
                              <a:gd name="T75" fmla="*/ 833 h 33"/>
                              <a:gd name="T76" fmla="+- 0 2092 2092"/>
                              <a:gd name="T77" fmla="*/ T76 w 33"/>
                              <a:gd name="T78" fmla="+- 0 837 817"/>
                              <a:gd name="T79" fmla="*/ 837 h 33"/>
                              <a:gd name="T80" fmla="+- 0 2094 2092"/>
                              <a:gd name="T81" fmla="*/ T80 w 33"/>
                              <a:gd name="T82" fmla="+- 0 842 817"/>
                              <a:gd name="T83" fmla="*/ 842 h 33"/>
                              <a:gd name="T84" fmla="+- 0 2097 2092"/>
                              <a:gd name="T85" fmla="*/ T84 w 33"/>
                              <a:gd name="T86" fmla="+- 0 845 817"/>
                              <a:gd name="T87" fmla="*/ 845 h 33"/>
                              <a:gd name="T88" fmla="+- 0 2100 2092"/>
                              <a:gd name="T89" fmla="*/ T88 w 33"/>
                              <a:gd name="T90" fmla="+- 0 848 817"/>
                              <a:gd name="T91" fmla="*/ 848 h 33"/>
                              <a:gd name="T92" fmla="+- 0 2104 2092"/>
                              <a:gd name="T93" fmla="*/ T92 w 33"/>
                              <a:gd name="T94" fmla="+- 0 849 817"/>
                              <a:gd name="T95" fmla="*/ 849 h 33"/>
                              <a:gd name="T96" fmla="+- 0 2109 2092"/>
                              <a:gd name="T97" fmla="*/ T96 w 33"/>
                              <a:gd name="T98" fmla="+- 0 849 817"/>
                              <a:gd name="T99" fmla="*/ 84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Freeform 974"/>
                        <wps:cNvSpPr>
                          <a:spLocks/>
                        </wps:cNvSpPr>
                        <wps:spPr bwMode="auto">
                          <a:xfrm>
                            <a:off x="2092" y="896"/>
                            <a:ext cx="33" cy="33"/>
                          </a:xfrm>
                          <a:custGeom>
                            <a:avLst/>
                            <a:gdLst>
                              <a:gd name="T0" fmla="+- 0 2113 2092"/>
                              <a:gd name="T1" fmla="*/ T0 w 33"/>
                              <a:gd name="T2" fmla="+- 0 897 897"/>
                              <a:gd name="T3" fmla="*/ 897 h 33"/>
                              <a:gd name="T4" fmla="+- 0 2104 2092"/>
                              <a:gd name="T5" fmla="*/ T4 w 33"/>
                              <a:gd name="T6" fmla="+- 0 897 897"/>
                              <a:gd name="T7" fmla="*/ 897 h 33"/>
                              <a:gd name="T8" fmla="+- 0 2100 2092"/>
                              <a:gd name="T9" fmla="*/ T8 w 33"/>
                              <a:gd name="T10" fmla="+- 0 898 897"/>
                              <a:gd name="T11" fmla="*/ 898 h 33"/>
                              <a:gd name="T12" fmla="+- 0 2094 2092"/>
                              <a:gd name="T13" fmla="*/ T12 w 33"/>
                              <a:gd name="T14" fmla="+- 0 904 897"/>
                              <a:gd name="T15" fmla="*/ 904 h 33"/>
                              <a:gd name="T16" fmla="+- 0 2092 2092"/>
                              <a:gd name="T17" fmla="*/ T16 w 33"/>
                              <a:gd name="T18" fmla="+- 0 909 897"/>
                              <a:gd name="T19" fmla="*/ 909 h 33"/>
                              <a:gd name="T20" fmla="+- 0 2092 2092"/>
                              <a:gd name="T21" fmla="*/ T20 w 33"/>
                              <a:gd name="T22" fmla="+- 0 917 897"/>
                              <a:gd name="T23" fmla="*/ 917 h 33"/>
                              <a:gd name="T24" fmla="+- 0 2094 2092"/>
                              <a:gd name="T25" fmla="*/ T24 w 33"/>
                              <a:gd name="T26" fmla="+- 0 921 897"/>
                              <a:gd name="T27" fmla="*/ 921 h 33"/>
                              <a:gd name="T28" fmla="+- 0 2100 2092"/>
                              <a:gd name="T29" fmla="*/ T28 w 33"/>
                              <a:gd name="T30" fmla="+- 0 928 897"/>
                              <a:gd name="T31" fmla="*/ 928 h 33"/>
                              <a:gd name="T32" fmla="+- 0 2104 2092"/>
                              <a:gd name="T33" fmla="*/ T32 w 33"/>
                              <a:gd name="T34" fmla="+- 0 929 897"/>
                              <a:gd name="T35" fmla="*/ 929 h 33"/>
                              <a:gd name="T36" fmla="+- 0 2113 2092"/>
                              <a:gd name="T37" fmla="*/ T36 w 33"/>
                              <a:gd name="T38" fmla="+- 0 929 897"/>
                              <a:gd name="T39" fmla="*/ 929 h 33"/>
                              <a:gd name="T40" fmla="+- 0 2117 2092"/>
                              <a:gd name="T41" fmla="*/ T40 w 33"/>
                              <a:gd name="T42" fmla="+- 0 928 897"/>
                              <a:gd name="T43" fmla="*/ 928 h 33"/>
                              <a:gd name="T44" fmla="+- 0 2123 2092"/>
                              <a:gd name="T45" fmla="*/ T44 w 33"/>
                              <a:gd name="T46" fmla="+- 0 921 897"/>
                              <a:gd name="T47" fmla="*/ 921 h 33"/>
                              <a:gd name="T48" fmla="+- 0 2125 2092"/>
                              <a:gd name="T49" fmla="*/ T48 w 33"/>
                              <a:gd name="T50" fmla="+- 0 917 897"/>
                              <a:gd name="T51" fmla="*/ 917 h 33"/>
                              <a:gd name="T52" fmla="+- 0 2125 2092"/>
                              <a:gd name="T53" fmla="*/ T52 w 33"/>
                              <a:gd name="T54" fmla="+- 0 909 897"/>
                              <a:gd name="T55" fmla="*/ 909 h 33"/>
                              <a:gd name="T56" fmla="+- 0 2123 2092"/>
                              <a:gd name="T57" fmla="*/ T56 w 33"/>
                              <a:gd name="T58" fmla="+- 0 904 897"/>
                              <a:gd name="T59" fmla="*/ 904 h 33"/>
                              <a:gd name="T60" fmla="+- 0 2117 2092"/>
                              <a:gd name="T61" fmla="*/ T60 w 33"/>
                              <a:gd name="T62" fmla="+- 0 898 897"/>
                              <a:gd name="T63" fmla="*/ 898 h 33"/>
                              <a:gd name="T64" fmla="+- 0 2113 2092"/>
                              <a:gd name="T65" fmla="*/ T64 w 33"/>
                              <a:gd name="T66" fmla="+- 0 897 897"/>
                              <a:gd name="T67" fmla="*/ 89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Freeform 973"/>
                        <wps:cNvSpPr>
                          <a:spLocks/>
                        </wps:cNvSpPr>
                        <wps:spPr bwMode="auto">
                          <a:xfrm>
                            <a:off x="2092" y="896"/>
                            <a:ext cx="33" cy="33"/>
                          </a:xfrm>
                          <a:custGeom>
                            <a:avLst/>
                            <a:gdLst>
                              <a:gd name="T0" fmla="+- 0 2109 2092"/>
                              <a:gd name="T1" fmla="*/ T0 w 33"/>
                              <a:gd name="T2" fmla="+- 0 929 897"/>
                              <a:gd name="T3" fmla="*/ 929 h 33"/>
                              <a:gd name="T4" fmla="+- 0 2113 2092"/>
                              <a:gd name="T5" fmla="*/ T4 w 33"/>
                              <a:gd name="T6" fmla="+- 0 929 897"/>
                              <a:gd name="T7" fmla="*/ 929 h 33"/>
                              <a:gd name="T8" fmla="+- 0 2117 2092"/>
                              <a:gd name="T9" fmla="*/ T8 w 33"/>
                              <a:gd name="T10" fmla="+- 0 928 897"/>
                              <a:gd name="T11" fmla="*/ 928 h 33"/>
                              <a:gd name="T12" fmla="+- 0 2120 2092"/>
                              <a:gd name="T13" fmla="*/ T12 w 33"/>
                              <a:gd name="T14" fmla="+- 0 924 897"/>
                              <a:gd name="T15" fmla="*/ 924 h 33"/>
                              <a:gd name="T16" fmla="+- 0 2123 2092"/>
                              <a:gd name="T17" fmla="*/ T16 w 33"/>
                              <a:gd name="T18" fmla="+- 0 921 897"/>
                              <a:gd name="T19" fmla="*/ 921 h 33"/>
                              <a:gd name="T20" fmla="+- 0 2125 2092"/>
                              <a:gd name="T21" fmla="*/ T20 w 33"/>
                              <a:gd name="T22" fmla="+- 0 917 897"/>
                              <a:gd name="T23" fmla="*/ 917 h 33"/>
                              <a:gd name="T24" fmla="+- 0 2125 2092"/>
                              <a:gd name="T25" fmla="*/ T24 w 33"/>
                              <a:gd name="T26" fmla="+- 0 913 897"/>
                              <a:gd name="T27" fmla="*/ 913 h 33"/>
                              <a:gd name="T28" fmla="+- 0 2125 2092"/>
                              <a:gd name="T29" fmla="*/ T28 w 33"/>
                              <a:gd name="T30" fmla="+- 0 909 897"/>
                              <a:gd name="T31" fmla="*/ 909 h 33"/>
                              <a:gd name="T32" fmla="+- 0 2123 2092"/>
                              <a:gd name="T33" fmla="*/ T32 w 33"/>
                              <a:gd name="T34" fmla="+- 0 904 897"/>
                              <a:gd name="T35" fmla="*/ 904 h 33"/>
                              <a:gd name="T36" fmla="+- 0 2120 2092"/>
                              <a:gd name="T37" fmla="*/ T36 w 33"/>
                              <a:gd name="T38" fmla="+- 0 901 897"/>
                              <a:gd name="T39" fmla="*/ 901 h 33"/>
                              <a:gd name="T40" fmla="+- 0 2117 2092"/>
                              <a:gd name="T41" fmla="*/ T40 w 33"/>
                              <a:gd name="T42" fmla="+- 0 898 897"/>
                              <a:gd name="T43" fmla="*/ 898 h 33"/>
                              <a:gd name="T44" fmla="+- 0 2113 2092"/>
                              <a:gd name="T45" fmla="*/ T44 w 33"/>
                              <a:gd name="T46" fmla="+- 0 897 897"/>
                              <a:gd name="T47" fmla="*/ 897 h 33"/>
                              <a:gd name="T48" fmla="+- 0 2109 2092"/>
                              <a:gd name="T49" fmla="*/ T48 w 33"/>
                              <a:gd name="T50" fmla="+- 0 897 897"/>
                              <a:gd name="T51" fmla="*/ 897 h 33"/>
                              <a:gd name="T52" fmla="+- 0 2104 2092"/>
                              <a:gd name="T53" fmla="*/ T52 w 33"/>
                              <a:gd name="T54" fmla="+- 0 897 897"/>
                              <a:gd name="T55" fmla="*/ 897 h 33"/>
                              <a:gd name="T56" fmla="+- 0 2100 2092"/>
                              <a:gd name="T57" fmla="*/ T56 w 33"/>
                              <a:gd name="T58" fmla="+- 0 898 897"/>
                              <a:gd name="T59" fmla="*/ 898 h 33"/>
                              <a:gd name="T60" fmla="+- 0 2097 2092"/>
                              <a:gd name="T61" fmla="*/ T60 w 33"/>
                              <a:gd name="T62" fmla="+- 0 901 897"/>
                              <a:gd name="T63" fmla="*/ 901 h 33"/>
                              <a:gd name="T64" fmla="+- 0 2094 2092"/>
                              <a:gd name="T65" fmla="*/ T64 w 33"/>
                              <a:gd name="T66" fmla="+- 0 904 897"/>
                              <a:gd name="T67" fmla="*/ 904 h 33"/>
                              <a:gd name="T68" fmla="+- 0 2092 2092"/>
                              <a:gd name="T69" fmla="*/ T68 w 33"/>
                              <a:gd name="T70" fmla="+- 0 909 897"/>
                              <a:gd name="T71" fmla="*/ 909 h 33"/>
                              <a:gd name="T72" fmla="+- 0 2092 2092"/>
                              <a:gd name="T73" fmla="*/ T72 w 33"/>
                              <a:gd name="T74" fmla="+- 0 913 897"/>
                              <a:gd name="T75" fmla="*/ 913 h 33"/>
                              <a:gd name="T76" fmla="+- 0 2092 2092"/>
                              <a:gd name="T77" fmla="*/ T76 w 33"/>
                              <a:gd name="T78" fmla="+- 0 917 897"/>
                              <a:gd name="T79" fmla="*/ 917 h 33"/>
                              <a:gd name="T80" fmla="+- 0 2094 2092"/>
                              <a:gd name="T81" fmla="*/ T80 w 33"/>
                              <a:gd name="T82" fmla="+- 0 921 897"/>
                              <a:gd name="T83" fmla="*/ 921 h 33"/>
                              <a:gd name="T84" fmla="+- 0 2097 2092"/>
                              <a:gd name="T85" fmla="*/ T84 w 33"/>
                              <a:gd name="T86" fmla="+- 0 924 897"/>
                              <a:gd name="T87" fmla="*/ 924 h 33"/>
                              <a:gd name="T88" fmla="+- 0 2100 2092"/>
                              <a:gd name="T89" fmla="*/ T88 w 33"/>
                              <a:gd name="T90" fmla="+- 0 928 897"/>
                              <a:gd name="T91" fmla="*/ 928 h 33"/>
                              <a:gd name="T92" fmla="+- 0 2104 2092"/>
                              <a:gd name="T93" fmla="*/ T92 w 33"/>
                              <a:gd name="T94" fmla="+- 0 929 897"/>
                              <a:gd name="T95" fmla="*/ 929 h 33"/>
                              <a:gd name="T96" fmla="+- 0 2109 2092"/>
                              <a:gd name="T97" fmla="*/ T96 w 33"/>
                              <a:gd name="T98" fmla="+- 0 929 897"/>
                              <a:gd name="T99" fmla="*/ 92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Freeform 972"/>
                        <wps:cNvSpPr>
                          <a:spLocks/>
                        </wps:cNvSpPr>
                        <wps:spPr bwMode="auto">
                          <a:xfrm>
                            <a:off x="2092" y="976"/>
                            <a:ext cx="33" cy="33"/>
                          </a:xfrm>
                          <a:custGeom>
                            <a:avLst/>
                            <a:gdLst>
                              <a:gd name="T0" fmla="+- 0 2113 2092"/>
                              <a:gd name="T1" fmla="*/ T0 w 33"/>
                              <a:gd name="T2" fmla="+- 0 976 976"/>
                              <a:gd name="T3" fmla="*/ 976 h 33"/>
                              <a:gd name="T4" fmla="+- 0 2104 2092"/>
                              <a:gd name="T5" fmla="*/ T4 w 33"/>
                              <a:gd name="T6" fmla="+- 0 976 976"/>
                              <a:gd name="T7" fmla="*/ 976 h 33"/>
                              <a:gd name="T8" fmla="+- 0 2100 2092"/>
                              <a:gd name="T9" fmla="*/ T8 w 33"/>
                              <a:gd name="T10" fmla="+- 0 978 976"/>
                              <a:gd name="T11" fmla="*/ 978 h 33"/>
                              <a:gd name="T12" fmla="+- 0 2094 2092"/>
                              <a:gd name="T13" fmla="*/ T12 w 33"/>
                              <a:gd name="T14" fmla="+- 0 984 976"/>
                              <a:gd name="T15" fmla="*/ 984 h 33"/>
                              <a:gd name="T16" fmla="+- 0 2092 2092"/>
                              <a:gd name="T17" fmla="*/ T16 w 33"/>
                              <a:gd name="T18" fmla="+- 0 988 976"/>
                              <a:gd name="T19" fmla="*/ 988 h 33"/>
                              <a:gd name="T20" fmla="+- 0 2092 2092"/>
                              <a:gd name="T21" fmla="*/ T20 w 33"/>
                              <a:gd name="T22" fmla="+- 0 997 976"/>
                              <a:gd name="T23" fmla="*/ 997 h 33"/>
                              <a:gd name="T24" fmla="+- 0 2094 2092"/>
                              <a:gd name="T25" fmla="*/ T24 w 33"/>
                              <a:gd name="T26" fmla="+- 0 1001 976"/>
                              <a:gd name="T27" fmla="*/ 1001 h 33"/>
                              <a:gd name="T28" fmla="+- 0 2100 2092"/>
                              <a:gd name="T29" fmla="*/ T28 w 33"/>
                              <a:gd name="T30" fmla="+- 0 1007 976"/>
                              <a:gd name="T31" fmla="*/ 1007 h 33"/>
                              <a:gd name="T32" fmla="+- 0 2104 2092"/>
                              <a:gd name="T33" fmla="*/ T32 w 33"/>
                              <a:gd name="T34" fmla="+- 0 1009 976"/>
                              <a:gd name="T35" fmla="*/ 1009 h 33"/>
                              <a:gd name="T36" fmla="+- 0 2113 2092"/>
                              <a:gd name="T37" fmla="*/ T36 w 33"/>
                              <a:gd name="T38" fmla="+- 0 1009 976"/>
                              <a:gd name="T39" fmla="*/ 1009 h 33"/>
                              <a:gd name="T40" fmla="+- 0 2117 2092"/>
                              <a:gd name="T41" fmla="*/ T40 w 33"/>
                              <a:gd name="T42" fmla="+- 0 1007 976"/>
                              <a:gd name="T43" fmla="*/ 1007 h 33"/>
                              <a:gd name="T44" fmla="+- 0 2123 2092"/>
                              <a:gd name="T45" fmla="*/ T44 w 33"/>
                              <a:gd name="T46" fmla="+- 0 1001 976"/>
                              <a:gd name="T47" fmla="*/ 1001 h 33"/>
                              <a:gd name="T48" fmla="+- 0 2125 2092"/>
                              <a:gd name="T49" fmla="*/ T48 w 33"/>
                              <a:gd name="T50" fmla="+- 0 997 976"/>
                              <a:gd name="T51" fmla="*/ 997 h 33"/>
                              <a:gd name="T52" fmla="+- 0 2125 2092"/>
                              <a:gd name="T53" fmla="*/ T52 w 33"/>
                              <a:gd name="T54" fmla="+- 0 988 976"/>
                              <a:gd name="T55" fmla="*/ 988 h 33"/>
                              <a:gd name="T56" fmla="+- 0 2123 2092"/>
                              <a:gd name="T57" fmla="*/ T56 w 33"/>
                              <a:gd name="T58" fmla="+- 0 984 976"/>
                              <a:gd name="T59" fmla="*/ 984 h 33"/>
                              <a:gd name="T60" fmla="+- 0 2117 2092"/>
                              <a:gd name="T61" fmla="*/ T60 w 33"/>
                              <a:gd name="T62" fmla="+- 0 978 976"/>
                              <a:gd name="T63" fmla="*/ 978 h 33"/>
                              <a:gd name="T64" fmla="+- 0 2113 2092"/>
                              <a:gd name="T65" fmla="*/ T64 w 33"/>
                              <a:gd name="T66" fmla="+- 0 976 976"/>
                              <a:gd name="T67" fmla="*/ 97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Freeform 971"/>
                        <wps:cNvSpPr>
                          <a:spLocks/>
                        </wps:cNvSpPr>
                        <wps:spPr bwMode="auto">
                          <a:xfrm>
                            <a:off x="2092" y="976"/>
                            <a:ext cx="33" cy="33"/>
                          </a:xfrm>
                          <a:custGeom>
                            <a:avLst/>
                            <a:gdLst>
                              <a:gd name="T0" fmla="+- 0 2109 2092"/>
                              <a:gd name="T1" fmla="*/ T0 w 33"/>
                              <a:gd name="T2" fmla="+- 0 1009 976"/>
                              <a:gd name="T3" fmla="*/ 1009 h 33"/>
                              <a:gd name="T4" fmla="+- 0 2113 2092"/>
                              <a:gd name="T5" fmla="*/ T4 w 33"/>
                              <a:gd name="T6" fmla="+- 0 1009 976"/>
                              <a:gd name="T7" fmla="*/ 1009 h 33"/>
                              <a:gd name="T8" fmla="+- 0 2117 2092"/>
                              <a:gd name="T9" fmla="*/ T8 w 33"/>
                              <a:gd name="T10" fmla="+- 0 1007 976"/>
                              <a:gd name="T11" fmla="*/ 1007 h 33"/>
                              <a:gd name="T12" fmla="+- 0 2120 2092"/>
                              <a:gd name="T13" fmla="*/ T12 w 33"/>
                              <a:gd name="T14" fmla="+- 0 1004 976"/>
                              <a:gd name="T15" fmla="*/ 1004 h 33"/>
                              <a:gd name="T16" fmla="+- 0 2123 2092"/>
                              <a:gd name="T17" fmla="*/ T16 w 33"/>
                              <a:gd name="T18" fmla="+- 0 1001 976"/>
                              <a:gd name="T19" fmla="*/ 1001 h 33"/>
                              <a:gd name="T20" fmla="+- 0 2125 2092"/>
                              <a:gd name="T21" fmla="*/ T20 w 33"/>
                              <a:gd name="T22" fmla="+- 0 997 976"/>
                              <a:gd name="T23" fmla="*/ 997 h 33"/>
                              <a:gd name="T24" fmla="+- 0 2125 2092"/>
                              <a:gd name="T25" fmla="*/ T24 w 33"/>
                              <a:gd name="T26" fmla="+- 0 993 976"/>
                              <a:gd name="T27" fmla="*/ 993 h 33"/>
                              <a:gd name="T28" fmla="+- 0 2125 2092"/>
                              <a:gd name="T29" fmla="*/ T28 w 33"/>
                              <a:gd name="T30" fmla="+- 0 988 976"/>
                              <a:gd name="T31" fmla="*/ 988 h 33"/>
                              <a:gd name="T32" fmla="+- 0 2123 2092"/>
                              <a:gd name="T33" fmla="*/ T32 w 33"/>
                              <a:gd name="T34" fmla="+- 0 984 976"/>
                              <a:gd name="T35" fmla="*/ 984 h 33"/>
                              <a:gd name="T36" fmla="+- 0 2120 2092"/>
                              <a:gd name="T37" fmla="*/ T36 w 33"/>
                              <a:gd name="T38" fmla="+- 0 981 976"/>
                              <a:gd name="T39" fmla="*/ 981 h 33"/>
                              <a:gd name="T40" fmla="+- 0 2117 2092"/>
                              <a:gd name="T41" fmla="*/ T40 w 33"/>
                              <a:gd name="T42" fmla="+- 0 978 976"/>
                              <a:gd name="T43" fmla="*/ 978 h 33"/>
                              <a:gd name="T44" fmla="+- 0 2113 2092"/>
                              <a:gd name="T45" fmla="*/ T44 w 33"/>
                              <a:gd name="T46" fmla="+- 0 976 976"/>
                              <a:gd name="T47" fmla="*/ 976 h 33"/>
                              <a:gd name="T48" fmla="+- 0 2109 2092"/>
                              <a:gd name="T49" fmla="*/ T48 w 33"/>
                              <a:gd name="T50" fmla="+- 0 976 976"/>
                              <a:gd name="T51" fmla="*/ 976 h 33"/>
                              <a:gd name="T52" fmla="+- 0 2104 2092"/>
                              <a:gd name="T53" fmla="*/ T52 w 33"/>
                              <a:gd name="T54" fmla="+- 0 976 976"/>
                              <a:gd name="T55" fmla="*/ 976 h 33"/>
                              <a:gd name="T56" fmla="+- 0 2100 2092"/>
                              <a:gd name="T57" fmla="*/ T56 w 33"/>
                              <a:gd name="T58" fmla="+- 0 978 976"/>
                              <a:gd name="T59" fmla="*/ 978 h 33"/>
                              <a:gd name="T60" fmla="+- 0 2097 2092"/>
                              <a:gd name="T61" fmla="*/ T60 w 33"/>
                              <a:gd name="T62" fmla="+- 0 981 976"/>
                              <a:gd name="T63" fmla="*/ 981 h 33"/>
                              <a:gd name="T64" fmla="+- 0 2094 2092"/>
                              <a:gd name="T65" fmla="*/ T64 w 33"/>
                              <a:gd name="T66" fmla="+- 0 984 976"/>
                              <a:gd name="T67" fmla="*/ 984 h 33"/>
                              <a:gd name="T68" fmla="+- 0 2092 2092"/>
                              <a:gd name="T69" fmla="*/ T68 w 33"/>
                              <a:gd name="T70" fmla="+- 0 988 976"/>
                              <a:gd name="T71" fmla="*/ 988 h 33"/>
                              <a:gd name="T72" fmla="+- 0 2092 2092"/>
                              <a:gd name="T73" fmla="*/ T72 w 33"/>
                              <a:gd name="T74" fmla="+- 0 993 976"/>
                              <a:gd name="T75" fmla="*/ 993 h 33"/>
                              <a:gd name="T76" fmla="+- 0 2092 2092"/>
                              <a:gd name="T77" fmla="*/ T76 w 33"/>
                              <a:gd name="T78" fmla="+- 0 997 976"/>
                              <a:gd name="T79" fmla="*/ 997 h 33"/>
                              <a:gd name="T80" fmla="+- 0 2094 2092"/>
                              <a:gd name="T81" fmla="*/ T80 w 33"/>
                              <a:gd name="T82" fmla="+- 0 1001 976"/>
                              <a:gd name="T83" fmla="*/ 1001 h 33"/>
                              <a:gd name="T84" fmla="+- 0 2097 2092"/>
                              <a:gd name="T85" fmla="*/ T84 w 33"/>
                              <a:gd name="T86" fmla="+- 0 1004 976"/>
                              <a:gd name="T87" fmla="*/ 1004 h 33"/>
                              <a:gd name="T88" fmla="+- 0 2100 2092"/>
                              <a:gd name="T89" fmla="*/ T88 w 33"/>
                              <a:gd name="T90" fmla="+- 0 1007 976"/>
                              <a:gd name="T91" fmla="*/ 1007 h 33"/>
                              <a:gd name="T92" fmla="+- 0 2104 2092"/>
                              <a:gd name="T93" fmla="*/ T92 w 33"/>
                              <a:gd name="T94" fmla="+- 0 1009 976"/>
                              <a:gd name="T95" fmla="*/ 1009 h 33"/>
                              <a:gd name="T96" fmla="+- 0 2109 2092"/>
                              <a:gd name="T97" fmla="*/ T96 w 33"/>
                              <a:gd name="T98" fmla="+- 0 1009 976"/>
                              <a:gd name="T99" fmla="*/ 100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970"/>
                        <wps:cNvSpPr>
                          <a:spLocks/>
                        </wps:cNvSpPr>
                        <wps:spPr bwMode="auto">
                          <a:xfrm>
                            <a:off x="2092" y="1056"/>
                            <a:ext cx="33" cy="33"/>
                          </a:xfrm>
                          <a:custGeom>
                            <a:avLst/>
                            <a:gdLst>
                              <a:gd name="T0" fmla="+- 0 2113 2092"/>
                              <a:gd name="T1" fmla="*/ T0 w 33"/>
                              <a:gd name="T2" fmla="+- 0 1056 1056"/>
                              <a:gd name="T3" fmla="*/ 1056 h 33"/>
                              <a:gd name="T4" fmla="+- 0 2104 2092"/>
                              <a:gd name="T5" fmla="*/ T4 w 33"/>
                              <a:gd name="T6" fmla="+- 0 1056 1056"/>
                              <a:gd name="T7" fmla="*/ 1056 h 33"/>
                              <a:gd name="T8" fmla="+- 0 2100 2092"/>
                              <a:gd name="T9" fmla="*/ T8 w 33"/>
                              <a:gd name="T10" fmla="+- 0 1058 1056"/>
                              <a:gd name="T11" fmla="*/ 1058 h 33"/>
                              <a:gd name="T12" fmla="+- 0 2094 2092"/>
                              <a:gd name="T13" fmla="*/ T12 w 33"/>
                              <a:gd name="T14" fmla="+- 0 1064 1056"/>
                              <a:gd name="T15" fmla="*/ 1064 h 33"/>
                              <a:gd name="T16" fmla="+- 0 2092 2092"/>
                              <a:gd name="T17" fmla="*/ T16 w 33"/>
                              <a:gd name="T18" fmla="+- 0 1068 1056"/>
                              <a:gd name="T19" fmla="*/ 1068 h 33"/>
                              <a:gd name="T20" fmla="+- 0 2092 2092"/>
                              <a:gd name="T21" fmla="*/ T20 w 33"/>
                              <a:gd name="T22" fmla="+- 0 1077 1056"/>
                              <a:gd name="T23" fmla="*/ 1077 h 33"/>
                              <a:gd name="T24" fmla="+- 0 2094 2092"/>
                              <a:gd name="T25" fmla="*/ T24 w 33"/>
                              <a:gd name="T26" fmla="+- 0 1081 1056"/>
                              <a:gd name="T27" fmla="*/ 1081 h 33"/>
                              <a:gd name="T28" fmla="+- 0 2100 2092"/>
                              <a:gd name="T29" fmla="*/ T28 w 33"/>
                              <a:gd name="T30" fmla="+- 0 1087 1056"/>
                              <a:gd name="T31" fmla="*/ 1087 h 33"/>
                              <a:gd name="T32" fmla="+- 0 2104 2092"/>
                              <a:gd name="T33" fmla="*/ T32 w 33"/>
                              <a:gd name="T34" fmla="+- 0 1089 1056"/>
                              <a:gd name="T35" fmla="*/ 1089 h 33"/>
                              <a:gd name="T36" fmla="+- 0 2113 2092"/>
                              <a:gd name="T37" fmla="*/ T36 w 33"/>
                              <a:gd name="T38" fmla="+- 0 1089 1056"/>
                              <a:gd name="T39" fmla="*/ 1089 h 33"/>
                              <a:gd name="T40" fmla="+- 0 2117 2092"/>
                              <a:gd name="T41" fmla="*/ T40 w 33"/>
                              <a:gd name="T42" fmla="+- 0 1087 1056"/>
                              <a:gd name="T43" fmla="*/ 1087 h 33"/>
                              <a:gd name="T44" fmla="+- 0 2123 2092"/>
                              <a:gd name="T45" fmla="*/ T44 w 33"/>
                              <a:gd name="T46" fmla="+- 0 1081 1056"/>
                              <a:gd name="T47" fmla="*/ 1081 h 33"/>
                              <a:gd name="T48" fmla="+- 0 2125 2092"/>
                              <a:gd name="T49" fmla="*/ T48 w 33"/>
                              <a:gd name="T50" fmla="+- 0 1077 1056"/>
                              <a:gd name="T51" fmla="*/ 1077 h 33"/>
                              <a:gd name="T52" fmla="+- 0 2125 2092"/>
                              <a:gd name="T53" fmla="*/ T52 w 33"/>
                              <a:gd name="T54" fmla="+- 0 1068 1056"/>
                              <a:gd name="T55" fmla="*/ 1068 h 33"/>
                              <a:gd name="T56" fmla="+- 0 2123 2092"/>
                              <a:gd name="T57" fmla="*/ T56 w 33"/>
                              <a:gd name="T58" fmla="+- 0 1064 1056"/>
                              <a:gd name="T59" fmla="*/ 1064 h 33"/>
                              <a:gd name="T60" fmla="+- 0 2117 2092"/>
                              <a:gd name="T61" fmla="*/ T60 w 33"/>
                              <a:gd name="T62" fmla="+- 0 1058 1056"/>
                              <a:gd name="T63" fmla="*/ 1058 h 33"/>
                              <a:gd name="T64" fmla="+- 0 2113 2092"/>
                              <a:gd name="T65" fmla="*/ T64 w 33"/>
                              <a:gd name="T66" fmla="+- 0 1056 1056"/>
                              <a:gd name="T67" fmla="*/ 105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Freeform 969"/>
                        <wps:cNvSpPr>
                          <a:spLocks/>
                        </wps:cNvSpPr>
                        <wps:spPr bwMode="auto">
                          <a:xfrm>
                            <a:off x="2092" y="1056"/>
                            <a:ext cx="33" cy="33"/>
                          </a:xfrm>
                          <a:custGeom>
                            <a:avLst/>
                            <a:gdLst>
                              <a:gd name="T0" fmla="+- 0 2109 2092"/>
                              <a:gd name="T1" fmla="*/ T0 w 33"/>
                              <a:gd name="T2" fmla="+- 0 1089 1056"/>
                              <a:gd name="T3" fmla="*/ 1089 h 33"/>
                              <a:gd name="T4" fmla="+- 0 2113 2092"/>
                              <a:gd name="T5" fmla="*/ T4 w 33"/>
                              <a:gd name="T6" fmla="+- 0 1089 1056"/>
                              <a:gd name="T7" fmla="*/ 1089 h 33"/>
                              <a:gd name="T8" fmla="+- 0 2117 2092"/>
                              <a:gd name="T9" fmla="*/ T8 w 33"/>
                              <a:gd name="T10" fmla="+- 0 1087 1056"/>
                              <a:gd name="T11" fmla="*/ 1087 h 33"/>
                              <a:gd name="T12" fmla="+- 0 2120 2092"/>
                              <a:gd name="T13" fmla="*/ T12 w 33"/>
                              <a:gd name="T14" fmla="+- 0 1084 1056"/>
                              <a:gd name="T15" fmla="*/ 1084 h 33"/>
                              <a:gd name="T16" fmla="+- 0 2123 2092"/>
                              <a:gd name="T17" fmla="*/ T16 w 33"/>
                              <a:gd name="T18" fmla="+- 0 1081 1056"/>
                              <a:gd name="T19" fmla="*/ 1081 h 33"/>
                              <a:gd name="T20" fmla="+- 0 2125 2092"/>
                              <a:gd name="T21" fmla="*/ T20 w 33"/>
                              <a:gd name="T22" fmla="+- 0 1077 1056"/>
                              <a:gd name="T23" fmla="*/ 1077 h 33"/>
                              <a:gd name="T24" fmla="+- 0 2125 2092"/>
                              <a:gd name="T25" fmla="*/ T24 w 33"/>
                              <a:gd name="T26" fmla="+- 0 1073 1056"/>
                              <a:gd name="T27" fmla="*/ 1073 h 33"/>
                              <a:gd name="T28" fmla="+- 0 2125 2092"/>
                              <a:gd name="T29" fmla="*/ T28 w 33"/>
                              <a:gd name="T30" fmla="+- 0 1068 1056"/>
                              <a:gd name="T31" fmla="*/ 1068 h 33"/>
                              <a:gd name="T32" fmla="+- 0 2123 2092"/>
                              <a:gd name="T33" fmla="*/ T32 w 33"/>
                              <a:gd name="T34" fmla="+- 0 1064 1056"/>
                              <a:gd name="T35" fmla="*/ 1064 h 33"/>
                              <a:gd name="T36" fmla="+- 0 2120 2092"/>
                              <a:gd name="T37" fmla="*/ T36 w 33"/>
                              <a:gd name="T38" fmla="+- 0 1061 1056"/>
                              <a:gd name="T39" fmla="*/ 1061 h 33"/>
                              <a:gd name="T40" fmla="+- 0 2117 2092"/>
                              <a:gd name="T41" fmla="*/ T40 w 33"/>
                              <a:gd name="T42" fmla="+- 0 1058 1056"/>
                              <a:gd name="T43" fmla="*/ 1058 h 33"/>
                              <a:gd name="T44" fmla="+- 0 2113 2092"/>
                              <a:gd name="T45" fmla="*/ T44 w 33"/>
                              <a:gd name="T46" fmla="+- 0 1056 1056"/>
                              <a:gd name="T47" fmla="*/ 1056 h 33"/>
                              <a:gd name="T48" fmla="+- 0 2109 2092"/>
                              <a:gd name="T49" fmla="*/ T48 w 33"/>
                              <a:gd name="T50" fmla="+- 0 1056 1056"/>
                              <a:gd name="T51" fmla="*/ 1056 h 33"/>
                              <a:gd name="T52" fmla="+- 0 2104 2092"/>
                              <a:gd name="T53" fmla="*/ T52 w 33"/>
                              <a:gd name="T54" fmla="+- 0 1056 1056"/>
                              <a:gd name="T55" fmla="*/ 1056 h 33"/>
                              <a:gd name="T56" fmla="+- 0 2100 2092"/>
                              <a:gd name="T57" fmla="*/ T56 w 33"/>
                              <a:gd name="T58" fmla="+- 0 1058 1056"/>
                              <a:gd name="T59" fmla="*/ 1058 h 33"/>
                              <a:gd name="T60" fmla="+- 0 2097 2092"/>
                              <a:gd name="T61" fmla="*/ T60 w 33"/>
                              <a:gd name="T62" fmla="+- 0 1061 1056"/>
                              <a:gd name="T63" fmla="*/ 1061 h 33"/>
                              <a:gd name="T64" fmla="+- 0 2094 2092"/>
                              <a:gd name="T65" fmla="*/ T64 w 33"/>
                              <a:gd name="T66" fmla="+- 0 1064 1056"/>
                              <a:gd name="T67" fmla="*/ 1064 h 33"/>
                              <a:gd name="T68" fmla="+- 0 2092 2092"/>
                              <a:gd name="T69" fmla="*/ T68 w 33"/>
                              <a:gd name="T70" fmla="+- 0 1068 1056"/>
                              <a:gd name="T71" fmla="*/ 1068 h 33"/>
                              <a:gd name="T72" fmla="+- 0 2092 2092"/>
                              <a:gd name="T73" fmla="*/ T72 w 33"/>
                              <a:gd name="T74" fmla="+- 0 1073 1056"/>
                              <a:gd name="T75" fmla="*/ 1073 h 33"/>
                              <a:gd name="T76" fmla="+- 0 2092 2092"/>
                              <a:gd name="T77" fmla="*/ T76 w 33"/>
                              <a:gd name="T78" fmla="+- 0 1077 1056"/>
                              <a:gd name="T79" fmla="*/ 1077 h 33"/>
                              <a:gd name="T80" fmla="+- 0 2094 2092"/>
                              <a:gd name="T81" fmla="*/ T80 w 33"/>
                              <a:gd name="T82" fmla="+- 0 1081 1056"/>
                              <a:gd name="T83" fmla="*/ 1081 h 33"/>
                              <a:gd name="T84" fmla="+- 0 2097 2092"/>
                              <a:gd name="T85" fmla="*/ T84 w 33"/>
                              <a:gd name="T86" fmla="+- 0 1084 1056"/>
                              <a:gd name="T87" fmla="*/ 1084 h 33"/>
                              <a:gd name="T88" fmla="+- 0 2100 2092"/>
                              <a:gd name="T89" fmla="*/ T88 w 33"/>
                              <a:gd name="T90" fmla="+- 0 1087 1056"/>
                              <a:gd name="T91" fmla="*/ 1087 h 33"/>
                              <a:gd name="T92" fmla="+- 0 2104 2092"/>
                              <a:gd name="T93" fmla="*/ T92 w 33"/>
                              <a:gd name="T94" fmla="+- 0 1089 1056"/>
                              <a:gd name="T95" fmla="*/ 1089 h 33"/>
                              <a:gd name="T96" fmla="+- 0 2109 2092"/>
                              <a:gd name="T97" fmla="*/ T96 w 33"/>
                              <a:gd name="T98" fmla="+- 0 1089 1056"/>
                              <a:gd name="T99" fmla="*/ 108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Text Box 968"/>
                        <wps:cNvSpPr txBox="1">
                          <a:spLocks noChangeArrowheads="1"/>
                        </wps:cNvSpPr>
                        <wps:spPr bwMode="auto">
                          <a:xfrm>
                            <a:off x="2007" y="13"/>
                            <a:ext cx="3641" cy="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649E4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13ED9F8D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1E0E911B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2FE18B15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7AA16909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1D477841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59DD245D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13C8D9F5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1B5E3B23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090F6ADC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2F8335CA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57B3653E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183FD3B7" w14:textId="77777777" w:rsidR="00053D16" w:rsidRDefault="00053D16">
                              <w:pPr>
                                <w:rPr>
                                  <w:sz w:val="4"/>
                                </w:rPr>
                              </w:pPr>
                            </w:p>
                            <w:p w14:paraId="63A9E54D" w14:textId="77777777" w:rsidR="00053D16" w:rsidRDefault="00053D16">
                              <w:pPr>
                                <w:spacing w:before="5"/>
                                <w:rPr>
                                  <w:sz w:val="5"/>
                                </w:rPr>
                              </w:pPr>
                            </w:p>
                            <w:p w14:paraId="07CEA24D" w14:textId="77777777" w:rsidR="00053D16" w:rsidRDefault="00053D16">
                              <w:pPr>
                                <w:ind w:left="46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1F77B3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1D3529F5" w14:textId="77777777" w:rsidR="00053D16" w:rsidRDefault="00053D16">
                              <w:pPr>
                                <w:spacing w:before="20"/>
                                <w:ind w:left="46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FF7F0E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2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1B976882" w14:textId="77777777" w:rsidR="00053D16" w:rsidRDefault="00053D16">
                              <w:pPr>
                                <w:spacing w:before="22"/>
                                <w:ind w:left="46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2BA02B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4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1A91082A" w14:textId="77777777" w:rsidR="00053D16" w:rsidRDefault="00053D16">
                              <w:pPr>
                                <w:spacing w:before="26"/>
                                <w:ind w:left="46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D62728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8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48F2EAEE" w14:textId="77777777" w:rsidR="00053D16" w:rsidRDefault="00053D16">
                              <w:pPr>
                                <w:spacing w:before="17"/>
                                <w:ind w:left="46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9466BD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16 *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40D95" id="Group 967" o:spid="_x0000_s1180" style="position:absolute;left:0;text-align:left;margin-left:99.3pt;margin-top:.5pt;width:183.3pt;height:91.6pt;z-index:-251645440;mso-position-horizontal-relative:page;mso-position-vertical-relative:text" coordorigin="1986,10" coordsize="3666,1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">
                <v:shape id="Freeform 1071" o:spid="_x0000_s1181" style="position:absolute;left:2170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70" o:spid="_x0000_s1182" style="position:absolute;visibility:visible;mso-wrap-style:square" from="2171,1822" to="2171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" strokeweight=".07681mm"/>
                <v:shape id="Freeform 1069" o:spid="_x0000_s1183" style="position:absolute;left:2584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68" o:spid="_x0000_s1184" style="position:absolute;visibility:visible;mso-wrap-style:square" from="2585,1822" to="2585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" strokeweight=".07681mm"/>
                <v:shape id="Freeform 1067" o:spid="_x0000_s1185" style="position:absolute;left:2999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66" o:spid="_x0000_s1186" style="position:absolute;visibility:visible;mso-wrap-style:square" from="2999,1822" to="2999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" strokeweight=".07681mm"/>
                <v:shape id="Freeform 1065" o:spid="_x0000_s1187" style="position:absolute;left:3413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64" o:spid="_x0000_s1188" style="position:absolute;visibility:visible;mso-wrap-style:square" from="3413,1822" to="3413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" strokeweight=".07681mm"/>
                <v:shape id="Freeform 1063" o:spid="_x0000_s1189" style="position:absolute;left:3827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62" o:spid="_x0000_s1190" style="position:absolute;visibility:visible;mso-wrap-style:square" from="3827,1822" to="382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" strokeweight=".07681mm"/>
                <v:shape id="Freeform 1061" o:spid="_x0000_s1191" style="position:absolute;left:4241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60" o:spid="_x0000_s1192" style="position:absolute;visibility:visible;mso-wrap-style:square" from="4242,1822" to="4242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" strokeweight=".07681mm"/>
                <v:shape id="Freeform 1059" o:spid="_x0000_s1193" style="position:absolute;left:4655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58" o:spid="_x0000_s1194" style="position:absolute;visibility:visible;mso-wrap-style:square" from="4656,1822" to="4656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" strokeweight=".07681mm"/>
                <v:shape id="Freeform 1057" o:spid="_x0000_s1195" style="position:absolute;left:2170;top:1600;width:3314;height:75;visibility:visible;mso-wrap-style:square;v-text-anchor:top" coordsize="3314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" path="m,72l828,54r828,20l2485,r828,74e" filled="f" strokecolor="#1f77b3" strokeweight=".144mm">
                  <v:path arrowok="t" o:connecttype="custom" o:connectlocs="0,1673;828,1655;1656,1675;2485,1601;3313,1675" o:connectangles="0,0,0,0,0"/>
                </v:shape>
                <v:shape id="Freeform 1056" o:spid="_x0000_s1196" style="position:absolute;left:2154;top:16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" path="m21,l12,,8,2,2,8,,12r,9l2,25r6,6l12,33r9,l25,31r6,-6l33,21r,-9l31,8,25,2,21,xe" fillcolor="#1f77b3" stroked="f">
                  <v:path arrowok="t" o:connecttype="custom" o:connectlocs="21,1657;12,1657;8,1659;2,1665;0,1669;0,1678;2,1682;8,1688;12,1690;21,1690;25,1688;31,1682;33,1678;33,1669;31,1665;25,1659;21,1657" o:connectangles="0,0,0,0,0,0,0,0,0,0,0,0,0,0,0,0,0"/>
                </v:shape>
                <v:shape id="Freeform 1055" o:spid="_x0000_s1197" style="position:absolute;left:2154;top:16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" path="m17,33r4,l25,31r3,-3l31,25r2,-4l33,16r,-4l31,8,28,5,25,2,21,,17,,12,,8,2,5,5,2,8,,12r,4l,21r2,4l5,28r3,3l12,33r5,xe" filled="f" strokecolor="#1f77b3" strokeweight=".096mm">
                  <v:path arrowok="t" o:connecttype="custom" o:connectlocs="17,1690;21,1690;25,1688;28,1685;31,1682;33,1678;33,1673;33,1669;31,1665;28,1662;25,1659;21,1657;17,1657;12,1657;8,1659;5,1662;2,1665;0,1669;0,1673;0,1678;2,1682;5,1685;8,1688;12,1690;17,1690" o:connectangles="0,0,0,0,0,0,0,0,0,0,0,0,0,0,0,0,0,0,0,0,0,0,0,0,0"/>
                </v:shape>
                <v:shape id="Freeform 1054" o:spid="_x0000_s1198" style="position:absolute;left:2982;top:163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" path="m20,l12,,8,2,1,8,,12r,9l1,25r7,6l12,33r8,l25,31r6,-6l32,21r,-9l31,8,25,2,20,xe" fillcolor="#1f77b3" stroked="f">
                  <v:path arrowok="t" o:connecttype="custom" o:connectlocs="20,1638;12,1638;8,1640;1,1646;0,1650;0,1659;1,1663;8,1669;12,1671;20,1671;25,1669;31,1663;32,1659;32,1650;31,1646;25,1640;20,1638" o:connectangles="0,0,0,0,0,0,0,0,0,0,0,0,0,0,0,0,0"/>
                </v:shape>
                <v:shape id="Freeform 1053" o:spid="_x0000_s1199" style="position:absolute;left:2982;top:163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" path="m16,33r4,l25,31r3,-3l31,25r1,-4l32,17r,-5l31,8,28,5,25,2,20,,16,,12,,8,2,5,5,1,8,,12r,5l,21r1,4l5,28r3,3l12,33r4,xe" filled="f" strokecolor="#1f77b3" strokeweight=".096mm">
                  <v:path arrowok="t" o:connecttype="custom" o:connectlocs="16,1671;20,1671;25,1669;28,1666;31,1663;32,1659;32,1655;32,1650;31,1646;28,1643;25,1640;20,1638;16,1638;12,1638;8,1640;5,1643;1,1646;0,1650;0,1655;0,1659;1,1663;5,1666;8,1669;12,1671;16,1671" o:connectangles="0,0,0,0,0,0,0,0,0,0,0,0,0,0,0,0,0,0,0,0,0,0,0,0,0"/>
                </v:shape>
                <v:shape id="Freeform 1052" o:spid="_x0000_s1200" style="position:absolute;left:3811;top:16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" path="m21,l12,,8,2,2,8,,12r,9l2,25r6,6l12,33r9,l25,31r6,-6l33,21r,-9l31,8,25,2,21,xe" fillcolor="#1f77b3" stroked="f">
                  <v:path arrowok="t" o:connecttype="custom" o:connectlocs="21,1659;12,1659;8,1661;2,1667;0,1671;0,1680;2,1684;8,1690;12,1692;21,1692;25,1690;31,1684;33,1680;33,1671;31,1667;25,1661;21,1659" o:connectangles="0,0,0,0,0,0,0,0,0,0,0,0,0,0,0,0,0"/>
                </v:shape>
                <v:shape id="Freeform 1051" o:spid="_x0000_s1201" style="position:absolute;left:3811;top:16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" path="m16,33r5,l25,31r3,-3l31,25r2,-4l33,16r,-4l31,8,28,5,25,2,21,,16,,12,,8,2,5,5,2,8,,12r,4l,21r2,4l5,28r3,3l12,33r4,xe" filled="f" strokecolor="#1f77b3" strokeweight=".096mm">
                  <v:path arrowok="t" o:connecttype="custom" o:connectlocs="16,1692;21,1692;25,1690;28,1687;31,1684;33,1680;33,1675;33,1671;31,1667;28,1664;25,1661;21,1659;16,1659;12,1659;8,1661;5,1664;2,1667;0,1671;0,1675;0,1680;2,1684;5,1687;8,1690;12,1692;16,1692" o:connectangles="0,0,0,0,0,0,0,0,0,0,0,0,0,0,0,0,0,0,0,0,0,0,0,0,0"/>
                </v:shape>
                <v:shape id="Freeform 1050" o:spid="_x0000_s1202" style="position:absolute;left:4639;top:158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" path="m21,l12,,8,1,2,7,,12r,8l2,24r6,7l12,32r9,l25,31r6,-7l33,20r,-8l31,7,25,1,21,xe" fillcolor="#1f77b3" stroked="f">
                  <v:path arrowok="t" o:connecttype="custom" o:connectlocs="21,1585;12,1585;8,1586;2,1592;0,1597;0,1605;2,1609;8,1616;12,1617;21,1617;25,1616;31,1609;33,1605;33,1597;31,1592;25,1586;21,1585" o:connectangles="0,0,0,0,0,0,0,0,0,0,0,0,0,0,0,0,0"/>
                </v:shape>
                <v:shape id="Freeform 1049" o:spid="_x0000_s1203" style="position:absolute;left:4639;top:158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" path="m17,32r4,l25,31r3,-4l31,24r2,-4l33,16r,-4l31,7,28,4,25,1,21,,17,,12,,8,1,5,4,2,7,,12r,4l,20r2,4l5,27r3,4l12,32r5,xe" filled="f" strokecolor="#1f77b3" strokeweight=".096mm">
                  <v:path arrowok="t" o:connecttype="custom" o:connectlocs="17,1617;21,1617;25,1616;28,1612;31,1609;33,1605;33,1601;33,1597;31,1592;28,1589;25,1586;21,1585;17,1585;12,1585;8,1586;5,1589;2,1592;0,1597;0,1601;0,1605;2,1609;5,1612;8,1616;12,1617;17,1617" o:connectangles="0,0,0,0,0,0,0,0,0,0,0,0,0,0,0,0,0,0,0,0,0,0,0,0,0"/>
                </v:shape>
                <v:shape id="Freeform 1048" o:spid="_x0000_s1204" style="position:absolute;left:5467;top:16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" path="m20,l12,,7,2,1,8,,12r,9l1,25r6,6l12,33r8,l24,31r7,-6l32,21r,-9l31,8,24,2,20,xe" fillcolor="#1f77b3" stroked="f">
                  <v:path arrowok="t" o:connecttype="custom" o:connectlocs="20,1658;12,1658;7,1660;1,1666;0,1670;0,1679;1,1683;7,1689;12,1691;20,1691;24,1689;31,1683;32,1679;32,1670;31,1666;24,1660;20,1658" o:connectangles="0,0,0,0,0,0,0,0,0,0,0,0,0,0,0,0,0"/>
                </v:shape>
                <v:shape id="Freeform 1047" o:spid="_x0000_s1205" style="position:absolute;left:5467;top:16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" path="m16,33r4,l24,31r4,-3l31,25r1,-4l32,17r,-5l31,8,28,5,24,2,20,,16,,12,,7,2,4,5,1,8,,12r,5l,21r1,4l4,28r3,3l12,33r4,xe" filled="f" strokecolor="#1f77b3" strokeweight=".096mm">
                  <v:path arrowok="t" o:connecttype="custom" o:connectlocs="16,1691;20,1691;24,1689;28,1686;31,1683;32,1679;32,1675;32,1670;31,1666;28,1663;24,1660;20,1658;16,1658;12,1658;7,1660;4,1663;1,1666;0,1670;0,1675;0,1679;1,1683;4,1686;7,1689;12,1691;16,1691" o:connectangles="0,0,0,0,0,0,0,0,0,0,0,0,0,0,0,0,0,0,0,0,0,0,0,0,0"/>
                </v:shape>
                <v:shape id="Freeform 1046" o:spid="_x0000_s1206" style="position:absolute;left:2170;top:1618;width:3314;height:122;visibility:visible;mso-wrap-style:square;v-text-anchor:top" coordsize="3314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" path="m,64r828,4l1656,r829,122l3313,84e" filled="f" strokecolor="#ff7f0e" strokeweight=".144mm">
                  <v:path arrowok="t" o:connecttype="custom" o:connectlocs="0,1682;828,1686;1656,1618;2485,1740;3313,1702" o:connectangles="0,0,0,0,0"/>
                </v:shape>
                <v:shape id="Freeform 1045" o:spid="_x0000_s1207" style="position:absolute;left:2154;top:166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" path="m21,l12,,8,2,2,8,,12r,9l2,25r6,6l12,33r9,l25,31r6,-6l33,21r,-9l31,8,25,2,21,xe" fillcolor="#ff7f0e" stroked="f">
                  <v:path arrowok="t" o:connecttype="custom" o:connectlocs="21,1666;12,1666;8,1668;2,1674;0,1678;0,1687;2,1691;8,1697;12,1699;21,1699;25,1697;31,1691;33,1687;33,1678;31,1674;25,1668;21,1666" o:connectangles="0,0,0,0,0,0,0,0,0,0,0,0,0,0,0,0,0"/>
                </v:shape>
                <v:shape id="Freeform 1044" o:spid="_x0000_s1208" style="position:absolute;left:2154;top:166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" path="m17,33r4,l25,31r3,-3l31,25r2,-4l33,16r,-4l31,8,28,5,25,2,21,,17,,12,,8,2,5,5,2,8,,12r,4l,21r2,4l5,28r3,3l12,33r5,xe" filled="f" strokecolor="#ff7f0e" strokeweight=".096mm">
                  <v:path arrowok="t" o:connecttype="custom" o:connectlocs="17,1699;21,1699;25,1697;28,1694;31,1691;33,1687;33,1682;33,1678;31,1674;28,1671;25,1668;21,1666;17,1666;12,1666;8,1668;5,1671;2,1674;0,1678;0,1682;0,1687;2,1691;5,1694;8,1697;12,1699;17,1699" o:connectangles="0,0,0,0,0,0,0,0,0,0,0,0,0,0,0,0,0,0,0,0,0,0,0,0,0"/>
                </v:shape>
                <v:shape id="Freeform 1043" o:spid="_x0000_s1209" style="position:absolute;left:2982;top:167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" path="m20,l12,,8,2,1,8,,12r,9l1,25r7,6l12,33r8,l25,31r6,-6l32,21r,-9l31,8,25,2,20,xe" fillcolor="#ff7f0e" stroked="f">
                  <v:path arrowok="t" o:connecttype="custom" o:connectlocs="20,1670;12,1670;8,1672;1,1678;0,1682;0,1691;1,1695;8,1701;12,1703;20,1703;25,1701;31,1695;32,1691;32,1682;31,1678;25,1672;20,1670" o:connectangles="0,0,0,0,0,0,0,0,0,0,0,0,0,0,0,0,0"/>
                </v:shape>
                <v:shape id="Freeform 1042" o:spid="_x0000_s1210" style="position:absolute;left:2982;top:167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" path="m16,33r4,l25,31r3,-3l31,25r1,-4l32,16r,-4l31,8,28,5,25,2,20,,16,,12,,8,2,5,5,1,8,,12r,4l,21r1,4l5,28r3,3l12,33r4,xe" filled="f" strokecolor="#ff7f0e" strokeweight=".096mm">
                  <v:path arrowok="t" o:connecttype="custom" o:connectlocs="16,1703;20,1703;25,1701;28,1698;31,1695;32,1691;32,1686;32,1682;31,1678;28,1675;25,1672;20,1670;16,1670;12,1670;8,1672;5,1675;1,1678;0,1682;0,1686;0,1691;1,1695;5,1698;8,1701;12,1703;16,1703" o:connectangles="0,0,0,0,0,0,0,0,0,0,0,0,0,0,0,0,0,0,0,0,0,0,0,0,0"/>
                </v:shape>
                <v:shape id="Freeform 1041" o:spid="_x0000_s1211" style="position:absolute;left:3811;top:160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" path="m21,l12,,8,2,2,8,,12r,9l2,25r6,6l12,33r9,l25,31r6,-6l33,21r,-9l31,8,25,2,21,xe" fillcolor="#ff7f0e" stroked="f">
                  <v:path arrowok="t" o:connecttype="custom" o:connectlocs="21,1602;12,1602;8,1604;2,1610;0,1614;0,1623;2,1627;8,1633;12,1635;21,1635;25,1633;31,1627;33,1623;33,1614;31,1610;25,1604;21,1602" o:connectangles="0,0,0,0,0,0,0,0,0,0,0,0,0,0,0,0,0"/>
                </v:shape>
                <v:shape id="Freeform 1040" o:spid="_x0000_s1212" style="position:absolute;left:3811;top:160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" path="m16,33r5,l25,31r3,-3l31,25r2,-4l33,16r,-4l31,8,28,5,25,2,21,,16,,12,,8,2,5,5,2,8,,12r,4l,21r2,4l5,28r3,3l12,33r4,xe" filled="f" strokecolor="#ff7f0e" strokeweight=".096mm">
                  <v:path arrowok="t" o:connecttype="custom" o:connectlocs="16,1635;21,1635;25,1633;28,1630;31,1627;33,1623;33,1618;33,1614;31,1610;28,1607;25,1604;21,1602;16,1602;12,1602;8,1604;5,1607;2,1610;0,1614;0,1618;0,1623;2,1627;5,1630;8,1633;12,1635;16,1635" o:connectangles="0,0,0,0,0,0,0,0,0,0,0,0,0,0,0,0,0,0,0,0,0,0,0,0,0"/>
                </v:shape>
                <v:shape id="Freeform 1039" o:spid="_x0000_s1213" style="position:absolute;left:4639;top:172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" path="m21,l12,,8,1,2,7,,12r,8l2,24r6,7l12,32r9,l25,31r6,-7l33,20r,-8l31,7,25,1,21,xe" fillcolor="#ff7f0e" stroked="f">
                  <v:path arrowok="t" o:connecttype="custom" o:connectlocs="21,1724;12,1724;8,1725;2,1731;0,1736;0,1744;2,1748;8,1755;12,1756;21,1756;25,1755;31,1748;33,1744;33,1736;31,1731;25,1725;21,1724" o:connectangles="0,0,0,0,0,0,0,0,0,0,0,0,0,0,0,0,0"/>
                </v:shape>
                <v:shape id="Freeform 1038" o:spid="_x0000_s1214" style="position:absolute;left:4639;top:172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" path="m17,32r4,l25,31r3,-4l31,24r2,-4l33,16r,-4l31,7,28,4,25,1,21,,17,,12,,8,1,5,4,2,7,,12r,4l,20r2,4l5,27r3,4l12,32r5,xe" filled="f" strokecolor="#ff7f0e" strokeweight=".096mm">
                  <v:path arrowok="t" o:connecttype="custom" o:connectlocs="17,1756;21,1756;25,1755;28,1751;31,1748;33,1744;33,1740;33,1736;31,1731;28,1728;25,1725;21,1724;17,1724;12,1724;8,1725;5,1728;2,1731;0,1736;0,1740;0,1744;2,1748;5,1751;8,1755;12,1756;17,1756" o:connectangles="0,0,0,0,0,0,0,0,0,0,0,0,0,0,0,0,0,0,0,0,0,0,0,0,0"/>
                </v:shape>
                <v:shape id="Freeform 1037" o:spid="_x0000_s1215" style="position:absolute;left:5467;top:168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" path="m20,l12,,7,1,1,8,,12r,8l1,25r6,6l12,32r8,l24,31r7,-6l32,20r,-8l31,8,24,1,20,xe" fillcolor="#ff7f0e" stroked="f">
                  <v:path arrowok="t" o:connecttype="custom" o:connectlocs="20,1686;12,1686;7,1687;1,1694;0,1698;0,1706;1,1711;7,1717;12,1718;20,1718;24,1717;31,1711;32,1706;32,1698;31,1694;24,1687;20,1686" o:connectangles="0,0,0,0,0,0,0,0,0,0,0,0,0,0,0,0,0"/>
                </v:shape>
                <v:shape id="Freeform 1036" o:spid="_x0000_s1216" style="position:absolute;left:5467;top:168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" path="m16,32r4,l24,31r4,-3l31,25r1,-5l32,16r,-4l31,8,28,5,24,1,20,,16,,12,,7,1,4,5,1,8,,12r,4l,20r1,5l4,28r3,3l12,32r4,xe" filled="f" strokecolor="#ff7f0e" strokeweight=".096mm">
                  <v:path arrowok="t" o:connecttype="custom" o:connectlocs="16,1718;20,1718;24,1717;28,1714;31,1711;32,1706;32,1702;32,1698;31,1694;28,1691;24,1687;20,1686;16,1686;12,1686;7,1687;4,1691;1,1694;0,1698;0,1702;0,1706;1,1711;4,1714;7,1717;12,1718;16,1718" o:connectangles="0,0,0,0,0,0,0,0,0,0,0,0,0,0,0,0,0,0,0,0,0,0,0,0,0"/>
                </v:shape>
                <v:shape id="Freeform 1035" o:spid="_x0000_s1217" style="position:absolute;left:2170;top:1495;width:3314;height:89;visibility:visible;mso-wrap-style:square;v-text-anchor:top" coordsize="3314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" path="m,88l828,73,1656,r829,5l3313,57e" filled="f" strokecolor="#2ba02b" strokeweight=".144mm">
                  <v:path arrowok="t" o:connecttype="custom" o:connectlocs="0,1584;828,1569;1656,1496;2485,1501;3313,1553" o:connectangles="0,0,0,0,0"/>
                </v:shape>
                <v:shape id="Freeform 1034" o:spid="_x0000_s1218" style="position:absolute;left:2154;top:156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" path="m21,l12,,8,2,2,8,,12r,9l2,25r6,6l12,33r9,l25,31r6,-6l33,21r,-9l31,8,25,2,21,xe" fillcolor="#2ba02b" stroked="f">
                  <v:path arrowok="t" o:connecttype="custom" o:connectlocs="21,1568;12,1568;8,1570;2,1576;0,1580;0,1589;2,1593;8,1599;12,1601;21,1601;25,1599;31,1593;33,1589;33,1580;31,1576;25,1570;21,1568" o:connectangles="0,0,0,0,0,0,0,0,0,0,0,0,0,0,0,0,0"/>
                </v:shape>
                <v:shape id="Freeform 1033" o:spid="_x0000_s1219" style="position:absolute;left:2154;top:156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" path="m17,33r4,l25,31r3,-3l31,25r2,-4l33,16r,-4l31,8,28,5,25,2,21,,17,,12,,8,2,5,5,2,8,,12r,4l,21r2,4l5,28r3,3l12,33r5,xe" filled="f" strokecolor="#2ba02b" strokeweight=".096mm">
                  <v:path arrowok="t" o:connecttype="custom" o:connectlocs="17,1601;21,1601;25,1599;28,1596;31,1593;33,1589;33,1584;33,1580;31,1576;28,1573;25,1570;21,1568;17,1568;12,1568;8,1570;5,1573;2,1576;0,1580;0,1584;0,1589;2,1593;5,1596;8,1599;12,1601;17,1601" o:connectangles="0,0,0,0,0,0,0,0,0,0,0,0,0,0,0,0,0,0,0,0,0,0,0,0,0"/>
                </v:shape>
                <v:shape id="Freeform 1032" o:spid="_x0000_s1220" style="position:absolute;left:2982;top:155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" path="m20,l12,,8,1,1,7,,12r,8l1,24r7,7l12,32r8,l25,31r6,-7l32,20r,-8l31,7,25,1,20,xe" fillcolor="#2ba02b" stroked="f">
                  <v:path arrowok="t" o:connecttype="custom" o:connectlocs="20,1553;12,1553;8,1554;1,1560;0,1565;0,1573;1,1577;8,1584;12,1585;20,1585;25,1584;31,1577;32,1573;32,1565;31,1560;25,1554;20,1553" o:connectangles="0,0,0,0,0,0,0,0,0,0,0,0,0,0,0,0,0"/>
                </v:shape>
                <v:shape id="Freeform 1031" o:spid="_x0000_s1221" style="position:absolute;left:2982;top:155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" path="m16,32r4,l25,31r3,-4l31,24r1,-4l32,16r,-4l31,7,28,4,25,1,20,,16,,12,,8,1,5,4,1,7,,12r,4l,20r1,4l5,27r3,4l12,32r4,xe" filled="f" strokecolor="#2ba02b" strokeweight=".096mm">
                  <v:path arrowok="t" o:connecttype="custom" o:connectlocs="16,1585;20,1585;25,1584;28,1580;31,1577;32,1573;32,1569;32,1565;31,1560;28,1557;25,1554;20,1553;16,1553;12,1553;8,1554;5,1557;1,1560;0,1565;0,1569;0,1573;1,1577;5,1580;8,1584;12,1585;16,1585" o:connectangles="0,0,0,0,0,0,0,0,0,0,0,0,0,0,0,0,0,0,0,0,0,0,0,0,0"/>
                </v:shape>
                <v:shape id="Freeform 1030" o:spid="_x0000_s1222" style="position:absolute;left:3811;top:147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" path="m21,l12,,8,2,2,8,,12r,9l2,25r6,6l12,33r9,l25,31r6,-6l33,21r,-9l31,8,25,2,21,xe" fillcolor="#2ba02b" stroked="f">
                  <v:path arrowok="t" o:connecttype="custom" o:connectlocs="21,1479;12,1479;8,1481;2,1487;0,1491;0,1500;2,1504;8,1510;12,1512;21,1512;25,1510;31,1504;33,1500;33,1491;31,1487;25,1481;21,1479" o:connectangles="0,0,0,0,0,0,0,0,0,0,0,0,0,0,0,0,0"/>
                </v:shape>
                <v:shape id="Freeform 1029" o:spid="_x0000_s1223" style="position:absolute;left:3811;top:147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" path="m16,33r5,l25,31r3,-3l31,25r2,-4l33,17r,-5l31,8,28,5,25,2,21,,16,,12,,8,2,5,5,2,8,,12r,5l,21r2,4l5,28r3,3l12,33r4,xe" filled="f" strokecolor="#2ba02b" strokeweight=".096mm">
                  <v:path arrowok="t" o:connecttype="custom" o:connectlocs="16,1512;21,1512;25,1510;28,1507;31,1504;33,1500;33,1496;33,1491;31,1487;28,1484;25,1481;21,1479;16,1479;12,1479;8,1481;5,1484;2,1487;0,1491;0,1496;0,1500;2,1504;5,1507;8,1510;12,1512;16,1512" o:connectangles="0,0,0,0,0,0,0,0,0,0,0,0,0,0,0,0,0,0,0,0,0,0,0,0,0"/>
                </v:shape>
                <v:shape id="Freeform 1028" o:spid="_x0000_s1224" style="position:absolute;left:4639;top:148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" path="m21,l12,,8,2,2,8,,12r,9l2,25r6,6l12,33r9,l25,31r6,-6l33,21r,-9l31,8,25,2,21,xe" fillcolor="#2ba02b" stroked="f">
                  <v:path arrowok="t" o:connecttype="custom" o:connectlocs="21,1484;12,1484;8,1486;2,1492;0,1496;0,1505;2,1509;8,1515;12,1517;21,1517;25,1515;31,1509;33,1505;33,1496;31,1492;25,1486;21,1484" o:connectangles="0,0,0,0,0,0,0,0,0,0,0,0,0,0,0,0,0"/>
                </v:shape>
                <v:shape id="Freeform 1027" o:spid="_x0000_s1225" style="position:absolute;left:4639;top:148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" path="m17,33r4,l25,31r3,-3l31,25r2,-4l33,17r,-5l31,8,28,5,25,2,21,,17,,12,,8,2,5,5,2,8,,12r,5l,21r2,4l5,28r3,3l12,33r5,xe" filled="f" strokecolor="#2ba02b" strokeweight=".096mm">
                  <v:path arrowok="t" o:connecttype="custom" o:connectlocs="17,1517;21,1517;25,1515;28,1512;31,1509;33,1505;33,1501;33,1496;31,1492;28,1489;25,1486;21,1484;17,1484;12,1484;8,1486;5,1489;2,1492;0,1496;0,1501;0,1505;2,1509;5,1512;8,1515;12,1517;17,1517" o:connectangles="0,0,0,0,0,0,0,0,0,0,0,0,0,0,0,0,0,0,0,0,0,0,0,0,0"/>
                </v:shape>
                <v:shape id="Freeform 1026" o:spid="_x0000_s1226" style="position:absolute;left:5467;top:153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" path="m20,l12,,7,2,1,8,,12r,9l1,25r6,6l12,33r8,l24,31r7,-6l32,21r,-9l31,8,24,2,20,xe" fillcolor="#2ba02b" stroked="f">
                  <v:path arrowok="t" o:connecttype="custom" o:connectlocs="20,1536;12,1536;7,1538;1,1544;0,1548;0,1557;1,1561;7,1567;12,1569;20,1569;24,1567;31,1561;32,1557;32,1548;31,1544;24,1538;20,1536" o:connectangles="0,0,0,0,0,0,0,0,0,0,0,0,0,0,0,0,0"/>
                </v:shape>
                <v:shape id="Freeform 1025" o:spid="_x0000_s1227" style="position:absolute;left:5467;top:153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" path="m16,33r4,l24,31r4,-3l31,25r1,-4l32,17r,-5l31,8,28,5,24,2,20,,16,,12,,7,2,4,5,1,8,,12r,5l,21r1,4l4,28r3,3l12,33r4,xe" filled="f" strokecolor="#2ba02b" strokeweight=".096mm">
                  <v:path arrowok="t" o:connecttype="custom" o:connectlocs="16,1569;20,1569;24,1567;28,1564;31,1561;32,1557;32,1553;32,1548;31,1544;28,1541;24,1538;20,1536;16,1536;12,1536;7,1538;4,1541;1,1544;0,1548;0,1553;0,1557;1,1561;4,1564;7,1567;12,1569;16,1569" o:connectangles="0,0,0,0,0,0,0,0,0,0,0,0,0,0,0,0,0,0,0,0,0,0,0,0,0"/>
                </v:shape>
                <v:shape id="Freeform 1024" o:spid="_x0000_s1228" style="position:absolute;left:5069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1023" o:spid="_x0000_s1229" style="position:absolute;visibility:visible;mso-wrap-style:square" from="5070,1822" to="5070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" strokeweight=".07681mm"/>
                <v:shape id="Freeform 1022" o:spid="_x0000_s1230" style="position:absolute;left:5483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" path="m,l,19e" fillcolor="black" stroked="f">
                  <v:path arrowok="t" o:connecttype="custom" o:connectlocs="0,1822;0,1841" o:connectangles="0,0"/>
                </v:shape>
                <v:line id="Line 1021" o:spid="_x0000_s1231" style="position:absolute;visibility:visible;mso-wrap-style:square" from="5484,1822" to="5484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" strokeweight=".07681mm"/>
                <v:shape id="Freeform 1020" o:spid="_x0000_s1232" style="position:absolute;left:1986;top:1723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1019" o:spid="_x0000_s1233" style="position:absolute;visibility:visible;mso-wrap-style:square" from="2005,1723" to="2005,1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" strokeweight=".07681mm"/>
                <v:shape id="Freeform 1018" o:spid="_x0000_s1234" style="position:absolute;left:1986;top:1480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1017" o:spid="_x0000_s1235" style="position:absolute;visibility:visible;mso-wrap-style:square" from="2005,1481" to="2005,1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" strokeweight=".07681mm"/>
                <v:shape id="Freeform 1016" o:spid="_x0000_s1236" style="position:absolute;left:1986;top:1238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" path="m19,l,e" fillcolor="black" stroked="f">
                  <v:path arrowok="t" o:connecttype="custom" o:connectlocs="19,0;0,0" o:connectangles="0,0"/>
                </v:shape>
                <v:line id="Line 1015" o:spid="_x0000_s1237" style="position:absolute;visibility:visible;mso-wrap-style:square" from="2005,1238" to="2005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" strokeweight=".07681mm"/>
                <v:shape id="Freeform 1014" o:spid="_x0000_s1238" style="position:absolute;left:1986;top:995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" path="m19,l,e" fillcolor="black" stroked="f">
                  <v:path arrowok="t" o:connecttype="custom" o:connectlocs="19,0;0,0" o:connectangles="0,0"/>
                </v:shape>
                <v:line id="Line 1013" o:spid="_x0000_s1239" style="position:absolute;visibility:visible;mso-wrap-style:square" from="2005,996" to="2005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" strokeweight=".07681mm"/>
                <v:shape id="Freeform 1012" o:spid="_x0000_s1240" style="position:absolute;left:1986;top:753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1011" o:spid="_x0000_s1241" style="position:absolute;visibility:visible;mso-wrap-style:square" from="2005,753" to="2005,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" strokeweight=".07681mm"/>
                <v:shape id="Freeform 1010" o:spid="_x0000_s1242" style="position:absolute;left:1986;top:510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" path="m19,l,e" fillcolor="black" stroked="f">
                  <v:path arrowok="t" o:connecttype="custom" o:connectlocs="19,0;0,0" o:connectangles="0,0"/>
                </v:shape>
                <v:line id="Line 1009" o:spid="_x0000_s1243" style="position:absolute;visibility:visible;mso-wrap-style:square" from="2005,511" to="2005,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" strokeweight=".07681mm"/>
                <v:shape id="Freeform 1008" o:spid="_x0000_s1244" style="position:absolute;left:1986;top:268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1007" o:spid="_x0000_s1245" style="position:absolute;visibility:visible;mso-wrap-style:square" from="2005,268" to="2005,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" strokeweight=".07681mm"/>
                <v:shape id="Freeform 1006" o:spid="_x0000_s1246" style="position:absolute;left:1986;top:25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" path="m19,l,e" fillcolor="black" stroked="f">
                  <v:path arrowok="t" o:connecttype="custom" o:connectlocs="19,0;0,0" o:connectangles="0,0"/>
                </v:shape>
                <v:line id="Line 1005" o:spid="_x0000_s1247" style="position:absolute;visibility:visible;mso-wrap-style:square" from="2005,26" to="2005,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" strokeweight=".07681mm"/>
                <v:shape id="AutoShape 1004" o:spid="_x0000_s1248" style="position:absolute;left:2160;top:6549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" path="m-155,-4727r,-1810m3490,-4727r,-1810m-155,-4727r3645,e" filled="f" strokeweight=".07681mm">
                  <v:path arrowok="t" o:connecttype="custom" o:connectlocs="-155,1822;-155,12;3490,1822;3490,12;-155,1822;3490,1822" o:connectangles="0,0,0,0,0,0"/>
                </v:shape>
                <v:shape id="Freeform 1003" o:spid="_x0000_s1249" style="position:absolute;left:2170;top:94;width:3314;height:312;visibility:visible;mso-wrap-style:square;v-text-anchor:top" coordsize="3314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" path="m,312l828,235,1656,69,2485,r828,249e" filled="f" strokecolor="#9466bd" strokeweight=".144mm">
                  <v:path arrowok="t" o:connecttype="custom" o:connectlocs="0,406;828,329;1656,163;2485,94;3313,343" o:connectangles="0,0,0,0,0"/>
                </v:shape>
                <v:shape id="Freeform 1002" o:spid="_x0000_s1250" style="position:absolute;left:2154;top:38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" path="m21,l12,,8,2,2,8,,12r,9l2,25r6,6l12,33r9,l25,31r6,-6l33,21r,-9l31,8,25,2,21,xe" fillcolor="#9466bd" stroked="f">
                  <v:path arrowok="t" o:connecttype="custom" o:connectlocs="21,389;12,389;8,391;2,397;0,401;0,410;2,414;8,420;12,422;21,422;25,420;31,414;33,410;33,401;31,397;25,391;21,389" o:connectangles="0,0,0,0,0,0,0,0,0,0,0,0,0,0,0,0,0"/>
                </v:shape>
                <v:shape id="Freeform 1001" o:spid="_x0000_s1251" style="position:absolute;left:2154;top:38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" path="m17,33r4,l25,31r3,-3l31,25r2,-4l33,17r,-5l31,8,28,5,25,2,21,,17,,12,,8,2,5,5,2,8,,12r,5l,21r2,4l5,28r3,3l12,33r5,xe" filled="f" strokecolor="#9466bd" strokeweight=".096mm">
                  <v:path arrowok="t" o:connecttype="custom" o:connectlocs="17,422;21,422;25,420;28,417;31,414;33,410;33,406;33,401;31,397;28,394;25,391;21,389;17,389;12,389;8,391;5,394;2,397;0,401;0,406;0,410;2,414;5,417;8,420;12,422;17,422" o:connectangles="0,0,0,0,0,0,0,0,0,0,0,0,0,0,0,0,0,0,0,0,0,0,0,0,0"/>
                </v:shape>
                <v:shape id="Freeform 1000" o:spid="_x0000_s1252" style="position:absolute;left:2982;top:31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" path="m20,l12,,8,2,1,8,,12r,9l1,25r7,6l12,33r8,l25,31r6,-6l32,21r,-9l31,8,25,2,20,xe" fillcolor="#9466bd" stroked="f">
                  <v:path arrowok="t" o:connecttype="custom" o:connectlocs="20,312;12,312;8,314;1,320;0,324;0,333;1,337;8,343;12,345;20,345;25,343;31,337;32,333;32,324;31,320;25,314;20,312" o:connectangles="0,0,0,0,0,0,0,0,0,0,0,0,0,0,0,0,0"/>
                </v:shape>
                <v:shape id="Freeform 999" o:spid="_x0000_s1253" style="position:absolute;left:2982;top:31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" path="m16,33r4,l25,31r3,-3l31,25r1,-4l32,17r,-5l31,8,28,5,25,2,20,,16,,12,,8,2,5,5,1,8,,12r,5l,21r1,4l5,28r3,3l12,33r4,xe" filled="f" strokecolor="#9466bd" strokeweight=".096mm">
                  <v:path arrowok="t" o:connecttype="custom" o:connectlocs="16,345;20,345;25,343;28,340;31,337;32,333;32,329;32,324;31,320;28,317;25,314;20,312;16,312;12,312;8,314;5,317;1,320;0,324;0,329;0,333;1,337;5,340;8,343;12,345;16,345" o:connectangles="0,0,0,0,0,0,0,0,0,0,0,0,0,0,0,0,0,0,0,0,0,0,0,0,0"/>
                </v:shape>
                <v:shape id="Freeform 998" o:spid="_x0000_s1254" style="position:absolute;left:3811;top:14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" path="m21,l12,,8,2,2,8,,12r,9l2,25r6,6l12,33r9,l25,31r6,-6l33,21r,-9l31,8,25,2,21,xe" fillcolor="#9466bd" stroked="f">
                  <v:path arrowok="t" o:connecttype="custom" o:connectlocs="21,146;12,146;8,148;2,154;0,158;0,167;2,171;8,177;12,179;21,179;25,177;31,171;33,167;33,158;31,154;25,148;21,146" o:connectangles="0,0,0,0,0,0,0,0,0,0,0,0,0,0,0,0,0"/>
                </v:shape>
                <v:shape id="Freeform 997" o:spid="_x0000_s1255" style="position:absolute;left:3811;top:14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" path="m16,33r5,l25,31r3,-3l31,25r2,-4l33,17r,-5l31,8,28,5,25,2,21,,16,,12,,8,2,5,5,2,8,,12r,5l,21r2,4l5,28r3,3l12,33r4,xe" filled="f" strokecolor="#9466bd" strokeweight=".096mm">
                  <v:path arrowok="t" o:connecttype="custom" o:connectlocs="16,179;21,179;25,177;28,174;31,171;33,167;33,163;33,158;31,154;28,151;25,148;21,146;16,146;12,146;8,148;5,151;2,154;0,158;0,163;0,167;2,171;5,174;8,177;12,179;16,179" o:connectangles="0,0,0,0,0,0,0,0,0,0,0,0,0,0,0,0,0,0,0,0,0,0,0,0,0"/>
                </v:shape>
                <v:shape id="Freeform 996" o:spid="_x0000_s1256" style="position:absolute;left:4639;top:7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" path="m21,l12,,8,1,2,8,,12r,8l2,24r6,7l12,32r9,l25,31r6,-7l33,20r,-8l31,8,25,1,21,xe" fillcolor="#9466bd" stroked="f">
                  <v:path arrowok="t" o:connecttype="custom" o:connectlocs="21,78;12,78;8,79;2,86;0,90;0,98;2,102;8,109;12,110;21,110;25,109;31,102;33,98;33,90;31,86;25,79;21,78" o:connectangles="0,0,0,0,0,0,0,0,0,0,0,0,0,0,0,0,0"/>
                </v:shape>
                <v:shape id="Freeform 995" o:spid="_x0000_s1257" style="position:absolute;left:4639;top:7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" path="m17,32r4,l25,31r3,-3l31,24r2,-4l33,16r,-4l31,8,28,4,25,1,21,,17,,12,,8,1,5,4,2,8,,12r,4l,20r2,4l5,28r3,3l12,32r5,xe" filled="f" strokecolor="#9466bd" strokeweight=".096mm">
                  <v:path arrowok="t" o:connecttype="custom" o:connectlocs="17,110;21,110;25,109;28,106;31,102;33,98;33,94;33,90;31,86;28,82;25,79;21,78;17,78;12,78;8,79;5,82;2,86;0,90;0,94;0,98;2,102;5,106;8,109;12,110;17,110" o:connectangles="0,0,0,0,0,0,0,0,0,0,0,0,0,0,0,0,0,0,0,0,0,0,0,0,0"/>
                </v:shape>
                <v:shape id="Freeform 994" o:spid="_x0000_s1258" style="position:absolute;left:5467;top:32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" path="m20,l12,,7,2,1,8,,12r,9l1,25r6,6l12,33r8,l24,31r7,-6l32,21r,-9l31,8,24,2,20,xe" fillcolor="#9466bd" stroked="f">
                  <v:path arrowok="t" o:connecttype="custom" o:connectlocs="20,327;12,327;7,329;1,335;0,339;0,348;1,352;7,358;12,360;20,360;24,358;31,352;32,348;32,339;31,335;24,329;20,327" o:connectangles="0,0,0,0,0,0,0,0,0,0,0,0,0,0,0,0,0"/>
                </v:shape>
                <v:shape id="Freeform 993" o:spid="_x0000_s1259" style="position:absolute;left:5467;top:32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" path="m16,33r4,l24,31r4,-3l31,25r1,-4l32,16r,-4l31,8,28,5,24,2,20,,16,,12,,7,2,4,5,1,8,,12r,4l,21r1,4l4,28r3,3l12,33r4,xe" filled="f" strokecolor="#9466bd" strokeweight=".096mm">
                  <v:path arrowok="t" o:connecttype="custom" o:connectlocs="16,360;20,360;24,358;28,355;31,352;32,348;32,343;32,339;31,335;28,332;24,329;20,327;16,327;12,327;7,329;4,332;1,335;0,339;0,343;0,348;1,352;4,355;7,358;12,360;16,360" o:connectangles="0,0,0,0,0,0,0,0,0,0,0,0,0,0,0,0,0,0,0,0,0,0,0,0,0"/>
                </v:shape>
                <v:line id="Line 992" o:spid="_x0000_s1260" style="position:absolute;visibility:visible;mso-wrap-style:square" from="2005,12" to="5650,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" strokeweight=".07681mm"/>
                <v:shape id="Freeform 991" o:spid="_x0000_s1261" style="position:absolute;left:2170;top:1013;width:3314;height:230;visibility:visible;mso-wrap-style:square;v-text-anchor:top" coordsize="3314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" path="m,230l828,56r828,8l2485,r828,65e" filled="f" strokecolor="#d62728" strokeweight=".144mm">
                  <v:path arrowok="t" o:connecttype="custom" o:connectlocs="0,1243;828,1069;1656,1077;2485,1013;3313,1078" o:connectangles="0,0,0,0,0"/>
                </v:shape>
                <v:shape id="Freeform 990" o:spid="_x0000_s1262" style="position:absolute;left:2154;top:122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" path="m21,l12,,8,2,2,8,,12r,9l2,25r6,6l12,33r9,l25,31r6,-6l33,21r,-9l31,8,25,2,21,xe" fillcolor="#d62728" stroked="f">
                  <v:path arrowok="t" o:connecttype="custom" o:connectlocs="21,1226;12,1226;8,1228;2,1234;0,1238;0,1247;2,1251;8,1257;12,1259;21,1259;25,1257;31,1251;33,1247;33,1238;31,1234;25,1228;21,1226" o:connectangles="0,0,0,0,0,0,0,0,0,0,0,0,0,0,0,0,0"/>
                </v:shape>
                <v:shape id="Freeform 989" o:spid="_x0000_s1263" style="position:absolute;left:2154;top:122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" path="m17,33r4,l25,31r3,-3l31,25r2,-4l33,17r,-5l31,8,28,5,25,2,21,,17,,12,,8,2,5,5,2,8,,12r,5l,21r2,4l5,28r3,3l12,33r5,xe" filled="f" strokecolor="#d62728" strokeweight=".096mm">
                  <v:path arrowok="t" o:connecttype="custom" o:connectlocs="17,1259;21,1259;25,1257;28,1254;31,1251;33,1247;33,1243;33,1238;31,1234;28,1231;25,1228;21,1226;17,1226;12,1226;8,1228;5,1231;2,1234;0,1238;0,1243;0,1247;2,1251;5,1254;8,1257;12,1259;17,1259" o:connectangles="0,0,0,0,0,0,0,0,0,0,0,0,0,0,0,0,0,0,0,0,0,0,0,0,0"/>
                </v:shape>
                <v:shape id="Freeform 988" o:spid="_x0000_s1264" style="position:absolute;left:2982;top:105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" path="m20,l12,,8,2,1,8,,12r,9l1,25r7,6l12,33r8,l25,31r6,-6l32,21r,-9l31,8,25,2,20,xe" fillcolor="#d62728" stroked="f">
                  <v:path arrowok="t" o:connecttype="custom" o:connectlocs="20,1052;12,1052;8,1054;1,1060;0,1064;0,1073;1,1077;8,1083;12,1085;20,1085;25,1083;31,1077;32,1073;32,1064;31,1060;25,1054;20,1052" o:connectangles="0,0,0,0,0,0,0,0,0,0,0,0,0,0,0,0,0"/>
                </v:shape>
                <v:shape id="Freeform 987" o:spid="_x0000_s1265" style="position:absolute;left:2982;top:105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" path="m16,33r4,l25,31r3,-3l31,25r1,-4l32,17r,-5l31,8,28,5,25,2,20,,16,,12,,8,2,5,5,1,8,,12r,5l,21r1,4l5,28r3,3l12,33r4,xe" filled="f" strokecolor="#d62728" strokeweight=".096mm">
                  <v:path arrowok="t" o:connecttype="custom" o:connectlocs="16,1085;20,1085;25,1083;28,1080;31,1077;32,1073;32,1069;32,1064;31,1060;28,1057;25,1054;20,1052;16,1052;12,1052;8,1054;5,1057;1,1060;0,1064;0,1069;0,1073;1,1077;5,1080;8,1083;12,1085;16,1085" o:connectangles="0,0,0,0,0,0,0,0,0,0,0,0,0,0,0,0,0,0,0,0,0,0,0,0,0"/>
                </v:shape>
                <v:shape id="Freeform 986" o:spid="_x0000_s1266" style="position:absolute;left:3811;top:106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" path="m21,l12,,8,2,2,8,,12r,9l2,25r6,6l12,33r9,l25,31r6,-6l33,21r,-9l31,8,25,2,21,xe" fillcolor="#d62728" stroked="f">
                  <v:path arrowok="t" o:connecttype="custom" o:connectlocs="21,1060;12,1060;8,1062;2,1068;0,1072;0,1081;2,1085;8,1091;12,1093;21,1093;25,1091;31,1085;33,1081;33,1072;31,1068;25,1062;21,1060" o:connectangles="0,0,0,0,0,0,0,0,0,0,0,0,0,0,0,0,0"/>
                </v:shape>
                <v:shape id="Freeform 985" o:spid="_x0000_s1267" style="position:absolute;left:3811;top:106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" path="m16,33r5,l25,31r3,-3l31,25r2,-4l33,17r,-5l31,8,28,5,25,2,21,,16,,12,,8,2,5,5,2,8,,12r,5l,21r2,4l5,28r3,3l12,33r4,xe" filled="f" strokecolor="#d62728" strokeweight=".096mm">
                  <v:path arrowok="t" o:connecttype="custom" o:connectlocs="16,1093;21,1093;25,1091;28,1088;31,1085;33,1081;33,1077;33,1072;31,1068;28,1065;25,1062;21,1060;16,1060;12,1060;8,1062;5,1065;2,1068;0,1072;0,1077;0,1081;2,1085;5,1088;8,1091;12,1093;16,1093" o:connectangles="0,0,0,0,0,0,0,0,0,0,0,0,0,0,0,0,0,0,0,0,0,0,0,0,0"/>
                </v:shape>
                <v:shape id="Freeform 984" o:spid="_x0000_s1268" style="position:absolute;left:4639;top:99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" path="m21,l12,,8,1,2,8,,12r,8l2,25r6,6l12,32r9,l25,31r6,-6l33,20r,-8l31,8,25,1,21,xe" fillcolor="#d62728" stroked="f">
                  <v:path arrowok="t" o:connecttype="custom" o:connectlocs="21,997;12,997;8,998;2,1005;0,1009;0,1017;2,1022;8,1028;12,1029;21,1029;25,1028;31,1022;33,1017;33,1009;31,1005;25,998;21,997" o:connectangles="0,0,0,0,0,0,0,0,0,0,0,0,0,0,0,0,0"/>
                </v:shape>
                <v:shape id="Freeform 983" o:spid="_x0000_s1269" style="position:absolute;left:4639;top:99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" path="m17,32r4,l25,31r3,-3l31,25r2,-5l33,16r,-4l31,8,28,4,25,1,21,,17,,12,,8,1,5,4,2,8,,12r,4l,20r2,5l5,28r3,3l12,32r5,xe" filled="f" strokecolor="#d62728" strokeweight=".096mm">
                  <v:path arrowok="t" o:connecttype="custom" o:connectlocs="17,1029;21,1029;25,1028;28,1025;31,1022;33,1017;33,1013;33,1009;31,1005;28,1001;25,998;21,997;17,997;12,997;8,998;5,1001;2,1005;0,1009;0,1013;0,1017;2,1022;5,1025;8,1028;12,1029;17,1029" o:connectangles="0,0,0,0,0,0,0,0,0,0,0,0,0,0,0,0,0,0,0,0,0,0,0,0,0"/>
                </v:shape>
                <v:shape id="Freeform 982" o:spid="_x0000_s1270" style="position:absolute;left:5467;top:106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" path="m20,l12,,7,2,1,8,,12r,9l1,25r6,6l12,33r8,l24,31r7,-6l32,21r,-9l31,8,24,2,20,xe" fillcolor="#d62728" stroked="f">
                  <v:path arrowok="t" o:connecttype="custom" o:connectlocs="20,1062;12,1062;7,1064;1,1070;0,1074;0,1083;1,1087;7,1093;12,1095;20,1095;24,1093;31,1087;32,1083;32,1074;31,1070;24,1064;20,1062" o:connectangles="0,0,0,0,0,0,0,0,0,0,0,0,0,0,0,0,0"/>
                </v:shape>
                <v:shape id="Freeform 981" o:spid="_x0000_s1271" style="position:absolute;left:5467;top:106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" path="m16,33r4,l24,31r4,-3l31,25r1,-4l32,16r,-4l31,8,28,5,24,2,20,,16,,12,,7,2,4,5,1,8,,12r,4l,21r1,4l4,28r3,3l12,33r4,xe" filled="f" strokecolor="#d62728" strokeweight=".096mm">
                  <v:path arrowok="t" o:connecttype="custom" o:connectlocs="16,1095;20,1095;24,1093;28,1090;31,1087;32,1083;32,1078;32,1074;31,1070;28,1067;24,1064;20,1062;16,1062;12,1062;7,1064;4,1067;1,1070;0,1074;0,1078;0,1083;1,1087;4,1090;7,1093;12,1095;16,1095" o:connectangles="0,0,0,0,0,0,0,0,0,0,0,0,0,0,0,0,0,0,0,0,0,0,0,0,0"/>
                </v:shape>
                <v:shape id="Freeform 980" o:spid="_x0000_s1272" style="position:absolute;left:2032;top:709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" path="m428,l4,,,4,,412r4,4l428,416r3,-4l431,4,428,xe" stroked="f">
                  <v:fill opacity="52428f"/>
                  <v:path arrowok="t" o:connecttype="custom" o:connectlocs="428,709;4,709;0,713;0,1121;4,1125;428,1125;431,1121;431,713;428,709" o:connectangles="0,0,0,0,0,0,0,0,0"/>
                </v:shape>
                <v:shape id="Freeform 979" o:spid="_x0000_s1273" style="position:absolute;left:2032;top:709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" path="m11,416r409,l428,416r3,-4l431,405r,-394l431,4,428,r-8,l11,,4,,,4r,7l,405r,7l4,416r7,xe" filled="f" strokecolor="#ccc" strokeweight=".096mm">
                  <v:path arrowok="t" o:connecttype="custom" o:connectlocs="11,1125;420,1125;428,1125;431,1121;431,1114;431,720;431,713;428,709;420,709;11,709;4,709;0,713;0,720;0,1114;0,1121;4,1125;11,1125" o:connectangles="0,0,0,0,0,0,0,0,0,0,0,0,0,0,0,0,0"/>
                </v:shape>
                <v:shape id="Freeform 978" o:spid="_x0000_s1274" style="position:absolute;left:2092;top:73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" path="m21,l12,,8,2,2,8,,12r,9l2,25r6,6l12,33r9,l25,31r6,-6l33,21r,-9l31,8,25,2,21,xe" fillcolor="#1f77b3" stroked="f">
                  <v:path arrowok="t" o:connecttype="custom" o:connectlocs="21,737;12,737;8,739;2,745;0,749;0,758;2,762;8,768;12,770;21,770;25,768;31,762;33,758;33,749;31,745;25,739;21,737" o:connectangles="0,0,0,0,0,0,0,0,0,0,0,0,0,0,0,0,0"/>
                </v:shape>
                <v:shape id="Freeform 977" o:spid="_x0000_s1275" style="position:absolute;left:2092;top:73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" path="m17,33r4,l25,31r3,-3l31,25r2,-4l33,16r,-4l31,8,28,5,25,2,21,,17,,12,,8,2,5,5,2,8,,12r,4l,21r2,4l5,28r3,3l12,33r5,xe" filled="f" strokecolor="#1f77b3" strokeweight=".096mm">
                  <v:path arrowok="t" o:connecttype="custom" o:connectlocs="17,770;21,770;25,768;28,765;31,762;33,758;33,753;33,749;31,745;28,742;25,739;21,737;17,737;12,737;8,739;5,742;2,745;0,749;0,753;0,758;2,762;5,765;8,768;12,770;17,770" o:connectangles="0,0,0,0,0,0,0,0,0,0,0,0,0,0,0,0,0,0,0,0,0,0,0,0,0"/>
                </v:shape>
                <v:shape id="Freeform 976" o:spid="_x0000_s1276" style="position:absolute;left:2092;top:81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" path="m21,l12,,8,1,2,8,,12r,8l2,25r6,6l12,32r9,l25,31r6,-6l33,20r,-8l31,8,25,1,21,xe" fillcolor="#ff7f0e" stroked="f">
                  <v:path arrowok="t" o:connecttype="custom" o:connectlocs="21,817;12,817;8,818;2,825;0,829;0,837;2,842;8,848;12,849;21,849;25,848;31,842;33,837;33,829;31,825;25,818;21,817" o:connectangles="0,0,0,0,0,0,0,0,0,0,0,0,0,0,0,0,0"/>
                </v:shape>
                <v:shape id="Freeform 975" o:spid="_x0000_s1277" style="position:absolute;left:2092;top:81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" path="m17,32r4,l25,31r3,-3l31,25r2,-5l33,16r,-4l31,8,28,5,25,1,21,,17,,12,,8,1,5,5,2,8,,12r,4l,20r2,5l5,28r3,3l12,32r5,xe" filled="f" strokecolor="#ff7f0e" strokeweight=".096mm">
                  <v:path arrowok="t" o:connecttype="custom" o:connectlocs="17,849;21,849;25,848;28,845;31,842;33,837;33,833;33,829;31,825;28,822;25,818;21,817;17,817;12,817;8,818;5,822;2,825;0,829;0,833;0,837;2,842;5,845;8,848;12,849;17,849" o:connectangles="0,0,0,0,0,0,0,0,0,0,0,0,0,0,0,0,0,0,0,0,0,0,0,0,0"/>
                </v:shape>
                <v:shape id="Freeform 974" o:spid="_x0000_s1278" style="position:absolute;left:2092;top:89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" path="m21,l12,,8,1,2,7,,12r,8l2,24r6,7l12,32r9,l25,31r6,-7l33,20r,-8l31,7,25,1,21,xe" fillcolor="#2ba02b" stroked="f">
                  <v:path arrowok="t" o:connecttype="custom" o:connectlocs="21,897;12,897;8,898;2,904;0,909;0,917;2,921;8,928;12,929;21,929;25,928;31,921;33,917;33,909;31,904;25,898;21,897" o:connectangles="0,0,0,0,0,0,0,0,0,0,0,0,0,0,0,0,0"/>
                </v:shape>
                <v:shape id="Freeform 973" o:spid="_x0000_s1279" style="position:absolute;left:2092;top:89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" path="m17,32r4,l25,31r3,-4l31,24r2,-4l33,16r,-4l31,7,28,4,25,1,21,,17,,12,,8,1,5,4,2,7,,12r,4l,20r2,4l5,27r3,4l12,32r5,xe" filled="f" strokecolor="#2ba02b" strokeweight=".096mm">
                  <v:path arrowok="t" o:connecttype="custom" o:connectlocs="17,929;21,929;25,928;28,924;31,921;33,917;33,913;33,909;31,904;28,901;25,898;21,897;17,897;12,897;8,898;5,901;2,904;0,909;0,913;0,917;2,921;5,924;8,928;12,929;17,929" o:connectangles="0,0,0,0,0,0,0,0,0,0,0,0,0,0,0,0,0,0,0,0,0,0,0,0,0"/>
                </v:shape>
                <v:shape id="Freeform 972" o:spid="_x0000_s1280" style="position:absolute;left:2092;top:97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" path="m21,l12,,8,2,2,8,,12r,9l2,25r6,6l12,33r9,l25,31r6,-6l33,21r,-9l31,8,25,2,21,xe" fillcolor="#d62728" stroked="f">
                  <v:path arrowok="t" o:connecttype="custom" o:connectlocs="21,976;12,976;8,978;2,984;0,988;0,997;2,1001;8,1007;12,1009;21,1009;25,1007;31,1001;33,997;33,988;31,984;25,978;21,976" o:connectangles="0,0,0,0,0,0,0,0,0,0,0,0,0,0,0,0,0"/>
                </v:shape>
                <v:shape id="Freeform 971" o:spid="_x0000_s1281" style="position:absolute;left:2092;top:97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" path="m17,33r4,l25,31r3,-3l31,25r2,-4l33,17r,-5l31,8,28,5,25,2,21,,17,,12,,8,2,5,5,2,8,,12r,5l,21r2,4l5,28r3,3l12,33r5,xe" filled="f" strokecolor="#d62728" strokeweight=".096mm">
                  <v:path arrowok="t" o:connecttype="custom" o:connectlocs="17,1009;21,1009;25,1007;28,1004;31,1001;33,997;33,993;33,988;31,984;28,981;25,978;21,976;17,976;12,976;8,978;5,981;2,984;0,988;0,993;0,997;2,1001;5,1004;8,1007;12,1009;17,1009" o:connectangles="0,0,0,0,0,0,0,0,0,0,0,0,0,0,0,0,0,0,0,0,0,0,0,0,0"/>
                </v:shape>
                <v:shape id="Freeform 970" o:spid="_x0000_s1282" style="position:absolute;left:2092;top:10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" path="m21,l12,,8,2,2,8,,12r,9l2,25r6,6l12,33r9,l25,31r6,-6l33,21r,-9l31,8,25,2,21,xe" fillcolor="#9466bd" stroked="f">
                  <v:path arrowok="t" o:connecttype="custom" o:connectlocs="21,1056;12,1056;8,1058;2,1064;0,1068;0,1077;2,1081;8,1087;12,1089;21,1089;25,1087;31,1081;33,1077;33,1068;31,1064;25,1058;21,1056" o:connectangles="0,0,0,0,0,0,0,0,0,0,0,0,0,0,0,0,0"/>
                </v:shape>
                <v:shape id="Freeform 969" o:spid="_x0000_s1283" style="position:absolute;left:2092;top:10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" path="m17,33r4,l25,31r3,-3l31,25r2,-4l33,17r,-5l31,8,28,5,25,2,21,,17,,12,,8,2,5,5,2,8,,12r,5l,21r2,4l5,28r3,3l12,33r5,xe" filled="f" strokecolor="#9466bd" strokeweight=".096mm">
                  <v:path arrowok="t" o:connecttype="custom" o:connectlocs="17,1089;21,1089;25,1087;28,1084;31,1081;33,1077;33,1073;33,1068;31,1064;28,1061;25,1058;21,1056;17,1056;12,1056;8,1058;5,1061;2,1064;0,1068;0,1073;0,1077;2,1081;5,1084;8,1087;12,1089;17,1089" o:connectangles="0,0,0,0,0,0,0,0,0,0,0,0,0,0,0,0,0,0,0,0,0,0,0,0,0"/>
                </v:shape>
                <v:shape id="Text Box 968" o:spid="_x0000_s1284" type="#_x0000_t202" style="position:absolute;left:2007;top:13;width:3641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y8q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RfTTP4/SadIOd3AAAA//8DAFBLAQItABQABgAIAAAAIQDb4fbL7gAAAIUBAAATAAAAAAAAAAAA&#10;AAAAAAAAAABbQ29udGVudF9UeXBlc10ueG1sUEsBAi0AFAAGAAgAAAAhAFr0LFu/AAAAFQEAAAsA&#10;AAAAAAAAAAAAAAAAHwEAAF9yZWxzLy5yZWxzUEsBAi0AFAAGAAgAAAAhABs7LyrEAAAA3QAAAA8A&#10;AAAAAAAAAAAAAAAABwIAAGRycy9kb3ducmV2LnhtbFBLBQYAAAAAAwADALcAAAD4AgAAAAA=&#10;" filled="f" stroked="f">
                  <v:textbox inset="0,0,0,0">
                    <w:txbxContent>
                      <w:p w14:paraId="6C2649E4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13ED9F8D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1E0E911B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2FE18B15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7AA16909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1D477841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59DD245D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13C8D9F5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1B5E3B23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090F6ADC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2F8335CA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57B3653E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183FD3B7" w14:textId="77777777" w:rsidR="00053D16" w:rsidRDefault="00053D16">
                        <w:pPr>
                          <w:rPr>
                            <w:sz w:val="4"/>
                          </w:rPr>
                        </w:pPr>
                      </w:p>
                      <w:p w14:paraId="63A9E54D" w14:textId="77777777" w:rsidR="00053D16" w:rsidRDefault="00053D16">
                        <w:pPr>
                          <w:spacing w:before="5"/>
                          <w:rPr>
                            <w:sz w:val="5"/>
                          </w:rPr>
                        </w:pPr>
                      </w:p>
                      <w:p w14:paraId="07CEA24D" w14:textId="77777777" w:rsidR="00053D16" w:rsidRDefault="00053D16">
                        <w:pPr>
                          <w:ind w:left="46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1F77B3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1D3529F5" w14:textId="77777777" w:rsidR="00053D16" w:rsidRDefault="00053D16">
                        <w:pPr>
                          <w:spacing w:before="20"/>
                          <w:ind w:left="46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FF7F0E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2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1B976882" w14:textId="77777777" w:rsidR="00053D16" w:rsidRDefault="00053D16">
                        <w:pPr>
                          <w:spacing w:before="22"/>
                          <w:ind w:left="46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2BA02B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4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1A91082A" w14:textId="77777777" w:rsidR="00053D16" w:rsidRDefault="00053D16">
                        <w:pPr>
                          <w:spacing w:before="26"/>
                          <w:ind w:left="46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D62728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8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48F2EAEE" w14:textId="77777777" w:rsidR="00053D16" w:rsidRDefault="00053D16">
                        <w:pPr>
                          <w:spacing w:before="17"/>
                          <w:ind w:left="46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9466BD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16 *</w:t>
                        </w:r>
                        <w:r>
                          <w:rPr>
                            <w:rFonts w:ascii="DejaVu Sans"/>
                            <w:spacing w:val="-4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33152" behindDoc="0" locked="0" layoutInCell="1" allowOverlap="1" wp14:anchorId="78B9E312" wp14:editId="64656CB0">
                <wp:simplePos x="0" y="0"/>
                <wp:positionH relativeFrom="page">
                  <wp:posOffset>4280535</wp:posOffset>
                </wp:positionH>
                <wp:positionV relativeFrom="paragraph">
                  <wp:posOffset>6350</wp:posOffset>
                </wp:positionV>
                <wp:extent cx="2327910" cy="1163320"/>
                <wp:effectExtent l="13335" t="10795" r="11430" b="6985"/>
                <wp:wrapNone/>
                <wp:docPr id="870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7910" cy="1163320"/>
                          <a:chOff x="6741" y="10"/>
                          <a:chExt cx="3666" cy="1832"/>
                        </a:xfrm>
                      </wpg:grpSpPr>
                      <wps:wsp>
                        <wps:cNvPr id="871" name="Freeform 966"/>
                        <wps:cNvSpPr>
                          <a:spLocks/>
                        </wps:cNvSpPr>
                        <wps:spPr bwMode="auto">
                          <a:xfrm>
                            <a:off x="6925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Line 965"/>
                        <wps:cNvCnPr>
                          <a:cxnSpLocks noChangeShapeType="1"/>
                        </wps:cNvCnPr>
                        <wps:spPr bwMode="auto">
                          <a:xfrm>
                            <a:off x="6926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Freeform 964"/>
                        <wps:cNvSpPr>
                          <a:spLocks/>
                        </wps:cNvSpPr>
                        <wps:spPr bwMode="auto">
                          <a:xfrm>
                            <a:off x="7339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Line 963"/>
                        <wps:cNvCnPr>
                          <a:cxnSpLocks noChangeShapeType="1"/>
                        </wps:cNvCnPr>
                        <wps:spPr bwMode="auto">
                          <a:xfrm>
                            <a:off x="7340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" name="Freeform 962"/>
                        <wps:cNvSpPr>
                          <a:spLocks/>
                        </wps:cNvSpPr>
                        <wps:spPr bwMode="auto">
                          <a:xfrm>
                            <a:off x="7753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Line 961"/>
                        <wps:cNvCnPr>
                          <a:cxnSpLocks noChangeShapeType="1"/>
                        </wps:cNvCnPr>
                        <wps:spPr bwMode="auto">
                          <a:xfrm>
                            <a:off x="7754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" name="Freeform 960"/>
                        <wps:cNvSpPr>
                          <a:spLocks/>
                        </wps:cNvSpPr>
                        <wps:spPr bwMode="auto">
                          <a:xfrm>
                            <a:off x="8167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" name="Line 959"/>
                        <wps:cNvCnPr>
                          <a:cxnSpLocks noChangeShapeType="1"/>
                        </wps:cNvCnPr>
                        <wps:spPr bwMode="auto">
                          <a:xfrm>
                            <a:off x="8168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" name="Freeform 958"/>
                        <wps:cNvSpPr>
                          <a:spLocks/>
                        </wps:cNvSpPr>
                        <wps:spPr bwMode="auto">
                          <a:xfrm>
                            <a:off x="8582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0" name="Line 957"/>
                        <wps:cNvCnPr>
                          <a:cxnSpLocks noChangeShapeType="1"/>
                        </wps:cNvCnPr>
                        <wps:spPr bwMode="auto">
                          <a:xfrm>
                            <a:off x="8582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Freeform 956"/>
                        <wps:cNvSpPr>
                          <a:spLocks/>
                        </wps:cNvSpPr>
                        <wps:spPr bwMode="auto">
                          <a:xfrm>
                            <a:off x="8996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Line 955"/>
                        <wps:cNvCnPr>
                          <a:cxnSpLocks noChangeShapeType="1"/>
                        </wps:cNvCnPr>
                        <wps:spPr bwMode="auto">
                          <a:xfrm>
                            <a:off x="8996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Freeform 954"/>
                        <wps:cNvSpPr>
                          <a:spLocks/>
                        </wps:cNvSpPr>
                        <wps:spPr bwMode="auto">
                          <a:xfrm>
                            <a:off x="9410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Line 953"/>
                        <wps:cNvCnPr>
                          <a:cxnSpLocks noChangeShapeType="1"/>
                        </wps:cNvCnPr>
                        <wps:spPr bwMode="auto">
                          <a:xfrm>
                            <a:off x="9410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5" name="Freeform 952"/>
                        <wps:cNvSpPr>
                          <a:spLocks/>
                        </wps:cNvSpPr>
                        <wps:spPr bwMode="auto">
                          <a:xfrm>
                            <a:off x="9824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Line 951"/>
                        <wps:cNvCnPr>
                          <a:cxnSpLocks noChangeShapeType="1"/>
                        </wps:cNvCnPr>
                        <wps:spPr bwMode="auto">
                          <a:xfrm>
                            <a:off x="9825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Freeform 950"/>
                        <wps:cNvSpPr>
                          <a:spLocks/>
                        </wps:cNvSpPr>
                        <wps:spPr bwMode="auto">
                          <a:xfrm>
                            <a:off x="10238" y="1822"/>
                            <a:ext cx="2" cy="20"/>
                          </a:xfrm>
                          <a:custGeom>
                            <a:avLst/>
                            <a:gdLst>
                              <a:gd name="T0" fmla="+- 0 1822 1822"/>
                              <a:gd name="T1" fmla="*/ 1822 h 20"/>
                              <a:gd name="T2" fmla="+- 0 1841 1822"/>
                              <a:gd name="T3" fmla="*/ 1841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Line 949"/>
                        <wps:cNvCnPr>
                          <a:cxnSpLocks noChangeShapeType="1"/>
                        </wps:cNvCnPr>
                        <wps:spPr bwMode="auto">
                          <a:xfrm>
                            <a:off x="10239" y="1822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" name="Freeform 948"/>
                        <wps:cNvSpPr>
                          <a:spLocks/>
                        </wps:cNvSpPr>
                        <wps:spPr bwMode="auto">
                          <a:xfrm>
                            <a:off x="6925" y="94"/>
                            <a:ext cx="3314" cy="1646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94 94"/>
                              <a:gd name="T3" fmla="*/ 94 h 1646"/>
                              <a:gd name="T4" fmla="+- 0 7754 6926"/>
                              <a:gd name="T5" fmla="*/ T4 w 3314"/>
                              <a:gd name="T6" fmla="+- 0 417 94"/>
                              <a:gd name="T7" fmla="*/ 417 h 1646"/>
                              <a:gd name="T8" fmla="+- 0 8582 6926"/>
                              <a:gd name="T9" fmla="*/ T8 w 3314"/>
                              <a:gd name="T10" fmla="+- 0 282 94"/>
                              <a:gd name="T11" fmla="*/ 282 h 1646"/>
                              <a:gd name="T12" fmla="+- 0 9410 6926"/>
                              <a:gd name="T13" fmla="*/ T12 w 3314"/>
                              <a:gd name="T14" fmla="+- 0 785 94"/>
                              <a:gd name="T15" fmla="*/ 785 h 1646"/>
                              <a:gd name="T16" fmla="+- 0 10239 6926"/>
                              <a:gd name="T17" fmla="*/ T16 w 3314"/>
                              <a:gd name="T18" fmla="+- 0 1740 94"/>
                              <a:gd name="T19" fmla="*/ 1740 h 16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1646">
                                <a:moveTo>
                                  <a:pt x="0" y="0"/>
                                </a:moveTo>
                                <a:lnTo>
                                  <a:pt x="828" y="323"/>
                                </a:lnTo>
                                <a:lnTo>
                                  <a:pt x="1656" y="188"/>
                                </a:lnTo>
                                <a:lnTo>
                                  <a:pt x="2484" y="691"/>
                                </a:lnTo>
                                <a:lnTo>
                                  <a:pt x="3313" y="1646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Freeform 947"/>
                        <wps:cNvSpPr>
                          <a:spLocks/>
                        </wps:cNvSpPr>
                        <wps:spPr bwMode="auto">
                          <a:xfrm>
                            <a:off x="6909" y="77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78 78"/>
                              <a:gd name="T3" fmla="*/ 78 h 33"/>
                              <a:gd name="T4" fmla="+- 0 6921 6909"/>
                              <a:gd name="T5" fmla="*/ T4 w 33"/>
                              <a:gd name="T6" fmla="+- 0 78 78"/>
                              <a:gd name="T7" fmla="*/ 78 h 33"/>
                              <a:gd name="T8" fmla="+- 0 6917 6909"/>
                              <a:gd name="T9" fmla="*/ T8 w 33"/>
                              <a:gd name="T10" fmla="+- 0 79 78"/>
                              <a:gd name="T11" fmla="*/ 79 h 33"/>
                              <a:gd name="T12" fmla="+- 0 6911 6909"/>
                              <a:gd name="T13" fmla="*/ T12 w 33"/>
                              <a:gd name="T14" fmla="+- 0 86 78"/>
                              <a:gd name="T15" fmla="*/ 86 h 33"/>
                              <a:gd name="T16" fmla="+- 0 6909 6909"/>
                              <a:gd name="T17" fmla="*/ T16 w 33"/>
                              <a:gd name="T18" fmla="+- 0 90 78"/>
                              <a:gd name="T19" fmla="*/ 90 h 33"/>
                              <a:gd name="T20" fmla="+- 0 6909 6909"/>
                              <a:gd name="T21" fmla="*/ T20 w 33"/>
                              <a:gd name="T22" fmla="+- 0 98 78"/>
                              <a:gd name="T23" fmla="*/ 98 h 33"/>
                              <a:gd name="T24" fmla="+- 0 6911 6909"/>
                              <a:gd name="T25" fmla="*/ T24 w 33"/>
                              <a:gd name="T26" fmla="+- 0 102 78"/>
                              <a:gd name="T27" fmla="*/ 102 h 33"/>
                              <a:gd name="T28" fmla="+- 0 6917 6909"/>
                              <a:gd name="T29" fmla="*/ T28 w 33"/>
                              <a:gd name="T30" fmla="+- 0 109 78"/>
                              <a:gd name="T31" fmla="*/ 109 h 33"/>
                              <a:gd name="T32" fmla="+- 0 6921 6909"/>
                              <a:gd name="T33" fmla="*/ T32 w 33"/>
                              <a:gd name="T34" fmla="+- 0 110 78"/>
                              <a:gd name="T35" fmla="*/ 110 h 33"/>
                              <a:gd name="T36" fmla="+- 0 6930 6909"/>
                              <a:gd name="T37" fmla="*/ T36 w 33"/>
                              <a:gd name="T38" fmla="+- 0 110 78"/>
                              <a:gd name="T39" fmla="*/ 110 h 33"/>
                              <a:gd name="T40" fmla="+- 0 6934 6909"/>
                              <a:gd name="T41" fmla="*/ T40 w 33"/>
                              <a:gd name="T42" fmla="+- 0 109 78"/>
                              <a:gd name="T43" fmla="*/ 109 h 33"/>
                              <a:gd name="T44" fmla="+- 0 6940 6909"/>
                              <a:gd name="T45" fmla="*/ T44 w 33"/>
                              <a:gd name="T46" fmla="+- 0 102 78"/>
                              <a:gd name="T47" fmla="*/ 102 h 33"/>
                              <a:gd name="T48" fmla="+- 0 6942 6909"/>
                              <a:gd name="T49" fmla="*/ T48 w 33"/>
                              <a:gd name="T50" fmla="+- 0 98 78"/>
                              <a:gd name="T51" fmla="*/ 98 h 33"/>
                              <a:gd name="T52" fmla="+- 0 6942 6909"/>
                              <a:gd name="T53" fmla="*/ T52 w 33"/>
                              <a:gd name="T54" fmla="+- 0 90 78"/>
                              <a:gd name="T55" fmla="*/ 90 h 33"/>
                              <a:gd name="T56" fmla="+- 0 6940 6909"/>
                              <a:gd name="T57" fmla="*/ T56 w 33"/>
                              <a:gd name="T58" fmla="+- 0 86 78"/>
                              <a:gd name="T59" fmla="*/ 86 h 33"/>
                              <a:gd name="T60" fmla="+- 0 6934 6909"/>
                              <a:gd name="T61" fmla="*/ T60 w 33"/>
                              <a:gd name="T62" fmla="+- 0 79 78"/>
                              <a:gd name="T63" fmla="*/ 79 h 33"/>
                              <a:gd name="T64" fmla="+- 0 6930 6909"/>
                              <a:gd name="T65" fmla="*/ T64 w 33"/>
                              <a:gd name="T66" fmla="+- 0 78 78"/>
                              <a:gd name="T67" fmla="*/ 7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" name="Freeform 946"/>
                        <wps:cNvSpPr>
                          <a:spLocks/>
                        </wps:cNvSpPr>
                        <wps:spPr bwMode="auto">
                          <a:xfrm>
                            <a:off x="6909" y="77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10 78"/>
                              <a:gd name="T3" fmla="*/ 110 h 33"/>
                              <a:gd name="T4" fmla="+- 0 6930 6909"/>
                              <a:gd name="T5" fmla="*/ T4 w 33"/>
                              <a:gd name="T6" fmla="+- 0 110 78"/>
                              <a:gd name="T7" fmla="*/ 110 h 33"/>
                              <a:gd name="T8" fmla="+- 0 6934 6909"/>
                              <a:gd name="T9" fmla="*/ T8 w 33"/>
                              <a:gd name="T10" fmla="+- 0 109 78"/>
                              <a:gd name="T11" fmla="*/ 109 h 33"/>
                              <a:gd name="T12" fmla="+- 0 6937 6909"/>
                              <a:gd name="T13" fmla="*/ T12 w 33"/>
                              <a:gd name="T14" fmla="+- 0 106 78"/>
                              <a:gd name="T15" fmla="*/ 106 h 33"/>
                              <a:gd name="T16" fmla="+- 0 6940 6909"/>
                              <a:gd name="T17" fmla="*/ T16 w 33"/>
                              <a:gd name="T18" fmla="+- 0 102 78"/>
                              <a:gd name="T19" fmla="*/ 102 h 33"/>
                              <a:gd name="T20" fmla="+- 0 6942 6909"/>
                              <a:gd name="T21" fmla="*/ T20 w 33"/>
                              <a:gd name="T22" fmla="+- 0 98 78"/>
                              <a:gd name="T23" fmla="*/ 98 h 33"/>
                              <a:gd name="T24" fmla="+- 0 6942 6909"/>
                              <a:gd name="T25" fmla="*/ T24 w 33"/>
                              <a:gd name="T26" fmla="+- 0 94 78"/>
                              <a:gd name="T27" fmla="*/ 94 h 33"/>
                              <a:gd name="T28" fmla="+- 0 6942 6909"/>
                              <a:gd name="T29" fmla="*/ T28 w 33"/>
                              <a:gd name="T30" fmla="+- 0 90 78"/>
                              <a:gd name="T31" fmla="*/ 90 h 33"/>
                              <a:gd name="T32" fmla="+- 0 6940 6909"/>
                              <a:gd name="T33" fmla="*/ T32 w 33"/>
                              <a:gd name="T34" fmla="+- 0 86 78"/>
                              <a:gd name="T35" fmla="*/ 86 h 33"/>
                              <a:gd name="T36" fmla="+- 0 6937 6909"/>
                              <a:gd name="T37" fmla="*/ T36 w 33"/>
                              <a:gd name="T38" fmla="+- 0 82 78"/>
                              <a:gd name="T39" fmla="*/ 82 h 33"/>
                              <a:gd name="T40" fmla="+- 0 6934 6909"/>
                              <a:gd name="T41" fmla="*/ T40 w 33"/>
                              <a:gd name="T42" fmla="+- 0 79 78"/>
                              <a:gd name="T43" fmla="*/ 79 h 33"/>
                              <a:gd name="T44" fmla="+- 0 6930 6909"/>
                              <a:gd name="T45" fmla="*/ T44 w 33"/>
                              <a:gd name="T46" fmla="+- 0 78 78"/>
                              <a:gd name="T47" fmla="*/ 78 h 33"/>
                              <a:gd name="T48" fmla="+- 0 6926 6909"/>
                              <a:gd name="T49" fmla="*/ T48 w 33"/>
                              <a:gd name="T50" fmla="+- 0 78 78"/>
                              <a:gd name="T51" fmla="*/ 78 h 33"/>
                              <a:gd name="T52" fmla="+- 0 6921 6909"/>
                              <a:gd name="T53" fmla="*/ T52 w 33"/>
                              <a:gd name="T54" fmla="+- 0 78 78"/>
                              <a:gd name="T55" fmla="*/ 78 h 33"/>
                              <a:gd name="T56" fmla="+- 0 6917 6909"/>
                              <a:gd name="T57" fmla="*/ T56 w 33"/>
                              <a:gd name="T58" fmla="+- 0 79 78"/>
                              <a:gd name="T59" fmla="*/ 79 h 33"/>
                              <a:gd name="T60" fmla="+- 0 6914 6909"/>
                              <a:gd name="T61" fmla="*/ T60 w 33"/>
                              <a:gd name="T62" fmla="+- 0 82 78"/>
                              <a:gd name="T63" fmla="*/ 82 h 33"/>
                              <a:gd name="T64" fmla="+- 0 6911 6909"/>
                              <a:gd name="T65" fmla="*/ T64 w 33"/>
                              <a:gd name="T66" fmla="+- 0 86 78"/>
                              <a:gd name="T67" fmla="*/ 86 h 33"/>
                              <a:gd name="T68" fmla="+- 0 6909 6909"/>
                              <a:gd name="T69" fmla="*/ T68 w 33"/>
                              <a:gd name="T70" fmla="+- 0 90 78"/>
                              <a:gd name="T71" fmla="*/ 90 h 33"/>
                              <a:gd name="T72" fmla="+- 0 6909 6909"/>
                              <a:gd name="T73" fmla="*/ T72 w 33"/>
                              <a:gd name="T74" fmla="+- 0 94 78"/>
                              <a:gd name="T75" fmla="*/ 94 h 33"/>
                              <a:gd name="T76" fmla="+- 0 6909 6909"/>
                              <a:gd name="T77" fmla="*/ T76 w 33"/>
                              <a:gd name="T78" fmla="+- 0 98 78"/>
                              <a:gd name="T79" fmla="*/ 98 h 33"/>
                              <a:gd name="T80" fmla="+- 0 6911 6909"/>
                              <a:gd name="T81" fmla="*/ T80 w 33"/>
                              <a:gd name="T82" fmla="+- 0 102 78"/>
                              <a:gd name="T83" fmla="*/ 102 h 33"/>
                              <a:gd name="T84" fmla="+- 0 6914 6909"/>
                              <a:gd name="T85" fmla="*/ T84 w 33"/>
                              <a:gd name="T86" fmla="+- 0 106 78"/>
                              <a:gd name="T87" fmla="*/ 106 h 33"/>
                              <a:gd name="T88" fmla="+- 0 6917 6909"/>
                              <a:gd name="T89" fmla="*/ T88 w 33"/>
                              <a:gd name="T90" fmla="+- 0 109 78"/>
                              <a:gd name="T91" fmla="*/ 109 h 33"/>
                              <a:gd name="T92" fmla="+- 0 6921 6909"/>
                              <a:gd name="T93" fmla="*/ T92 w 33"/>
                              <a:gd name="T94" fmla="+- 0 110 78"/>
                              <a:gd name="T95" fmla="*/ 110 h 33"/>
                              <a:gd name="T96" fmla="+- 0 6926 6909"/>
                              <a:gd name="T97" fmla="*/ T96 w 33"/>
                              <a:gd name="T98" fmla="+- 0 110 78"/>
                              <a:gd name="T99" fmla="*/ 11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" name="Freeform 945"/>
                        <wps:cNvSpPr>
                          <a:spLocks/>
                        </wps:cNvSpPr>
                        <wps:spPr bwMode="auto">
                          <a:xfrm>
                            <a:off x="7737" y="400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401 401"/>
                              <a:gd name="T3" fmla="*/ 401 h 33"/>
                              <a:gd name="T4" fmla="+- 0 7749 7737"/>
                              <a:gd name="T5" fmla="*/ T4 w 33"/>
                              <a:gd name="T6" fmla="+- 0 401 401"/>
                              <a:gd name="T7" fmla="*/ 401 h 33"/>
                              <a:gd name="T8" fmla="+- 0 7745 7737"/>
                              <a:gd name="T9" fmla="*/ T8 w 33"/>
                              <a:gd name="T10" fmla="+- 0 402 401"/>
                              <a:gd name="T11" fmla="*/ 402 h 33"/>
                              <a:gd name="T12" fmla="+- 0 7739 7737"/>
                              <a:gd name="T13" fmla="*/ T12 w 33"/>
                              <a:gd name="T14" fmla="+- 0 408 401"/>
                              <a:gd name="T15" fmla="*/ 408 h 33"/>
                              <a:gd name="T16" fmla="+- 0 7737 7737"/>
                              <a:gd name="T17" fmla="*/ T16 w 33"/>
                              <a:gd name="T18" fmla="+- 0 413 401"/>
                              <a:gd name="T19" fmla="*/ 413 h 33"/>
                              <a:gd name="T20" fmla="+- 0 7737 7737"/>
                              <a:gd name="T21" fmla="*/ T20 w 33"/>
                              <a:gd name="T22" fmla="+- 0 421 401"/>
                              <a:gd name="T23" fmla="*/ 421 h 33"/>
                              <a:gd name="T24" fmla="+- 0 7739 7737"/>
                              <a:gd name="T25" fmla="*/ T24 w 33"/>
                              <a:gd name="T26" fmla="+- 0 425 401"/>
                              <a:gd name="T27" fmla="*/ 425 h 33"/>
                              <a:gd name="T28" fmla="+- 0 7745 7737"/>
                              <a:gd name="T29" fmla="*/ T28 w 33"/>
                              <a:gd name="T30" fmla="+- 0 432 401"/>
                              <a:gd name="T31" fmla="*/ 432 h 33"/>
                              <a:gd name="T32" fmla="+- 0 7749 7737"/>
                              <a:gd name="T33" fmla="*/ T32 w 33"/>
                              <a:gd name="T34" fmla="+- 0 433 401"/>
                              <a:gd name="T35" fmla="*/ 433 h 33"/>
                              <a:gd name="T36" fmla="+- 0 7758 7737"/>
                              <a:gd name="T37" fmla="*/ T36 w 33"/>
                              <a:gd name="T38" fmla="+- 0 433 401"/>
                              <a:gd name="T39" fmla="*/ 433 h 33"/>
                              <a:gd name="T40" fmla="+- 0 7762 7737"/>
                              <a:gd name="T41" fmla="*/ T40 w 33"/>
                              <a:gd name="T42" fmla="+- 0 432 401"/>
                              <a:gd name="T43" fmla="*/ 432 h 33"/>
                              <a:gd name="T44" fmla="+- 0 7768 7737"/>
                              <a:gd name="T45" fmla="*/ T44 w 33"/>
                              <a:gd name="T46" fmla="+- 0 425 401"/>
                              <a:gd name="T47" fmla="*/ 425 h 33"/>
                              <a:gd name="T48" fmla="+- 0 7770 7737"/>
                              <a:gd name="T49" fmla="*/ T48 w 33"/>
                              <a:gd name="T50" fmla="+- 0 421 401"/>
                              <a:gd name="T51" fmla="*/ 421 h 33"/>
                              <a:gd name="T52" fmla="+- 0 7770 7737"/>
                              <a:gd name="T53" fmla="*/ T52 w 33"/>
                              <a:gd name="T54" fmla="+- 0 413 401"/>
                              <a:gd name="T55" fmla="*/ 413 h 33"/>
                              <a:gd name="T56" fmla="+- 0 7768 7737"/>
                              <a:gd name="T57" fmla="*/ T56 w 33"/>
                              <a:gd name="T58" fmla="+- 0 408 401"/>
                              <a:gd name="T59" fmla="*/ 408 h 33"/>
                              <a:gd name="T60" fmla="+- 0 7762 7737"/>
                              <a:gd name="T61" fmla="*/ T60 w 33"/>
                              <a:gd name="T62" fmla="+- 0 402 401"/>
                              <a:gd name="T63" fmla="*/ 402 h 33"/>
                              <a:gd name="T64" fmla="+- 0 7758 7737"/>
                              <a:gd name="T65" fmla="*/ T64 w 33"/>
                              <a:gd name="T66" fmla="+- 0 401 401"/>
                              <a:gd name="T67" fmla="*/ 40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" name="Freeform 944"/>
                        <wps:cNvSpPr>
                          <a:spLocks/>
                        </wps:cNvSpPr>
                        <wps:spPr bwMode="auto">
                          <a:xfrm>
                            <a:off x="7737" y="400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433 401"/>
                              <a:gd name="T3" fmla="*/ 433 h 33"/>
                              <a:gd name="T4" fmla="+- 0 7758 7737"/>
                              <a:gd name="T5" fmla="*/ T4 w 33"/>
                              <a:gd name="T6" fmla="+- 0 433 401"/>
                              <a:gd name="T7" fmla="*/ 433 h 33"/>
                              <a:gd name="T8" fmla="+- 0 7762 7737"/>
                              <a:gd name="T9" fmla="*/ T8 w 33"/>
                              <a:gd name="T10" fmla="+- 0 432 401"/>
                              <a:gd name="T11" fmla="*/ 432 h 33"/>
                              <a:gd name="T12" fmla="+- 0 7765 7737"/>
                              <a:gd name="T13" fmla="*/ T12 w 33"/>
                              <a:gd name="T14" fmla="+- 0 428 401"/>
                              <a:gd name="T15" fmla="*/ 428 h 33"/>
                              <a:gd name="T16" fmla="+- 0 7768 7737"/>
                              <a:gd name="T17" fmla="*/ T16 w 33"/>
                              <a:gd name="T18" fmla="+- 0 425 401"/>
                              <a:gd name="T19" fmla="*/ 425 h 33"/>
                              <a:gd name="T20" fmla="+- 0 7770 7737"/>
                              <a:gd name="T21" fmla="*/ T20 w 33"/>
                              <a:gd name="T22" fmla="+- 0 421 401"/>
                              <a:gd name="T23" fmla="*/ 421 h 33"/>
                              <a:gd name="T24" fmla="+- 0 7770 7737"/>
                              <a:gd name="T25" fmla="*/ T24 w 33"/>
                              <a:gd name="T26" fmla="+- 0 417 401"/>
                              <a:gd name="T27" fmla="*/ 417 h 33"/>
                              <a:gd name="T28" fmla="+- 0 7770 7737"/>
                              <a:gd name="T29" fmla="*/ T28 w 33"/>
                              <a:gd name="T30" fmla="+- 0 413 401"/>
                              <a:gd name="T31" fmla="*/ 413 h 33"/>
                              <a:gd name="T32" fmla="+- 0 7768 7737"/>
                              <a:gd name="T33" fmla="*/ T32 w 33"/>
                              <a:gd name="T34" fmla="+- 0 408 401"/>
                              <a:gd name="T35" fmla="*/ 408 h 33"/>
                              <a:gd name="T36" fmla="+- 0 7765 7737"/>
                              <a:gd name="T37" fmla="*/ T36 w 33"/>
                              <a:gd name="T38" fmla="+- 0 405 401"/>
                              <a:gd name="T39" fmla="*/ 405 h 33"/>
                              <a:gd name="T40" fmla="+- 0 7762 7737"/>
                              <a:gd name="T41" fmla="*/ T40 w 33"/>
                              <a:gd name="T42" fmla="+- 0 402 401"/>
                              <a:gd name="T43" fmla="*/ 402 h 33"/>
                              <a:gd name="T44" fmla="+- 0 7758 7737"/>
                              <a:gd name="T45" fmla="*/ T44 w 33"/>
                              <a:gd name="T46" fmla="+- 0 401 401"/>
                              <a:gd name="T47" fmla="*/ 401 h 33"/>
                              <a:gd name="T48" fmla="+- 0 7754 7737"/>
                              <a:gd name="T49" fmla="*/ T48 w 33"/>
                              <a:gd name="T50" fmla="+- 0 401 401"/>
                              <a:gd name="T51" fmla="*/ 401 h 33"/>
                              <a:gd name="T52" fmla="+- 0 7749 7737"/>
                              <a:gd name="T53" fmla="*/ T52 w 33"/>
                              <a:gd name="T54" fmla="+- 0 401 401"/>
                              <a:gd name="T55" fmla="*/ 401 h 33"/>
                              <a:gd name="T56" fmla="+- 0 7745 7737"/>
                              <a:gd name="T57" fmla="*/ T56 w 33"/>
                              <a:gd name="T58" fmla="+- 0 402 401"/>
                              <a:gd name="T59" fmla="*/ 402 h 33"/>
                              <a:gd name="T60" fmla="+- 0 7742 7737"/>
                              <a:gd name="T61" fmla="*/ T60 w 33"/>
                              <a:gd name="T62" fmla="+- 0 405 401"/>
                              <a:gd name="T63" fmla="*/ 405 h 33"/>
                              <a:gd name="T64" fmla="+- 0 7739 7737"/>
                              <a:gd name="T65" fmla="*/ T64 w 33"/>
                              <a:gd name="T66" fmla="+- 0 408 401"/>
                              <a:gd name="T67" fmla="*/ 408 h 33"/>
                              <a:gd name="T68" fmla="+- 0 7737 7737"/>
                              <a:gd name="T69" fmla="*/ T68 w 33"/>
                              <a:gd name="T70" fmla="+- 0 413 401"/>
                              <a:gd name="T71" fmla="*/ 413 h 33"/>
                              <a:gd name="T72" fmla="+- 0 7737 7737"/>
                              <a:gd name="T73" fmla="*/ T72 w 33"/>
                              <a:gd name="T74" fmla="+- 0 417 401"/>
                              <a:gd name="T75" fmla="*/ 417 h 33"/>
                              <a:gd name="T76" fmla="+- 0 7737 7737"/>
                              <a:gd name="T77" fmla="*/ T76 w 33"/>
                              <a:gd name="T78" fmla="+- 0 421 401"/>
                              <a:gd name="T79" fmla="*/ 421 h 33"/>
                              <a:gd name="T80" fmla="+- 0 7739 7737"/>
                              <a:gd name="T81" fmla="*/ T80 w 33"/>
                              <a:gd name="T82" fmla="+- 0 425 401"/>
                              <a:gd name="T83" fmla="*/ 425 h 33"/>
                              <a:gd name="T84" fmla="+- 0 7742 7737"/>
                              <a:gd name="T85" fmla="*/ T84 w 33"/>
                              <a:gd name="T86" fmla="+- 0 428 401"/>
                              <a:gd name="T87" fmla="*/ 428 h 33"/>
                              <a:gd name="T88" fmla="+- 0 7745 7737"/>
                              <a:gd name="T89" fmla="*/ T88 w 33"/>
                              <a:gd name="T90" fmla="+- 0 432 401"/>
                              <a:gd name="T91" fmla="*/ 432 h 33"/>
                              <a:gd name="T92" fmla="+- 0 7749 7737"/>
                              <a:gd name="T93" fmla="*/ T92 w 33"/>
                              <a:gd name="T94" fmla="+- 0 433 401"/>
                              <a:gd name="T95" fmla="*/ 433 h 33"/>
                              <a:gd name="T96" fmla="+- 0 7754 7737"/>
                              <a:gd name="T97" fmla="*/ T96 w 33"/>
                              <a:gd name="T98" fmla="+- 0 433 401"/>
                              <a:gd name="T99" fmla="*/ 43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" name="Freeform 943"/>
                        <wps:cNvSpPr>
                          <a:spLocks/>
                        </wps:cNvSpPr>
                        <wps:spPr bwMode="auto">
                          <a:xfrm>
                            <a:off x="8565" y="265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265 265"/>
                              <a:gd name="T3" fmla="*/ 265 h 33"/>
                              <a:gd name="T4" fmla="+- 0 8578 8566"/>
                              <a:gd name="T5" fmla="*/ T4 w 33"/>
                              <a:gd name="T6" fmla="+- 0 265 265"/>
                              <a:gd name="T7" fmla="*/ 265 h 33"/>
                              <a:gd name="T8" fmla="+- 0 8574 8566"/>
                              <a:gd name="T9" fmla="*/ T8 w 33"/>
                              <a:gd name="T10" fmla="+- 0 267 265"/>
                              <a:gd name="T11" fmla="*/ 267 h 33"/>
                              <a:gd name="T12" fmla="+- 0 8567 8566"/>
                              <a:gd name="T13" fmla="*/ T12 w 33"/>
                              <a:gd name="T14" fmla="+- 0 273 265"/>
                              <a:gd name="T15" fmla="*/ 273 h 33"/>
                              <a:gd name="T16" fmla="+- 0 8566 8566"/>
                              <a:gd name="T17" fmla="*/ T16 w 33"/>
                              <a:gd name="T18" fmla="+- 0 277 265"/>
                              <a:gd name="T19" fmla="*/ 277 h 33"/>
                              <a:gd name="T20" fmla="+- 0 8566 8566"/>
                              <a:gd name="T21" fmla="*/ T20 w 33"/>
                              <a:gd name="T22" fmla="+- 0 286 265"/>
                              <a:gd name="T23" fmla="*/ 286 h 33"/>
                              <a:gd name="T24" fmla="+- 0 8567 8566"/>
                              <a:gd name="T25" fmla="*/ T24 w 33"/>
                              <a:gd name="T26" fmla="+- 0 290 265"/>
                              <a:gd name="T27" fmla="*/ 290 h 33"/>
                              <a:gd name="T28" fmla="+- 0 8574 8566"/>
                              <a:gd name="T29" fmla="*/ T28 w 33"/>
                              <a:gd name="T30" fmla="+- 0 296 265"/>
                              <a:gd name="T31" fmla="*/ 296 h 33"/>
                              <a:gd name="T32" fmla="+- 0 8578 8566"/>
                              <a:gd name="T33" fmla="*/ T32 w 33"/>
                              <a:gd name="T34" fmla="+- 0 298 265"/>
                              <a:gd name="T35" fmla="*/ 298 h 33"/>
                              <a:gd name="T36" fmla="+- 0 8586 8566"/>
                              <a:gd name="T37" fmla="*/ T36 w 33"/>
                              <a:gd name="T38" fmla="+- 0 298 265"/>
                              <a:gd name="T39" fmla="*/ 298 h 33"/>
                              <a:gd name="T40" fmla="+- 0 8591 8566"/>
                              <a:gd name="T41" fmla="*/ T40 w 33"/>
                              <a:gd name="T42" fmla="+- 0 296 265"/>
                              <a:gd name="T43" fmla="*/ 296 h 33"/>
                              <a:gd name="T44" fmla="+- 0 8597 8566"/>
                              <a:gd name="T45" fmla="*/ T44 w 33"/>
                              <a:gd name="T46" fmla="+- 0 290 265"/>
                              <a:gd name="T47" fmla="*/ 290 h 33"/>
                              <a:gd name="T48" fmla="+- 0 8598 8566"/>
                              <a:gd name="T49" fmla="*/ T48 w 33"/>
                              <a:gd name="T50" fmla="+- 0 286 265"/>
                              <a:gd name="T51" fmla="*/ 286 h 33"/>
                              <a:gd name="T52" fmla="+- 0 8598 8566"/>
                              <a:gd name="T53" fmla="*/ T52 w 33"/>
                              <a:gd name="T54" fmla="+- 0 277 265"/>
                              <a:gd name="T55" fmla="*/ 277 h 33"/>
                              <a:gd name="T56" fmla="+- 0 8597 8566"/>
                              <a:gd name="T57" fmla="*/ T56 w 33"/>
                              <a:gd name="T58" fmla="+- 0 273 265"/>
                              <a:gd name="T59" fmla="*/ 273 h 33"/>
                              <a:gd name="T60" fmla="+- 0 8591 8566"/>
                              <a:gd name="T61" fmla="*/ T60 w 33"/>
                              <a:gd name="T62" fmla="+- 0 267 265"/>
                              <a:gd name="T63" fmla="*/ 267 h 33"/>
                              <a:gd name="T64" fmla="+- 0 8586 8566"/>
                              <a:gd name="T65" fmla="*/ T64 w 33"/>
                              <a:gd name="T66" fmla="+- 0 265 265"/>
                              <a:gd name="T67" fmla="*/ 26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" name="Freeform 942"/>
                        <wps:cNvSpPr>
                          <a:spLocks/>
                        </wps:cNvSpPr>
                        <wps:spPr bwMode="auto">
                          <a:xfrm>
                            <a:off x="8565" y="265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298 265"/>
                              <a:gd name="T3" fmla="*/ 298 h 33"/>
                              <a:gd name="T4" fmla="+- 0 8586 8566"/>
                              <a:gd name="T5" fmla="*/ T4 w 33"/>
                              <a:gd name="T6" fmla="+- 0 298 265"/>
                              <a:gd name="T7" fmla="*/ 298 h 33"/>
                              <a:gd name="T8" fmla="+- 0 8591 8566"/>
                              <a:gd name="T9" fmla="*/ T8 w 33"/>
                              <a:gd name="T10" fmla="+- 0 296 265"/>
                              <a:gd name="T11" fmla="*/ 296 h 33"/>
                              <a:gd name="T12" fmla="+- 0 8594 8566"/>
                              <a:gd name="T13" fmla="*/ T12 w 33"/>
                              <a:gd name="T14" fmla="+- 0 293 265"/>
                              <a:gd name="T15" fmla="*/ 293 h 33"/>
                              <a:gd name="T16" fmla="+- 0 8597 8566"/>
                              <a:gd name="T17" fmla="*/ T16 w 33"/>
                              <a:gd name="T18" fmla="+- 0 290 265"/>
                              <a:gd name="T19" fmla="*/ 290 h 33"/>
                              <a:gd name="T20" fmla="+- 0 8598 8566"/>
                              <a:gd name="T21" fmla="*/ T20 w 33"/>
                              <a:gd name="T22" fmla="+- 0 286 265"/>
                              <a:gd name="T23" fmla="*/ 286 h 33"/>
                              <a:gd name="T24" fmla="+- 0 8598 8566"/>
                              <a:gd name="T25" fmla="*/ T24 w 33"/>
                              <a:gd name="T26" fmla="+- 0 282 265"/>
                              <a:gd name="T27" fmla="*/ 282 h 33"/>
                              <a:gd name="T28" fmla="+- 0 8598 8566"/>
                              <a:gd name="T29" fmla="*/ T28 w 33"/>
                              <a:gd name="T30" fmla="+- 0 277 265"/>
                              <a:gd name="T31" fmla="*/ 277 h 33"/>
                              <a:gd name="T32" fmla="+- 0 8597 8566"/>
                              <a:gd name="T33" fmla="*/ T32 w 33"/>
                              <a:gd name="T34" fmla="+- 0 273 265"/>
                              <a:gd name="T35" fmla="*/ 273 h 33"/>
                              <a:gd name="T36" fmla="+- 0 8594 8566"/>
                              <a:gd name="T37" fmla="*/ T36 w 33"/>
                              <a:gd name="T38" fmla="+- 0 270 265"/>
                              <a:gd name="T39" fmla="*/ 270 h 33"/>
                              <a:gd name="T40" fmla="+- 0 8591 8566"/>
                              <a:gd name="T41" fmla="*/ T40 w 33"/>
                              <a:gd name="T42" fmla="+- 0 267 265"/>
                              <a:gd name="T43" fmla="*/ 267 h 33"/>
                              <a:gd name="T44" fmla="+- 0 8586 8566"/>
                              <a:gd name="T45" fmla="*/ T44 w 33"/>
                              <a:gd name="T46" fmla="+- 0 265 265"/>
                              <a:gd name="T47" fmla="*/ 265 h 33"/>
                              <a:gd name="T48" fmla="+- 0 8582 8566"/>
                              <a:gd name="T49" fmla="*/ T48 w 33"/>
                              <a:gd name="T50" fmla="+- 0 265 265"/>
                              <a:gd name="T51" fmla="*/ 265 h 33"/>
                              <a:gd name="T52" fmla="+- 0 8578 8566"/>
                              <a:gd name="T53" fmla="*/ T52 w 33"/>
                              <a:gd name="T54" fmla="+- 0 265 265"/>
                              <a:gd name="T55" fmla="*/ 265 h 33"/>
                              <a:gd name="T56" fmla="+- 0 8574 8566"/>
                              <a:gd name="T57" fmla="*/ T56 w 33"/>
                              <a:gd name="T58" fmla="+- 0 267 265"/>
                              <a:gd name="T59" fmla="*/ 267 h 33"/>
                              <a:gd name="T60" fmla="+- 0 8571 8566"/>
                              <a:gd name="T61" fmla="*/ T60 w 33"/>
                              <a:gd name="T62" fmla="+- 0 270 265"/>
                              <a:gd name="T63" fmla="*/ 270 h 33"/>
                              <a:gd name="T64" fmla="+- 0 8567 8566"/>
                              <a:gd name="T65" fmla="*/ T64 w 33"/>
                              <a:gd name="T66" fmla="+- 0 273 265"/>
                              <a:gd name="T67" fmla="*/ 273 h 33"/>
                              <a:gd name="T68" fmla="+- 0 8566 8566"/>
                              <a:gd name="T69" fmla="*/ T68 w 33"/>
                              <a:gd name="T70" fmla="+- 0 277 265"/>
                              <a:gd name="T71" fmla="*/ 277 h 33"/>
                              <a:gd name="T72" fmla="+- 0 8566 8566"/>
                              <a:gd name="T73" fmla="*/ T72 w 33"/>
                              <a:gd name="T74" fmla="+- 0 282 265"/>
                              <a:gd name="T75" fmla="*/ 282 h 33"/>
                              <a:gd name="T76" fmla="+- 0 8566 8566"/>
                              <a:gd name="T77" fmla="*/ T76 w 33"/>
                              <a:gd name="T78" fmla="+- 0 286 265"/>
                              <a:gd name="T79" fmla="*/ 286 h 33"/>
                              <a:gd name="T80" fmla="+- 0 8567 8566"/>
                              <a:gd name="T81" fmla="*/ T80 w 33"/>
                              <a:gd name="T82" fmla="+- 0 290 265"/>
                              <a:gd name="T83" fmla="*/ 290 h 33"/>
                              <a:gd name="T84" fmla="+- 0 8571 8566"/>
                              <a:gd name="T85" fmla="*/ T84 w 33"/>
                              <a:gd name="T86" fmla="+- 0 293 265"/>
                              <a:gd name="T87" fmla="*/ 293 h 33"/>
                              <a:gd name="T88" fmla="+- 0 8574 8566"/>
                              <a:gd name="T89" fmla="*/ T88 w 33"/>
                              <a:gd name="T90" fmla="+- 0 296 265"/>
                              <a:gd name="T91" fmla="*/ 296 h 33"/>
                              <a:gd name="T92" fmla="+- 0 8578 8566"/>
                              <a:gd name="T93" fmla="*/ T92 w 33"/>
                              <a:gd name="T94" fmla="+- 0 298 265"/>
                              <a:gd name="T95" fmla="*/ 298 h 33"/>
                              <a:gd name="T96" fmla="+- 0 8582 8566"/>
                              <a:gd name="T97" fmla="*/ T96 w 33"/>
                              <a:gd name="T98" fmla="+- 0 298 265"/>
                              <a:gd name="T99" fmla="*/ 29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Freeform 941"/>
                        <wps:cNvSpPr>
                          <a:spLocks/>
                        </wps:cNvSpPr>
                        <wps:spPr bwMode="auto">
                          <a:xfrm>
                            <a:off x="9394" y="768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768 768"/>
                              <a:gd name="T3" fmla="*/ 768 h 33"/>
                              <a:gd name="T4" fmla="+- 0 9406 9394"/>
                              <a:gd name="T5" fmla="*/ T4 w 33"/>
                              <a:gd name="T6" fmla="+- 0 768 768"/>
                              <a:gd name="T7" fmla="*/ 768 h 33"/>
                              <a:gd name="T8" fmla="+- 0 9402 9394"/>
                              <a:gd name="T9" fmla="*/ T8 w 33"/>
                              <a:gd name="T10" fmla="+- 0 770 768"/>
                              <a:gd name="T11" fmla="*/ 770 h 33"/>
                              <a:gd name="T12" fmla="+- 0 9396 9394"/>
                              <a:gd name="T13" fmla="*/ T12 w 33"/>
                              <a:gd name="T14" fmla="+- 0 776 768"/>
                              <a:gd name="T15" fmla="*/ 776 h 33"/>
                              <a:gd name="T16" fmla="+- 0 9394 9394"/>
                              <a:gd name="T17" fmla="*/ T16 w 33"/>
                              <a:gd name="T18" fmla="+- 0 780 768"/>
                              <a:gd name="T19" fmla="*/ 780 h 33"/>
                              <a:gd name="T20" fmla="+- 0 9394 9394"/>
                              <a:gd name="T21" fmla="*/ T20 w 33"/>
                              <a:gd name="T22" fmla="+- 0 789 768"/>
                              <a:gd name="T23" fmla="*/ 789 h 33"/>
                              <a:gd name="T24" fmla="+- 0 9396 9394"/>
                              <a:gd name="T25" fmla="*/ T24 w 33"/>
                              <a:gd name="T26" fmla="+- 0 793 768"/>
                              <a:gd name="T27" fmla="*/ 793 h 33"/>
                              <a:gd name="T28" fmla="+- 0 9402 9394"/>
                              <a:gd name="T29" fmla="*/ T28 w 33"/>
                              <a:gd name="T30" fmla="+- 0 799 768"/>
                              <a:gd name="T31" fmla="*/ 799 h 33"/>
                              <a:gd name="T32" fmla="+- 0 9406 9394"/>
                              <a:gd name="T33" fmla="*/ T32 w 33"/>
                              <a:gd name="T34" fmla="+- 0 801 768"/>
                              <a:gd name="T35" fmla="*/ 801 h 33"/>
                              <a:gd name="T36" fmla="+- 0 9415 9394"/>
                              <a:gd name="T37" fmla="*/ T36 w 33"/>
                              <a:gd name="T38" fmla="+- 0 801 768"/>
                              <a:gd name="T39" fmla="*/ 801 h 33"/>
                              <a:gd name="T40" fmla="+- 0 9419 9394"/>
                              <a:gd name="T41" fmla="*/ T40 w 33"/>
                              <a:gd name="T42" fmla="+- 0 799 768"/>
                              <a:gd name="T43" fmla="*/ 799 h 33"/>
                              <a:gd name="T44" fmla="+- 0 9425 9394"/>
                              <a:gd name="T45" fmla="*/ T44 w 33"/>
                              <a:gd name="T46" fmla="+- 0 793 768"/>
                              <a:gd name="T47" fmla="*/ 793 h 33"/>
                              <a:gd name="T48" fmla="+- 0 9427 9394"/>
                              <a:gd name="T49" fmla="*/ T48 w 33"/>
                              <a:gd name="T50" fmla="+- 0 789 768"/>
                              <a:gd name="T51" fmla="*/ 789 h 33"/>
                              <a:gd name="T52" fmla="+- 0 9427 9394"/>
                              <a:gd name="T53" fmla="*/ T52 w 33"/>
                              <a:gd name="T54" fmla="+- 0 780 768"/>
                              <a:gd name="T55" fmla="*/ 780 h 33"/>
                              <a:gd name="T56" fmla="+- 0 9425 9394"/>
                              <a:gd name="T57" fmla="*/ T56 w 33"/>
                              <a:gd name="T58" fmla="+- 0 776 768"/>
                              <a:gd name="T59" fmla="*/ 776 h 33"/>
                              <a:gd name="T60" fmla="+- 0 9419 9394"/>
                              <a:gd name="T61" fmla="*/ T60 w 33"/>
                              <a:gd name="T62" fmla="+- 0 770 768"/>
                              <a:gd name="T63" fmla="*/ 770 h 33"/>
                              <a:gd name="T64" fmla="+- 0 9415 9394"/>
                              <a:gd name="T65" fmla="*/ T64 w 33"/>
                              <a:gd name="T66" fmla="+- 0 768 768"/>
                              <a:gd name="T67" fmla="*/ 76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Freeform 940"/>
                        <wps:cNvSpPr>
                          <a:spLocks/>
                        </wps:cNvSpPr>
                        <wps:spPr bwMode="auto">
                          <a:xfrm>
                            <a:off x="9394" y="768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801 768"/>
                              <a:gd name="T3" fmla="*/ 801 h 33"/>
                              <a:gd name="T4" fmla="+- 0 9415 9394"/>
                              <a:gd name="T5" fmla="*/ T4 w 33"/>
                              <a:gd name="T6" fmla="+- 0 801 768"/>
                              <a:gd name="T7" fmla="*/ 801 h 33"/>
                              <a:gd name="T8" fmla="+- 0 9419 9394"/>
                              <a:gd name="T9" fmla="*/ T8 w 33"/>
                              <a:gd name="T10" fmla="+- 0 799 768"/>
                              <a:gd name="T11" fmla="*/ 799 h 33"/>
                              <a:gd name="T12" fmla="+- 0 9422 9394"/>
                              <a:gd name="T13" fmla="*/ T12 w 33"/>
                              <a:gd name="T14" fmla="+- 0 796 768"/>
                              <a:gd name="T15" fmla="*/ 796 h 33"/>
                              <a:gd name="T16" fmla="+- 0 9425 9394"/>
                              <a:gd name="T17" fmla="*/ T16 w 33"/>
                              <a:gd name="T18" fmla="+- 0 793 768"/>
                              <a:gd name="T19" fmla="*/ 793 h 33"/>
                              <a:gd name="T20" fmla="+- 0 9427 9394"/>
                              <a:gd name="T21" fmla="*/ T20 w 33"/>
                              <a:gd name="T22" fmla="+- 0 789 768"/>
                              <a:gd name="T23" fmla="*/ 789 h 33"/>
                              <a:gd name="T24" fmla="+- 0 9427 9394"/>
                              <a:gd name="T25" fmla="*/ T24 w 33"/>
                              <a:gd name="T26" fmla="+- 0 785 768"/>
                              <a:gd name="T27" fmla="*/ 785 h 33"/>
                              <a:gd name="T28" fmla="+- 0 9427 9394"/>
                              <a:gd name="T29" fmla="*/ T28 w 33"/>
                              <a:gd name="T30" fmla="+- 0 780 768"/>
                              <a:gd name="T31" fmla="*/ 780 h 33"/>
                              <a:gd name="T32" fmla="+- 0 9425 9394"/>
                              <a:gd name="T33" fmla="*/ T32 w 33"/>
                              <a:gd name="T34" fmla="+- 0 776 768"/>
                              <a:gd name="T35" fmla="*/ 776 h 33"/>
                              <a:gd name="T36" fmla="+- 0 9422 9394"/>
                              <a:gd name="T37" fmla="*/ T36 w 33"/>
                              <a:gd name="T38" fmla="+- 0 773 768"/>
                              <a:gd name="T39" fmla="*/ 773 h 33"/>
                              <a:gd name="T40" fmla="+- 0 9419 9394"/>
                              <a:gd name="T41" fmla="*/ T40 w 33"/>
                              <a:gd name="T42" fmla="+- 0 770 768"/>
                              <a:gd name="T43" fmla="*/ 770 h 33"/>
                              <a:gd name="T44" fmla="+- 0 9415 9394"/>
                              <a:gd name="T45" fmla="*/ T44 w 33"/>
                              <a:gd name="T46" fmla="+- 0 768 768"/>
                              <a:gd name="T47" fmla="*/ 768 h 33"/>
                              <a:gd name="T48" fmla="+- 0 9410 9394"/>
                              <a:gd name="T49" fmla="*/ T48 w 33"/>
                              <a:gd name="T50" fmla="+- 0 768 768"/>
                              <a:gd name="T51" fmla="*/ 768 h 33"/>
                              <a:gd name="T52" fmla="+- 0 9406 9394"/>
                              <a:gd name="T53" fmla="*/ T52 w 33"/>
                              <a:gd name="T54" fmla="+- 0 768 768"/>
                              <a:gd name="T55" fmla="*/ 768 h 33"/>
                              <a:gd name="T56" fmla="+- 0 9402 9394"/>
                              <a:gd name="T57" fmla="*/ T56 w 33"/>
                              <a:gd name="T58" fmla="+- 0 770 768"/>
                              <a:gd name="T59" fmla="*/ 770 h 33"/>
                              <a:gd name="T60" fmla="+- 0 9399 9394"/>
                              <a:gd name="T61" fmla="*/ T60 w 33"/>
                              <a:gd name="T62" fmla="+- 0 773 768"/>
                              <a:gd name="T63" fmla="*/ 773 h 33"/>
                              <a:gd name="T64" fmla="+- 0 9396 9394"/>
                              <a:gd name="T65" fmla="*/ T64 w 33"/>
                              <a:gd name="T66" fmla="+- 0 776 768"/>
                              <a:gd name="T67" fmla="*/ 776 h 33"/>
                              <a:gd name="T68" fmla="+- 0 9394 9394"/>
                              <a:gd name="T69" fmla="*/ T68 w 33"/>
                              <a:gd name="T70" fmla="+- 0 780 768"/>
                              <a:gd name="T71" fmla="*/ 780 h 33"/>
                              <a:gd name="T72" fmla="+- 0 9394 9394"/>
                              <a:gd name="T73" fmla="*/ T72 w 33"/>
                              <a:gd name="T74" fmla="+- 0 785 768"/>
                              <a:gd name="T75" fmla="*/ 785 h 33"/>
                              <a:gd name="T76" fmla="+- 0 9394 9394"/>
                              <a:gd name="T77" fmla="*/ T76 w 33"/>
                              <a:gd name="T78" fmla="+- 0 789 768"/>
                              <a:gd name="T79" fmla="*/ 789 h 33"/>
                              <a:gd name="T80" fmla="+- 0 9396 9394"/>
                              <a:gd name="T81" fmla="*/ T80 w 33"/>
                              <a:gd name="T82" fmla="+- 0 793 768"/>
                              <a:gd name="T83" fmla="*/ 793 h 33"/>
                              <a:gd name="T84" fmla="+- 0 9399 9394"/>
                              <a:gd name="T85" fmla="*/ T84 w 33"/>
                              <a:gd name="T86" fmla="+- 0 796 768"/>
                              <a:gd name="T87" fmla="*/ 796 h 33"/>
                              <a:gd name="T88" fmla="+- 0 9402 9394"/>
                              <a:gd name="T89" fmla="*/ T88 w 33"/>
                              <a:gd name="T90" fmla="+- 0 799 768"/>
                              <a:gd name="T91" fmla="*/ 799 h 33"/>
                              <a:gd name="T92" fmla="+- 0 9406 9394"/>
                              <a:gd name="T93" fmla="*/ T92 w 33"/>
                              <a:gd name="T94" fmla="+- 0 801 768"/>
                              <a:gd name="T95" fmla="*/ 801 h 33"/>
                              <a:gd name="T96" fmla="+- 0 9410 9394"/>
                              <a:gd name="T97" fmla="*/ T96 w 33"/>
                              <a:gd name="T98" fmla="+- 0 801 768"/>
                              <a:gd name="T99" fmla="*/ 80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Freeform 939"/>
                        <wps:cNvSpPr>
                          <a:spLocks/>
                        </wps:cNvSpPr>
                        <wps:spPr bwMode="auto">
                          <a:xfrm>
                            <a:off x="10222" y="1723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724 1724"/>
                              <a:gd name="T3" fmla="*/ 1724 h 33"/>
                              <a:gd name="T4" fmla="+- 0 10234 10222"/>
                              <a:gd name="T5" fmla="*/ T4 w 33"/>
                              <a:gd name="T6" fmla="+- 0 1724 1724"/>
                              <a:gd name="T7" fmla="*/ 1724 h 33"/>
                              <a:gd name="T8" fmla="+- 0 10230 10222"/>
                              <a:gd name="T9" fmla="*/ T8 w 33"/>
                              <a:gd name="T10" fmla="+- 0 1725 1724"/>
                              <a:gd name="T11" fmla="*/ 1725 h 33"/>
                              <a:gd name="T12" fmla="+- 0 10224 10222"/>
                              <a:gd name="T13" fmla="*/ T12 w 33"/>
                              <a:gd name="T14" fmla="+- 0 1731 1724"/>
                              <a:gd name="T15" fmla="*/ 1731 h 33"/>
                              <a:gd name="T16" fmla="+- 0 10222 10222"/>
                              <a:gd name="T17" fmla="*/ T16 w 33"/>
                              <a:gd name="T18" fmla="+- 0 1736 1724"/>
                              <a:gd name="T19" fmla="*/ 1736 h 33"/>
                              <a:gd name="T20" fmla="+- 0 10222 10222"/>
                              <a:gd name="T21" fmla="*/ T20 w 33"/>
                              <a:gd name="T22" fmla="+- 0 1744 1724"/>
                              <a:gd name="T23" fmla="*/ 1744 h 33"/>
                              <a:gd name="T24" fmla="+- 0 10224 10222"/>
                              <a:gd name="T25" fmla="*/ T24 w 33"/>
                              <a:gd name="T26" fmla="+- 0 1748 1724"/>
                              <a:gd name="T27" fmla="*/ 1748 h 33"/>
                              <a:gd name="T28" fmla="+- 0 10230 10222"/>
                              <a:gd name="T29" fmla="*/ T28 w 33"/>
                              <a:gd name="T30" fmla="+- 0 1755 1724"/>
                              <a:gd name="T31" fmla="*/ 1755 h 33"/>
                              <a:gd name="T32" fmla="+- 0 10234 10222"/>
                              <a:gd name="T33" fmla="*/ T32 w 33"/>
                              <a:gd name="T34" fmla="+- 0 1756 1724"/>
                              <a:gd name="T35" fmla="*/ 1756 h 33"/>
                              <a:gd name="T36" fmla="+- 0 10243 10222"/>
                              <a:gd name="T37" fmla="*/ T36 w 33"/>
                              <a:gd name="T38" fmla="+- 0 1756 1724"/>
                              <a:gd name="T39" fmla="*/ 1756 h 33"/>
                              <a:gd name="T40" fmla="+- 0 10247 10222"/>
                              <a:gd name="T41" fmla="*/ T40 w 33"/>
                              <a:gd name="T42" fmla="+- 0 1755 1724"/>
                              <a:gd name="T43" fmla="*/ 1755 h 33"/>
                              <a:gd name="T44" fmla="+- 0 10253 10222"/>
                              <a:gd name="T45" fmla="*/ T44 w 33"/>
                              <a:gd name="T46" fmla="+- 0 1748 1724"/>
                              <a:gd name="T47" fmla="*/ 1748 h 33"/>
                              <a:gd name="T48" fmla="+- 0 10255 10222"/>
                              <a:gd name="T49" fmla="*/ T48 w 33"/>
                              <a:gd name="T50" fmla="+- 0 1744 1724"/>
                              <a:gd name="T51" fmla="*/ 1744 h 33"/>
                              <a:gd name="T52" fmla="+- 0 10255 10222"/>
                              <a:gd name="T53" fmla="*/ T52 w 33"/>
                              <a:gd name="T54" fmla="+- 0 1736 1724"/>
                              <a:gd name="T55" fmla="*/ 1736 h 33"/>
                              <a:gd name="T56" fmla="+- 0 10253 10222"/>
                              <a:gd name="T57" fmla="*/ T56 w 33"/>
                              <a:gd name="T58" fmla="+- 0 1731 1724"/>
                              <a:gd name="T59" fmla="*/ 1731 h 33"/>
                              <a:gd name="T60" fmla="+- 0 10247 10222"/>
                              <a:gd name="T61" fmla="*/ T60 w 33"/>
                              <a:gd name="T62" fmla="+- 0 1725 1724"/>
                              <a:gd name="T63" fmla="*/ 1725 h 33"/>
                              <a:gd name="T64" fmla="+- 0 10243 10222"/>
                              <a:gd name="T65" fmla="*/ T64 w 33"/>
                              <a:gd name="T66" fmla="+- 0 1724 1724"/>
                              <a:gd name="T67" fmla="*/ 172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Freeform 938"/>
                        <wps:cNvSpPr>
                          <a:spLocks/>
                        </wps:cNvSpPr>
                        <wps:spPr bwMode="auto">
                          <a:xfrm>
                            <a:off x="10222" y="1723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756 1724"/>
                              <a:gd name="T3" fmla="*/ 1756 h 33"/>
                              <a:gd name="T4" fmla="+- 0 10243 10222"/>
                              <a:gd name="T5" fmla="*/ T4 w 33"/>
                              <a:gd name="T6" fmla="+- 0 1756 1724"/>
                              <a:gd name="T7" fmla="*/ 1756 h 33"/>
                              <a:gd name="T8" fmla="+- 0 10247 10222"/>
                              <a:gd name="T9" fmla="*/ T8 w 33"/>
                              <a:gd name="T10" fmla="+- 0 1755 1724"/>
                              <a:gd name="T11" fmla="*/ 1755 h 33"/>
                              <a:gd name="T12" fmla="+- 0 10250 10222"/>
                              <a:gd name="T13" fmla="*/ T12 w 33"/>
                              <a:gd name="T14" fmla="+- 0 1751 1724"/>
                              <a:gd name="T15" fmla="*/ 1751 h 33"/>
                              <a:gd name="T16" fmla="+- 0 10253 10222"/>
                              <a:gd name="T17" fmla="*/ T16 w 33"/>
                              <a:gd name="T18" fmla="+- 0 1748 1724"/>
                              <a:gd name="T19" fmla="*/ 1748 h 33"/>
                              <a:gd name="T20" fmla="+- 0 10255 10222"/>
                              <a:gd name="T21" fmla="*/ T20 w 33"/>
                              <a:gd name="T22" fmla="+- 0 1744 1724"/>
                              <a:gd name="T23" fmla="*/ 1744 h 33"/>
                              <a:gd name="T24" fmla="+- 0 10255 10222"/>
                              <a:gd name="T25" fmla="*/ T24 w 33"/>
                              <a:gd name="T26" fmla="+- 0 1740 1724"/>
                              <a:gd name="T27" fmla="*/ 1740 h 33"/>
                              <a:gd name="T28" fmla="+- 0 10255 10222"/>
                              <a:gd name="T29" fmla="*/ T28 w 33"/>
                              <a:gd name="T30" fmla="+- 0 1736 1724"/>
                              <a:gd name="T31" fmla="*/ 1736 h 33"/>
                              <a:gd name="T32" fmla="+- 0 10253 10222"/>
                              <a:gd name="T33" fmla="*/ T32 w 33"/>
                              <a:gd name="T34" fmla="+- 0 1731 1724"/>
                              <a:gd name="T35" fmla="*/ 1731 h 33"/>
                              <a:gd name="T36" fmla="+- 0 10250 10222"/>
                              <a:gd name="T37" fmla="*/ T36 w 33"/>
                              <a:gd name="T38" fmla="+- 0 1728 1724"/>
                              <a:gd name="T39" fmla="*/ 1728 h 33"/>
                              <a:gd name="T40" fmla="+- 0 10247 10222"/>
                              <a:gd name="T41" fmla="*/ T40 w 33"/>
                              <a:gd name="T42" fmla="+- 0 1725 1724"/>
                              <a:gd name="T43" fmla="*/ 1725 h 33"/>
                              <a:gd name="T44" fmla="+- 0 10243 10222"/>
                              <a:gd name="T45" fmla="*/ T44 w 33"/>
                              <a:gd name="T46" fmla="+- 0 1724 1724"/>
                              <a:gd name="T47" fmla="*/ 1724 h 33"/>
                              <a:gd name="T48" fmla="+- 0 10239 10222"/>
                              <a:gd name="T49" fmla="*/ T48 w 33"/>
                              <a:gd name="T50" fmla="+- 0 1724 1724"/>
                              <a:gd name="T51" fmla="*/ 1724 h 33"/>
                              <a:gd name="T52" fmla="+- 0 10234 10222"/>
                              <a:gd name="T53" fmla="*/ T52 w 33"/>
                              <a:gd name="T54" fmla="+- 0 1724 1724"/>
                              <a:gd name="T55" fmla="*/ 1724 h 33"/>
                              <a:gd name="T56" fmla="+- 0 10230 10222"/>
                              <a:gd name="T57" fmla="*/ T56 w 33"/>
                              <a:gd name="T58" fmla="+- 0 1725 1724"/>
                              <a:gd name="T59" fmla="*/ 1725 h 33"/>
                              <a:gd name="T60" fmla="+- 0 10227 10222"/>
                              <a:gd name="T61" fmla="*/ T60 w 33"/>
                              <a:gd name="T62" fmla="+- 0 1728 1724"/>
                              <a:gd name="T63" fmla="*/ 1728 h 33"/>
                              <a:gd name="T64" fmla="+- 0 10224 10222"/>
                              <a:gd name="T65" fmla="*/ T64 w 33"/>
                              <a:gd name="T66" fmla="+- 0 1731 1724"/>
                              <a:gd name="T67" fmla="*/ 1731 h 33"/>
                              <a:gd name="T68" fmla="+- 0 10222 10222"/>
                              <a:gd name="T69" fmla="*/ T68 w 33"/>
                              <a:gd name="T70" fmla="+- 0 1736 1724"/>
                              <a:gd name="T71" fmla="*/ 1736 h 33"/>
                              <a:gd name="T72" fmla="+- 0 10222 10222"/>
                              <a:gd name="T73" fmla="*/ T72 w 33"/>
                              <a:gd name="T74" fmla="+- 0 1740 1724"/>
                              <a:gd name="T75" fmla="*/ 1740 h 33"/>
                              <a:gd name="T76" fmla="+- 0 10222 10222"/>
                              <a:gd name="T77" fmla="*/ T76 w 33"/>
                              <a:gd name="T78" fmla="+- 0 1744 1724"/>
                              <a:gd name="T79" fmla="*/ 1744 h 33"/>
                              <a:gd name="T80" fmla="+- 0 10224 10222"/>
                              <a:gd name="T81" fmla="*/ T80 w 33"/>
                              <a:gd name="T82" fmla="+- 0 1748 1724"/>
                              <a:gd name="T83" fmla="*/ 1748 h 33"/>
                              <a:gd name="T84" fmla="+- 0 10227 10222"/>
                              <a:gd name="T85" fmla="*/ T84 w 33"/>
                              <a:gd name="T86" fmla="+- 0 1751 1724"/>
                              <a:gd name="T87" fmla="*/ 1751 h 33"/>
                              <a:gd name="T88" fmla="+- 0 10230 10222"/>
                              <a:gd name="T89" fmla="*/ T88 w 33"/>
                              <a:gd name="T90" fmla="+- 0 1755 1724"/>
                              <a:gd name="T91" fmla="*/ 1755 h 33"/>
                              <a:gd name="T92" fmla="+- 0 10234 10222"/>
                              <a:gd name="T93" fmla="*/ T92 w 33"/>
                              <a:gd name="T94" fmla="+- 0 1756 1724"/>
                              <a:gd name="T95" fmla="*/ 1756 h 33"/>
                              <a:gd name="T96" fmla="+- 0 10239 10222"/>
                              <a:gd name="T97" fmla="*/ T96 w 33"/>
                              <a:gd name="T98" fmla="+- 0 1756 1724"/>
                              <a:gd name="T99" fmla="*/ 175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Freeform 937"/>
                        <wps:cNvSpPr>
                          <a:spLocks/>
                        </wps:cNvSpPr>
                        <wps:spPr bwMode="auto">
                          <a:xfrm>
                            <a:off x="6925" y="636"/>
                            <a:ext cx="3314" cy="1052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749 636"/>
                              <a:gd name="T3" fmla="*/ 749 h 1052"/>
                              <a:gd name="T4" fmla="+- 0 7754 6926"/>
                              <a:gd name="T5" fmla="*/ T4 w 3314"/>
                              <a:gd name="T6" fmla="+- 0 636 636"/>
                              <a:gd name="T7" fmla="*/ 636 h 1052"/>
                              <a:gd name="T8" fmla="+- 0 8582 6926"/>
                              <a:gd name="T9" fmla="*/ T8 w 3314"/>
                              <a:gd name="T10" fmla="+- 0 992 636"/>
                              <a:gd name="T11" fmla="*/ 992 h 1052"/>
                              <a:gd name="T12" fmla="+- 0 9410 6926"/>
                              <a:gd name="T13" fmla="*/ T12 w 3314"/>
                              <a:gd name="T14" fmla="+- 0 1134 636"/>
                              <a:gd name="T15" fmla="*/ 1134 h 1052"/>
                              <a:gd name="T16" fmla="+- 0 10239 6926"/>
                              <a:gd name="T17" fmla="*/ T16 w 3314"/>
                              <a:gd name="T18" fmla="+- 0 1688 636"/>
                              <a:gd name="T19" fmla="*/ 1688 h 10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1052">
                                <a:moveTo>
                                  <a:pt x="0" y="113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356"/>
                                </a:lnTo>
                                <a:lnTo>
                                  <a:pt x="2484" y="498"/>
                                </a:lnTo>
                                <a:lnTo>
                                  <a:pt x="3313" y="1052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Freeform 936"/>
                        <wps:cNvSpPr>
                          <a:spLocks/>
                        </wps:cNvSpPr>
                        <wps:spPr bwMode="auto">
                          <a:xfrm>
                            <a:off x="6909" y="732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733 733"/>
                              <a:gd name="T3" fmla="*/ 733 h 33"/>
                              <a:gd name="T4" fmla="+- 0 6921 6909"/>
                              <a:gd name="T5" fmla="*/ T4 w 33"/>
                              <a:gd name="T6" fmla="+- 0 733 733"/>
                              <a:gd name="T7" fmla="*/ 733 h 33"/>
                              <a:gd name="T8" fmla="+- 0 6917 6909"/>
                              <a:gd name="T9" fmla="*/ T8 w 33"/>
                              <a:gd name="T10" fmla="+- 0 734 733"/>
                              <a:gd name="T11" fmla="*/ 734 h 33"/>
                              <a:gd name="T12" fmla="+- 0 6911 6909"/>
                              <a:gd name="T13" fmla="*/ T12 w 33"/>
                              <a:gd name="T14" fmla="+- 0 741 733"/>
                              <a:gd name="T15" fmla="*/ 741 h 33"/>
                              <a:gd name="T16" fmla="+- 0 6909 6909"/>
                              <a:gd name="T17" fmla="*/ T16 w 33"/>
                              <a:gd name="T18" fmla="+- 0 745 733"/>
                              <a:gd name="T19" fmla="*/ 745 h 33"/>
                              <a:gd name="T20" fmla="+- 0 6909 6909"/>
                              <a:gd name="T21" fmla="*/ T20 w 33"/>
                              <a:gd name="T22" fmla="+- 0 753 733"/>
                              <a:gd name="T23" fmla="*/ 753 h 33"/>
                              <a:gd name="T24" fmla="+- 0 6911 6909"/>
                              <a:gd name="T25" fmla="*/ T24 w 33"/>
                              <a:gd name="T26" fmla="+- 0 758 733"/>
                              <a:gd name="T27" fmla="*/ 758 h 33"/>
                              <a:gd name="T28" fmla="+- 0 6917 6909"/>
                              <a:gd name="T29" fmla="*/ T28 w 33"/>
                              <a:gd name="T30" fmla="+- 0 764 733"/>
                              <a:gd name="T31" fmla="*/ 764 h 33"/>
                              <a:gd name="T32" fmla="+- 0 6921 6909"/>
                              <a:gd name="T33" fmla="*/ T32 w 33"/>
                              <a:gd name="T34" fmla="+- 0 765 733"/>
                              <a:gd name="T35" fmla="*/ 765 h 33"/>
                              <a:gd name="T36" fmla="+- 0 6930 6909"/>
                              <a:gd name="T37" fmla="*/ T36 w 33"/>
                              <a:gd name="T38" fmla="+- 0 765 733"/>
                              <a:gd name="T39" fmla="*/ 765 h 33"/>
                              <a:gd name="T40" fmla="+- 0 6934 6909"/>
                              <a:gd name="T41" fmla="*/ T40 w 33"/>
                              <a:gd name="T42" fmla="+- 0 764 733"/>
                              <a:gd name="T43" fmla="*/ 764 h 33"/>
                              <a:gd name="T44" fmla="+- 0 6940 6909"/>
                              <a:gd name="T45" fmla="*/ T44 w 33"/>
                              <a:gd name="T46" fmla="+- 0 758 733"/>
                              <a:gd name="T47" fmla="*/ 758 h 33"/>
                              <a:gd name="T48" fmla="+- 0 6942 6909"/>
                              <a:gd name="T49" fmla="*/ T48 w 33"/>
                              <a:gd name="T50" fmla="+- 0 753 733"/>
                              <a:gd name="T51" fmla="*/ 753 h 33"/>
                              <a:gd name="T52" fmla="+- 0 6942 6909"/>
                              <a:gd name="T53" fmla="*/ T52 w 33"/>
                              <a:gd name="T54" fmla="+- 0 745 733"/>
                              <a:gd name="T55" fmla="*/ 745 h 33"/>
                              <a:gd name="T56" fmla="+- 0 6940 6909"/>
                              <a:gd name="T57" fmla="*/ T56 w 33"/>
                              <a:gd name="T58" fmla="+- 0 741 733"/>
                              <a:gd name="T59" fmla="*/ 741 h 33"/>
                              <a:gd name="T60" fmla="+- 0 6934 6909"/>
                              <a:gd name="T61" fmla="*/ T60 w 33"/>
                              <a:gd name="T62" fmla="+- 0 734 733"/>
                              <a:gd name="T63" fmla="*/ 734 h 33"/>
                              <a:gd name="T64" fmla="+- 0 6930 6909"/>
                              <a:gd name="T65" fmla="*/ T64 w 33"/>
                              <a:gd name="T66" fmla="+- 0 733 733"/>
                              <a:gd name="T67" fmla="*/ 73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" name="Freeform 935"/>
                        <wps:cNvSpPr>
                          <a:spLocks/>
                        </wps:cNvSpPr>
                        <wps:spPr bwMode="auto">
                          <a:xfrm>
                            <a:off x="6909" y="732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765 733"/>
                              <a:gd name="T3" fmla="*/ 765 h 33"/>
                              <a:gd name="T4" fmla="+- 0 6930 6909"/>
                              <a:gd name="T5" fmla="*/ T4 w 33"/>
                              <a:gd name="T6" fmla="+- 0 765 733"/>
                              <a:gd name="T7" fmla="*/ 765 h 33"/>
                              <a:gd name="T8" fmla="+- 0 6934 6909"/>
                              <a:gd name="T9" fmla="*/ T8 w 33"/>
                              <a:gd name="T10" fmla="+- 0 764 733"/>
                              <a:gd name="T11" fmla="*/ 764 h 33"/>
                              <a:gd name="T12" fmla="+- 0 6937 6909"/>
                              <a:gd name="T13" fmla="*/ T12 w 33"/>
                              <a:gd name="T14" fmla="+- 0 761 733"/>
                              <a:gd name="T15" fmla="*/ 761 h 33"/>
                              <a:gd name="T16" fmla="+- 0 6940 6909"/>
                              <a:gd name="T17" fmla="*/ T16 w 33"/>
                              <a:gd name="T18" fmla="+- 0 758 733"/>
                              <a:gd name="T19" fmla="*/ 758 h 33"/>
                              <a:gd name="T20" fmla="+- 0 6942 6909"/>
                              <a:gd name="T21" fmla="*/ T20 w 33"/>
                              <a:gd name="T22" fmla="+- 0 753 733"/>
                              <a:gd name="T23" fmla="*/ 753 h 33"/>
                              <a:gd name="T24" fmla="+- 0 6942 6909"/>
                              <a:gd name="T25" fmla="*/ T24 w 33"/>
                              <a:gd name="T26" fmla="+- 0 749 733"/>
                              <a:gd name="T27" fmla="*/ 749 h 33"/>
                              <a:gd name="T28" fmla="+- 0 6942 6909"/>
                              <a:gd name="T29" fmla="*/ T28 w 33"/>
                              <a:gd name="T30" fmla="+- 0 745 733"/>
                              <a:gd name="T31" fmla="*/ 745 h 33"/>
                              <a:gd name="T32" fmla="+- 0 6940 6909"/>
                              <a:gd name="T33" fmla="*/ T32 w 33"/>
                              <a:gd name="T34" fmla="+- 0 741 733"/>
                              <a:gd name="T35" fmla="*/ 741 h 33"/>
                              <a:gd name="T36" fmla="+- 0 6937 6909"/>
                              <a:gd name="T37" fmla="*/ T36 w 33"/>
                              <a:gd name="T38" fmla="+- 0 738 733"/>
                              <a:gd name="T39" fmla="*/ 738 h 33"/>
                              <a:gd name="T40" fmla="+- 0 6934 6909"/>
                              <a:gd name="T41" fmla="*/ T40 w 33"/>
                              <a:gd name="T42" fmla="+- 0 734 733"/>
                              <a:gd name="T43" fmla="*/ 734 h 33"/>
                              <a:gd name="T44" fmla="+- 0 6930 6909"/>
                              <a:gd name="T45" fmla="*/ T44 w 33"/>
                              <a:gd name="T46" fmla="+- 0 733 733"/>
                              <a:gd name="T47" fmla="*/ 733 h 33"/>
                              <a:gd name="T48" fmla="+- 0 6926 6909"/>
                              <a:gd name="T49" fmla="*/ T48 w 33"/>
                              <a:gd name="T50" fmla="+- 0 733 733"/>
                              <a:gd name="T51" fmla="*/ 733 h 33"/>
                              <a:gd name="T52" fmla="+- 0 6921 6909"/>
                              <a:gd name="T53" fmla="*/ T52 w 33"/>
                              <a:gd name="T54" fmla="+- 0 733 733"/>
                              <a:gd name="T55" fmla="*/ 733 h 33"/>
                              <a:gd name="T56" fmla="+- 0 6917 6909"/>
                              <a:gd name="T57" fmla="*/ T56 w 33"/>
                              <a:gd name="T58" fmla="+- 0 734 733"/>
                              <a:gd name="T59" fmla="*/ 734 h 33"/>
                              <a:gd name="T60" fmla="+- 0 6914 6909"/>
                              <a:gd name="T61" fmla="*/ T60 w 33"/>
                              <a:gd name="T62" fmla="+- 0 738 733"/>
                              <a:gd name="T63" fmla="*/ 738 h 33"/>
                              <a:gd name="T64" fmla="+- 0 6911 6909"/>
                              <a:gd name="T65" fmla="*/ T64 w 33"/>
                              <a:gd name="T66" fmla="+- 0 741 733"/>
                              <a:gd name="T67" fmla="*/ 741 h 33"/>
                              <a:gd name="T68" fmla="+- 0 6909 6909"/>
                              <a:gd name="T69" fmla="*/ T68 w 33"/>
                              <a:gd name="T70" fmla="+- 0 745 733"/>
                              <a:gd name="T71" fmla="*/ 745 h 33"/>
                              <a:gd name="T72" fmla="+- 0 6909 6909"/>
                              <a:gd name="T73" fmla="*/ T72 w 33"/>
                              <a:gd name="T74" fmla="+- 0 749 733"/>
                              <a:gd name="T75" fmla="*/ 749 h 33"/>
                              <a:gd name="T76" fmla="+- 0 6909 6909"/>
                              <a:gd name="T77" fmla="*/ T76 w 33"/>
                              <a:gd name="T78" fmla="+- 0 753 733"/>
                              <a:gd name="T79" fmla="*/ 753 h 33"/>
                              <a:gd name="T80" fmla="+- 0 6911 6909"/>
                              <a:gd name="T81" fmla="*/ T80 w 33"/>
                              <a:gd name="T82" fmla="+- 0 758 733"/>
                              <a:gd name="T83" fmla="*/ 758 h 33"/>
                              <a:gd name="T84" fmla="+- 0 6914 6909"/>
                              <a:gd name="T85" fmla="*/ T84 w 33"/>
                              <a:gd name="T86" fmla="+- 0 761 733"/>
                              <a:gd name="T87" fmla="*/ 761 h 33"/>
                              <a:gd name="T88" fmla="+- 0 6917 6909"/>
                              <a:gd name="T89" fmla="*/ T88 w 33"/>
                              <a:gd name="T90" fmla="+- 0 764 733"/>
                              <a:gd name="T91" fmla="*/ 764 h 33"/>
                              <a:gd name="T92" fmla="+- 0 6921 6909"/>
                              <a:gd name="T93" fmla="*/ T92 w 33"/>
                              <a:gd name="T94" fmla="+- 0 765 733"/>
                              <a:gd name="T95" fmla="*/ 765 h 33"/>
                              <a:gd name="T96" fmla="+- 0 6926 6909"/>
                              <a:gd name="T97" fmla="*/ T96 w 33"/>
                              <a:gd name="T98" fmla="+- 0 765 733"/>
                              <a:gd name="T99" fmla="*/ 76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Freeform 934"/>
                        <wps:cNvSpPr>
                          <a:spLocks/>
                        </wps:cNvSpPr>
                        <wps:spPr bwMode="auto">
                          <a:xfrm>
                            <a:off x="7737" y="619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620 620"/>
                              <a:gd name="T3" fmla="*/ 620 h 33"/>
                              <a:gd name="T4" fmla="+- 0 7749 7737"/>
                              <a:gd name="T5" fmla="*/ T4 w 33"/>
                              <a:gd name="T6" fmla="+- 0 620 620"/>
                              <a:gd name="T7" fmla="*/ 620 h 33"/>
                              <a:gd name="T8" fmla="+- 0 7745 7737"/>
                              <a:gd name="T9" fmla="*/ T8 w 33"/>
                              <a:gd name="T10" fmla="+- 0 622 620"/>
                              <a:gd name="T11" fmla="*/ 622 h 33"/>
                              <a:gd name="T12" fmla="+- 0 7739 7737"/>
                              <a:gd name="T13" fmla="*/ T12 w 33"/>
                              <a:gd name="T14" fmla="+- 0 628 620"/>
                              <a:gd name="T15" fmla="*/ 628 h 33"/>
                              <a:gd name="T16" fmla="+- 0 7737 7737"/>
                              <a:gd name="T17" fmla="*/ T16 w 33"/>
                              <a:gd name="T18" fmla="+- 0 632 620"/>
                              <a:gd name="T19" fmla="*/ 632 h 33"/>
                              <a:gd name="T20" fmla="+- 0 7737 7737"/>
                              <a:gd name="T21" fmla="*/ T20 w 33"/>
                              <a:gd name="T22" fmla="+- 0 641 620"/>
                              <a:gd name="T23" fmla="*/ 641 h 33"/>
                              <a:gd name="T24" fmla="+- 0 7739 7737"/>
                              <a:gd name="T25" fmla="*/ T24 w 33"/>
                              <a:gd name="T26" fmla="+- 0 645 620"/>
                              <a:gd name="T27" fmla="*/ 645 h 33"/>
                              <a:gd name="T28" fmla="+- 0 7745 7737"/>
                              <a:gd name="T29" fmla="*/ T28 w 33"/>
                              <a:gd name="T30" fmla="+- 0 651 620"/>
                              <a:gd name="T31" fmla="*/ 651 h 33"/>
                              <a:gd name="T32" fmla="+- 0 7749 7737"/>
                              <a:gd name="T33" fmla="*/ T32 w 33"/>
                              <a:gd name="T34" fmla="+- 0 653 620"/>
                              <a:gd name="T35" fmla="*/ 653 h 33"/>
                              <a:gd name="T36" fmla="+- 0 7758 7737"/>
                              <a:gd name="T37" fmla="*/ T36 w 33"/>
                              <a:gd name="T38" fmla="+- 0 653 620"/>
                              <a:gd name="T39" fmla="*/ 653 h 33"/>
                              <a:gd name="T40" fmla="+- 0 7762 7737"/>
                              <a:gd name="T41" fmla="*/ T40 w 33"/>
                              <a:gd name="T42" fmla="+- 0 651 620"/>
                              <a:gd name="T43" fmla="*/ 651 h 33"/>
                              <a:gd name="T44" fmla="+- 0 7768 7737"/>
                              <a:gd name="T45" fmla="*/ T44 w 33"/>
                              <a:gd name="T46" fmla="+- 0 645 620"/>
                              <a:gd name="T47" fmla="*/ 645 h 33"/>
                              <a:gd name="T48" fmla="+- 0 7770 7737"/>
                              <a:gd name="T49" fmla="*/ T48 w 33"/>
                              <a:gd name="T50" fmla="+- 0 641 620"/>
                              <a:gd name="T51" fmla="*/ 641 h 33"/>
                              <a:gd name="T52" fmla="+- 0 7770 7737"/>
                              <a:gd name="T53" fmla="*/ T52 w 33"/>
                              <a:gd name="T54" fmla="+- 0 632 620"/>
                              <a:gd name="T55" fmla="*/ 632 h 33"/>
                              <a:gd name="T56" fmla="+- 0 7768 7737"/>
                              <a:gd name="T57" fmla="*/ T56 w 33"/>
                              <a:gd name="T58" fmla="+- 0 628 620"/>
                              <a:gd name="T59" fmla="*/ 628 h 33"/>
                              <a:gd name="T60" fmla="+- 0 7762 7737"/>
                              <a:gd name="T61" fmla="*/ T60 w 33"/>
                              <a:gd name="T62" fmla="+- 0 622 620"/>
                              <a:gd name="T63" fmla="*/ 622 h 33"/>
                              <a:gd name="T64" fmla="+- 0 7758 7737"/>
                              <a:gd name="T65" fmla="*/ T64 w 33"/>
                              <a:gd name="T66" fmla="+- 0 620 620"/>
                              <a:gd name="T67" fmla="*/ 62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Freeform 933"/>
                        <wps:cNvSpPr>
                          <a:spLocks/>
                        </wps:cNvSpPr>
                        <wps:spPr bwMode="auto">
                          <a:xfrm>
                            <a:off x="7737" y="619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653 620"/>
                              <a:gd name="T3" fmla="*/ 653 h 33"/>
                              <a:gd name="T4" fmla="+- 0 7758 7737"/>
                              <a:gd name="T5" fmla="*/ T4 w 33"/>
                              <a:gd name="T6" fmla="+- 0 653 620"/>
                              <a:gd name="T7" fmla="*/ 653 h 33"/>
                              <a:gd name="T8" fmla="+- 0 7762 7737"/>
                              <a:gd name="T9" fmla="*/ T8 w 33"/>
                              <a:gd name="T10" fmla="+- 0 651 620"/>
                              <a:gd name="T11" fmla="*/ 651 h 33"/>
                              <a:gd name="T12" fmla="+- 0 7765 7737"/>
                              <a:gd name="T13" fmla="*/ T12 w 33"/>
                              <a:gd name="T14" fmla="+- 0 648 620"/>
                              <a:gd name="T15" fmla="*/ 648 h 33"/>
                              <a:gd name="T16" fmla="+- 0 7768 7737"/>
                              <a:gd name="T17" fmla="*/ T16 w 33"/>
                              <a:gd name="T18" fmla="+- 0 645 620"/>
                              <a:gd name="T19" fmla="*/ 645 h 33"/>
                              <a:gd name="T20" fmla="+- 0 7770 7737"/>
                              <a:gd name="T21" fmla="*/ T20 w 33"/>
                              <a:gd name="T22" fmla="+- 0 641 620"/>
                              <a:gd name="T23" fmla="*/ 641 h 33"/>
                              <a:gd name="T24" fmla="+- 0 7770 7737"/>
                              <a:gd name="T25" fmla="*/ T24 w 33"/>
                              <a:gd name="T26" fmla="+- 0 636 620"/>
                              <a:gd name="T27" fmla="*/ 636 h 33"/>
                              <a:gd name="T28" fmla="+- 0 7770 7737"/>
                              <a:gd name="T29" fmla="*/ T28 w 33"/>
                              <a:gd name="T30" fmla="+- 0 632 620"/>
                              <a:gd name="T31" fmla="*/ 632 h 33"/>
                              <a:gd name="T32" fmla="+- 0 7768 7737"/>
                              <a:gd name="T33" fmla="*/ T32 w 33"/>
                              <a:gd name="T34" fmla="+- 0 628 620"/>
                              <a:gd name="T35" fmla="*/ 628 h 33"/>
                              <a:gd name="T36" fmla="+- 0 7765 7737"/>
                              <a:gd name="T37" fmla="*/ T36 w 33"/>
                              <a:gd name="T38" fmla="+- 0 625 620"/>
                              <a:gd name="T39" fmla="*/ 625 h 33"/>
                              <a:gd name="T40" fmla="+- 0 7762 7737"/>
                              <a:gd name="T41" fmla="*/ T40 w 33"/>
                              <a:gd name="T42" fmla="+- 0 622 620"/>
                              <a:gd name="T43" fmla="*/ 622 h 33"/>
                              <a:gd name="T44" fmla="+- 0 7758 7737"/>
                              <a:gd name="T45" fmla="*/ T44 w 33"/>
                              <a:gd name="T46" fmla="+- 0 620 620"/>
                              <a:gd name="T47" fmla="*/ 620 h 33"/>
                              <a:gd name="T48" fmla="+- 0 7754 7737"/>
                              <a:gd name="T49" fmla="*/ T48 w 33"/>
                              <a:gd name="T50" fmla="+- 0 620 620"/>
                              <a:gd name="T51" fmla="*/ 620 h 33"/>
                              <a:gd name="T52" fmla="+- 0 7749 7737"/>
                              <a:gd name="T53" fmla="*/ T52 w 33"/>
                              <a:gd name="T54" fmla="+- 0 620 620"/>
                              <a:gd name="T55" fmla="*/ 620 h 33"/>
                              <a:gd name="T56" fmla="+- 0 7745 7737"/>
                              <a:gd name="T57" fmla="*/ T56 w 33"/>
                              <a:gd name="T58" fmla="+- 0 622 620"/>
                              <a:gd name="T59" fmla="*/ 622 h 33"/>
                              <a:gd name="T60" fmla="+- 0 7742 7737"/>
                              <a:gd name="T61" fmla="*/ T60 w 33"/>
                              <a:gd name="T62" fmla="+- 0 625 620"/>
                              <a:gd name="T63" fmla="*/ 625 h 33"/>
                              <a:gd name="T64" fmla="+- 0 7739 7737"/>
                              <a:gd name="T65" fmla="*/ T64 w 33"/>
                              <a:gd name="T66" fmla="+- 0 628 620"/>
                              <a:gd name="T67" fmla="*/ 628 h 33"/>
                              <a:gd name="T68" fmla="+- 0 7737 7737"/>
                              <a:gd name="T69" fmla="*/ T68 w 33"/>
                              <a:gd name="T70" fmla="+- 0 632 620"/>
                              <a:gd name="T71" fmla="*/ 632 h 33"/>
                              <a:gd name="T72" fmla="+- 0 7737 7737"/>
                              <a:gd name="T73" fmla="*/ T72 w 33"/>
                              <a:gd name="T74" fmla="+- 0 636 620"/>
                              <a:gd name="T75" fmla="*/ 636 h 33"/>
                              <a:gd name="T76" fmla="+- 0 7737 7737"/>
                              <a:gd name="T77" fmla="*/ T76 w 33"/>
                              <a:gd name="T78" fmla="+- 0 641 620"/>
                              <a:gd name="T79" fmla="*/ 641 h 33"/>
                              <a:gd name="T80" fmla="+- 0 7739 7737"/>
                              <a:gd name="T81" fmla="*/ T80 w 33"/>
                              <a:gd name="T82" fmla="+- 0 645 620"/>
                              <a:gd name="T83" fmla="*/ 645 h 33"/>
                              <a:gd name="T84" fmla="+- 0 7742 7737"/>
                              <a:gd name="T85" fmla="*/ T84 w 33"/>
                              <a:gd name="T86" fmla="+- 0 648 620"/>
                              <a:gd name="T87" fmla="*/ 648 h 33"/>
                              <a:gd name="T88" fmla="+- 0 7745 7737"/>
                              <a:gd name="T89" fmla="*/ T88 w 33"/>
                              <a:gd name="T90" fmla="+- 0 651 620"/>
                              <a:gd name="T91" fmla="*/ 651 h 33"/>
                              <a:gd name="T92" fmla="+- 0 7749 7737"/>
                              <a:gd name="T93" fmla="*/ T92 w 33"/>
                              <a:gd name="T94" fmla="+- 0 653 620"/>
                              <a:gd name="T95" fmla="*/ 653 h 33"/>
                              <a:gd name="T96" fmla="+- 0 7754 7737"/>
                              <a:gd name="T97" fmla="*/ T96 w 33"/>
                              <a:gd name="T98" fmla="+- 0 653 620"/>
                              <a:gd name="T99" fmla="*/ 6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" name="Freeform 932"/>
                        <wps:cNvSpPr>
                          <a:spLocks/>
                        </wps:cNvSpPr>
                        <wps:spPr bwMode="auto">
                          <a:xfrm>
                            <a:off x="8565" y="975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975 975"/>
                              <a:gd name="T3" fmla="*/ 975 h 33"/>
                              <a:gd name="T4" fmla="+- 0 8578 8566"/>
                              <a:gd name="T5" fmla="*/ T4 w 33"/>
                              <a:gd name="T6" fmla="+- 0 975 975"/>
                              <a:gd name="T7" fmla="*/ 975 h 33"/>
                              <a:gd name="T8" fmla="+- 0 8574 8566"/>
                              <a:gd name="T9" fmla="*/ T8 w 33"/>
                              <a:gd name="T10" fmla="+- 0 977 975"/>
                              <a:gd name="T11" fmla="*/ 977 h 33"/>
                              <a:gd name="T12" fmla="+- 0 8567 8566"/>
                              <a:gd name="T13" fmla="*/ T12 w 33"/>
                              <a:gd name="T14" fmla="+- 0 983 975"/>
                              <a:gd name="T15" fmla="*/ 983 h 33"/>
                              <a:gd name="T16" fmla="+- 0 8566 8566"/>
                              <a:gd name="T17" fmla="*/ T16 w 33"/>
                              <a:gd name="T18" fmla="+- 0 987 975"/>
                              <a:gd name="T19" fmla="*/ 987 h 33"/>
                              <a:gd name="T20" fmla="+- 0 8566 8566"/>
                              <a:gd name="T21" fmla="*/ T20 w 33"/>
                              <a:gd name="T22" fmla="+- 0 996 975"/>
                              <a:gd name="T23" fmla="*/ 996 h 33"/>
                              <a:gd name="T24" fmla="+- 0 8567 8566"/>
                              <a:gd name="T25" fmla="*/ T24 w 33"/>
                              <a:gd name="T26" fmla="+- 0 1000 975"/>
                              <a:gd name="T27" fmla="*/ 1000 h 33"/>
                              <a:gd name="T28" fmla="+- 0 8574 8566"/>
                              <a:gd name="T29" fmla="*/ T28 w 33"/>
                              <a:gd name="T30" fmla="+- 0 1006 975"/>
                              <a:gd name="T31" fmla="*/ 1006 h 33"/>
                              <a:gd name="T32" fmla="+- 0 8578 8566"/>
                              <a:gd name="T33" fmla="*/ T32 w 33"/>
                              <a:gd name="T34" fmla="+- 0 1008 975"/>
                              <a:gd name="T35" fmla="*/ 1008 h 33"/>
                              <a:gd name="T36" fmla="+- 0 8586 8566"/>
                              <a:gd name="T37" fmla="*/ T36 w 33"/>
                              <a:gd name="T38" fmla="+- 0 1008 975"/>
                              <a:gd name="T39" fmla="*/ 1008 h 33"/>
                              <a:gd name="T40" fmla="+- 0 8591 8566"/>
                              <a:gd name="T41" fmla="*/ T40 w 33"/>
                              <a:gd name="T42" fmla="+- 0 1006 975"/>
                              <a:gd name="T43" fmla="*/ 1006 h 33"/>
                              <a:gd name="T44" fmla="+- 0 8597 8566"/>
                              <a:gd name="T45" fmla="*/ T44 w 33"/>
                              <a:gd name="T46" fmla="+- 0 1000 975"/>
                              <a:gd name="T47" fmla="*/ 1000 h 33"/>
                              <a:gd name="T48" fmla="+- 0 8598 8566"/>
                              <a:gd name="T49" fmla="*/ T48 w 33"/>
                              <a:gd name="T50" fmla="+- 0 996 975"/>
                              <a:gd name="T51" fmla="*/ 996 h 33"/>
                              <a:gd name="T52" fmla="+- 0 8598 8566"/>
                              <a:gd name="T53" fmla="*/ T52 w 33"/>
                              <a:gd name="T54" fmla="+- 0 987 975"/>
                              <a:gd name="T55" fmla="*/ 987 h 33"/>
                              <a:gd name="T56" fmla="+- 0 8597 8566"/>
                              <a:gd name="T57" fmla="*/ T56 w 33"/>
                              <a:gd name="T58" fmla="+- 0 983 975"/>
                              <a:gd name="T59" fmla="*/ 983 h 33"/>
                              <a:gd name="T60" fmla="+- 0 8591 8566"/>
                              <a:gd name="T61" fmla="*/ T60 w 33"/>
                              <a:gd name="T62" fmla="+- 0 977 975"/>
                              <a:gd name="T63" fmla="*/ 977 h 33"/>
                              <a:gd name="T64" fmla="+- 0 8586 8566"/>
                              <a:gd name="T65" fmla="*/ T64 w 33"/>
                              <a:gd name="T66" fmla="+- 0 975 975"/>
                              <a:gd name="T67" fmla="*/ 97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Freeform 931"/>
                        <wps:cNvSpPr>
                          <a:spLocks/>
                        </wps:cNvSpPr>
                        <wps:spPr bwMode="auto">
                          <a:xfrm>
                            <a:off x="8565" y="975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008 975"/>
                              <a:gd name="T3" fmla="*/ 1008 h 33"/>
                              <a:gd name="T4" fmla="+- 0 8586 8566"/>
                              <a:gd name="T5" fmla="*/ T4 w 33"/>
                              <a:gd name="T6" fmla="+- 0 1008 975"/>
                              <a:gd name="T7" fmla="*/ 1008 h 33"/>
                              <a:gd name="T8" fmla="+- 0 8591 8566"/>
                              <a:gd name="T9" fmla="*/ T8 w 33"/>
                              <a:gd name="T10" fmla="+- 0 1006 975"/>
                              <a:gd name="T11" fmla="*/ 1006 h 33"/>
                              <a:gd name="T12" fmla="+- 0 8594 8566"/>
                              <a:gd name="T13" fmla="*/ T12 w 33"/>
                              <a:gd name="T14" fmla="+- 0 1003 975"/>
                              <a:gd name="T15" fmla="*/ 1003 h 33"/>
                              <a:gd name="T16" fmla="+- 0 8597 8566"/>
                              <a:gd name="T17" fmla="*/ T16 w 33"/>
                              <a:gd name="T18" fmla="+- 0 1000 975"/>
                              <a:gd name="T19" fmla="*/ 1000 h 33"/>
                              <a:gd name="T20" fmla="+- 0 8598 8566"/>
                              <a:gd name="T21" fmla="*/ T20 w 33"/>
                              <a:gd name="T22" fmla="+- 0 996 975"/>
                              <a:gd name="T23" fmla="*/ 996 h 33"/>
                              <a:gd name="T24" fmla="+- 0 8598 8566"/>
                              <a:gd name="T25" fmla="*/ T24 w 33"/>
                              <a:gd name="T26" fmla="+- 0 992 975"/>
                              <a:gd name="T27" fmla="*/ 992 h 33"/>
                              <a:gd name="T28" fmla="+- 0 8598 8566"/>
                              <a:gd name="T29" fmla="*/ T28 w 33"/>
                              <a:gd name="T30" fmla="+- 0 987 975"/>
                              <a:gd name="T31" fmla="*/ 987 h 33"/>
                              <a:gd name="T32" fmla="+- 0 8597 8566"/>
                              <a:gd name="T33" fmla="*/ T32 w 33"/>
                              <a:gd name="T34" fmla="+- 0 983 975"/>
                              <a:gd name="T35" fmla="*/ 983 h 33"/>
                              <a:gd name="T36" fmla="+- 0 8594 8566"/>
                              <a:gd name="T37" fmla="*/ T36 w 33"/>
                              <a:gd name="T38" fmla="+- 0 980 975"/>
                              <a:gd name="T39" fmla="*/ 980 h 33"/>
                              <a:gd name="T40" fmla="+- 0 8591 8566"/>
                              <a:gd name="T41" fmla="*/ T40 w 33"/>
                              <a:gd name="T42" fmla="+- 0 977 975"/>
                              <a:gd name="T43" fmla="*/ 977 h 33"/>
                              <a:gd name="T44" fmla="+- 0 8586 8566"/>
                              <a:gd name="T45" fmla="*/ T44 w 33"/>
                              <a:gd name="T46" fmla="+- 0 975 975"/>
                              <a:gd name="T47" fmla="*/ 975 h 33"/>
                              <a:gd name="T48" fmla="+- 0 8582 8566"/>
                              <a:gd name="T49" fmla="*/ T48 w 33"/>
                              <a:gd name="T50" fmla="+- 0 975 975"/>
                              <a:gd name="T51" fmla="*/ 975 h 33"/>
                              <a:gd name="T52" fmla="+- 0 8578 8566"/>
                              <a:gd name="T53" fmla="*/ T52 w 33"/>
                              <a:gd name="T54" fmla="+- 0 975 975"/>
                              <a:gd name="T55" fmla="*/ 975 h 33"/>
                              <a:gd name="T56" fmla="+- 0 8574 8566"/>
                              <a:gd name="T57" fmla="*/ T56 w 33"/>
                              <a:gd name="T58" fmla="+- 0 977 975"/>
                              <a:gd name="T59" fmla="*/ 977 h 33"/>
                              <a:gd name="T60" fmla="+- 0 8571 8566"/>
                              <a:gd name="T61" fmla="*/ T60 w 33"/>
                              <a:gd name="T62" fmla="+- 0 980 975"/>
                              <a:gd name="T63" fmla="*/ 980 h 33"/>
                              <a:gd name="T64" fmla="+- 0 8567 8566"/>
                              <a:gd name="T65" fmla="*/ T64 w 33"/>
                              <a:gd name="T66" fmla="+- 0 983 975"/>
                              <a:gd name="T67" fmla="*/ 983 h 33"/>
                              <a:gd name="T68" fmla="+- 0 8566 8566"/>
                              <a:gd name="T69" fmla="*/ T68 w 33"/>
                              <a:gd name="T70" fmla="+- 0 987 975"/>
                              <a:gd name="T71" fmla="*/ 987 h 33"/>
                              <a:gd name="T72" fmla="+- 0 8566 8566"/>
                              <a:gd name="T73" fmla="*/ T72 w 33"/>
                              <a:gd name="T74" fmla="+- 0 992 975"/>
                              <a:gd name="T75" fmla="*/ 992 h 33"/>
                              <a:gd name="T76" fmla="+- 0 8566 8566"/>
                              <a:gd name="T77" fmla="*/ T76 w 33"/>
                              <a:gd name="T78" fmla="+- 0 996 975"/>
                              <a:gd name="T79" fmla="*/ 996 h 33"/>
                              <a:gd name="T80" fmla="+- 0 8567 8566"/>
                              <a:gd name="T81" fmla="*/ T80 w 33"/>
                              <a:gd name="T82" fmla="+- 0 1000 975"/>
                              <a:gd name="T83" fmla="*/ 1000 h 33"/>
                              <a:gd name="T84" fmla="+- 0 8571 8566"/>
                              <a:gd name="T85" fmla="*/ T84 w 33"/>
                              <a:gd name="T86" fmla="+- 0 1003 975"/>
                              <a:gd name="T87" fmla="*/ 1003 h 33"/>
                              <a:gd name="T88" fmla="+- 0 8574 8566"/>
                              <a:gd name="T89" fmla="*/ T88 w 33"/>
                              <a:gd name="T90" fmla="+- 0 1006 975"/>
                              <a:gd name="T91" fmla="*/ 1006 h 33"/>
                              <a:gd name="T92" fmla="+- 0 8578 8566"/>
                              <a:gd name="T93" fmla="*/ T92 w 33"/>
                              <a:gd name="T94" fmla="+- 0 1008 975"/>
                              <a:gd name="T95" fmla="*/ 1008 h 33"/>
                              <a:gd name="T96" fmla="+- 0 8582 8566"/>
                              <a:gd name="T97" fmla="*/ T96 w 33"/>
                              <a:gd name="T98" fmla="+- 0 1008 975"/>
                              <a:gd name="T99" fmla="*/ 100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Freeform 930"/>
                        <wps:cNvSpPr>
                          <a:spLocks/>
                        </wps:cNvSpPr>
                        <wps:spPr bwMode="auto">
                          <a:xfrm>
                            <a:off x="9394" y="1117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1117 1117"/>
                              <a:gd name="T3" fmla="*/ 1117 h 33"/>
                              <a:gd name="T4" fmla="+- 0 9406 9394"/>
                              <a:gd name="T5" fmla="*/ T4 w 33"/>
                              <a:gd name="T6" fmla="+- 0 1117 1117"/>
                              <a:gd name="T7" fmla="*/ 1117 h 33"/>
                              <a:gd name="T8" fmla="+- 0 9402 9394"/>
                              <a:gd name="T9" fmla="*/ T8 w 33"/>
                              <a:gd name="T10" fmla="+- 0 1119 1117"/>
                              <a:gd name="T11" fmla="*/ 1119 h 33"/>
                              <a:gd name="T12" fmla="+- 0 9396 9394"/>
                              <a:gd name="T13" fmla="*/ T12 w 33"/>
                              <a:gd name="T14" fmla="+- 0 1125 1117"/>
                              <a:gd name="T15" fmla="*/ 1125 h 33"/>
                              <a:gd name="T16" fmla="+- 0 9394 9394"/>
                              <a:gd name="T17" fmla="*/ T16 w 33"/>
                              <a:gd name="T18" fmla="+- 0 1129 1117"/>
                              <a:gd name="T19" fmla="*/ 1129 h 33"/>
                              <a:gd name="T20" fmla="+- 0 9394 9394"/>
                              <a:gd name="T21" fmla="*/ T20 w 33"/>
                              <a:gd name="T22" fmla="+- 0 1138 1117"/>
                              <a:gd name="T23" fmla="*/ 1138 h 33"/>
                              <a:gd name="T24" fmla="+- 0 9396 9394"/>
                              <a:gd name="T25" fmla="*/ T24 w 33"/>
                              <a:gd name="T26" fmla="+- 0 1142 1117"/>
                              <a:gd name="T27" fmla="*/ 1142 h 33"/>
                              <a:gd name="T28" fmla="+- 0 9402 9394"/>
                              <a:gd name="T29" fmla="*/ T28 w 33"/>
                              <a:gd name="T30" fmla="+- 0 1148 1117"/>
                              <a:gd name="T31" fmla="*/ 1148 h 33"/>
                              <a:gd name="T32" fmla="+- 0 9406 9394"/>
                              <a:gd name="T33" fmla="*/ T32 w 33"/>
                              <a:gd name="T34" fmla="+- 0 1150 1117"/>
                              <a:gd name="T35" fmla="*/ 1150 h 33"/>
                              <a:gd name="T36" fmla="+- 0 9415 9394"/>
                              <a:gd name="T37" fmla="*/ T36 w 33"/>
                              <a:gd name="T38" fmla="+- 0 1150 1117"/>
                              <a:gd name="T39" fmla="*/ 1150 h 33"/>
                              <a:gd name="T40" fmla="+- 0 9419 9394"/>
                              <a:gd name="T41" fmla="*/ T40 w 33"/>
                              <a:gd name="T42" fmla="+- 0 1148 1117"/>
                              <a:gd name="T43" fmla="*/ 1148 h 33"/>
                              <a:gd name="T44" fmla="+- 0 9425 9394"/>
                              <a:gd name="T45" fmla="*/ T44 w 33"/>
                              <a:gd name="T46" fmla="+- 0 1142 1117"/>
                              <a:gd name="T47" fmla="*/ 1142 h 33"/>
                              <a:gd name="T48" fmla="+- 0 9427 9394"/>
                              <a:gd name="T49" fmla="*/ T48 w 33"/>
                              <a:gd name="T50" fmla="+- 0 1138 1117"/>
                              <a:gd name="T51" fmla="*/ 1138 h 33"/>
                              <a:gd name="T52" fmla="+- 0 9427 9394"/>
                              <a:gd name="T53" fmla="*/ T52 w 33"/>
                              <a:gd name="T54" fmla="+- 0 1129 1117"/>
                              <a:gd name="T55" fmla="*/ 1129 h 33"/>
                              <a:gd name="T56" fmla="+- 0 9425 9394"/>
                              <a:gd name="T57" fmla="*/ T56 w 33"/>
                              <a:gd name="T58" fmla="+- 0 1125 1117"/>
                              <a:gd name="T59" fmla="*/ 1125 h 33"/>
                              <a:gd name="T60" fmla="+- 0 9419 9394"/>
                              <a:gd name="T61" fmla="*/ T60 w 33"/>
                              <a:gd name="T62" fmla="+- 0 1119 1117"/>
                              <a:gd name="T63" fmla="*/ 1119 h 33"/>
                              <a:gd name="T64" fmla="+- 0 9415 9394"/>
                              <a:gd name="T65" fmla="*/ T64 w 33"/>
                              <a:gd name="T66" fmla="+- 0 1117 1117"/>
                              <a:gd name="T67" fmla="*/ 111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" name="Freeform 929"/>
                        <wps:cNvSpPr>
                          <a:spLocks/>
                        </wps:cNvSpPr>
                        <wps:spPr bwMode="auto">
                          <a:xfrm>
                            <a:off x="9394" y="1117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1150 1117"/>
                              <a:gd name="T3" fmla="*/ 1150 h 33"/>
                              <a:gd name="T4" fmla="+- 0 9415 9394"/>
                              <a:gd name="T5" fmla="*/ T4 w 33"/>
                              <a:gd name="T6" fmla="+- 0 1150 1117"/>
                              <a:gd name="T7" fmla="*/ 1150 h 33"/>
                              <a:gd name="T8" fmla="+- 0 9419 9394"/>
                              <a:gd name="T9" fmla="*/ T8 w 33"/>
                              <a:gd name="T10" fmla="+- 0 1148 1117"/>
                              <a:gd name="T11" fmla="*/ 1148 h 33"/>
                              <a:gd name="T12" fmla="+- 0 9422 9394"/>
                              <a:gd name="T13" fmla="*/ T12 w 33"/>
                              <a:gd name="T14" fmla="+- 0 1145 1117"/>
                              <a:gd name="T15" fmla="*/ 1145 h 33"/>
                              <a:gd name="T16" fmla="+- 0 9425 9394"/>
                              <a:gd name="T17" fmla="*/ T16 w 33"/>
                              <a:gd name="T18" fmla="+- 0 1142 1117"/>
                              <a:gd name="T19" fmla="*/ 1142 h 33"/>
                              <a:gd name="T20" fmla="+- 0 9427 9394"/>
                              <a:gd name="T21" fmla="*/ T20 w 33"/>
                              <a:gd name="T22" fmla="+- 0 1138 1117"/>
                              <a:gd name="T23" fmla="*/ 1138 h 33"/>
                              <a:gd name="T24" fmla="+- 0 9427 9394"/>
                              <a:gd name="T25" fmla="*/ T24 w 33"/>
                              <a:gd name="T26" fmla="+- 0 1134 1117"/>
                              <a:gd name="T27" fmla="*/ 1134 h 33"/>
                              <a:gd name="T28" fmla="+- 0 9427 9394"/>
                              <a:gd name="T29" fmla="*/ T28 w 33"/>
                              <a:gd name="T30" fmla="+- 0 1129 1117"/>
                              <a:gd name="T31" fmla="*/ 1129 h 33"/>
                              <a:gd name="T32" fmla="+- 0 9425 9394"/>
                              <a:gd name="T33" fmla="*/ T32 w 33"/>
                              <a:gd name="T34" fmla="+- 0 1125 1117"/>
                              <a:gd name="T35" fmla="*/ 1125 h 33"/>
                              <a:gd name="T36" fmla="+- 0 9422 9394"/>
                              <a:gd name="T37" fmla="*/ T36 w 33"/>
                              <a:gd name="T38" fmla="+- 0 1122 1117"/>
                              <a:gd name="T39" fmla="*/ 1122 h 33"/>
                              <a:gd name="T40" fmla="+- 0 9419 9394"/>
                              <a:gd name="T41" fmla="*/ T40 w 33"/>
                              <a:gd name="T42" fmla="+- 0 1119 1117"/>
                              <a:gd name="T43" fmla="*/ 1119 h 33"/>
                              <a:gd name="T44" fmla="+- 0 9415 9394"/>
                              <a:gd name="T45" fmla="*/ T44 w 33"/>
                              <a:gd name="T46" fmla="+- 0 1117 1117"/>
                              <a:gd name="T47" fmla="*/ 1117 h 33"/>
                              <a:gd name="T48" fmla="+- 0 9410 9394"/>
                              <a:gd name="T49" fmla="*/ T48 w 33"/>
                              <a:gd name="T50" fmla="+- 0 1117 1117"/>
                              <a:gd name="T51" fmla="*/ 1117 h 33"/>
                              <a:gd name="T52" fmla="+- 0 9406 9394"/>
                              <a:gd name="T53" fmla="*/ T52 w 33"/>
                              <a:gd name="T54" fmla="+- 0 1117 1117"/>
                              <a:gd name="T55" fmla="*/ 1117 h 33"/>
                              <a:gd name="T56" fmla="+- 0 9402 9394"/>
                              <a:gd name="T57" fmla="*/ T56 w 33"/>
                              <a:gd name="T58" fmla="+- 0 1119 1117"/>
                              <a:gd name="T59" fmla="*/ 1119 h 33"/>
                              <a:gd name="T60" fmla="+- 0 9399 9394"/>
                              <a:gd name="T61" fmla="*/ T60 w 33"/>
                              <a:gd name="T62" fmla="+- 0 1122 1117"/>
                              <a:gd name="T63" fmla="*/ 1122 h 33"/>
                              <a:gd name="T64" fmla="+- 0 9396 9394"/>
                              <a:gd name="T65" fmla="*/ T64 w 33"/>
                              <a:gd name="T66" fmla="+- 0 1125 1117"/>
                              <a:gd name="T67" fmla="*/ 1125 h 33"/>
                              <a:gd name="T68" fmla="+- 0 9394 9394"/>
                              <a:gd name="T69" fmla="*/ T68 w 33"/>
                              <a:gd name="T70" fmla="+- 0 1129 1117"/>
                              <a:gd name="T71" fmla="*/ 1129 h 33"/>
                              <a:gd name="T72" fmla="+- 0 9394 9394"/>
                              <a:gd name="T73" fmla="*/ T72 w 33"/>
                              <a:gd name="T74" fmla="+- 0 1134 1117"/>
                              <a:gd name="T75" fmla="*/ 1134 h 33"/>
                              <a:gd name="T76" fmla="+- 0 9394 9394"/>
                              <a:gd name="T77" fmla="*/ T76 w 33"/>
                              <a:gd name="T78" fmla="+- 0 1138 1117"/>
                              <a:gd name="T79" fmla="*/ 1138 h 33"/>
                              <a:gd name="T80" fmla="+- 0 9396 9394"/>
                              <a:gd name="T81" fmla="*/ T80 w 33"/>
                              <a:gd name="T82" fmla="+- 0 1142 1117"/>
                              <a:gd name="T83" fmla="*/ 1142 h 33"/>
                              <a:gd name="T84" fmla="+- 0 9399 9394"/>
                              <a:gd name="T85" fmla="*/ T84 w 33"/>
                              <a:gd name="T86" fmla="+- 0 1145 1117"/>
                              <a:gd name="T87" fmla="*/ 1145 h 33"/>
                              <a:gd name="T88" fmla="+- 0 9402 9394"/>
                              <a:gd name="T89" fmla="*/ T88 w 33"/>
                              <a:gd name="T90" fmla="+- 0 1148 1117"/>
                              <a:gd name="T91" fmla="*/ 1148 h 33"/>
                              <a:gd name="T92" fmla="+- 0 9406 9394"/>
                              <a:gd name="T93" fmla="*/ T92 w 33"/>
                              <a:gd name="T94" fmla="+- 0 1150 1117"/>
                              <a:gd name="T95" fmla="*/ 1150 h 33"/>
                              <a:gd name="T96" fmla="+- 0 9410 9394"/>
                              <a:gd name="T97" fmla="*/ T96 w 33"/>
                              <a:gd name="T98" fmla="+- 0 1150 1117"/>
                              <a:gd name="T99" fmla="*/ 115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Freeform 928"/>
                        <wps:cNvSpPr>
                          <a:spLocks/>
                        </wps:cNvSpPr>
                        <wps:spPr bwMode="auto">
                          <a:xfrm>
                            <a:off x="10222" y="1671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672 1672"/>
                              <a:gd name="T3" fmla="*/ 1672 h 33"/>
                              <a:gd name="T4" fmla="+- 0 10234 10222"/>
                              <a:gd name="T5" fmla="*/ T4 w 33"/>
                              <a:gd name="T6" fmla="+- 0 1672 1672"/>
                              <a:gd name="T7" fmla="*/ 1672 h 33"/>
                              <a:gd name="T8" fmla="+- 0 10230 10222"/>
                              <a:gd name="T9" fmla="*/ T8 w 33"/>
                              <a:gd name="T10" fmla="+- 0 1674 1672"/>
                              <a:gd name="T11" fmla="*/ 1674 h 33"/>
                              <a:gd name="T12" fmla="+- 0 10224 10222"/>
                              <a:gd name="T13" fmla="*/ T12 w 33"/>
                              <a:gd name="T14" fmla="+- 0 1680 1672"/>
                              <a:gd name="T15" fmla="*/ 1680 h 33"/>
                              <a:gd name="T16" fmla="+- 0 10222 10222"/>
                              <a:gd name="T17" fmla="*/ T16 w 33"/>
                              <a:gd name="T18" fmla="+- 0 1684 1672"/>
                              <a:gd name="T19" fmla="*/ 1684 h 33"/>
                              <a:gd name="T20" fmla="+- 0 10222 10222"/>
                              <a:gd name="T21" fmla="*/ T20 w 33"/>
                              <a:gd name="T22" fmla="+- 0 1693 1672"/>
                              <a:gd name="T23" fmla="*/ 1693 h 33"/>
                              <a:gd name="T24" fmla="+- 0 10224 10222"/>
                              <a:gd name="T25" fmla="*/ T24 w 33"/>
                              <a:gd name="T26" fmla="+- 0 1697 1672"/>
                              <a:gd name="T27" fmla="*/ 1697 h 33"/>
                              <a:gd name="T28" fmla="+- 0 10230 10222"/>
                              <a:gd name="T29" fmla="*/ T28 w 33"/>
                              <a:gd name="T30" fmla="+- 0 1703 1672"/>
                              <a:gd name="T31" fmla="*/ 1703 h 33"/>
                              <a:gd name="T32" fmla="+- 0 10234 10222"/>
                              <a:gd name="T33" fmla="*/ T32 w 33"/>
                              <a:gd name="T34" fmla="+- 0 1705 1672"/>
                              <a:gd name="T35" fmla="*/ 1705 h 33"/>
                              <a:gd name="T36" fmla="+- 0 10243 10222"/>
                              <a:gd name="T37" fmla="*/ T36 w 33"/>
                              <a:gd name="T38" fmla="+- 0 1705 1672"/>
                              <a:gd name="T39" fmla="*/ 1705 h 33"/>
                              <a:gd name="T40" fmla="+- 0 10247 10222"/>
                              <a:gd name="T41" fmla="*/ T40 w 33"/>
                              <a:gd name="T42" fmla="+- 0 1703 1672"/>
                              <a:gd name="T43" fmla="*/ 1703 h 33"/>
                              <a:gd name="T44" fmla="+- 0 10253 10222"/>
                              <a:gd name="T45" fmla="*/ T44 w 33"/>
                              <a:gd name="T46" fmla="+- 0 1697 1672"/>
                              <a:gd name="T47" fmla="*/ 1697 h 33"/>
                              <a:gd name="T48" fmla="+- 0 10255 10222"/>
                              <a:gd name="T49" fmla="*/ T48 w 33"/>
                              <a:gd name="T50" fmla="+- 0 1693 1672"/>
                              <a:gd name="T51" fmla="*/ 1693 h 33"/>
                              <a:gd name="T52" fmla="+- 0 10255 10222"/>
                              <a:gd name="T53" fmla="*/ T52 w 33"/>
                              <a:gd name="T54" fmla="+- 0 1684 1672"/>
                              <a:gd name="T55" fmla="*/ 1684 h 33"/>
                              <a:gd name="T56" fmla="+- 0 10253 10222"/>
                              <a:gd name="T57" fmla="*/ T56 w 33"/>
                              <a:gd name="T58" fmla="+- 0 1680 1672"/>
                              <a:gd name="T59" fmla="*/ 1680 h 33"/>
                              <a:gd name="T60" fmla="+- 0 10247 10222"/>
                              <a:gd name="T61" fmla="*/ T60 w 33"/>
                              <a:gd name="T62" fmla="+- 0 1674 1672"/>
                              <a:gd name="T63" fmla="*/ 1674 h 33"/>
                              <a:gd name="T64" fmla="+- 0 10243 10222"/>
                              <a:gd name="T65" fmla="*/ T64 w 33"/>
                              <a:gd name="T66" fmla="+- 0 1672 1672"/>
                              <a:gd name="T67" fmla="*/ 167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" name="Freeform 927"/>
                        <wps:cNvSpPr>
                          <a:spLocks/>
                        </wps:cNvSpPr>
                        <wps:spPr bwMode="auto">
                          <a:xfrm>
                            <a:off x="10222" y="1671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705 1672"/>
                              <a:gd name="T3" fmla="*/ 1705 h 33"/>
                              <a:gd name="T4" fmla="+- 0 10243 10222"/>
                              <a:gd name="T5" fmla="*/ T4 w 33"/>
                              <a:gd name="T6" fmla="+- 0 1705 1672"/>
                              <a:gd name="T7" fmla="*/ 1705 h 33"/>
                              <a:gd name="T8" fmla="+- 0 10247 10222"/>
                              <a:gd name="T9" fmla="*/ T8 w 33"/>
                              <a:gd name="T10" fmla="+- 0 1703 1672"/>
                              <a:gd name="T11" fmla="*/ 1703 h 33"/>
                              <a:gd name="T12" fmla="+- 0 10250 10222"/>
                              <a:gd name="T13" fmla="*/ T12 w 33"/>
                              <a:gd name="T14" fmla="+- 0 1700 1672"/>
                              <a:gd name="T15" fmla="*/ 1700 h 33"/>
                              <a:gd name="T16" fmla="+- 0 10253 10222"/>
                              <a:gd name="T17" fmla="*/ T16 w 33"/>
                              <a:gd name="T18" fmla="+- 0 1697 1672"/>
                              <a:gd name="T19" fmla="*/ 1697 h 33"/>
                              <a:gd name="T20" fmla="+- 0 10255 10222"/>
                              <a:gd name="T21" fmla="*/ T20 w 33"/>
                              <a:gd name="T22" fmla="+- 0 1693 1672"/>
                              <a:gd name="T23" fmla="*/ 1693 h 33"/>
                              <a:gd name="T24" fmla="+- 0 10255 10222"/>
                              <a:gd name="T25" fmla="*/ T24 w 33"/>
                              <a:gd name="T26" fmla="+- 0 1688 1672"/>
                              <a:gd name="T27" fmla="*/ 1688 h 33"/>
                              <a:gd name="T28" fmla="+- 0 10255 10222"/>
                              <a:gd name="T29" fmla="*/ T28 w 33"/>
                              <a:gd name="T30" fmla="+- 0 1684 1672"/>
                              <a:gd name="T31" fmla="*/ 1684 h 33"/>
                              <a:gd name="T32" fmla="+- 0 10253 10222"/>
                              <a:gd name="T33" fmla="*/ T32 w 33"/>
                              <a:gd name="T34" fmla="+- 0 1680 1672"/>
                              <a:gd name="T35" fmla="*/ 1680 h 33"/>
                              <a:gd name="T36" fmla="+- 0 10250 10222"/>
                              <a:gd name="T37" fmla="*/ T36 w 33"/>
                              <a:gd name="T38" fmla="+- 0 1677 1672"/>
                              <a:gd name="T39" fmla="*/ 1677 h 33"/>
                              <a:gd name="T40" fmla="+- 0 10247 10222"/>
                              <a:gd name="T41" fmla="*/ T40 w 33"/>
                              <a:gd name="T42" fmla="+- 0 1674 1672"/>
                              <a:gd name="T43" fmla="*/ 1674 h 33"/>
                              <a:gd name="T44" fmla="+- 0 10243 10222"/>
                              <a:gd name="T45" fmla="*/ T44 w 33"/>
                              <a:gd name="T46" fmla="+- 0 1672 1672"/>
                              <a:gd name="T47" fmla="*/ 1672 h 33"/>
                              <a:gd name="T48" fmla="+- 0 10239 10222"/>
                              <a:gd name="T49" fmla="*/ T48 w 33"/>
                              <a:gd name="T50" fmla="+- 0 1672 1672"/>
                              <a:gd name="T51" fmla="*/ 1672 h 33"/>
                              <a:gd name="T52" fmla="+- 0 10234 10222"/>
                              <a:gd name="T53" fmla="*/ T52 w 33"/>
                              <a:gd name="T54" fmla="+- 0 1672 1672"/>
                              <a:gd name="T55" fmla="*/ 1672 h 33"/>
                              <a:gd name="T56" fmla="+- 0 10230 10222"/>
                              <a:gd name="T57" fmla="*/ T56 w 33"/>
                              <a:gd name="T58" fmla="+- 0 1674 1672"/>
                              <a:gd name="T59" fmla="*/ 1674 h 33"/>
                              <a:gd name="T60" fmla="+- 0 10227 10222"/>
                              <a:gd name="T61" fmla="*/ T60 w 33"/>
                              <a:gd name="T62" fmla="+- 0 1677 1672"/>
                              <a:gd name="T63" fmla="*/ 1677 h 33"/>
                              <a:gd name="T64" fmla="+- 0 10224 10222"/>
                              <a:gd name="T65" fmla="*/ T64 w 33"/>
                              <a:gd name="T66" fmla="+- 0 1680 1672"/>
                              <a:gd name="T67" fmla="*/ 1680 h 33"/>
                              <a:gd name="T68" fmla="+- 0 10222 10222"/>
                              <a:gd name="T69" fmla="*/ T68 w 33"/>
                              <a:gd name="T70" fmla="+- 0 1684 1672"/>
                              <a:gd name="T71" fmla="*/ 1684 h 33"/>
                              <a:gd name="T72" fmla="+- 0 10222 10222"/>
                              <a:gd name="T73" fmla="*/ T72 w 33"/>
                              <a:gd name="T74" fmla="+- 0 1688 1672"/>
                              <a:gd name="T75" fmla="*/ 1688 h 33"/>
                              <a:gd name="T76" fmla="+- 0 10222 10222"/>
                              <a:gd name="T77" fmla="*/ T76 w 33"/>
                              <a:gd name="T78" fmla="+- 0 1693 1672"/>
                              <a:gd name="T79" fmla="*/ 1693 h 33"/>
                              <a:gd name="T80" fmla="+- 0 10224 10222"/>
                              <a:gd name="T81" fmla="*/ T80 w 33"/>
                              <a:gd name="T82" fmla="+- 0 1697 1672"/>
                              <a:gd name="T83" fmla="*/ 1697 h 33"/>
                              <a:gd name="T84" fmla="+- 0 10227 10222"/>
                              <a:gd name="T85" fmla="*/ T84 w 33"/>
                              <a:gd name="T86" fmla="+- 0 1700 1672"/>
                              <a:gd name="T87" fmla="*/ 1700 h 33"/>
                              <a:gd name="T88" fmla="+- 0 10230 10222"/>
                              <a:gd name="T89" fmla="*/ T88 w 33"/>
                              <a:gd name="T90" fmla="+- 0 1703 1672"/>
                              <a:gd name="T91" fmla="*/ 1703 h 33"/>
                              <a:gd name="T92" fmla="+- 0 10234 10222"/>
                              <a:gd name="T93" fmla="*/ T92 w 33"/>
                              <a:gd name="T94" fmla="+- 0 1705 1672"/>
                              <a:gd name="T95" fmla="*/ 1705 h 33"/>
                              <a:gd name="T96" fmla="+- 0 10239 10222"/>
                              <a:gd name="T97" fmla="*/ T96 w 33"/>
                              <a:gd name="T98" fmla="+- 0 1705 1672"/>
                              <a:gd name="T99" fmla="*/ 170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" name="Freeform 926"/>
                        <wps:cNvSpPr>
                          <a:spLocks/>
                        </wps:cNvSpPr>
                        <wps:spPr bwMode="auto">
                          <a:xfrm>
                            <a:off x="6925" y="1298"/>
                            <a:ext cx="3314" cy="243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1315 1298"/>
                              <a:gd name="T3" fmla="*/ 1315 h 243"/>
                              <a:gd name="T4" fmla="+- 0 7754 6926"/>
                              <a:gd name="T5" fmla="*/ T4 w 3314"/>
                              <a:gd name="T6" fmla="+- 0 1298 1298"/>
                              <a:gd name="T7" fmla="*/ 1298 h 243"/>
                              <a:gd name="T8" fmla="+- 0 8582 6926"/>
                              <a:gd name="T9" fmla="*/ T8 w 3314"/>
                              <a:gd name="T10" fmla="+- 0 1390 1298"/>
                              <a:gd name="T11" fmla="*/ 1390 h 243"/>
                              <a:gd name="T12" fmla="+- 0 9410 6926"/>
                              <a:gd name="T13" fmla="*/ T12 w 3314"/>
                              <a:gd name="T14" fmla="+- 0 1435 1298"/>
                              <a:gd name="T15" fmla="*/ 1435 h 243"/>
                              <a:gd name="T16" fmla="+- 0 10239 6926"/>
                              <a:gd name="T17" fmla="*/ T16 w 3314"/>
                              <a:gd name="T18" fmla="+- 0 1541 1298"/>
                              <a:gd name="T19" fmla="*/ 1541 h 2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243">
                                <a:moveTo>
                                  <a:pt x="0" y="17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92"/>
                                </a:lnTo>
                                <a:lnTo>
                                  <a:pt x="2484" y="137"/>
                                </a:lnTo>
                                <a:lnTo>
                                  <a:pt x="3313" y="243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Freeform 925"/>
                        <wps:cNvSpPr>
                          <a:spLocks/>
                        </wps:cNvSpPr>
                        <wps:spPr bwMode="auto">
                          <a:xfrm>
                            <a:off x="6909" y="1298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1298 1298"/>
                              <a:gd name="T3" fmla="*/ 1298 h 33"/>
                              <a:gd name="T4" fmla="+- 0 6921 6909"/>
                              <a:gd name="T5" fmla="*/ T4 w 33"/>
                              <a:gd name="T6" fmla="+- 0 1298 1298"/>
                              <a:gd name="T7" fmla="*/ 1298 h 33"/>
                              <a:gd name="T8" fmla="+- 0 6917 6909"/>
                              <a:gd name="T9" fmla="*/ T8 w 33"/>
                              <a:gd name="T10" fmla="+- 0 1300 1298"/>
                              <a:gd name="T11" fmla="*/ 1300 h 33"/>
                              <a:gd name="T12" fmla="+- 0 6911 6909"/>
                              <a:gd name="T13" fmla="*/ T12 w 33"/>
                              <a:gd name="T14" fmla="+- 0 1306 1298"/>
                              <a:gd name="T15" fmla="*/ 1306 h 33"/>
                              <a:gd name="T16" fmla="+- 0 6909 6909"/>
                              <a:gd name="T17" fmla="*/ T16 w 33"/>
                              <a:gd name="T18" fmla="+- 0 1310 1298"/>
                              <a:gd name="T19" fmla="*/ 1310 h 33"/>
                              <a:gd name="T20" fmla="+- 0 6909 6909"/>
                              <a:gd name="T21" fmla="*/ T20 w 33"/>
                              <a:gd name="T22" fmla="+- 0 1319 1298"/>
                              <a:gd name="T23" fmla="*/ 1319 h 33"/>
                              <a:gd name="T24" fmla="+- 0 6911 6909"/>
                              <a:gd name="T25" fmla="*/ T24 w 33"/>
                              <a:gd name="T26" fmla="+- 0 1323 1298"/>
                              <a:gd name="T27" fmla="*/ 1323 h 33"/>
                              <a:gd name="T28" fmla="+- 0 6917 6909"/>
                              <a:gd name="T29" fmla="*/ T28 w 33"/>
                              <a:gd name="T30" fmla="+- 0 1329 1298"/>
                              <a:gd name="T31" fmla="*/ 1329 h 33"/>
                              <a:gd name="T32" fmla="+- 0 6921 6909"/>
                              <a:gd name="T33" fmla="*/ T32 w 33"/>
                              <a:gd name="T34" fmla="+- 0 1331 1298"/>
                              <a:gd name="T35" fmla="*/ 1331 h 33"/>
                              <a:gd name="T36" fmla="+- 0 6930 6909"/>
                              <a:gd name="T37" fmla="*/ T36 w 33"/>
                              <a:gd name="T38" fmla="+- 0 1331 1298"/>
                              <a:gd name="T39" fmla="*/ 1331 h 33"/>
                              <a:gd name="T40" fmla="+- 0 6934 6909"/>
                              <a:gd name="T41" fmla="*/ T40 w 33"/>
                              <a:gd name="T42" fmla="+- 0 1329 1298"/>
                              <a:gd name="T43" fmla="*/ 1329 h 33"/>
                              <a:gd name="T44" fmla="+- 0 6940 6909"/>
                              <a:gd name="T45" fmla="*/ T44 w 33"/>
                              <a:gd name="T46" fmla="+- 0 1323 1298"/>
                              <a:gd name="T47" fmla="*/ 1323 h 33"/>
                              <a:gd name="T48" fmla="+- 0 6942 6909"/>
                              <a:gd name="T49" fmla="*/ T48 w 33"/>
                              <a:gd name="T50" fmla="+- 0 1319 1298"/>
                              <a:gd name="T51" fmla="*/ 1319 h 33"/>
                              <a:gd name="T52" fmla="+- 0 6942 6909"/>
                              <a:gd name="T53" fmla="*/ T52 w 33"/>
                              <a:gd name="T54" fmla="+- 0 1310 1298"/>
                              <a:gd name="T55" fmla="*/ 1310 h 33"/>
                              <a:gd name="T56" fmla="+- 0 6940 6909"/>
                              <a:gd name="T57" fmla="*/ T56 w 33"/>
                              <a:gd name="T58" fmla="+- 0 1306 1298"/>
                              <a:gd name="T59" fmla="*/ 1306 h 33"/>
                              <a:gd name="T60" fmla="+- 0 6934 6909"/>
                              <a:gd name="T61" fmla="*/ T60 w 33"/>
                              <a:gd name="T62" fmla="+- 0 1300 1298"/>
                              <a:gd name="T63" fmla="*/ 1300 h 33"/>
                              <a:gd name="T64" fmla="+- 0 6930 6909"/>
                              <a:gd name="T65" fmla="*/ T64 w 33"/>
                              <a:gd name="T66" fmla="+- 0 1298 1298"/>
                              <a:gd name="T67" fmla="*/ 129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Freeform 924"/>
                        <wps:cNvSpPr>
                          <a:spLocks/>
                        </wps:cNvSpPr>
                        <wps:spPr bwMode="auto">
                          <a:xfrm>
                            <a:off x="6909" y="1298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331 1298"/>
                              <a:gd name="T3" fmla="*/ 1331 h 33"/>
                              <a:gd name="T4" fmla="+- 0 6930 6909"/>
                              <a:gd name="T5" fmla="*/ T4 w 33"/>
                              <a:gd name="T6" fmla="+- 0 1331 1298"/>
                              <a:gd name="T7" fmla="*/ 1331 h 33"/>
                              <a:gd name="T8" fmla="+- 0 6934 6909"/>
                              <a:gd name="T9" fmla="*/ T8 w 33"/>
                              <a:gd name="T10" fmla="+- 0 1329 1298"/>
                              <a:gd name="T11" fmla="*/ 1329 h 33"/>
                              <a:gd name="T12" fmla="+- 0 6937 6909"/>
                              <a:gd name="T13" fmla="*/ T12 w 33"/>
                              <a:gd name="T14" fmla="+- 0 1326 1298"/>
                              <a:gd name="T15" fmla="*/ 1326 h 33"/>
                              <a:gd name="T16" fmla="+- 0 6940 6909"/>
                              <a:gd name="T17" fmla="*/ T16 w 33"/>
                              <a:gd name="T18" fmla="+- 0 1323 1298"/>
                              <a:gd name="T19" fmla="*/ 1323 h 33"/>
                              <a:gd name="T20" fmla="+- 0 6942 6909"/>
                              <a:gd name="T21" fmla="*/ T20 w 33"/>
                              <a:gd name="T22" fmla="+- 0 1319 1298"/>
                              <a:gd name="T23" fmla="*/ 1319 h 33"/>
                              <a:gd name="T24" fmla="+- 0 6942 6909"/>
                              <a:gd name="T25" fmla="*/ T24 w 33"/>
                              <a:gd name="T26" fmla="+- 0 1315 1298"/>
                              <a:gd name="T27" fmla="*/ 1315 h 33"/>
                              <a:gd name="T28" fmla="+- 0 6942 6909"/>
                              <a:gd name="T29" fmla="*/ T28 w 33"/>
                              <a:gd name="T30" fmla="+- 0 1310 1298"/>
                              <a:gd name="T31" fmla="*/ 1310 h 33"/>
                              <a:gd name="T32" fmla="+- 0 6940 6909"/>
                              <a:gd name="T33" fmla="*/ T32 w 33"/>
                              <a:gd name="T34" fmla="+- 0 1306 1298"/>
                              <a:gd name="T35" fmla="*/ 1306 h 33"/>
                              <a:gd name="T36" fmla="+- 0 6937 6909"/>
                              <a:gd name="T37" fmla="*/ T36 w 33"/>
                              <a:gd name="T38" fmla="+- 0 1303 1298"/>
                              <a:gd name="T39" fmla="*/ 1303 h 33"/>
                              <a:gd name="T40" fmla="+- 0 6934 6909"/>
                              <a:gd name="T41" fmla="*/ T40 w 33"/>
                              <a:gd name="T42" fmla="+- 0 1300 1298"/>
                              <a:gd name="T43" fmla="*/ 1300 h 33"/>
                              <a:gd name="T44" fmla="+- 0 6930 6909"/>
                              <a:gd name="T45" fmla="*/ T44 w 33"/>
                              <a:gd name="T46" fmla="+- 0 1298 1298"/>
                              <a:gd name="T47" fmla="*/ 1298 h 33"/>
                              <a:gd name="T48" fmla="+- 0 6926 6909"/>
                              <a:gd name="T49" fmla="*/ T48 w 33"/>
                              <a:gd name="T50" fmla="+- 0 1298 1298"/>
                              <a:gd name="T51" fmla="*/ 1298 h 33"/>
                              <a:gd name="T52" fmla="+- 0 6921 6909"/>
                              <a:gd name="T53" fmla="*/ T52 w 33"/>
                              <a:gd name="T54" fmla="+- 0 1298 1298"/>
                              <a:gd name="T55" fmla="*/ 1298 h 33"/>
                              <a:gd name="T56" fmla="+- 0 6917 6909"/>
                              <a:gd name="T57" fmla="*/ T56 w 33"/>
                              <a:gd name="T58" fmla="+- 0 1300 1298"/>
                              <a:gd name="T59" fmla="*/ 1300 h 33"/>
                              <a:gd name="T60" fmla="+- 0 6914 6909"/>
                              <a:gd name="T61" fmla="*/ T60 w 33"/>
                              <a:gd name="T62" fmla="+- 0 1303 1298"/>
                              <a:gd name="T63" fmla="*/ 1303 h 33"/>
                              <a:gd name="T64" fmla="+- 0 6911 6909"/>
                              <a:gd name="T65" fmla="*/ T64 w 33"/>
                              <a:gd name="T66" fmla="+- 0 1306 1298"/>
                              <a:gd name="T67" fmla="*/ 1306 h 33"/>
                              <a:gd name="T68" fmla="+- 0 6909 6909"/>
                              <a:gd name="T69" fmla="*/ T68 w 33"/>
                              <a:gd name="T70" fmla="+- 0 1310 1298"/>
                              <a:gd name="T71" fmla="*/ 1310 h 33"/>
                              <a:gd name="T72" fmla="+- 0 6909 6909"/>
                              <a:gd name="T73" fmla="*/ T72 w 33"/>
                              <a:gd name="T74" fmla="+- 0 1315 1298"/>
                              <a:gd name="T75" fmla="*/ 1315 h 33"/>
                              <a:gd name="T76" fmla="+- 0 6909 6909"/>
                              <a:gd name="T77" fmla="*/ T76 w 33"/>
                              <a:gd name="T78" fmla="+- 0 1319 1298"/>
                              <a:gd name="T79" fmla="*/ 1319 h 33"/>
                              <a:gd name="T80" fmla="+- 0 6911 6909"/>
                              <a:gd name="T81" fmla="*/ T80 w 33"/>
                              <a:gd name="T82" fmla="+- 0 1323 1298"/>
                              <a:gd name="T83" fmla="*/ 1323 h 33"/>
                              <a:gd name="T84" fmla="+- 0 6914 6909"/>
                              <a:gd name="T85" fmla="*/ T84 w 33"/>
                              <a:gd name="T86" fmla="+- 0 1326 1298"/>
                              <a:gd name="T87" fmla="*/ 1326 h 33"/>
                              <a:gd name="T88" fmla="+- 0 6917 6909"/>
                              <a:gd name="T89" fmla="*/ T88 w 33"/>
                              <a:gd name="T90" fmla="+- 0 1329 1298"/>
                              <a:gd name="T91" fmla="*/ 1329 h 33"/>
                              <a:gd name="T92" fmla="+- 0 6921 6909"/>
                              <a:gd name="T93" fmla="*/ T92 w 33"/>
                              <a:gd name="T94" fmla="+- 0 1331 1298"/>
                              <a:gd name="T95" fmla="*/ 1331 h 33"/>
                              <a:gd name="T96" fmla="+- 0 6926 6909"/>
                              <a:gd name="T97" fmla="*/ T96 w 33"/>
                              <a:gd name="T98" fmla="+- 0 1331 1298"/>
                              <a:gd name="T99" fmla="*/ 133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" name="Freeform 923"/>
                        <wps:cNvSpPr>
                          <a:spLocks/>
                        </wps:cNvSpPr>
                        <wps:spPr bwMode="auto">
                          <a:xfrm>
                            <a:off x="7737" y="1281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1282 1282"/>
                              <a:gd name="T3" fmla="*/ 1282 h 33"/>
                              <a:gd name="T4" fmla="+- 0 7749 7737"/>
                              <a:gd name="T5" fmla="*/ T4 w 33"/>
                              <a:gd name="T6" fmla="+- 0 1282 1282"/>
                              <a:gd name="T7" fmla="*/ 1282 h 33"/>
                              <a:gd name="T8" fmla="+- 0 7745 7737"/>
                              <a:gd name="T9" fmla="*/ T8 w 33"/>
                              <a:gd name="T10" fmla="+- 0 1283 1282"/>
                              <a:gd name="T11" fmla="*/ 1283 h 33"/>
                              <a:gd name="T12" fmla="+- 0 7739 7737"/>
                              <a:gd name="T13" fmla="*/ T12 w 33"/>
                              <a:gd name="T14" fmla="+- 0 1290 1282"/>
                              <a:gd name="T15" fmla="*/ 1290 h 33"/>
                              <a:gd name="T16" fmla="+- 0 7737 7737"/>
                              <a:gd name="T17" fmla="*/ T16 w 33"/>
                              <a:gd name="T18" fmla="+- 0 1294 1282"/>
                              <a:gd name="T19" fmla="*/ 1294 h 33"/>
                              <a:gd name="T20" fmla="+- 0 7737 7737"/>
                              <a:gd name="T21" fmla="*/ T20 w 33"/>
                              <a:gd name="T22" fmla="+- 0 1302 1282"/>
                              <a:gd name="T23" fmla="*/ 1302 h 33"/>
                              <a:gd name="T24" fmla="+- 0 7739 7737"/>
                              <a:gd name="T25" fmla="*/ T24 w 33"/>
                              <a:gd name="T26" fmla="+- 0 1307 1282"/>
                              <a:gd name="T27" fmla="*/ 1307 h 33"/>
                              <a:gd name="T28" fmla="+- 0 7745 7737"/>
                              <a:gd name="T29" fmla="*/ T28 w 33"/>
                              <a:gd name="T30" fmla="+- 0 1313 1282"/>
                              <a:gd name="T31" fmla="*/ 1313 h 33"/>
                              <a:gd name="T32" fmla="+- 0 7749 7737"/>
                              <a:gd name="T33" fmla="*/ T32 w 33"/>
                              <a:gd name="T34" fmla="+- 0 1314 1282"/>
                              <a:gd name="T35" fmla="*/ 1314 h 33"/>
                              <a:gd name="T36" fmla="+- 0 7758 7737"/>
                              <a:gd name="T37" fmla="*/ T36 w 33"/>
                              <a:gd name="T38" fmla="+- 0 1314 1282"/>
                              <a:gd name="T39" fmla="*/ 1314 h 33"/>
                              <a:gd name="T40" fmla="+- 0 7762 7737"/>
                              <a:gd name="T41" fmla="*/ T40 w 33"/>
                              <a:gd name="T42" fmla="+- 0 1313 1282"/>
                              <a:gd name="T43" fmla="*/ 1313 h 33"/>
                              <a:gd name="T44" fmla="+- 0 7768 7737"/>
                              <a:gd name="T45" fmla="*/ T44 w 33"/>
                              <a:gd name="T46" fmla="+- 0 1307 1282"/>
                              <a:gd name="T47" fmla="*/ 1307 h 33"/>
                              <a:gd name="T48" fmla="+- 0 7770 7737"/>
                              <a:gd name="T49" fmla="*/ T48 w 33"/>
                              <a:gd name="T50" fmla="+- 0 1302 1282"/>
                              <a:gd name="T51" fmla="*/ 1302 h 33"/>
                              <a:gd name="T52" fmla="+- 0 7770 7737"/>
                              <a:gd name="T53" fmla="*/ T52 w 33"/>
                              <a:gd name="T54" fmla="+- 0 1294 1282"/>
                              <a:gd name="T55" fmla="*/ 1294 h 33"/>
                              <a:gd name="T56" fmla="+- 0 7768 7737"/>
                              <a:gd name="T57" fmla="*/ T56 w 33"/>
                              <a:gd name="T58" fmla="+- 0 1290 1282"/>
                              <a:gd name="T59" fmla="*/ 1290 h 33"/>
                              <a:gd name="T60" fmla="+- 0 7762 7737"/>
                              <a:gd name="T61" fmla="*/ T60 w 33"/>
                              <a:gd name="T62" fmla="+- 0 1283 1282"/>
                              <a:gd name="T63" fmla="*/ 1283 h 33"/>
                              <a:gd name="T64" fmla="+- 0 7758 7737"/>
                              <a:gd name="T65" fmla="*/ T64 w 33"/>
                              <a:gd name="T66" fmla="+- 0 1282 1282"/>
                              <a:gd name="T67" fmla="*/ 128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" name="Freeform 922"/>
                        <wps:cNvSpPr>
                          <a:spLocks/>
                        </wps:cNvSpPr>
                        <wps:spPr bwMode="auto">
                          <a:xfrm>
                            <a:off x="7737" y="1281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314 1282"/>
                              <a:gd name="T3" fmla="*/ 1314 h 33"/>
                              <a:gd name="T4" fmla="+- 0 7758 7737"/>
                              <a:gd name="T5" fmla="*/ T4 w 33"/>
                              <a:gd name="T6" fmla="+- 0 1314 1282"/>
                              <a:gd name="T7" fmla="*/ 1314 h 33"/>
                              <a:gd name="T8" fmla="+- 0 7762 7737"/>
                              <a:gd name="T9" fmla="*/ T8 w 33"/>
                              <a:gd name="T10" fmla="+- 0 1313 1282"/>
                              <a:gd name="T11" fmla="*/ 1313 h 33"/>
                              <a:gd name="T12" fmla="+- 0 7765 7737"/>
                              <a:gd name="T13" fmla="*/ T12 w 33"/>
                              <a:gd name="T14" fmla="+- 0 1310 1282"/>
                              <a:gd name="T15" fmla="*/ 1310 h 33"/>
                              <a:gd name="T16" fmla="+- 0 7768 7737"/>
                              <a:gd name="T17" fmla="*/ T16 w 33"/>
                              <a:gd name="T18" fmla="+- 0 1307 1282"/>
                              <a:gd name="T19" fmla="*/ 1307 h 33"/>
                              <a:gd name="T20" fmla="+- 0 7770 7737"/>
                              <a:gd name="T21" fmla="*/ T20 w 33"/>
                              <a:gd name="T22" fmla="+- 0 1302 1282"/>
                              <a:gd name="T23" fmla="*/ 1302 h 33"/>
                              <a:gd name="T24" fmla="+- 0 7770 7737"/>
                              <a:gd name="T25" fmla="*/ T24 w 33"/>
                              <a:gd name="T26" fmla="+- 0 1298 1282"/>
                              <a:gd name="T27" fmla="*/ 1298 h 33"/>
                              <a:gd name="T28" fmla="+- 0 7770 7737"/>
                              <a:gd name="T29" fmla="*/ T28 w 33"/>
                              <a:gd name="T30" fmla="+- 0 1294 1282"/>
                              <a:gd name="T31" fmla="*/ 1294 h 33"/>
                              <a:gd name="T32" fmla="+- 0 7768 7737"/>
                              <a:gd name="T33" fmla="*/ T32 w 33"/>
                              <a:gd name="T34" fmla="+- 0 1290 1282"/>
                              <a:gd name="T35" fmla="*/ 1290 h 33"/>
                              <a:gd name="T36" fmla="+- 0 7765 7737"/>
                              <a:gd name="T37" fmla="*/ T36 w 33"/>
                              <a:gd name="T38" fmla="+- 0 1286 1282"/>
                              <a:gd name="T39" fmla="*/ 1286 h 33"/>
                              <a:gd name="T40" fmla="+- 0 7762 7737"/>
                              <a:gd name="T41" fmla="*/ T40 w 33"/>
                              <a:gd name="T42" fmla="+- 0 1283 1282"/>
                              <a:gd name="T43" fmla="*/ 1283 h 33"/>
                              <a:gd name="T44" fmla="+- 0 7758 7737"/>
                              <a:gd name="T45" fmla="*/ T44 w 33"/>
                              <a:gd name="T46" fmla="+- 0 1282 1282"/>
                              <a:gd name="T47" fmla="*/ 1282 h 33"/>
                              <a:gd name="T48" fmla="+- 0 7754 7737"/>
                              <a:gd name="T49" fmla="*/ T48 w 33"/>
                              <a:gd name="T50" fmla="+- 0 1282 1282"/>
                              <a:gd name="T51" fmla="*/ 1282 h 33"/>
                              <a:gd name="T52" fmla="+- 0 7749 7737"/>
                              <a:gd name="T53" fmla="*/ T52 w 33"/>
                              <a:gd name="T54" fmla="+- 0 1282 1282"/>
                              <a:gd name="T55" fmla="*/ 1282 h 33"/>
                              <a:gd name="T56" fmla="+- 0 7745 7737"/>
                              <a:gd name="T57" fmla="*/ T56 w 33"/>
                              <a:gd name="T58" fmla="+- 0 1283 1282"/>
                              <a:gd name="T59" fmla="*/ 1283 h 33"/>
                              <a:gd name="T60" fmla="+- 0 7742 7737"/>
                              <a:gd name="T61" fmla="*/ T60 w 33"/>
                              <a:gd name="T62" fmla="+- 0 1286 1282"/>
                              <a:gd name="T63" fmla="*/ 1286 h 33"/>
                              <a:gd name="T64" fmla="+- 0 7739 7737"/>
                              <a:gd name="T65" fmla="*/ T64 w 33"/>
                              <a:gd name="T66" fmla="+- 0 1290 1282"/>
                              <a:gd name="T67" fmla="*/ 1290 h 33"/>
                              <a:gd name="T68" fmla="+- 0 7737 7737"/>
                              <a:gd name="T69" fmla="*/ T68 w 33"/>
                              <a:gd name="T70" fmla="+- 0 1294 1282"/>
                              <a:gd name="T71" fmla="*/ 1294 h 33"/>
                              <a:gd name="T72" fmla="+- 0 7737 7737"/>
                              <a:gd name="T73" fmla="*/ T72 w 33"/>
                              <a:gd name="T74" fmla="+- 0 1298 1282"/>
                              <a:gd name="T75" fmla="*/ 1298 h 33"/>
                              <a:gd name="T76" fmla="+- 0 7737 7737"/>
                              <a:gd name="T77" fmla="*/ T76 w 33"/>
                              <a:gd name="T78" fmla="+- 0 1302 1282"/>
                              <a:gd name="T79" fmla="*/ 1302 h 33"/>
                              <a:gd name="T80" fmla="+- 0 7739 7737"/>
                              <a:gd name="T81" fmla="*/ T80 w 33"/>
                              <a:gd name="T82" fmla="+- 0 1307 1282"/>
                              <a:gd name="T83" fmla="*/ 1307 h 33"/>
                              <a:gd name="T84" fmla="+- 0 7742 7737"/>
                              <a:gd name="T85" fmla="*/ T84 w 33"/>
                              <a:gd name="T86" fmla="+- 0 1310 1282"/>
                              <a:gd name="T87" fmla="*/ 1310 h 33"/>
                              <a:gd name="T88" fmla="+- 0 7745 7737"/>
                              <a:gd name="T89" fmla="*/ T88 w 33"/>
                              <a:gd name="T90" fmla="+- 0 1313 1282"/>
                              <a:gd name="T91" fmla="*/ 1313 h 33"/>
                              <a:gd name="T92" fmla="+- 0 7749 7737"/>
                              <a:gd name="T93" fmla="*/ T92 w 33"/>
                              <a:gd name="T94" fmla="+- 0 1314 1282"/>
                              <a:gd name="T95" fmla="*/ 1314 h 33"/>
                              <a:gd name="T96" fmla="+- 0 7754 7737"/>
                              <a:gd name="T97" fmla="*/ T96 w 33"/>
                              <a:gd name="T98" fmla="+- 0 1314 1282"/>
                              <a:gd name="T99" fmla="*/ 131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" name="Freeform 921"/>
                        <wps:cNvSpPr>
                          <a:spLocks/>
                        </wps:cNvSpPr>
                        <wps:spPr bwMode="auto">
                          <a:xfrm>
                            <a:off x="8565" y="1373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1374 1374"/>
                              <a:gd name="T3" fmla="*/ 1374 h 33"/>
                              <a:gd name="T4" fmla="+- 0 8578 8566"/>
                              <a:gd name="T5" fmla="*/ T4 w 33"/>
                              <a:gd name="T6" fmla="+- 0 1374 1374"/>
                              <a:gd name="T7" fmla="*/ 1374 h 33"/>
                              <a:gd name="T8" fmla="+- 0 8574 8566"/>
                              <a:gd name="T9" fmla="*/ T8 w 33"/>
                              <a:gd name="T10" fmla="+- 0 1375 1374"/>
                              <a:gd name="T11" fmla="*/ 1375 h 33"/>
                              <a:gd name="T12" fmla="+- 0 8567 8566"/>
                              <a:gd name="T13" fmla="*/ T12 w 33"/>
                              <a:gd name="T14" fmla="+- 0 1382 1374"/>
                              <a:gd name="T15" fmla="*/ 1382 h 33"/>
                              <a:gd name="T16" fmla="+- 0 8566 8566"/>
                              <a:gd name="T17" fmla="*/ T16 w 33"/>
                              <a:gd name="T18" fmla="+- 0 1386 1374"/>
                              <a:gd name="T19" fmla="*/ 1386 h 33"/>
                              <a:gd name="T20" fmla="+- 0 8566 8566"/>
                              <a:gd name="T21" fmla="*/ T20 w 33"/>
                              <a:gd name="T22" fmla="+- 0 1394 1374"/>
                              <a:gd name="T23" fmla="*/ 1394 h 33"/>
                              <a:gd name="T24" fmla="+- 0 8567 8566"/>
                              <a:gd name="T25" fmla="*/ T24 w 33"/>
                              <a:gd name="T26" fmla="+- 0 1399 1374"/>
                              <a:gd name="T27" fmla="*/ 1399 h 33"/>
                              <a:gd name="T28" fmla="+- 0 8574 8566"/>
                              <a:gd name="T29" fmla="*/ T28 w 33"/>
                              <a:gd name="T30" fmla="+- 0 1405 1374"/>
                              <a:gd name="T31" fmla="*/ 1405 h 33"/>
                              <a:gd name="T32" fmla="+- 0 8578 8566"/>
                              <a:gd name="T33" fmla="*/ T32 w 33"/>
                              <a:gd name="T34" fmla="+- 0 1406 1374"/>
                              <a:gd name="T35" fmla="*/ 1406 h 33"/>
                              <a:gd name="T36" fmla="+- 0 8586 8566"/>
                              <a:gd name="T37" fmla="*/ T36 w 33"/>
                              <a:gd name="T38" fmla="+- 0 1406 1374"/>
                              <a:gd name="T39" fmla="*/ 1406 h 33"/>
                              <a:gd name="T40" fmla="+- 0 8591 8566"/>
                              <a:gd name="T41" fmla="*/ T40 w 33"/>
                              <a:gd name="T42" fmla="+- 0 1405 1374"/>
                              <a:gd name="T43" fmla="*/ 1405 h 33"/>
                              <a:gd name="T44" fmla="+- 0 8597 8566"/>
                              <a:gd name="T45" fmla="*/ T44 w 33"/>
                              <a:gd name="T46" fmla="+- 0 1399 1374"/>
                              <a:gd name="T47" fmla="*/ 1399 h 33"/>
                              <a:gd name="T48" fmla="+- 0 8598 8566"/>
                              <a:gd name="T49" fmla="*/ T48 w 33"/>
                              <a:gd name="T50" fmla="+- 0 1394 1374"/>
                              <a:gd name="T51" fmla="*/ 1394 h 33"/>
                              <a:gd name="T52" fmla="+- 0 8598 8566"/>
                              <a:gd name="T53" fmla="*/ T52 w 33"/>
                              <a:gd name="T54" fmla="+- 0 1386 1374"/>
                              <a:gd name="T55" fmla="*/ 1386 h 33"/>
                              <a:gd name="T56" fmla="+- 0 8597 8566"/>
                              <a:gd name="T57" fmla="*/ T56 w 33"/>
                              <a:gd name="T58" fmla="+- 0 1382 1374"/>
                              <a:gd name="T59" fmla="*/ 1382 h 33"/>
                              <a:gd name="T60" fmla="+- 0 8591 8566"/>
                              <a:gd name="T61" fmla="*/ T60 w 33"/>
                              <a:gd name="T62" fmla="+- 0 1375 1374"/>
                              <a:gd name="T63" fmla="*/ 1375 h 33"/>
                              <a:gd name="T64" fmla="+- 0 8586 8566"/>
                              <a:gd name="T65" fmla="*/ T64 w 33"/>
                              <a:gd name="T66" fmla="+- 0 1374 1374"/>
                              <a:gd name="T67" fmla="*/ 137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" name="Freeform 920"/>
                        <wps:cNvSpPr>
                          <a:spLocks/>
                        </wps:cNvSpPr>
                        <wps:spPr bwMode="auto">
                          <a:xfrm>
                            <a:off x="8565" y="1373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406 1374"/>
                              <a:gd name="T3" fmla="*/ 1406 h 33"/>
                              <a:gd name="T4" fmla="+- 0 8586 8566"/>
                              <a:gd name="T5" fmla="*/ T4 w 33"/>
                              <a:gd name="T6" fmla="+- 0 1406 1374"/>
                              <a:gd name="T7" fmla="*/ 1406 h 33"/>
                              <a:gd name="T8" fmla="+- 0 8591 8566"/>
                              <a:gd name="T9" fmla="*/ T8 w 33"/>
                              <a:gd name="T10" fmla="+- 0 1405 1374"/>
                              <a:gd name="T11" fmla="*/ 1405 h 33"/>
                              <a:gd name="T12" fmla="+- 0 8594 8566"/>
                              <a:gd name="T13" fmla="*/ T12 w 33"/>
                              <a:gd name="T14" fmla="+- 0 1402 1374"/>
                              <a:gd name="T15" fmla="*/ 1402 h 33"/>
                              <a:gd name="T16" fmla="+- 0 8597 8566"/>
                              <a:gd name="T17" fmla="*/ T16 w 33"/>
                              <a:gd name="T18" fmla="+- 0 1399 1374"/>
                              <a:gd name="T19" fmla="*/ 1399 h 33"/>
                              <a:gd name="T20" fmla="+- 0 8598 8566"/>
                              <a:gd name="T21" fmla="*/ T20 w 33"/>
                              <a:gd name="T22" fmla="+- 0 1394 1374"/>
                              <a:gd name="T23" fmla="*/ 1394 h 33"/>
                              <a:gd name="T24" fmla="+- 0 8598 8566"/>
                              <a:gd name="T25" fmla="*/ T24 w 33"/>
                              <a:gd name="T26" fmla="+- 0 1390 1374"/>
                              <a:gd name="T27" fmla="*/ 1390 h 33"/>
                              <a:gd name="T28" fmla="+- 0 8598 8566"/>
                              <a:gd name="T29" fmla="*/ T28 w 33"/>
                              <a:gd name="T30" fmla="+- 0 1386 1374"/>
                              <a:gd name="T31" fmla="*/ 1386 h 33"/>
                              <a:gd name="T32" fmla="+- 0 8597 8566"/>
                              <a:gd name="T33" fmla="*/ T32 w 33"/>
                              <a:gd name="T34" fmla="+- 0 1382 1374"/>
                              <a:gd name="T35" fmla="*/ 1382 h 33"/>
                              <a:gd name="T36" fmla="+- 0 8594 8566"/>
                              <a:gd name="T37" fmla="*/ T36 w 33"/>
                              <a:gd name="T38" fmla="+- 0 1379 1374"/>
                              <a:gd name="T39" fmla="*/ 1379 h 33"/>
                              <a:gd name="T40" fmla="+- 0 8591 8566"/>
                              <a:gd name="T41" fmla="*/ T40 w 33"/>
                              <a:gd name="T42" fmla="+- 0 1375 1374"/>
                              <a:gd name="T43" fmla="*/ 1375 h 33"/>
                              <a:gd name="T44" fmla="+- 0 8586 8566"/>
                              <a:gd name="T45" fmla="*/ T44 w 33"/>
                              <a:gd name="T46" fmla="+- 0 1374 1374"/>
                              <a:gd name="T47" fmla="*/ 1374 h 33"/>
                              <a:gd name="T48" fmla="+- 0 8582 8566"/>
                              <a:gd name="T49" fmla="*/ T48 w 33"/>
                              <a:gd name="T50" fmla="+- 0 1374 1374"/>
                              <a:gd name="T51" fmla="*/ 1374 h 33"/>
                              <a:gd name="T52" fmla="+- 0 8578 8566"/>
                              <a:gd name="T53" fmla="*/ T52 w 33"/>
                              <a:gd name="T54" fmla="+- 0 1374 1374"/>
                              <a:gd name="T55" fmla="*/ 1374 h 33"/>
                              <a:gd name="T56" fmla="+- 0 8574 8566"/>
                              <a:gd name="T57" fmla="*/ T56 w 33"/>
                              <a:gd name="T58" fmla="+- 0 1375 1374"/>
                              <a:gd name="T59" fmla="*/ 1375 h 33"/>
                              <a:gd name="T60" fmla="+- 0 8571 8566"/>
                              <a:gd name="T61" fmla="*/ T60 w 33"/>
                              <a:gd name="T62" fmla="+- 0 1379 1374"/>
                              <a:gd name="T63" fmla="*/ 1379 h 33"/>
                              <a:gd name="T64" fmla="+- 0 8567 8566"/>
                              <a:gd name="T65" fmla="*/ T64 w 33"/>
                              <a:gd name="T66" fmla="+- 0 1382 1374"/>
                              <a:gd name="T67" fmla="*/ 1382 h 33"/>
                              <a:gd name="T68" fmla="+- 0 8566 8566"/>
                              <a:gd name="T69" fmla="*/ T68 w 33"/>
                              <a:gd name="T70" fmla="+- 0 1386 1374"/>
                              <a:gd name="T71" fmla="*/ 1386 h 33"/>
                              <a:gd name="T72" fmla="+- 0 8566 8566"/>
                              <a:gd name="T73" fmla="*/ T72 w 33"/>
                              <a:gd name="T74" fmla="+- 0 1390 1374"/>
                              <a:gd name="T75" fmla="*/ 1390 h 33"/>
                              <a:gd name="T76" fmla="+- 0 8566 8566"/>
                              <a:gd name="T77" fmla="*/ T76 w 33"/>
                              <a:gd name="T78" fmla="+- 0 1394 1374"/>
                              <a:gd name="T79" fmla="*/ 1394 h 33"/>
                              <a:gd name="T80" fmla="+- 0 8567 8566"/>
                              <a:gd name="T81" fmla="*/ T80 w 33"/>
                              <a:gd name="T82" fmla="+- 0 1399 1374"/>
                              <a:gd name="T83" fmla="*/ 1399 h 33"/>
                              <a:gd name="T84" fmla="+- 0 8571 8566"/>
                              <a:gd name="T85" fmla="*/ T84 w 33"/>
                              <a:gd name="T86" fmla="+- 0 1402 1374"/>
                              <a:gd name="T87" fmla="*/ 1402 h 33"/>
                              <a:gd name="T88" fmla="+- 0 8574 8566"/>
                              <a:gd name="T89" fmla="*/ T88 w 33"/>
                              <a:gd name="T90" fmla="+- 0 1405 1374"/>
                              <a:gd name="T91" fmla="*/ 1405 h 33"/>
                              <a:gd name="T92" fmla="+- 0 8578 8566"/>
                              <a:gd name="T93" fmla="*/ T92 w 33"/>
                              <a:gd name="T94" fmla="+- 0 1406 1374"/>
                              <a:gd name="T95" fmla="*/ 1406 h 33"/>
                              <a:gd name="T96" fmla="+- 0 8582 8566"/>
                              <a:gd name="T97" fmla="*/ T96 w 33"/>
                              <a:gd name="T98" fmla="+- 0 1406 1374"/>
                              <a:gd name="T99" fmla="*/ 140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" name="Freeform 919"/>
                        <wps:cNvSpPr>
                          <a:spLocks/>
                        </wps:cNvSpPr>
                        <wps:spPr bwMode="auto">
                          <a:xfrm>
                            <a:off x="9394" y="1418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1419 1419"/>
                              <a:gd name="T3" fmla="*/ 1419 h 33"/>
                              <a:gd name="T4" fmla="+- 0 9406 9394"/>
                              <a:gd name="T5" fmla="*/ T4 w 33"/>
                              <a:gd name="T6" fmla="+- 0 1419 1419"/>
                              <a:gd name="T7" fmla="*/ 1419 h 33"/>
                              <a:gd name="T8" fmla="+- 0 9402 9394"/>
                              <a:gd name="T9" fmla="*/ T8 w 33"/>
                              <a:gd name="T10" fmla="+- 0 1420 1419"/>
                              <a:gd name="T11" fmla="*/ 1420 h 33"/>
                              <a:gd name="T12" fmla="+- 0 9396 9394"/>
                              <a:gd name="T13" fmla="*/ T12 w 33"/>
                              <a:gd name="T14" fmla="+- 0 1427 1419"/>
                              <a:gd name="T15" fmla="*/ 1427 h 33"/>
                              <a:gd name="T16" fmla="+- 0 9394 9394"/>
                              <a:gd name="T17" fmla="*/ T16 w 33"/>
                              <a:gd name="T18" fmla="+- 0 1431 1419"/>
                              <a:gd name="T19" fmla="*/ 1431 h 33"/>
                              <a:gd name="T20" fmla="+- 0 9394 9394"/>
                              <a:gd name="T21" fmla="*/ T20 w 33"/>
                              <a:gd name="T22" fmla="+- 0 1439 1419"/>
                              <a:gd name="T23" fmla="*/ 1439 h 33"/>
                              <a:gd name="T24" fmla="+- 0 9396 9394"/>
                              <a:gd name="T25" fmla="*/ T24 w 33"/>
                              <a:gd name="T26" fmla="+- 0 1444 1419"/>
                              <a:gd name="T27" fmla="*/ 1444 h 33"/>
                              <a:gd name="T28" fmla="+- 0 9402 9394"/>
                              <a:gd name="T29" fmla="*/ T28 w 33"/>
                              <a:gd name="T30" fmla="+- 0 1450 1419"/>
                              <a:gd name="T31" fmla="*/ 1450 h 33"/>
                              <a:gd name="T32" fmla="+- 0 9406 9394"/>
                              <a:gd name="T33" fmla="*/ T32 w 33"/>
                              <a:gd name="T34" fmla="+- 0 1451 1419"/>
                              <a:gd name="T35" fmla="*/ 1451 h 33"/>
                              <a:gd name="T36" fmla="+- 0 9415 9394"/>
                              <a:gd name="T37" fmla="*/ T36 w 33"/>
                              <a:gd name="T38" fmla="+- 0 1451 1419"/>
                              <a:gd name="T39" fmla="*/ 1451 h 33"/>
                              <a:gd name="T40" fmla="+- 0 9419 9394"/>
                              <a:gd name="T41" fmla="*/ T40 w 33"/>
                              <a:gd name="T42" fmla="+- 0 1450 1419"/>
                              <a:gd name="T43" fmla="*/ 1450 h 33"/>
                              <a:gd name="T44" fmla="+- 0 9425 9394"/>
                              <a:gd name="T45" fmla="*/ T44 w 33"/>
                              <a:gd name="T46" fmla="+- 0 1444 1419"/>
                              <a:gd name="T47" fmla="*/ 1444 h 33"/>
                              <a:gd name="T48" fmla="+- 0 9427 9394"/>
                              <a:gd name="T49" fmla="*/ T48 w 33"/>
                              <a:gd name="T50" fmla="+- 0 1439 1419"/>
                              <a:gd name="T51" fmla="*/ 1439 h 33"/>
                              <a:gd name="T52" fmla="+- 0 9427 9394"/>
                              <a:gd name="T53" fmla="*/ T52 w 33"/>
                              <a:gd name="T54" fmla="+- 0 1431 1419"/>
                              <a:gd name="T55" fmla="*/ 1431 h 33"/>
                              <a:gd name="T56" fmla="+- 0 9425 9394"/>
                              <a:gd name="T57" fmla="*/ T56 w 33"/>
                              <a:gd name="T58" fmla="+- 0 1427 1419"/>
                              <a:gd name="T59" fmla="*/ 1427 h 33"/>
                              <a:gd name="T60" fmla="+- 0 9419 9394"/>
                              <a:gd name="T61" fmla="*/ T60 w 33"/>
                              <a:gd name="T62" fmla="+- 0 1420 1419"/>
                              <a:gd name="T63" fmla="*/ 1420 h 33"/>
                              <a:gd name="T64" fmla="+- 0 9415 9394"/>
                              <a:gd name="T65" fmla="*/ T64 w 33"/>
                              <a:gd name="T66" fmla="+- 0 1419 1419"/>
                              <a:gd name="T67" fmla="*/ 141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" name="Freeform 918"/>
                        <wps:cNvSpPr>
                          <a:spLocks/>
                        </wps:cNvSpPr>
                        <wps:spPr bwMode="auto">
                          <a:xfrm>
                            <a:off x="9394" y="1418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1451 1419"/>
                              <a:gd name="T3" fmla="*/ 1451 h 33"/>
                              <a:gd name="T4" fmla="+- 0 9415 9394"/>
                              <a:gd name="T5" fmla="*/ T4 w 33"/>
                              <a:gd name="T6" fmla="+- 0 1451 1419"/>
                              <a:gd name="T7" fmla="*/ 1451 h 33"/>
                              <a:gd name="T8" fmla="+- 0 9419 9394"/>
                              <a:gd name="T9" fmla="*/ T8 w 33"/>
                              <a:gd name="T10" fmla="+- 0 1450 1419"/>
                              <a:gd name="T11" fmla="*/ 1450 h 33"/>
                              <a:gd name="T12" fmla="+- 0 9422 9394"/>
                              <a:gd name="T13" fmla="*/ T12 w 33"/>
                              <a:gd name="T14" fmla="+- 0 1447 1419"/>
                              <a:gd name="T15" fmla="*/ 1447 h 33"/>
                              <a:gd name="T16" fmla="+- 0 9425 9394"/>
                              <a:gd name="T17" fmla="*/ T16 w 33"/>
                              <a:gd name="T18" fmla="+- 0 1444 1419"/>
                              <a:gd name="T19" fmla="*/ 1444 h 33"/>
                              <a:gd name="T20" fmla="+- 0 9427 9394"/>
                              <a:gd name="T21" fmla="*/ T20 w 33"/>
                              <a:gd name="T22" fmla="+- 0 1439 1419"/>
                              <a:gd name="T23" fmla="*/ 1439 h 33"/>
                              <a:gd name="T24" fmla="+- 0 9427 9394"/>
                              <a:gd name="T25" fmla="*/ T24 w 33"/>
                              <a:gd name="T26" fmla="+- 0 1435 1419"/>
                              <a:gd name="T27" fmla="*/ 1435 h 33"/>
                              <a:gd name="T28" fmla="+- 0 9427 9394"/>
                              <a:gd name="T29" fmla="*/ T28 w 33"/>
                              <a:gd name="T30" fmla="+- 0 1431 1419"/>
                              <a:gd name="T31" fmla="*/ 1431 h 33"/>
                              <a:gd name="T32" fmla="+- 0 9425 9394"/>
                              <a:gd name="T33" fmla="*/ T32 w 33"/>
                              <a:gd name="T34" fmla="+- 0 1427 1419"/>
                              <a:gd name="T35" fmla="*/ 1427 h 33"/>
                              <a:gd name="T36" fmla="+- 0 9422 9394"/>
                              <a:gd name="T37" fmla="*/ T36 w 33"/>
                              <a:gd name="T38" fmla="+- 0 1423 1419"/>
                              <a:gd name="T39" fmla="*/ 1423 h 33"/>
                              <a:gd name="T40" fmla="+- 0 9419 9394"/>
                              <a:gd name="T41" fmla="*/ T40 w 33"/>
                              <a:gd name="T42" fmla="+- 0 1420 1419"/>
                              <a:gd name="T43" fmla="*/ 1420 h 33"/>
                              <a:gd name="T44" fmla="+- 0 9415 9394"/>
                              <a:gd name="T45" fmla="*/ T44 w 33"/>
                              <a:gd name="T46" fmla="+- 0 1419 1419"/>
                              <a:gd name="T47" fmla="*/ 1419 h 33"/>
                              <a:gd name="T48" fmla="+- 0 9410 9394"/>
                              <a:gd name="T49" fmla="*/ T48 w 33"/>
                              <a:gd name="T50" fmla="+- 0 1419 1419"/>
                              <a:gd name="T51" fmla="*/ 1419 h 33"/>
                              <a:gd name="T52" fmla="+- 0 9406 9394"/>
                              <a:gd name="T53" fmla="*/ T52 w 33"/>
                              <a:gd name="T54" fmla="+- 0 1419 1419"/>
                              <a:gd name="T55" fmla="*/ 1419 h 33"/>
                              <a:gd name="T56" fmla="+- 0 9402 9394"/>
                              <a:gd name="T57" fmla="*/ T56 w 33"/>
                              <a:gd name="T58" fmla="+- 0 1420 1419"/>
                              <a:gd name="T59" fmla="*/ 1420 h 33"/>
                              <a:gd name="T60" fmla="+- 0 9399 9394"/>
                              <a:gd name="T61" fmla="*/ T60 w 33"/>
                              <a:gd name="T62" fmla="+- 0 1423 1419"/>
                              <a:gd name="T63" fmla="*/ 1423 h 33"/>
                              <a:gd name="T64" fmla="+- 0 9396 9394"/>
                              <a:gd name="T65" fmla="*/ T64 w 33"/>
                              <a:gd name="T66" fmla="+- 0 1427 1419"/>
                              <a:gd name="T67" fmla="*/ 1427 h 33"/>
                              <a:gd name="T68" fmla="+- 0 9394 9394"/>
                              <a:gd name="T69" fmla="*/ T68 w 33"/>
                              <a:gd name="T70" fmla="+- 0 1431 1419"/>
                              <a:gd name="T71" fmla="*/ 1431 h 33"/>
                              <a:gd name="T72" fmla="+- 0 9394 9394"/>
                              <a:gd name="T73" fmla="*/ T72 w 33"/>
                              <a:gd name="T74" fmla="+- 0 1435 1419"/>
                              <a:gd name="T75" fmla="*/ 1435 h 33"/>
                              <a:gd name="T76" fmla="+- 0 9394 9394"/>
                              <a:gd name="T77" fmla="*/ T76 w 33"/>
                              <a:gd name="T78" fmla="+- 0 1439 1419"/>
                              <a:gd name="T79" fmla="*/ 1439 h 33"/>
                              <a:gd name="T80" fmla="+- 0 9396 9394"/>
                              <a:gd name="T81" fmla="*/ T80 w 33"/>
                              <a:gd name="T82" fmla="+- 0 1444 1419"/>
                              <a:gd name="T83" fmla="*/ 1444 h 33"/>
                              <a:gd name="T84" fmla="+- 0 9399 9394"/>
                              <a:gd name="T85" fmla="*/ T84 w 33"/>
                              <a:gd name="T86" fmla="+- 0 1447 1419"/>
                              <a:gd name="T87" fmla="*/ 1447 h 33"/>
                              <a:gd name="T88" fmla="+- 0 9402 9394"/>
                              <a:gd name="T89" fmla="*/ T88 w 33"/>
                              <a:gd name="T90" fmla="+- 0 1450 1419"/>
                              <a:gd name="T91" fmla="*/ 1450 h 33"/>
                              <a:gd name="T92" fmla="+- 0 9406 9394"/>
                              <a:gd name="T93" fmla="*/ T92 w 33"/>
                              <a:gd name="T94" fmla="+- 0 1451 1419"/>
                              <a:gd name="T95" fmla="*/ 1451 h 33"/>
                              <a:gd name="T96" fmla="+- 0 9410 9394"/>
                              <a:gd name="T97" fmla="*/ T96 w 33"/>
                              <a:gd name="T98" fmla="+- 0 1451 1419"/>
                              <a:gd name="T99" fmla="*/ 145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Freeform 917"/>
                        <wps:cNvSpPr>
                          <a:spLocks/>
                        </wps:cNvSpPr>
                        <wps:spPr bwMode="auto">
                          <a:xfrm>
                            <a:off x="10222" y="1524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524 1524"/>
                              <a:gd name="T3" fmla="*/ 1524 h 33"/>
                              <a:gd name="T4" fmla="+- 0 10234 10222"/>
                              <a:gd name="T5" fmla="*/ T4 w 33"/>
                              <a:gd name="T6" fmla="+- 0 1524 1524"/>
                              <a:gd name="T7" fmla="*/ 1524 h 33"/>
                              <a:gd name="T8" fmla="+- 0 10230 10222"/>
                              <a:gd name="T9" fmla="*/ T8 w 33"/>
                              <a:gd name="T10" fmla="+- 0 1526 1524"/>
                              <a:gd name="T11" fmla="*/ 1526 h 33"/>
                              <a:gd name="T12" fmla="+- 0 10224 10222"/>
                              <a:gd name="T13" fmla="*/ T12 w 33"/>
                              <a:gd name="T14" fmla="+- 0 1532 1524"/>
                              <a:gd name="T15" fmla="*/ 1532 h 33"/>
                              <a:gd name="T16" fmla="+- 0 10222 10222"/>
                              <a:gd name="T17" fmla="*/ T16 w 33"/>
                              <a:gd name="T18" fmla="+- 0 1536 1524"/>
                              <a:gd name="T19" fmla="*/ 1536 h 33"/>
                              <a:gd name="T20" fmla="+- 0 10222 10222"/>
                              <a:gd name="T21" fmla="*/ T20 w 33"/>
                              <a:gd name="T22" fmla="+- 0 1545 1524"/>
                              <a:gd name="T23" fmla="*/ 1545 h 33"/>
                              <a:gd name="T24" fmla="+- 0 10224 10222"/>
                              <a:gd name="T25" fmla="*/ T24 w 33"/>
                              <a:gd name="T26" fmla="+- 0 1549 1524"/>
                              <a:gd name="T27" fmla="*/ 1549 h 33"/>
                              <a:gd name="T28" fmla="+- 0 10230 10222"/>
                              <a:gd name="T29" fmla="*/ T28 w 33"/>
                              <a:gd name="T30" fmla="+- 0 1555 1524"/>
                              <a:gd name="T31" fmla="*/ 1555 h 33"/>
                              <a:gd name="T32" fmla="+- 0 10234 10222"/>
                              <a:gd name="T33" fmla="*/ T32 w 33"/>
                              <a:gd name="T34" fmla="+- 0 1557 1524"/>
                              <a:gd name="T35" fmla="*/ 1557 h 33"/>
                              <a:gd name="T36" fmla="+- 0 10243 10222"/>
                              <a:gd name="T37" fmla="*/ T36 w 33"/>
                              <a:gd name="T38" fmla="+- 0 1557 1524"/>
                              <a:gd name="T39" fmla="*/ 1557 h 33"/>
                              <a:gd name="T40" fmla="+- 0 10247 10222"/>
                              <a:gd name="T41" fmla="*/ T40 w 33"/>
                              <a:gd name="T42" fmla="+- 0 1555 1524"/>
                              <a:gd name="T43" fmla="*/ 1555 h 33"/>
                              <a:gd name="T44" fmla="+- 0 10253 10222"/>
                              <a:gd name="T45" fmla="*/ T44 w 33"/>
                              <a:gd name="T46" fmla="+- 0 1549 1524"/>
                              <a:gd name="T47" fmla="*/ 1549 h 33"/>
                              <a:gd name="T48" fmla="+- 0 10255 10222"/>
                              <a:gd name="T49" fmla="*/ T48 w 33"/>
                              <a:gd name="T50" fmla="+- 0 1545 1524"/>
                              <a:gd name="T51" fmla="*/ 1545 h 33"/>
                              <a:gd name="T52" fmla="+- 0 10255 10222"/>
                              <a:gd name="T53" fmla="*/ T52 w 33"/>
                              <a:gd name="T54" fmla="+- 0 1536 1524"/>
                              <a:gd name="T55" fmla="*/ 1536 h 33"/>
                              <a:gd name="T56" fmla="+- 0 10253 10222"/>
                              <a:gd name="T57" fmla="*/ T56 w 33"/>
                              <a:gd name="T58" fmla="+- 0 1532 1524"/>
                              <a:gd name="T59" fmla="*/ 1532 h 33"/>
                              <a:gd name="T60" fmla="+- 0 10247 10222"/>
                              <a:gd name="T61" fmla="*/ T60 w 33"/>
                              <a:gd name="T62" fmla="+- 0 1526 1524"/>
                              <a:gd name="T63" fmla="*/ 1526 h 33"/>
                              <a:gd name="T64" fmla="+- 0 10243 10222"/>
                              <a:gd name="T65" fmla="*/ T64 w 33"/>
                              <a:gd name="T66" fmla="+- 0 1524 1524"/>
                              <a:gd name="T67" fmla="*/ 152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Freeform 916"/>
                        <wps:cNvSpPr>
                          <a:spLocks/>
                        </wps:cNvSpPr>
                        <wps:spPr bwMode="auto">
                          <a:xfrm>
                            <a:off x="10222" y="1524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557 1524"/>
                              <a:gd name="T3" fmla="*/ 1557 h 33"/>
                              <a:gd name="T4" fmla="+- 0 10243 10222"/>
                              <a:gd name="T5" fmla="*/ T4 w 33"/>
                              <a:gd name="T6" fmla="+- 0 1557 1524"/>
                              <a:gd name="T7" fmla="*/ 1557 h 33"/>
                              <a:gd name="T8" fmla="+- 0 10247 10222"/>
                              <a:gd name="T9" fmla="*/ T8 w 33"/>
                              <a:gd name="T10" fmla="+- 0 1555 1524"/>
                              <a:gd name="T11" fmla="*/ 1555 h 33"/>
                              <a:gd name="T12" fmla="+- 0 10250 10222"/>
                              <a:gd name="T13" fmla="*/ T12 w 33"/>
                              <a:gd name="T14" fmla="+- 0 1552 1524"/>
                              <a:gd name="T15" fmla="*/ 1552 h 33"/>
                              <a:gd name="T16" fmla="+- 0 10253 10222"/>
                              <a:gd name="T17" fmla="*/ T16 w 33"/>
                              <a:gd name="T18" fmla="+- 0 1549 1524"/>
                              <a:gd name="T19" fmla="*/ 1549 h 33"/>
                              <a:gd name="T20" fmla="+- 0 10255 10222"/>
                              <a:gd name="T21" fmla="*/ T20 w 33"/>
                              <a:gd name="T22" fmla="+- 0 1545 1524"/>
                              <a:gd name="T23" fmla="*/ 1545 h 33"/>
                              <a:gd name="T24" fmla="+- 0 10255 10222"/>
                              <a:gd name="T25" fmla="*/ T24 w 33"/>
                              <a:gd name="T26" fmla="+- 0 1541 1524"/>
                              <a:gd name="T27" fmla="*/ 1541 h 33"/>
                              <a:gd name="T28" fmla="+- 0 10255 10222"/>
                              <a:gd name="T29" fmla="*/ T28 w 33"/>
                              <a:gd name="T30" fmla="+- 0 1536 1524"/>
                              <a:gd name="T31" fmla="*/ 1536 h 33"/>
                              <a:gd name="T32" fmla="+- 0 10253 10222"/>
                              <a:gd name="T33" fmla="*/ T32 w 33"/>
                              <a:gd name="T34" fmla="+- 0 1532 1524"/>
                              <a:gd name="T35" fmla="*/ 1532 h 33"/>
                              <a:gd name="T36" fmla="+- 0 10250 10222"/>
                              <a:gd name="T37" fmla="*/ T36 w 33"/>
                              <a:gd name="T38" fmla="+- 0 1529 1524"/>
                              <a:gd name="T39" fmla="*/ 1529 h 33"/>
                              <a:gd name="T40" fmla="+- 0 10247 10222"/>
                              <a:gd name="T41" fmla="*/ T40 w 33"/>
                              <a:gd name="T42" fmla="+- 0 1526 1524"/>
                              <a:gd name="T43" fmla="*/ 1526 h 33"/>
                              <a:gd name="T44" fmla="+- 0 10243 10222"/>
                              <a:gd name="T45" fmla="*/ T44 w 33"/>
                              <a:gd name="T46" fmla="+- 0 1524 1524"/>
                              <a:gd name="T47" fmla="*/ 1524 h 33"/>
                              <a:gd name="T48" fmla="+- 0 10239 10222"/>
                              <a:gd name="T49" fmla="*/ T48 w 33"/>
                              <a:gd name="T50" fmla="+- 0 1524 1524"/>
                              <a:gd name="T51" fmla="*/ 1524 h 33"/>
                              <a:gd name="T52" fmla="+- 0 10234 10222"/>
                              <a:gd name="T53" fmla="*/ T52 w 33"/>
                              <a:gd name="T54" fmla="+- 0 1524 1524"/>
                              <a:gd name="T55" fmla="*/ 1524 h 33"/>
                              <a:gd name="T56" fmla="+- 0 10230 10222"/>
                              <a:gd name="T57" fmla="*/ T56 w 33"/>
                              <a:gd name="T58" fmla="+- 0 1526 1524"/>
                              <a:gd name="T59" fmla="*/ 1526 h 33"/>
                              <a:gd name="T60" fmla="+- 0 10227 10222"/>
                              <a:gd name="T61" fmla="*/ T60 w 33"/>
                              <a:gd name="T62" fmla="+- 0 1529 1524"/>
                              <a:gd name="T63" fmla="*/ 1529 h 33"/>
                              <a:gd name="T64" fmla="+- 0 10224 10222"/>
                              <a:gd name="T65" fmla="*/ T64 w 33"/>
                              <a:gd name="T66" fmla="+- 0 1532 1524"/>
                              <a:gd name="T67" fmla="*/ 1532 h 33"/>
                              <a:gd name="T68" fmla="+- 0 10222 10222"/>
                              <a:gd name="T69" fmla="*/ T68 w 33"/>
                              <a:gd name="T70" fmla="+- 0 1536 1524"/>
                              <a:gd name="T71" fmla="*/ 1536 h 33"/>
                              <a:gd name="T72" fmla="+- 0 10222 10222"/>
                              <a:gd name="T73" fmla="*/ T72 w 33"/>
                              <a:gd name="T74" fmla="+- 0 1541 1524"/>
                              <a:gd name="T75" fmla="*/ 1541 h 33"/>
                              <a:gd name="T76" fmla="+- 0 10222 10222"/>
                              <a:gd name="T77" fmla="*/ T76 w 33"/>
                              <a:gd name="T78" fmla="+- 0 1545 1524"/>
                              <a:gd name="T79" fmla="*/ 1545 h 33"/>
                              <a:gd name="T80" fmla="+- 0 10224 10222"/>
                              <a:gd name="T81" fmla="*/ T80 w 33"/>
                              <a:gd name="T82" fmla="+- 0 1549 1524"/>
                              <a:gd name="T83" fmla="*/ 1549 h 33"/>
                              <a:gd name="T84" fmla="+- 0 10227 10222"/>
                              <a:gd name="T85" fmla="*/ T84 w 33"/>
                              <a:gd name="T86" fmla="+- 0 1552 1524"/>
                              <a:gd name="T87" fmla="*/ 1552 h 33"/>
                              <a:gd name="T88" fmla="+- 0 10230 10222"/>
                              <a:gd name="T89" fmla="*/ T88 w 33"/>
                              <a:gd name="T90" fmla="+- 0 1555 1524"/>
                              <a:gd name="T91" fmla="*/ 1555 h 33"/>
                              <a:gd name="T92" fmla="+- 0 10234 10222"/>
                              <a:gd name="T93" fmla="*/ T92 w 33"/>
                              <a:gd name="T94" fmla="+- 0 1557 1524"/>
                              <a:gd name="T95" fmla="*/ 1557 h 33"/>
                              <a:gd name="T96" fmla="+- 0 10239 10222"/>
                              <a:gd name="T97" fmla="*/ T96 w 33"/>
                              <a:gd name="T98" fmla="+- 0 1557 1524"/>
                              <a:gd name="T99" fmla="*/ 155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Freeform 915"/>
                        <wps:cNvSpPr>
                          <a:spLocks/>
                        </wps:cNvSpPr>
                        <wps:spPr bwMode="auto">
                          <a:xfrm>
                            <a:off x="6925" y="1419"/>
                            <a:ext cx="3314" cy="39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1426 1419"/>
                              <a:gd name="T3" fmla="*/ 1426 h 39"/>
                              <a:gd name="T4" fmla="+- 0 7754 6926"/>
                              <a:gd name="T5" fmla="*/ T4 w 3314"/>
                              <a:gd name="T6" fmla="+- 0 1422 1419"/>
                              <a:gd name="T7" fmla="*/ 1422 h 39"/>
                              <a:gd name="T8" fmla="+- 0 8582 6926"/>
                              <a:gd name="T9" fmla="*/ T8 w 3314"/>
                              <a:gd name="T10" fmla="+- 0 1419 1419"/>
                              <a:gd name="T11" fmla="*/ 1419 h 39"/>
                              <a:gd name="T12" fmla="+- 0 9410 6926"/>
                              <a:gd name="T13" fmla="*/ T12 w 3314"/>
                              <a:gd name="T14" fmla="+- 0 1451 1419"/>
                              <a:gd name="T15" fmla="*/ 1451 h 39"/>
                              <a:gd name="T16" fmla="+- 0 10239 6926"/>
                              <a:gd name="T17" fmla="*/ T16 w 3314"/>
                              <a:gd name="T18" fmla="+- 0 1458 1419"/>
                              <a:gd name="T19" fmla="*/ 145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39">
                                <a:moveTo>
                                  <a:pt x="0" y="7"/>
                                </a:moveTo>
                                <a:lnTo>
                                  <a:pt x="828" y="3"/>
                                </a:lnTo>
                                <a:lnTo>
                                  <a:pt x="1656" y="0"/>
                                </a:lnTo>
                                <a:lnTo>
                                  <a:pt x="2484" y="32"/>
                                </a:lnTo>
                                <a:lnTo>
                                  <a:pt x="3313" y="39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Freeform 914"/>
                        <wps:cNvSpPr>
                          <a:spLocks/>
                        </wps:cNvSpPr>
                        <wps:spPr bwMode="auto">
                          <a:xfrm>
                            <a:off x="6909" y="1409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1410 1410"/>
                              <a:gd name="T3" fmla="*/ 1410 h 33"/>
                              <a:gd name="T4" fmla="+- 0 6921 6909"/>
                              <a:gd name="T5" fmla="*/ T4 w 33"/>
                              <a:gd name="T6" fmla="+- 0 1410 1410"/>
                              <a:gd name="T7" fmla="*/ 1410 h 33"/>
                              <a:gd name="T8" fmla="+- 0 6917 6909"/>
                              <a:gd name="T9" fmla="*/ T8 w 33"/>
                              <a:gd name="T10" fmla="+- 0 1411 1410"/>
                              <a:gd name="T11" fmla="*/ 1411 h 33"/>
                              <a:gd name="T12" fmla="+- 0 6911 6909"/>
                              <a:gd name="T13" fmla="*/ T12 w 33"/>
                              <a:gd name="T14" fmla="+- 0 1418 1410"/>
                              <a:gd name="T15" fmla="*/ 1418 h 33"/>
                              <a:gd name="T16" fmla="+- 0 6909 6909"/>
                              <a:gd name="T17" fmla="*/ T16 w 33"/>
                              <a:gd name="T18" fmla="+- 0 1422 1410"/>
                              <a:gd name="T19" fmla="*/ 1422 h 33"/>
                              <a:gd name="T20" fmla="+- 0 6909 6909"/>
                              <a:gd name="T21" fmla="*/ T20 w 33"/>
                              <a:gd name="T22" fmla="+- 0 1430 1410"/>
                              <a:gd name="T23" fmla="*/ 1430 h 33"/>
                              <a:gd name="T24" fmla="+- 0 6911 6909"/>
                              <a:gd name="T25" fmla="*/ T24 w 33"/>
                              <a:gd name="T26" fmla="+- 0 1435 1410"/>
                              <a:gd name="T27" fmla="*/ 1435 h 33"/>
                              <a:gd name="T28" fmla="+- 0 6917 6909"/>
                              <a:gd name="T29" fmla="*/ T28 w 33"/>
                              <a:gd name="T30" fmla="+- 0 1441 1410"/>
                              <a:gd name="T31" fmla="*/ 1441 h 33"/>
                              <a:gd name="T32" fmla="+- 0 6921 6909"/>
                              <a:gd name="T33" fmla="*/ T32 w 33"/>
                              <a:gd name="T34" fmla="+- 0 1442 1410"/>
                              <a:gd name="T35" fmla="*/ 1442 h 33"/>
                              <a:gd name="T36" fmla="+- 0 6930 6909"/>
                              <a:gd name="T37" fmla="*/ T36 w 33"/>
                              <a:gd name="T38" fmla="+- 0 1442 1410"/>
                              <a:gd name="T39" fmla="*/ 1442 h 33"/>
                              <a:gd name="T40" fmla="+- 0 6934 6909"/>
                              <a:gd name="T41" fmla="*/ T40 w 33"/>
                              <a:gd name="T42" fmla="+- 0 1441 1410"/>
                              <a:gd name="T43" fmla="*/ 1441 h 33"/>
                              <a:gd name="T44" fmla="+- 0 6940 6909"/>
                              <a:gd name="T45" fmla="*/ T44 w 33"/>
                              <a:gd name="T46" fmla="+- 0 1435 1410"/>
                              <a:gd name="T47" fmla="*/ 1435 h 33"/>
                              <a:gd name="T48" fmla="+- 0 6942 6909"/>
                              <a:gd name="T49" fmla="*/ T48 w 33"/>
                              <a:gd name="T50" fmla="+- 0 1430 1410"/>
                              <a:gd name="T51" fmla="*/ 1430 h 33"/>
                              <a:gd name="T52" fmla="+- 0 6942 6909"/>
                              <a:gd name="T53" fmla="*/ T52 w 33"/>
                              <a:gd name="T54" fmla="+- 0 1422 1410"/>
                              <a:gd name="T55" fmla="*/ 1422 h 33"/>
                              <a:gd name="T56" fmla="+- 0 6940 6909"/>
                              <a:gd name="T57" fmla="*/ T56 w 33"/>
                              <a:gd name="T58" fmla="+- 0 1418 1410"/>
                              <a:gd name="T59" fmla="*/ 1418 h 33"/>
                              <a:gd name="T60" fmla="+- 0 6934 6909"/>
                              <a:gd name="T61" fmla="*/ T60 w 33"/>
                              <a:gd name="T62" fmla="+- 0 1411 1410"/>
                              <a:gd name="T63" fmla="*/ 1411 h 33"/>
                              <a:gd name="T64" fmla="+- 0 6930 6909"/>
                              <a:gd name="T65" fmla="*/ T64 w 33"/>
                              <a:gd name="T66" fmla="+- 0 1410 1410"/>
                              <a:gd name="T67" fmla="*/ 141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Freeform 913"/>
                        <wps:cNvSpPr>
                          <a:spLocks/>
                        </wps:cNvSpPr>
                        <wps:spPr bwMode="auto">
                          <a:xfrm>
                            <a:off x="6909" y="1409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442 1410"/>
                              <a:gd name="T3" fmla="*/ 1442 h 33"/>
                              <a:gd name="T4" fmla="+- 0 6930 6909"/>
                              <a:gd name="T5" fmla="*/ T4 w 33"/>
                              <a:gd name="T6" fmla="+- 0 1442 1410"/>
                              <a:gd name="T7" fmla="*/ 1442 h 33"/>
                              <a:gd name="T8" fmla="+- 0 6934 6909"/>
                              <a:gd name="T9" fmla="*/ T8 w 33"/>
                              <a:gd name="T10" fmla="+- 0 1441 1410"/>
                              <a:gd name="T11" fmla="*/ 1441 h 33"/>
                              <a:gd name="T12" fmla="+- 0 6937 6909"/>
                              <a:gd name="T13" fmla="*/ T12 w 33"/>
                              <a:gd name="T14" fmla="+- 0 1438 1410"/>
                              <a:gd name="T15" fmla="*/ 1438 h 33"/>
                              <a:gd name="T16" fmla="+- 0 6940 6909"/>
                              <a:gd name="T17" fmla="*/ T16 w 33"/>
                              <a:gd name="T18" fmla="+- 0 1435 1410"/>
                              <a:gd name="T19" fmla="*/ 1435 h 33"/>
                              <a:gd name="T20" fmla="+- 0 6942 6909"/>
                              <a:gd name="T21" fmla="*/ T20 w 33"/>
                              <a:gd name="T22" fmla="+- 0 1430 1410"/>
                              <a:gd name="T23" fmla="*/ 1430 h 33"/>
                              <a:gd name="T24" fmla="+- 0 6942 6909"/>
                              <a:gd name="T25" fmla="*/ T24 w 33"/>
                              <a:gd name="T26" fmla="+- 0 1426 1410"/>
                              <a:gd name="T27" fmla="*/ 1426 h 33"/>
                              <a:gd name="T28" fmla="+- 0 6942 6909"/>
                              <a:gd name="T29" fmla="*/ T28 w 33"/>
                              <a:gd name="T30" fmla="+- 0 1422 1410"/>
                              <a:gd name="T31" fmla="*/ 1422 h 33"/>
                              <a:gd name="T32" fmla="+- 0 6940 6909"/>
                              <a:gd name="T33" fmla="*/ T32 w 33"/>
                              <a:gd name="T34" fmla="+- 0 1418 1410"/>
                              <a:gd name="T35" fmla="*/ 1418 h 33"/>
                              <a:gd name="T36" fmla="+- 0 6937 6909"/>
                              <a:gd name="T37" fmla="*/ T36 w 33"/>
                              <a:gd name="T38" fmla="+- 0 1414 1410"/>
                              <a:gd name="T39" fmla="*/ 1414 h 33"/>
                              <a:gd name="T40" fmla="+- 0 6934 6909"/>
                              <a:gd name="T41" fmla="*/ T40 w 33"/>
                              <a:gd name="T42" fmla="+- 0 1411 1410"/>
                              <a:gd name="T43" fmla="*/ 1411 h 33"/>
                              <a:gd name="T44" fmla="+- 0 6930 6909"/>
                              <a:gd name="T45" fmla="*/ T44 w 33"/>
                              <a:gd name="T46" fmla="+- 0 1410 1410"/>
                              <a:gd name="T47" fmla="*/ 1410 h 33"/>
                              <a:gd name="T48" fmla="+- 0 6926 6909"/>
                              <a:gd name="T49" fmla="*/ T48 w 33"/>
                              <a:gd name="T50" fmla="+- 0 1410 1410"/>
                              <a:gd name="T51" fmla="*/ 1410 h 33"/>
                              <a:gd name="T52" fmla="+- 0 6921 6909"/>
                              <a:gd name="T53" fmla="*/ T52 w 33"/>
                              <a:gd name="T54" fmla="+- 0 1410 1410"/>
                              <a:gd name="T55" fmla="*/ 1410 h 33"/>
                              <a:gd name="T56" fmla="+- 0 6917 6909"/>
                              <a:gd name="T57" fmla="*/ T56 w 33"/>
                              <a:gd name="T58" fmla="+- 0 1411 1410"/>
                              <a:gd name="T59" fmla="*/ 1411 h 33"/>
                              <a:gd name="T60" fmla="+- 0 6914 6909"/>
                              <a:gd name="T61" fmla="*/ T60 w 33"/>
                              <a:gd name="T62" fmla="+- 0 1414 1410"/>
                              <a:gd name="T63" fmla="*/ 1414 h 33"/>
                              <a:gd name="T64" fmla="+- 0 6911 6909"/>
                              <a:gd name="T65" fmla="*/ T64 w 33"/>
                              <a:gd name="T66" fmla="+- 0 1418 1410"/>
                              <a:gd name="T67" fmla="*/ 1418 h 33"/>
                              <a:gd name="T68" fmla="+- 0 6909 6909"/>
                              <a:gd name="T69" fmla="*/ T68 w 33"/>
                              <a:gd name="T70" fmla="+- 0 1422 1410"/>
                              <a:gd name="T71" fmla="*/ 1422 h 33"/>
                              <a:gd name="T72" fmla="+- 0 6909 6909"/>
                              <a:gd name="T73" fmla="*/ T72 w 33"/>
                              <a:gd name="T74" fmla="+- 0 1426 1410"/>
                              <a:gd name="T75" fmla="*/ 1426 h 33"/>
                              <a:gd name="T76" fmla="+- 0 6909 6909"/>
                              <a:gd name="T77" fmla="*/ T76 w 33"/>
                              <a:gd name="T78" fmla="+- 0 1430 1410"/>
                              <a:gd name="T79" fmla="*/ 1430 h 33"/>
                              <a:gd name="T80" fmla="+- 0 6911 6909"/>
                              <a:gd name="T81" fmla="*/ T80 w 33"/>
                              <a:gd name="T82" fmla="+- 0 1435 1410"/>
                              <a:gd name="T83" fmla="*/ 1435 h 33"/>
                              <a:gd name="T84" fmla="+- 0 6914 6909"/>
                              <a:gd name="T85" fmla="*/ T84 w 33"/>
                              <a:gd name="T86" fmla="+- 0 1438 1410"/>
                              <a:gd name="T87" fmla="*/ 1438 h 33"/>
                              <a:gd name="T88" fmla="+- 0 6917 6909"/>
                              <a:gd name="T89" fmla="*/ T88 w 33"/>
                              <a:gd name="T90" fmla="+- 0 1441 1410"/>
                              <a:gd name="T91" fmla="*/ 1441 h 33"/>
                              <a:gd name="T92" fmla="+- 0 6921 6909"/>
                              <a:gd name="T93" fmla="*/ T92 w 33"/>
                              <a:gd name="T94" fmla="+- 0 1442 1410"/>
                              <a:gd name="T95" fmla="*/ 1442 h 33"/>
                              <a:gd name="T96" fmla="+- 0 6926 6909"/>
                              <a:gd name="T97" fmla="*/ T96 w 33"/>
                              <a:gd name="T98" fmla="+- 0 1442 1410"/>
                              <a:gd name="T99" fmla="*/ 144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Freeform 912"/>
                        <wps:cNvSpPr>
                          <a:spLocks/>
                        </wps:cNvSpPr>
                        <wps:spPr bwMode="auto">
                          <a:xfrm>
                            <a:off x="7737" y="1405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1406 1406"/>
                              <a:gd name="T3" fmla="*/ 1406 h 33"/>
                              <a:gd name="T4" fmla="+- 0 7749 7737"/>
                              <a:gd name="T5" fmla="*/ T4 w 33"/>
                              <a:gd name="T6" fmla="+- 0 1406 1406"/>
                              <a:gd name="T7" fmla="*/ 1406 h 33"/>
                              <a:gd name="T8" fmla="+- 0 7745 7737"/>
                              <a:gd name="T9" fmla="*/ T8 w 33"/>
                              <a:gd name="T10" fmla="+- 0 1407 1406"/>
                              <a:gd name="T11" fmla="*/ 1407 h 33"/>
                              <a:gd name="T12" fmla="+- 0 7739 7737"/>
                              <a:gd name="T13" fmla="*/ T12 w 33"/>
                              <a:gd name="T14" fmla="+- 0 1414 1406"/>
                              <a:gd name="T15" fmla="*/ 1414 h 33"/>
                              <a:gd name="T16" fmla="+- 0 7737 7737"/>
                              <a:gd name="T17" fmla="*/ T16 w 33"/>
                              <a:gd name="T18" fmla="+- 0 1418 1406"/>
                              <a:gd name="T19" fmla="*/ 1418 h 33"/>
                              <a:gd name="T20" fmla="+- 0 7737 7737"/>
                              <a:gd name="T21" fmla="*/ T20 w 33"/>
                              <a:gd name="T22" fmla="+- 0 1426 1406"/>
                              <a:gd name="T23" fmla="*/ 1426 h 33"/>
                              <a:gd name="T24" fmla="+- 0 7739 7737"/>
                              <a:gd name="T25" fmla="*/ T24 w 33"/>
                              <a:gd name="T26" fmla="+- 0 1431 1406"/>
                              <a:gd name="T27" fmla="*/ 1431 h 33"/>
                              <a:gd name="T28" fmla="+- 0 7745 7737"/>
                              <a:gd name="T29" fmla="*/ T28 w 33"/>
                              <a:gd name="T30" fmla="+- 0 1437 1406"/>
                              <a:gd name="T31" fmla="*/ 1437 h 33"/>
                              <a:gd name="T32" fmla="+- 0 7749 7737"/>
                              <a:gd name="T33" fmla="*/ T32 w 33"/>
                              <a:gd name="T34" fmla="+- 0 1438 1406"/>
                              <a:gd name="T35" fmla="*/ 1438 h 33"/>
                              <a:gd name="T36" fmla="+- 0 7758 7737"/>
                              <a:gd name="T37" fmla="*/ T36 w 33"/>
                              <a:gd name="T38" fmla="+- 0 1438 1406"/>
                              <a:gd name="T39" fmla="*/ 1438 h 33"/>
                              <a:gd name="T40" fmla="+- 0 7762 7737"/>
                              <a:gd name="T41" fmla="*/ T40 w 33"/>
                              <a:gd name="T42" fmla="+- 0 1437 1406"/>
                              <a:gd name="T43" fmla="*/ 1437 h 33"/>
                              <a:gd name="T44" fmla="+- 0 7768 7737"/>
                              <a:gd name="T45" fmla="*/ T44 w 33"/>
                              <a:gd name="T46" fmla="+- 0 1431 1406"/>
                              <a:gd name="T47" fmla="*/ 1431 h 33"/>
                              <a:gd name="T48" fmla="+- 0 7770 7737"/>
                              <a:gd name="T49" fmla="*/ T48 w 33"/>
                              <a:gd name="T50" fmla="+- 0 1426 1406"/>
                              <a:gd name="T51" fmla="*/ 1426 h 33"/>
                              <a:gd name="T52" fmla="+- 0 7770 7737"/>
                              <a:gd name="T53" fmla="*/ T52 w 33"/>
                              <a:gd name="T54" fmla="+- 0 1418 1406"/>
                              <a:gd name="T55" fmla="*/ 1418 h 33"/>
                              <a:gd name="T56" fmla="+- 0 7768 7737"/>
                              <a:gd name="T57" fmla="*/ T56 w 33"/>
                              <a:gd name="T58" fmla="+- 0 1414 1406"/>
                              <a:gd name="T59" fmla="*/ 1414 h 33"/>
                              <a:gd name="T60" fmla="+- 0 7762 7737"/>
                              <a:gd name="T61" fmla="*/ T60 w 33"/>
                              <a:gd name="T62" fmla="+- 0 1407 1406"/>
                              <a:gd name="T63" fmla="*/ 1407 h 33"/>
                              <a:gd name="T64" fmla="+- 0 7758 7737"/>
                              <a:gd name="T65" fmla="*/ T64 w 33"/>
                              <a:gd name="T66" fmla="+- 0 1406 1406"/>
                              <a:gd name="T67" fmla="*/ 140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Freeform 911"/>
                        <wps:cNvSpPr>
                          <a:spLocks/>
                        </wps:cNvSpPr>
                        <wps:spPr bwMode="auto">
                          <a:xfrm>
                            <a:off x="7737" y="1405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438 1406"/>
                              <a:gd name="T3" fmla="*/ 1438 h 33"/>
                              <a:gd name="T4" fmla="+- 0 7758 7737"/>
                              <a:gd name="T5" fmla="*/ T4 w 33"/>
                              <a:gd name="T6" fmla="+- 0 1438 1406"/>
                              <a:gd name="T7" fmla="*/ 1438 h 33"/>
                              <a:gd name="T8" fmla="+- 0 7762 7737"/>
                              <a:gd name="T9" fmla="*/ T8 w 33"/>
                              <a:gd name="T10" fmla="+- 0 1437 1406"/>
                              <a:gd name="T11" fmla="*/ 1437 h 33"/>
                              <a:gd name="T12" fmla="+- 0 7765 7737"/>
                              <a:gd name="T13" fmla="*/ T12 w 33"/>
                              <a:gd name="T14" fmla="+- 0 1434 1406"/>
                              <a:gd name="T15" fmla="*/ 1434 h 33"/>
                              <a:gd name="T16" fmla="+- 0 7768 7737"/>
                              <a:gd name="T17" fmla="*/ T16 w 33"/>
                              <a:gd name="T18" fmla="+- 0 1431 1406"/>
                              <a:gd name="T19" fmla="*/ 1431 h 33"/>
                              <a:gd name="T20" fmla="+- 0 7770 7737"/>
                              <a:gd name="T21" fmla="*/ T20 w 33"/>
                              <a:gd name="T22" fmla="+- 0 1426 1406"/>
                              <a:gd name="T23" fmla="*/ 1426 h 33"/>
                              <a:gd name="T24" fmla="+- 0 7770 7737"/>
                              <a:gd name="T25" fmla="*/ T24 w 33"/>
                              <a:gd name="T26" fmla="+- 0 1422 1406"/>
                              <a:gd name="T27" fmla="*/ 1422 h 33"/>
                              <a:gd name="T28" fmla="+- 0 7770 7737"/>
                              <a:gd name="T29" fmla="*/ T28 w 33"/>
                              <a:gd name="T30" fmla="+- 0 1418 1406"/>
                              <a:gd name="T31" fmla="*/ 1418 h 33"/>
                              <a:gd name="T32" fmla="+- 0 7768 7737"/>
                              <a:gd name="T33" fmla="*/ T32 w 33"/>
                              <a:gd name="T34" fmla="+- 0 1414 1406"/>
                              <a:gd name="T35" fmla="*/ 1414 h 33"/>
                              <a:gd name="T36" fmla="+- 0 7765 7737"/>
                              <a:gd name="T37" fmla="*/ T36 w 33"/>
                              <a:gd name="T38" fmla="+- 0 1411 1406"/>
                              <a:gd name="T39" fmla="*/ 1411 h 33"/>
                              <a:gd name="T40" fmla="+- 0 7762 7737"/>
                              <a:gd name="T41" fmla="*/ T40 w 33"/>
                              <a:gd name="T42" fmla="+- 0 1407 1406"/>
                              <a:gd name="T43" fmla="*/ 1407 h 33"/>
                              <a:gd name="T44" fmla="+- 0 7758 7737"/>
                              <a:gd name="T45" fmla="*/ T44 w 33"/>
                              <a:gd name="T46" fmla="+- 0 1406 1406"/>
                              <a:gd name="T47" fmla="*/ 1406 h 33"/>
                              <a:gd name="T48" fmla="+- 0 7754 7737"/>
                              <a:gd name="T49" fmla="*/ T48 w 33"/>
                              <a:gd name="T50" fmla="+- 0 1406 1406"/>
                              <a:gd name="T51" fmla="*/ 1406 h 33"/>
                              <a:gd name="T52" fmla="+- 0 7749 7737"/>
                              <a:gd name="T53" fmla="*/ T52 w 33"/>
                              <a:gd name="T54" fmla="+- 0 1406 1406"/>
                              <a:gd name="T55" fmla="*/ 1406 h 33"/>
                              <a:gd name="T56" fmla="+- 0 7745 7737"/>
                              <a:gd name="T57" fmla="*/ T56 w 33"/>
                              <a:gd name="T58" fmla="+- 0 1407 1406"/>
                              <a:gd name="T59" fmla="*/ 1407 h 33"/>
                              <a:gd name="T60" fmla="+- 0 7742 7737"/>
                              <a:gd name="T61" fmla="*/ T60 w 33"/>
                              <a:gd name="T62" fmla="+- 0 1411 1406"/>
                              <a:gd name="T63" fmla="*/ 1411 h 33"/>
                              <a:gd name="T64" fmla="+- 0 7739 7737"/>
                              <a:gd name="T65" fmla="*/ T64 w 33"/>
                              <a:gd name="T66" fmla="+- 0 1414 1406"/>
                              <a:gd name="T67" fmla="*/ 1414 h 33"/>
                              <a:gd name="T68" fmla="+- 0 7737 7737"/>
                              <a:gd name="T69" fmla="*/ T68 w 33"/>
                              <a:gd name="T70" fmla="+- 0 1418 1406"/>
                              <a:gd name="T71" fmla="*/ 1418 h 33"/>
                              <a:gd name="T72" fmla="+- 0 7737 7737"/>
                              <a:gd name="T73" fmla="*/ T72 w 33"/>
                              <a:gd name="T74" fmla="+- 0 1422 1406"/>
                              <a:gd name="T75" fmla="*/ 1422 h 33"/>
                              <a:gd name="T76" fmla="+- 0 7737 7737"/>
                              <a:gd name="T77" fmla="*/ T76 w 33"/>
                              <a:gd name="T78" fmla="+- 0 1426 1406"/>
                              <a:gd name="T79" fmla="*/ 1426 h 33"/>
                              <a:gd name="T80" fmla="+- 0 7739 7737"/>
                              <a:gd name="T81" fmla="*/ T80 w 33"/>
                              <a:gd name="T82" fmla="+- 0 1431 1406"/>
                              <a:gd name="T83" fmla="*/ 1431 h 33"/>
                              <a:gd name="T84" fmla="+- 0 7742 7737"/>
                              <a:gd name="T85" fmla="*/ T84 w 33"/>
                              <a:gd name="T86" fmla="+- 0 1434 1406"/>
                              <a:gd name="T87" fmla="*/ 1434 h 33"/>
                              <a:gd name="T88" fmla="+- 0 7745 7737"/>
                              <a:gd name="T89" fmla="*/ T88 w 33"/>
                              <a:gd name="T90" fmla="+- 0 1437 1406"/>
                              <a:gd name="T91" fmla="*/ 1437 h 33"/>
                              <a:gd name="T92" fmla="+- 0 7749 7737"/>
                              <a:gd name="T93" fmla="*/ T92 w 33"/>
                              <a:gd name="T94" fmla="+- 0 1438 1406"/>
                              <a:gd name="T95" fmla="*/ 1438 h 33"/>
                              <a:gd name="T96" fmla="+- 0 7754 7737"/>
                              <a:gd name="T97" fmla="*/ T96 w 33"/>
                              <a:gd name="T98" fmla="+- 0 1438 1406"/>
                              <a:gd name="T99" fmla="*/ 143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Freeform 910"/>
                        <wps:cNvSpPr>
                          <a:spLocks/>
                        </wps:cNvSpPr>
                        <wps:spPr bwMode="auto">
                          <a:xfrm>
                            <a:off x="8565" y="1402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1403 1403"/>
                              <a:gd name="T3" fmla="*/ 1403 h 33"/>
                              <a:gd name="T4" fmla="+- 0 8578 8566"/>
                              <a:gd name="T5" fmla="*/ T4 w 33"/>
                              <a:gd name="T6" fmla="+- 0 1403 1403"/>
                              <a:gd name="T7" fmla="*/ 1403 h 33"/>
                              <a:gd name="T8" fmla="+- 0 8574 8566"/>
                              <a:gd name="T9" fmla="*/ T8 w 33"/>
                              <a:gd name="T10" fmla="+- 0 1404 1403"/>
                              <a:gd name="T11" fmla="*/ 1404 h 33"/>
                              <a:gd name="T12" fmla="+- 0 8567 8566"/>
                              <a:gd name="T13" fmla="*/ T12 w 33"/>
                              <a:gd name="T14" fmla="+- 0 1411 1403"/>
                              <a:gd name="T15" fmla="*/ 1411 h 33"/>
                              <a:gd name="T16" fmla="+- 0 8566 8566"/>
                              <a:gd name="T17" fmla="*/ T16 w 33"/>
                              <a:gd name="T18" fmla="+- 0 1415 1403"/>
                              <a:gd name="T19" fmla="*/ 1415 h 33"/>
                              <a:gd name="T20" fmla="+- 0 8566 8566"/>
                              <a:gd name="T21" fmla="*/ T20 w 33"/>
                              <a:gd name="T22" fmla="+- 0 1423 1403"/>
                              <a:gd name="T23" fmla="*/ 1423 h 33"/>
                              <a:gd name="T24" fmla="+- 0 8567 8566"/>
                              <a:gd name="T25" fmla="*/ T24 w 33"/>
                              <a:gd name="T26" fmla="+- 0 1428 1403"/>
                              <a:gd name="T27" fmla="*/ 1428 h 33"/>
                              <a:gd name="T28" fmla="+- 0 8574 8566"/>
                              <a:gd name="T29" fmla="*/ T28 w 33"/>
                              <a:gd name="T30" fmla="+- 0 1434 1403"/>
                              <a:gd name="T31" fmla="*/ 1434 h 33"/>
                              <a:gd name="T32" fmla="+- 0 8578 8566"/>
                              <a:gd name="T33" fmla="*/ T32 w 33"/>
                              <a:gd name="T34" fmla="+- 0 1435 1403"/>
                              <a:gd name="T35" fmla="*/ 1435 h 33"/>
                              <a:gd name="T36" fmla="+- 0 8586 8566"/>
                              <a:gd name="T37" fmla="*/ T36 w 33"/>
                              <a:gd name="T38" fmla="+- 0 1435 1403"/>
                              <a:gd name="T39" fmla="*/ 1435 h 33"/>
                              <a:gd name="T40" fmla="+- 0 8591 8566"/>
                              <a:gd name="T41" fmla="*/ T40 w 33"/>
                              <a:gd name="T42" fmla="+- 0 1434 1403"/>
                              <a:gd name="T43" fmla="*/ 1434 h 33"/>
                              <a:gd name="T44" fmla="+- 0 8597 8566"/>
                              <a:gd name="T45" fmla="*/ T44 w 33"/>
                              <a:gd name="T46" fmla="+- 0 1428 1403"/>
                              <a:gd name="T47" fmla="*/ 1428 h 33"/>
                              <a:gd name="T48" fmla="+- 0 8598 8566"/>
                              <a:gd name="T49" fmla="*/ T48 w 33"/>
                              <a:gd name="T50" fmla="+- 0 1423 1403"/>
                              <a:gd name="T51" fmla="*/ 1423 h 33"/>
                              <a:gd name="T52" fmla="+- 0 8598 8566"/>
                              <a:gd name="T53" fmla="*/ T52 w 33"/>
                              <a:gd name="T54" fmla="+- 0 1415 1403"/>
                              <a:gd name="T55" fmla="*/ 1415 h 33"/>
                              <a:gd name="T56" fmla="+- 0 8597 8566"/>
                              <a:gd name="T57" fmla="*/ T56 w 33"/>
                              <a:gd name="T58" fmla="+- 0 1411 1403"/>
                              <a:gd name="T59" fmla="*/ 1411 h 33"/>
                              <a:gd name="T60" fmla="+- 0 8591 8566"/>
                              <a:gd name="T61" fmla="*/ T60 w 33"/>
                              <a:gd name="T62" fmla="+- 0 1404 1403"/>
                              <a:gd name="T63" fmla="*/ 1404 h 33"/>
                              <a:gd name="T64" fmla="+- 0 8586 8566"/>
                              <a:gd name="T65" fmla="*/ T64 w 33"/>
                              <a:gd name="T66" fmla="+- 0 1403 1403"/>
                              <a:gd name="T67" fmla="*/ 140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Freeform 909"/>
                        <wps:cNvSpPr>
                          <a:spLocks/>
                        </wps:cNvSpPr>
                        <wps:spPr bwMode="auto">
                          <a:xfrm>
                            <a:off x="8565" y="1402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435 1403"/>
                              <a:gd name="T3" fmla="*/ 1435 h 33"/>
                              <a:gd name="T4" fmla="+- 0 8586 8566"/>
                              <a:gd name="T5" fmla="*/ T4 w 33"/>
                              <a:gd name="T6" fmla="+- 0 1435 1403"/>
                              <a:gd name="T7" fmla="*/ 1435 h 33"/>
                              <a:gd name="T8" fmla="+- 0 8591 8566"/>
                              <a:gd name="T9" fmla="*/ T8 w 33"/>
                              <a:gd name="T10" fmla="+- 0 1434 1403"/>
                              <a:gd name="T11" fmla="*/ 1434 h 33"/>
                              <a:gd name="T12" fmla="+- 0 8594 8566"/>
                              <a:gd name="T13" fmla="*/ T12 w 33"/>
                              <a:gd name="T14" fmla="+- 0 1431 1403"/>
                              <a:gd name="T15" fmla="*/ 1431 h 33"/>
                              <a:gd name="T16" fmla="+- 0 8597 8566"/>
                              <a:gd name="T17" fmla="*/ T16 w 33"/>
                              <a:gd name="T18" fmla="+- 0 1428 1403"/>
                              <a:gd name="T19" fmla="*/ 1428 h 33"/>
                              <a:gd name="T20" fmla="+- 0 8598 8566"/>
                              <a:gd name="T21" fmla="*/ T20 w 33"/>
                              <a:gd name="T22" fmla="+- 0 1423 1403"/>
                              <a:gd name="T23" fmla="*/ 1423 h 33"/>
                              <a:gd name="T24" fmla="+- 0 8598 8566"/>
                              <a:gd name="T25" fmla="*/ T24 w 33"/>
                              <a:gd name="T26" fmla="+- 0 1419 1403"/>
                              <a:gd name="T27" fmla="*/ 1419 h 33"/>
                              <a:gd name="T28" fmla="+- 0 8598 8566"/>
                              <a:gd name="T29" fmla="*/ T28 w 33"/>
                              <a:gd name="T30" fmla="+- 0 1415 1403"/>
                              <a:gd name="T31" fmla="*/ 1415 h 33"/>
                              <a:gd name="T32" fmla="+- 0 8597 8566"/>
                              <a:gd name="T33" fmla="*/ T32 w 33"/>
                              <a:gd name="T34" fmla="+- 0 1411 1403"/>
                              <a:gd name="T35" fmla="*/ 1411 h 33"/>
                              <a:gd name="T36" fmla="+- 0 8594 8566"/>
                              <a:gd name="T37" fmla="*/ T36 w 33"/>
                              <a:gd name="T38" fmla="+- 0 1408 1403"/>
                              <a:gd name="T39" fmla="*/ 1408 h 33"/>
                              <a:gd name="T40" fmla="+- 0 8591 8566"/>
                              <a:gd name="T41" fmla="*/ T40 w 33"/>
                              <a:gd name="T42" fmla="+- 0 1404 1403"/>
                              <a:gd name="T43" fmla="*/ 1404 h 33"/>
                              <a:gd name="T44" fmla="+- 0 8586 8566"/>
                              <a:gd name="T45" fmla="*/ T44 w 33"/>
                              <a:gd name="T46" fmla="+- 0 1403 1403"/>
                              <a:gd name="T47" fmla="*/ 1403 h 33"/>
                              <a:gd name="T48" fmla="+- 0 8582 8566"/>
                              <a:gd name="T49" fmla="*/ T48 w 33"/>
                              <a:gd name="T50" fmla="+- 0 1403 1403"/>
                              <a:gd name="T51" fmla="*/ 1403 h 33"/>
                              <a:gd name="T52" fmla="+- 0 8578 8566"/>
                              <a:gd name="T53" fmla="*/ T52 w 33"/>
                              <a:gd name="T54" fmla="+- 0 1403 1403"/>
                              <a:gd name="T55" fmla="*/ 1403 h 33"/>
                              <a:gd name="T56" fmla="+- 0 8574 8566"/>
                              <a:gd name="T57" fmla="*/ T56 w 33"/>
                              <a:gd name="T58" fmla="+- 0 1404 1403"/>
                              <a:gd name="T59" fmla="*/ 1404 h 33"/>
                              <a:gd name="T60" fmla="+- 0 8571 8566"/>
                              <a:gd name="T61" fmla="*/ T60 w 33"/>
                              <a:gd name="T62" fmla="+- 0 1408 1403"/>
                              <a:gd name="T63" fmla="*/ 1408 h 33"/>
                              <a:gd name="T64" fmla="+- 0 8567 8566"/>
                              <a:gd name="T65" fmla="*/ T64 w 33"/>
                              <a:gd name="T66" fmla="+- 0 1411 1403"/>
                              <a:gd name="T67" fmla="*/ 1411 h 33"/>
                              <a:gd name="T68" fmla="+- 0 8566 8566"/>
                              <a:gd name="T69" fmla="*/ T68 w 33"/>
                              <a:gd name="T70" fmla="+- 0 1415 1403"/>
                              <a:gd name="T71" fmla="*/ 1415 h 33"/>
                              <a:gd name="T72" fmla="+- 0 8566 8566"/>
                              <a:gd name="T73" fmla="*/ T72 w 33"/>
                              <a:gd name="T74" fmla="+- 0 1419 1403"/>
                              <a:gd name="T75" fmla="*/ 1419 h 33"/>
                              <a:gd name="T76" fmla="+- 0 8566 8566"/>
                              <a:gd name="T77" fmla="*/ T76 w 33"/>
                              <a:gd name="T78" fmla="+- 0 1423 1403"/>
                              <a:gd name="T79" fmla="*/ 1423 h 33"/>
                              <a:gd name="T80" fmla="+- 0 8567 8566"/>
                              <a:gd name="T81" fmla="*/ T80 w 33"/>
                              <a:gd name="T82" fmla="+- 0 1428 1403"/>
                              <a:gd name="T83" fmla="*/ 1428 h 33"/>
                              <a:gd name="T84" fmla="+- 0 8571 8566"/>
                              <a:gd name="T85" fmla="*/ T84 w 33"/>
                              <a:gd name="T86" fmla="+- 0 1431 1403"/>
                              <a:gd name="T87" fmla="*/ 1431 h 33"/>
                              <a:gd name="T88" fmla="+- 0 8574 8566"/>
                              <a:gd name="T89" fmla="*/ T88 w 33"/>
                              <a:gd name="T90" fmla="+- 0 1434 1403"/>
                              <a:gd name="T91" fmla="*/ 1434 h 33"/>
                              <a:gd name="T92" fmla="+- 0 8578 8566"/>
                              <a:gd name="T93" fmla="*/ T92 w 33"/>
                              <a:gd name="T94" fmla="+- 0 1435 1403"/>
                              <a:gd name="T95" fmla="*/ 1435 h 33"/>
                              <a:gd name="T96" fmla="+- 0 8582 8566"/>
                              <a:gd name="T97" fmla="*/ T96 w 33"/>
                              <a:gd name="T98" fmla="+- 0 1435 1403"/>
                              <a:gd name="T99" fmla="*/ 143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Freeform 908"/>
                        <wps:cNvSpPr>
                          <a:spLocks/>
                        </wps:cNvSpPr>
                        <wps:spPr bwMode="auto">
                          <a:xfrm>
                            <a:off x="9394" y="1434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1435 1435"/>
                              <a:gd name="T3" fmla="*/ 1435 h 33"/>
                              <a:gd name="T4" fmla="+- 0 9406 9394"/>
                              <a:gd name="T5" fmla="*/ T4 w 33"/>
                              <a:gd name="T6" fmla="+- 0 1435 1435"/>
                              <a:gd name="T7" fmla="*/ 1435 h 33"/>
                              <a:gd name="T8" fmla="+- 0 9402 9394"/>
                              <a:gd name="T9" fmla="*/ T8 w 33"/>
                              <a:gd name="T10" fmla="+- 0 1437 1435"/>
                              <a:gd name="T11" fmla="*/ 1437 h 33"/>
                              <a:gd name="T12" fmla="+- 0 9396 9394"/>
                              <a:gd name="T13" fmla="*/ T12 w 33"/>
                              <a:gd name="T14" fmla="+- 0 1443 1435"/>
                              <a:gd name="T15" fmla="*/ 1443 h 33"/>
                              <a:gd name="T16" fmla="+- 0 9394 9394"/>
                              <a:gd name="T17" fmla="*/ T16 w 33"/>
                              <a:gd name="T18" fmla="+- 0 1447 1435"/>
                              <a:gd name="T19" fmla="*/ 1447 h 33"/>
                              <a:gd name="T20" fmla="+- 0 9394 9394"/>
                              <a:gd name="T21" fmla="*/ T20 w 33"/>
                              <a:gd name="T22" fmla="+- 0 1455 1435"/>
                              <a:gd name="T23" fmla="*/ 1455 h 33"/>
                              <a:gd name="T24" fmla="+- 0 9396 9394"/>
                              <a:gd name="T25" fmla="*/ T24 w 33"/>
                              <a:gd name="T26" fmla="+- 0 1460 1435"/>
                              <a:gd name="T27" fmla="*/ 1460 h 33"/>
                              <a:gd name="T28" fmla="+- 0 9402 9394"/>
                              <a:gd name="T29" fmla="*/ T28 w 33"/>
                              <a:gd name="T30" fmla="+- 0 1466 1435"/>
                              <a:gd name="T31" fmla="*/ 1466 h 33"/>
                              <a:gd name="T32" fmla="+- 0 9406 9394"/>
                              <a:gd name="T33" fmla="*/ T32 w 33"/>
                              <a:gd name="T34" fmla="+- 0 1467 1435"/>
                              <a:gd name="T35" fmla="*/ 1467 h 33"/>
                              <a:gd name="T36" fmla="+- 0 9415 9394"/>
                              <a:gd name="T37" fmla="*/ T36 w 33"/>
                              <a:gd name="T38" fmla="+- 0 1467 1435"/>
                              <a:gd name="T39" fmla="*/ 1467 h 33"/>
                              <a:gd name="T40" fmla="+- 0 9419 9394"/>
                              <a:gd name="T41" fmla="*/ T40 w 33"/>
                              <a:gd name="T42" fmla="+- 0 1466 1435"/>
                              <a:gd name="T43" fmla="*/ 1466 h 33"/>
                              <a:gd name="T44" fmla="+- 0 9425 9394"/>
                              <a:gd name="T45" fmla="*/ T44 w 33"/>
                              <a:gd name="T46" fmla="+- 0 1460 1435"/>
                              <a:gd name="T47" fmla="*/ 1460 h 33"/>
                              <a:gd name="T48" fmla="+- 0 9427 9394"/>
                              <a:gd name="T49" fmla="*/ T48 w 33"/>
                              <a:gd name="T50" fmla="+- 0 1455 1435"/>
                              <a:gd name="T51" fmla="*/ 1455 h 33"/>
                              <a:gd name="T52" fmla="+- 0 9427 9394"/>
                              <a:gd name="T53" fmla="*/ T52 w 33"/>
                              <a:gd name="T54" fmla="+- 0 1447 1435"/>
                              <a:gd name="T55" fmla="*/ 1447 h 33"/>
                              <a:gd name="T56" fmla="+- 0 9425 9394"/>
                              <a:gd name="T57" fmla="*/ T56 w 33"/>
                              <a:gd name="T58" fmla="+- 0 1443 1435"/>
                              <a:gd name="T59" fmla="*/ 1443 h 33"/>
                              <a:gd name="T60" fmla="+- 0 9419 9394"/>
                              <a:gd name="T61" fmla="*/ T60 w 33"/>
                              <a:gd name="T62" fmla="+- 0 1437 1435"/>
                              <a:gd name="T63" fmla="*/ 1437 h 33"/>
                              <a:gd name="T64" fmla="+- 0 9415 9394"/>
                              <a:gd name="T65" fmla="*/ T64 w 33"/>
                              <a:gd name="T66" fmla="+- 0 1435 1435"/>
                              <a:gd name="T67" fmla="*/ 143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" name="Freeform 907"/>
                        <wps:cNvSpPr>
                          <a:spLocks/>
                        </wps:cNvSpPr>
                        <wps:spPr bwMode="auto">
                          <a:xfrm>
                            <a:off x="9394" y="1434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1467 1435"/>
                              <a:gd name="T3" fmla="*/ 1467 h 33"/>
                              <a:gd name="T4" fmla="+- 0 9415 9394"/>
                              <a:gd name="T5" fmla="*/ T4 w 33"/>
                              <a:gd name="T6" fmla="+- 0 1467 1435"/>
                              <a:gd name="T7" fmla="*/ 1467 h 33"/>
                              <a:gd name="T8" fmla="+- 0 9419 9394"/>
                              <a:gd name="T9" fmla="*/ T8 w 33"/>
                              <a:gd name="T10" fmla="+- 0 1466 1435"/>
                              <a:gd name="T11" fmla="*/ 1466 h 33"/>
                              <a:gd name="T12" fmla="+- 0 9422 9394"/>
                              <a:gd name="T13" fmla="*/ T12 w 33"/>
                              <a:gd name="T14" fmla="+- 0 1463 1435"/>
                              <a:gd name="T15" fmla="*/ 1463 h 33"/>
                              <a:gd name="T16" fmla="+- 0 9425 9394"/>
                              <a:gd name="T17" fmla="*/ T16 w 33"/>
                              <a:gd name="T18" fmla="+- 0 1460 1435"/>
                              <a:gd name="T19" fmla="*/ 1460 h 33"/>
                              <a:gd name="T20" fmla="+- 0 9427 9394"/>
                              <a:gd name="T21" fmla="*/ T20 w 33"/>
                              <a:gd name="T22" fmla="+- 0 1455 1435"/>
                              <a:gd name="T23" fmla="*/ 1455 h 33"/>
                              <a:gd name="T24" fmla="+- 0 9427 9394"/>
                              <a:gd name="T25" fmla="*/ T24 w 33"/>
                              <a:gd name="T26" fmla="+- 0 1451 1435"/>
                              <a:gd name="T27" fmla="*/ 1451 h 33"/>
                              <a:gd name="T28" fmla="+- 0 9427 9394"/>
                              <a:gd name="T29" fmla="*/ T28 w 33"/>
                              <a:gd name="T30" fmla="+- 0 1447 1435"/>
                              <a:gd name="T31" fmla="*/ 1447 h 33"/>
                              <a:gd name="T32" fmla="+- 0 9425 9394"/>
                              <a:gd name="T33" fmla="*/ T32 w 33"/>
                              <a:gd name="T34" fmla="+- 0 1443 1435"/>
                              <a:gd name="T35" fmla="*/ 1443 h 33"/>
                              <a:gd name="T36" fmla="+- 0 9422 9394"/>
                              <a:gd name="T37" fmla="*/ T36 w 33"/>
                              <a:gd name="T38" fmla="+- 0 1440 1435"/>
                              <a:gd name="T39" fmla="*/ 1440 h 33"/>
                              <a:gd name="T40" fmla="+- 0 9419 9394"/>
                              <a:gd name="T41" fmla="*/ T40 w 33"/>
                              <a:gd name="T42" fmla="+- 0 1437 1435"/>
                              <a:gd name="T43" fmla="*/ 1437 h 33"/>
                              <a:gd name="T44" fmla="+- 0 9415 9394"/>
                              <a:gd name="T45" fmla="*/ T44 w 33"/>
                              <a:gd name="T46" fmla="+- 0 1435 1435"/>
                              <a:gd name="T47" fmla="*/ 1435 h 33"/>
                              <a:gd name="T48" fmla="+- 0 9410 9394"/>
                              <a:gd name="T49" fmla="*/ T48 w 33"/>
                              <a:gd name="T50" fmla="+- 0 1435 1435"/>
                              <a:gd name="T51" fmla="*/ 1435 h 33"/>
                              <a:gd name="T52" fmla="+- 0 9406 9394"/>
                              <a:gd name="T53" fmla="*/ T52 w 33"/>
                              <a:gd name="T54" fmla="+- 0 1435 1435"/>
                              <a:gd name="T55" fmla="*/ 1435 h 33"/>
                              <a:gd name="T56" fmla="+- 0 9402 9394"/>
                              <a:gd name="T57" fmla="*/ T56 w 33"/>
                              <a:gd name="T58" fmla="+- 0 1437 1435"/>
                              <a:gd name="T59" fmla="*/ 1437 h 33"/>
                              <a:gd name="T60" fmla="+- 0 9399 9394"/>
                              <a:gd name="T61" fmla="*/ T60 w 33"/>
                              <a:gd name="T62" fmla="+- 0 1440 1435"/>
                              <a:gd name="T63" fmla="*/ 1440 h 33"/>
                              <a:gd name="T64" fmla="+- 0 9396 9394"/>
                              <a:gd name="T65" fmla="*/ T64 w 33"/>
                              <a:gd name="T66" fmla="+- 0 1443 1435"/>
                              <a:gd name="T67" fmla="*/ 1443 h 33"/>
                              <a:gd name="T68" fmla="+- 0 9394 9394"/>
                              <a:gd name="T69" fmla="*/ T68 w 33"/>
                              <a:gd name="T70" fmla="+- 0 1447 1435"/>
                              <a:gd name="T71" fmla="*/ 1447 h 33"/>
                              <a:gd name="T72" fmla="+- 0 9394 9394"/>
                              <a:gd name="T73" fmla="*/ T72 w 33"/>
                              <a:gd name="T74" fmla="+- 0 1451 1435"/>
                              <a:gd name="T75" fmla="*/ 1451 h 33"/>
                              <a:gd name="T76" fmla="+- 0 9394 9394"/>
                              <a:gd name="T77" fmla="*/ T76 w 33"/>
                              <a:gd name="T78" fmla="+- 0 1455 1435"/>
                              <a:gd name="T79" fmla="*/ 1455 h 33"/>
                              <a:gd name="T80" fmla="+- 0 9396 9394"/>
                              <a:gd name="T81" fmla="*/ T80 w 33"/>
                              <a:gd name="T82" fmla="+- 0 1460 1435"/>
                              <a:gd name="T83" fmla="*/ 1460 h 33"/>
                              <a:gd name="T84" fmla="+- 0 9399 9394"/>
                              <a:gd name="T85" fmla="*/ T84 w 33"/>
                              <a:gd name="T86" fmla="+- 0 1463 1435"/>
                              <a:gd name="T87" fmla="*/ 1463 h 33"/>
                              <a:gd name="T88" fmla="+- 0 9402 9394"/>
                              <a:gd name="T89" fmla="*/ T88 w 33"/>
                              <a:gd name="T90" fmla="+- 0 1466 1435"/>
                              <a:gd name="T91" fmla="*/ 1466 h 33"/>
                              <a:gd name="T92" fmla="+- 0 9406 9394"/>
                              <a:gd name="T93" fmla="*/ T92 w 33"/>
                              <a:gd name="T94" fmla="+- 0 1467 1435"/>
                              <a:gd name="T95" fmla="*/ 1467 h 33"/>
                              <a:gd name="T96" fmla="+- 0 9410 9394"/>
                              <a:gd name="T97" fmla="*/ T96 w 33"/>
                              <a:gd name="T98" fmla="+- 0 1467 1435"/>
                              <a:gd name="T99" fmla="*/ 146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Freeform 906"/>
                        <wps:cNvSpPr>
                          <a:spLocks/>
                        </wps:cNvSpPr>
                        <wps:spPr bwMode="auto">
                          <a:xfrm>
                            <a:off x="10222" y="1441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442 1442"/>
                              <a:gd name="T3" fmla="*/ 1442 h 33"/>
                              <a:gd name="T4" fmla="+- 0 10234 10222"/>
                              <a:gd name="T5" fmla="*/ T4 w 33"/>
                              <a:gd name="T6" fmla="+- 0 1442 1442"/>
                              <a:gd name="T7" fmla="*/ 1442 h 33"/>
                              <a:gd name="T8" fmla="+- 0 10230 10222"/>
                              <a:gd name="T9" fmla="*/ T8 w 33"/>
                              <a:gd name="T10" fmla="+- 0 1443 1442"/>
                              <a:gd name="T11" fmla="*/ 1443 h 33"/>
                              <a:gd name="T12" fmla="+- 0 10224 10222"/>
                              <a:gd name="T13" fmla="*/ T12 w 33"/>
                              <a:gd name="T14" fmla="+- 0 1449 1442"/>
                              <a:gd name="T15" fmla="*/ 1449 h 33"/>
                              <a:gd name="T16" fmla="+- 0 10222 10222"/>
                              <a:gd name="T17" fmla="*/ T16 w 33"/>
                              <a:gd name="T18" fmla="+- 0 1454 1442"/>
                              <a:gd name="T19" fmla="*/ 1454 h 33"/>
                              <a:gd name="T20" fmla="+- 0 10222 10222"/>
                              <a:gd name="T21" fmla="*/ T20 w 33"/>
                              <a:gd name="T22" fmla="+- 0 1462 1442"/>
                              <a:gd name="T23" fmla="*/ 1462 h 33"/>
                              <a:gd name="T24" fmla="+- 0 10224 10222"/>
                              <a:gd name="T25" fmla="*/ T24 w 33"/>
                              <a:gd name="T26" fmla="+- 0 1466 1442"/>
                              <a:gd name="T27" fmla="*/ 1466 h 33"/>
                              <a:gd name="T28" fmla="+- 0 10230 10222"/>
                              <a:gd name="T29" fmla="*/ T28 w 33"/>
                              <a:gd name="T30" fmla="+- 0 1473 1442"/>
                              <a:gd name="T31" fmla="*/ 1473 h 33"/>
                              <a:gd name="T32" fmla="+- 0 10234 10222"/>
                              <a:gd name="T33" fmla="*/ T32 w 33"/>
                              <a:gd name="T34" fmla="+- 0 1474 1442"/>
                              <a:gd name="T35" fmla="*/ 1474 h 33"/>
                              <a:gd name="T36" fmla="+- 0 10243 10222"/>
                              <a:gd name="T37" fmla="*/ T36 w 33"/>
                              <a:gd name="T38" fmla="+- 0 1474 1442"/>
                              <a:gd name="T39" fmla="*/ 1474 h 33"/>
                              <a:gd name="T40" fmla="+- 0 10247 10222"/>
                              <a:gd name="T41" fmla="*/ T40 w 33"/>
                              <a:gd name="T42" fmla="+- 0 1473 1442"/>
                              <a:gd name="T43" fmla="*/ 1473 h 33"/>
                              <a:gd name="T44" fmla="+- 0 10253 10222"/>
                              <a:gd name="T45" fmla="*/ T44 w 33"/>
                              <a:gd name="T46" fmla="+- 0 1466 1442"/>
                              <a:gd name="T47" fmla="*/ 1466 h 33"/>
                              <a:gd name="T48" fmla="+- 0 10255 10222"/>
                              <a:gd name="T49" fmla="*/ T48 w 33"/>
                              <a:gd name="T50" fmla="+- 0 1462 1442"/>
                              <a:gd name="T51" fmla="*/ 1462 h 33"/>
                              <a:gd name="T52" fmla="+- 0 10255 10222"/>
                              <a:gd name="T53" fmla="*/ T52 w 33"/>
                              <a:gd name="T54" fmla="+- 0 1454 1442"/>
                              <a:gd name="T55" fmla="*/ 1454 h 33"/>
                              <a:gd name="T56" fmla="+- 0 10253 10222"/>
                              <a:gd name="T57" fmla="*/ T56 w 33"/>
                              <a:gd name="T58" fmla="+- 0 1449 1442"/>
                              <a:gd name="T59" fmla="*/ 1449 h 33"/>
                              <a:gd name="T60" fmla="+- 0 10247 10222"/>
                              <a:gd name="T61" fmla="*/ T60 w 33"/>
                              <a:gd name="T62" fmla="+- 0 1443 1442"/>
                              <a:gd name="T63" fmla="*/ 1443 h 33"/>
                              <a:gd name="T64" fmla="+- 0 10243 10222"/>
                              <a:gd name="T65" fmla="*/ T64 w 33"/>
                              <a:gd name="T66" fmla="+- 0 1442 1442"/>
                              <a:gd name="T67" fmla="*/ 144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" name="Freeform 905"/>
                        <wps:cNvSpPr>
                          <a:spLocks/>
                        </wps:cNvSpPr>
                        <wps:spPr bwMode="auto">
                          <a:xfrm>
                            <a:off x="10222" y="1441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474 1442"/>
                              <a:gd name="T3" fmla="*/ 1474 h 33"/>
                              <a:gd name="T4" fmla="+- 0 10243 10222"/>
                              <a:gd name="T5" fmla="*/ T4 w 33"/>
                              <a:gd name="T6" fmla="+- 0 1474 1442"/>
                              <a:gd name="T7" fmla="*/ 1474 h 33"/>
                              <a:gd name="T8" fmla="+- 0 10247 10222"/>
                              <a:gd name="T9" fmla="*/ T8 w 33"/>
                              <a:gd name="T10" fmla="+- 0 1473 1442"/>
                              <a:gd name="T11" fmla="*/ 1473 h 33"/>
                              <a:gd name="T12" fmla="+- 0 10250 10222"/>
                              <a:gd name="T13" fmla="*/ T12 w 33"/>
                              <a:gd name="T14" fmla="+- 0 1470 1442"/>
                              <a:gd name="T15" fmla="*/ 1470 h 33"/>
                              <a:gd name="T16" fmla="+- 0 10253 10222"/>
                              <a:gd name="T17" fmla="*/ T16 w 33"/>
                              <a:gd name="T18" fmla="+- 0 1466 1442"/>
                              <a:gd name="T19" fmla="*/ 1466 h 33"/>
                              <a:gd name="T20" fmla="+- 0 10255 10222"/>
                              <a:gd name="T21" fmla="*/ T20 w 33"/>
                              <a:gd name="T22" fmla="+- 0 1462 1442"/>
                              <a:gd name="T23" fmla="*/ 1462 h 33"/>
                              <a:gd name="T24" fmla="+- 0 10255 10222"/>
                              <a:gd name="T25" fmla="*/ T24 w 33"/>
                              <a:gd name="T26" fmla="+- 0 1458 1442"/>
                              <a:gd name="T27" fmla="*/ 1458 h 33"/>
                              <a:gd name="T28" fmla="+- 0 10255 10222"/>
                              <a:gd name="T29" fmla="*/ T28 w 33"/>
                              <a:gd name="T30" fmla="+- 0 1454 1442"/>
                              <a:gd name="T31" fmla="*/ 1454 h 33"/>
                              <a:gd name="T32" fmla="+- 0 10253 10222"/>
                              <a:gd name="T33" fmla="*/ T32 w 33"/>
                              <a:gd name="T34" fmla="+- 0 1449 1442"/>
                              <a:gd name="T35" fmla="*/ 1449 h 33"/>
                              <a:gd name="T36" fmla="+- 0 10250 10222"/>
                              <a:gd name="T37" fmla="*/ T36 w 33"/>
                              <a:gd name="T38" fmla="+- 0 1446 1442"/>
                              <a:gd name="T39" fmla="*/ 1446 h 33"/>
                              <a:gd name="T40" fmla="+- 0 10247 10222"/>
                              <a:gd name="T41" fmla="*/ T40 w 33"/>
                              <a:gd name="T42" fmla="+- 0 1443 1442"/>
                              <a:gd name="T43" fmla="*/ 1443 h 33"/>
                              <a:gd name="T44" fmla="+- 0 10243 10222"/>
                              <a:gd name="T45" fmla="*/ T44 w 33"/>
                              <a:gd name="T46" fmla="+- 0 1442 1442"/>
                              <a:gd name="T47" fmla="*/ 1442 h 33"/>
                              <a:gd name="T48" fmla="+- 0 10239 10222"/>
                              <a:gd name="T49" fmla="*/ T48 w 33"/>
                              <a:gd name="T50" fmla="+- 0 1442 1442"/>
                              <a:gd name="T51" fmla="*/ 1442 h 33"/>
                              <a:gd name="T52" fmla="+- 0 10234 10222"/>
                              <a:gd name="T53" fmla="*/ T52 w 33"/>
                              <a:gd name="T54" fmla="+- 0 1442 1442"/>
                              <a:gd name="T55" fmla="*/ 1442 h 33"/>
                              <a:gd name="T56" fmla="+- 0 10230 10222"/>
                              <a:gd name="T57" fmla="*/ T56 w 33"/>
                              <a:gd name="T58" fmla="+- 0 1443 1442"/>
                              <a:gd name="T59" fmla="*/ 1443 h 33"/>
                              <a:gd name="T60" fmla="+- 0 10227 10222"/>
                              <a:gd name="T61" fmla="*/ T60 w 33"/>
                              <a:gd name="T62" fmla="+- 0 1446 1442"/>
                              <a:gd name="T63" fmla="*/ 1446 h 33"/>
                              <a:gd name="T64" fmla="+- 0 10224 10222"/>
                              <a:gd name="T65" fmla="*/ T64 w 33"/>
                              <a:gd name="T66" fmla="+- 0 1449 1442"/>
                              <a:gd name="T67" fmla="*/ 1449 h 33"/>
                              <a:gd name="T68" fmla="+- 0 10222 10222"/>
                              <a:gd name="T69" fmla="*/ T68 w 33"/>
                              <a:gd name="T70" fmla="+- 0 1454 1442"/>
                              <a:gd name="T71" fmla="*/ 1454 h 33"/>
                              <a:gd name="T72" fmla="+- 0 10222 10222"/>
                              <a:gd name="T73" fmla="*/ T72 w 33"/>
                              <a:gd name="T74" fmla="+- 0 1458 1442"/>
                              <a:gd name="T75" fmla="*/ 1458 h 33"/>
                              <a:gd name="T76" fmla="+- 0 10222 10222"/>
                              <a:gd name="T77" fmla="*/ T76 w 33"/>
                              <a:gd name="T78" fmla="+- 0 1462 1442"/>
                              <a:gd name="T79" fmla="*/ 1462 h 33"/>
                              <a:gd name="T80" fmla="+- 0 10224 10222"/>
                              <a:gd name="T81" fmla="*/ T80 w 33"/>
                              <a:gd name="T82" fmla="+- 0 1466 1442"/>
                              <a:gd name="T83" fmla="*/ 1466 h 33"/>
                              <a:gd name="T84" fmla="+- 0 10227 10222"/>
                              <a:gd name="T85" fmla="*/ T84 w 33"/>
                              <a:gd name="T86" fmla="+- 0 1470 1442"/>
                              <a:gd name="T87" fmla="*/ 1470 h 33"/>
                              <a:gd name="T88" fmla="+- 0 10230 10222"/>
                              <a:gd name="T89" fmla="*/ T88 w 33"/>
                              <a:gd name="T90" fmla="+- 0 1473 1442"/>
                              <a:gd name="T91" fmla="*/ 1473 h 33"/>
                              <a:gd name="T92" fmla="+- 0 10234 10222"/>
                              <a:gd name="T93" fmla="*/ T92 w 33"/>
                              <a:gd name="T94" fmla="+- 0 1474 1442"/>
                              <a:gd name="T95" fmla="*/ 1474 h 33"/>
                              <a:gd name="T96" fmla="+- 0 10239 10222"/>
                              <a:gd name="T97" fmla="*/ T96 w 33"/>
                              <a:gd name="T98" fmla="+- 0 1474 1442"/>
                              <a:gd name="T99" fmla="*/ 147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" name="Line 904"/>
                        <wps:cNvCnPr>
                          <a:cxnSpLocks noChangeShapeType="1"/>
                        </wps:cNvCnPr>
                        <wps:spPr bwMode="auto">
                          <a:xfrm>
                            <a:off x="6921" y="984"/>
                            <a:ext cx="3322" cy="0"/>
                          </a:xfrm>
                          <a:prstGeom prst="line">
                            <a:avLst/>
                          </a:prstGeom>
                          <a:noFill/>
                          <a:ln w="13108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Freeform 903"/>
                        <wps:cNvSpPr>
                          <a:spLocks/>
                        </wps:cNvSpPr>
                        <wps:spPr bwMode="auto">
                          <a:xfrm>
                            <a:off x="6909" y="970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970 970"/>
                              <a:gd name="T3" fmla="*/ 970 h 33"/>
                              <a:gd name="T4" fmla="+- 0 6921 6909"/>
                              <a:gd name="T5" fmla="*/ T4 w 33"/>
                              <a:gd name="T6" fmla="+- 0 970 970"/>
                              <a:gd name="T7" fmla="*/ 970 h 33"/>
                              <a:gd name="T8" fmla="+- 0 6917 6909"/>
                              <a:gd name="T9" fmla="*/ T8 w 33"/>
                              <a:gd name="T10" fmla="+- 0 972 970"/>
                              <a:gd name="T11" fmla="*/ 972 h 33"/>
                              <a:gd name="T12" fmla="+- 0 6911 6909"/>
                              <a:gd name="T13" fmla="*/ T12 w 33"/>
                              <a:gd name="T14" fmla="+- 0 978 970"/>
                              <a:gd name="T15" fmla="*/ 978 h 33"/>
                              <a:gd name="T16" fmla="+- 0 6909 6909"/>
                              <a:gd name="T17" fmla="*/ T16 w 33"/>
                              <a:gd name="T18" fmla="+- 0 982 970"/>
                              <a:gd name="T19" fmla="*/ 982 h 33"/>
                              <a:gd name="T20" fmla="+- 0 6909 6909"/>
                              <a:gd name="T21" fmla="*/ T20 w 33"/>
                              <a:gd name="T22" fmla="+- 0 991 970"/>
                              <a:gd name="T23" fmla="*/ 991 h 33"/>
                              <a:gd name="T24" fmla="+- 0 6911 6909"/>
                              <a:gd name="T25" fmla="*/ T24 w 33"/>
                              <a:gd name="T26" fmla="+- 0 995 970"/>
                              <a:gd name="T27" fmla="*/ 995 h 33"/>
                              <a:gd name="T28" fmla="+- 0 6917 6909"/>
                              <a:gd name="T29" fmla="*/ T28 w 33"/>
                              <a:gd name="T30" fmla="+- 0 1001 970"/>
                              <a:gd name="T31" fmla="*/ 1001 h 33"/>
                              <a:gd name="T32" fmla="+- 0 6921 6909"/>
                              <a:gd name="T33" fmla="*/ T32 w 33"/>
                              <a:gd name="T34" fmla="+- 0 1003 970"/>
                              <a:gd name="T35" fmla="*/ 1003 h 33"/>
                              <a:gd name="T36" fmla="+- 0 6930 6909"/>
                              <a:gd name="T37" fmla="*/ T36 w 33"/>
                              <a:gd name="T38" fmla="+- 0 1003 970"/>
                              <a:gd name="T39" fmla="*/ 1003 h 33"/>
                              <a:gd name="T40" fmla="+- 0 6934 6909"/>
                              <a:gd name="T41" fmla="*/ T40 w 33"/>
                              <a:gd name="T42" fmla="+- 0 1001 970"/>
                              <a:gd name="T43" fmla="*/ 1001 h 33"/>
                              <a:gd name="T44" fmla="+- 0 6940 6909"/>
                              <a:gd name="T45" fmla="*/ T44 w 33"/>
                              <a:gd name="T46" fmla="+- 0 995 970"/>
                              <a:gd name="T47" fmla="*/ 995 h 33"/>
                              <a:gd name="T48" fmla="+- 0 6942 6909"/>
                              <a:gd name="T49" fmla="*/ T48 w 33"/>
                              <a:gd name="T50" fmla="+- 0 991 970"/>
                              <a:gd name="T51" fmla="*/ 991 h 33"/>
                              <a:gd name="T52" fmla="+- 0 6942 6909"/>
                              <a:gd name="T53" fmla="*/ T52 w 33"/>
                              <a:gd name="T54" fmla="+- 0 982 970"/>
                              <a:gd name="T55" fmla="*/ 982 h 33"/>
                              <a:gd name="T56" fmla="+- 0 6940 6909"/>
                              <a:gd name="T57" fmla="*/ T56 w 33"/>
                              <a:gd name="T58" fmla="+- 0 978 970"/>
                              <a:gd name="T59" fmla="*/ 978 h 33"/>
                              <a:gd name="T60" fmla="+- 0 6934 6909"/>
                              <a:gd name="T61" fmla="*/ T60 w 33"/>
                              <a:gd name="T62" fmla="+- 0 972 970"/>
                              <a:gd name="T63" fmla="*/ 972 h 33"/>
                              <a:gd name="T64" fmla="+- 0 6930 6909"/>
                              <a:gd name="T65" fmla="*/ T64 w 33"/>
                              <a:gd name="T66" fmla="+- 0 970 970"/>
                              <a:gd name="T67" fmla="*/ 97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" name="Freeform 902"/>
                        <wps:cNvSpPr>
                          <a:spLocks/>
                        </wps:cNvSpPr>
                        <wps:spPr bwMode="auto">
                          <a:xfrm>
                            <a:off x="6909" y="970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003 970"/>
                              <a:gd name="T3" fmla="*/ 1003 h 33"/>
                              <a:gd name="T4" fmla="+- 0 6930 6909"/>
                              <a:gd name="T5" fmla="*/ T4 w 33"/>
                              <a:gd name="T6" fmla="+- 0 1003 970"/>
                              <a:gd name="T7" fmla="*/ 1003 h 33"/>
                              <a:gd name="T8" fmla="+- 0 6934 6909"/>
                              <a:gd name="T9" fmla="*/ T8 w 33"/>
                              <a:gd name="T10" fmla="+- 0 1001 970"/>
                              <a:gd name="T11" fmla="*/ 1001 h 33"/>
                              <a:gd name="T12" fmla="+- 0 6937 6909"/>
                              <a:gd name="T13" fmla="*/ T12 w 33"/>
                              <a:gd name="T14" fmla="+- 0 998 970"/>
                              <a:gd name="T15" fmla="*/ 998 h 33"/>
                              <a:gd name="T16" fmla="+- 0 6940 6909"/>
                              <a:gd name="T17" fmla="*/ T16 w 33"/>
                              <a:gd name="T18" fmla="+- 0 995 970"/>
                              <a:gd name="T19" fmla="*/ 995 h 33"/>
                              <a:gd name="T20" fmla="+- 0 6942 6909"/>
                              <a:gd name="T21" fmla="*/ T20 w 33"/>
                              <a:gd name="T22" fmla="+- 0 991 970"/>
                              <a:gd name="T23" fmla="*/ 991 h 33"/>
                              <a:gd name="T24" fmla="+- 0 6942 6909"/>
                              <a:gd name="T25" fmla="*/ T24 w 33"/>
                              <a:gd name="T26" fmla="+- 0 987 970"/>
                              <a:gd name="T27" fmla="*/ 987 h 33"/>
                              <a:gd name="T28" fmla="+- 0 6942 6909"/>
                              <a:gd name="T29" fmla="*/ T28 w 33"/>
                              <a:gd name="T30" fmla="+- 0 982 970"/>
                              <a:gd name="T31" fmla="*/ 982 h 33"/>
                              <a:gd name="T32" fmla="+- 0 6940 6909"/>
                              <a:gd name="T33" fmla="*/ T32 w 33"/>
                              <a:gd name="T34" fmla="+- 0 978 970"/>
                              <a:gd name="T35" fmla="*/ 978 h 33"/>
                              <a:gd name="T36" fmla="+- 0 6937 6909"/>
                              <a:gd name="T37" fmla="*/ T36 w 33"/>
                              <a:gd name="T38" fmla="+- 0 975 970"/>
                              <a:gd name="T39" fmla="*/ 975 h 33"/>
                              <a:gd name="T40" fmla="+- 0 6934 6909"/>
                              <a:gd name="T41" fmla="*/ T40 w 33"/>
                              <a:gd name="T42" fmla="+- 0 972 970"/>
                              <a:gd name="T43" fmla="*/ 972 h 33"/>
                              <a:gd name="T44" fmla="+- 0 6930 6909"/>
                              <a:gd name="T45" fmla="*/ T44 w 33"/>
                              <a:gd name="T46" fmla="+- 0 970 970"/>
                              <a:gd name="T47" fmla="*/ 970 h 33"/>
                              <a:gd name="T48" fmla="+- 0 6926 6909"/>
                              <a:gd name="T49" fmla="*/ T48 w 33"/>
                              <a:gd name="T50" fmla="+- 0 970 970"/>
                              <a:gd name="T51" fmla="*/ 970 h 33"/>
                              <a:gd name="T52" fmla="+- 0 6921 6909"/>
                              <a:gd name="T53" fmla="*/ T52 w 33"/>
                              <a:gd name="T54" fmla="+- 0 970 970"/>
                              <a:gd name="T55" fmla="*/ 970 h 33"/>
                              <a:gd name="T56" fmla="+- 0 6917 6909"/>
                              <a:gd name="T57" fmla="*/ T56 w 33"/>
                              <a:gd name="T58" fmla="+- 0 972 970"/>
                              <a:gd name="T59" fmla="*/ 972 h 33"/>
                              <a:gd name="T60" fmla="+- 0 6914 6909"/>
                              <a:gd name="T61" fmla="*/ T60 w 33"/>
                              <a:gd name="T62" fmla="+- 0 975 970"/>
                              <a:gd name="T63" fmla="*/ 975 h 33"/>
                              <a:gd name="T64" fmla="+- 0 6911 6909"/>
                              <a:gd name="T65" fmla="*/ T64 w 33"/>
                              <a:gd name="T66" fmla="+- 0 978 970"/>
                              <a:gd name="T67" fmla="*/ 978 h 33"/>
                              <a:gd name="T68" fmla="+- 0 6909 6909"/>
                              <a:gd name="T69" fmla="*/ T68 w 33"/>
                              <a:gd name="T70" fmla="+- 0 982 970"/>
                              <a:gd name="T71" fmla="*/ 982 h 33"/>
                              <a:gd name="T72" fmla="+- 0 6909 6909"/>
                              <a:gd name="T73" fmla="*/ T72 w 33"/>
                              <a:gd name="T74" fmla="+- 0 987 970"/>
                              <a:gd name="T75" fmla="*/ 987 h 33"/>
                              <a:gd name="T76" fmla="+- 0 6909 6909"/>
                              <a:gd name="T77" fmla="*/ T76 w 33"/>
                              <a:gd name="T78" fmla="+- 0 991 970"/>
                              <a:gd name="T79" fmla="*/ 991 h 33"/>
                              <a:gd name="T80" fmla="+- 0 6911 6909"/>
                              <a:gd name="T81" fmla="*/ T80 w 33"/>
                              <a:gd name="T82" fmla="+- 0 995 970"/>
                              <a:gd name="T83" fmla="*/ 995 h 33"/>
                              <a:gd name="T84" fmla="+- 0 6914 6909"/>
                              <a:gd name="T85" fmla="*/ T84 w 33"/>
                              <a:gd name="T86" fmla="+- 0 998 970"/>
                              <a:gd name="T87" fmla="*/ 998 h 33"/>
                              <a:gd name="T88" fmla="+- 0 6917 6909"/>
                              <a:gd name="T89" fmla="*/ T88 w 33"/>
                              <a:gd name="T90" fmla="+- 0 1001 970"/>
                              <a:gd name="T91" fmla="*/ 1001 h 33"/>
                              <a:gd name="T92" fmla="+- 0 6921 6909"/>
                              <a:gd name="T93" fmla="*/ T92 w 33"/>
                              <a:gd name="T94" fmla="+- 0 1003 970"/>
                              <a:gd name="T95" fmla="*/ 1003 h 33"/>
                              <a:gd name="T96" fmla="+- 0 6926 6909"/>
                              <a:gd name="T97" fmla="*/ T96 w 33"/>
                              <a:gd name="T98" fmla="+- 0 1003 970"/>
                              <a:gd name="T99" fmla="*/ 100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Freeform 901"/>
                        <wps:cNvSpPr>
                          <a:spLocks/>
                        </wps:cNvSpPr>
                        <wps:spPr bwMode="auto">
                          <a:xfrm>
                            <a:off x="7737" y="973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974 974"/>
                              <a:gd name="T3" fmla="*/ 974 h 33"/>
                              <a:gd name="T4" fmla="+- 0 7749 7737"/>
                              <a:gd name="T5" fmla="*/ T4 w 33"/>
                              <a:gd name="T6" fmla="+- 0 974 974"/>
                              <a:gd name="T7" fmla="*/ 974 h 33"/>
                              <a:gd name="T8" fmla="+- 0 7745 7737"/>
                              <a:gd name="T9" fmla="*/ T8 w 33"/>
                              <a:gd name="T10" fmla="+- 0 976 974"/>
                              <a:gd name="T11" fmla="*/ 976 h 33"/>
                              <a:gd name="T12" fmla="+- 0 7739 7737"/>
                              <a:gd name="T13" fmla="*/ T12 w 33"/>
                              <a:gd name="T14" fmla="+- 0 982 974"/>
                              <a:gd name="T15" fmla="*/ 982 h 33"/>
                              <a:gd name="T16" fmla="+- 0 7737 7737"/>
                              <a:gd name="T17" fmla="*/ T16 w 33"/>
                              <a:gd name="T18" fmla="+- 0 986 974"/>
                              <a:gd name="T19" fmla="*/ 986 h 33"/>
                              <a:gd name="T20" fmla="+- 0 7737 7737"/>
                              <a:gd name="T21" fmla="*/ T20 w 33"/>
                              <a:gd name="T22" fmla="+- 0 994 974"/>
                              <a:gd name="T23" fmla="*/ 994 h 33"/>
                              <a:gd name="T24" fmla="+- 0 7739 7737"/>
                              <a:gd name="T25" fmla="*/ T24 w 33"/>
                              <a:gd name="T26" fmla="+- 0 999 974"/>
                              <a:gd name="T27" fmla="*/ 999 h 33"/>
                              <a:gd name="T28" fmla="+- 0 7745 7737"/>
                              <a:gd name="T29" fmla="*/ T28 w 33"/>
                              <a:gd name="T30" fmla="+- 0 1005 974"/>
                              <a:gd name="T31" fmla="*/ 1005 h 33"/>
                              <a:gd name="T32" fmla="+- 0 7749 7737"/>
                              <a:gd name="T33" fmla="*/ T32 w 33"/>
                              <a:gd name="T34" fmla="+- 0 1006 974"/>
                              <a:gd name="T35" fmla="*/ 1006 h 33"/>
                              <a:gd name="T36" fmla="+- 0 7758 7737"/>
                              <a:gd name="T37" fmla="*/ T36 w 33"/>
                              <a:gd name="T38" fmla="+- 0 1006 974"/>
                              <a:gd name="T39" fmla="*/ 1006 h 33"/>
                              <a:gd name="T40" fmla="+- 0 7762 7737"/>
                              <a:gd name="T41" fmla="*/ T40 w 33"/>
                              <a:gd name="T42" fmla="+- 0 1005 974"/>
                              <a:gd name="T43" fmla="*/ 1005 h 33"/>
                              <a:gd name="T44" fmla="+- 0 7768 7737"/>
                              <a:gd name="T45" fmla="*/ T44 w 33"/>
                              <a:gd name="T46" fmla="+- 0 999 974"/>
                              <a:gd name="T47" fmla="*/ 999 h 33"/>
                              <a:gd name="T48" fmla="+- 0 7770 7737"/>
                              <a:gd name="T49" fmla="*/ T48 w 33"/>
                              <a:gd name="T50" fmla="+- 0 994 974"/>
                              <a:gd name="T51" fmla="*/ 994 h 33"/>
                              <a:gd name="T52" fmla="+- 0 7770 7737"/>
                              <a:gd name="T53" fmla="*/ T52 w 33"/>
                              <a:gd name="T54" fmla="+- 0 986 974"/>
                              <a:gd name="T55" fmla="*/ 986 h 33"/>
                              <a:gd name="T56" fmla="+- 0 7768 7737"/>
                              <a:gd name="T57" fmla="*/ T56 w 33"/>
                              <a:gd name="T58" fmla="+- 0 982 974"/>
                              <a:gd name="T59" fmla="*/ 982 h 33"/>
                              <a:gd name="T60" fmla="+- 0 7762 7737"/>
                              <a:gd name="T61" fmla="*/ T60 w 33"/>
                              <a:gd name="T62" fmla="+- 0 976 974"/>
                              <a:gd name="T63" fmla="*/ 976 h 33"/>
                              <a:gd name="T64" fmla="+- 0 7758 7737"/>
                              <a:gd name="T65" fmla="*/ T64 w 33"/>
                              <a:gd name="T66" fmla="+- 0 974 974"/>
                              <a:gd name="T67" fmla="*/ 97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" name="Freeform 900"/>
                        <wps:cNvSpPr>
                          <a:spLocks/>
                        </wps:cNvSpPr>
                        <wps:spPr bwMode="auto">
                          <a:xfrm>
                            <a:off x="7737" y="973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006 974"/>
                              <a:gd name="T3" fmla="*/ 1006 h 33"/>
                              <a:gd name="T4" fmla="+- 0 7758 7737"/>
                              <a:gd name="T5" fmla="*/ T4 w 33"/>
                              <a:gd name="T6" fmla="+- 0 1006 974"/>
                              <a:gd name="T7" fmla="*/ 1006 h 33"/>
                              <a:gd name="T8" fmla="+- 0 7762 7737"/>
                              <a:gd name="T9" fmla="*/ T8 w 33"/>
                              <a:gd name="T10" fmla="+- 0 1005 974"/>
                              <a:gd name="T11" fmla="*/ 1005 h 33"/>
                              <a:gd name="T12" fmla="+- 0 7765 7737"/>
                              <a:gd name="T13" fmla="*/ T12 w 33"/>
                              <a:gd name="T14" fmla="+- 0 1002 974"/>
                              <a:gd name="T15" fmla="*/ 1002 h 33"/>
                              <a:gd name="T16" fmla="+- 0 7768 7737"/>
                              <a:gd name="T17" fmla="*/ T16 w 33"/>
                              <a:gd name="T18" fmla="+- 0 999 974"/>
                              <a:gd name="T19" fmla="*/ 999 h 33"/>
                              <a:gd name="T20" fmla="+- 0 7770 7737"/>
                              <a:gd name="T21" fmla="*/ T20 w 33"/>
                              <a:gd name="T22" fmla="+- 0 994 974"/>
                              <a:gd name="T23" fmla="*/ 994 h 33"/>
                              <a:gd name="T24" fmla="+- 0 7770 7737"/>
                              <a:gd name="T25" fmla="*/ T24 w 33"/>
                              <a:gd name="T26" fmla="+- 0 990 974"/>
                              <a:gd name="T27" fmla="*/ 990 h 33"/>
                              <a:gd name="T28" fmla="+- 0 7770 7737"/>
                              <a:gd name="T29" fmla="*/ T28 w 33"/>
                              <a:gd name="T30" fmla="+- 0 986 974"/>
                              <a:gd name="T31" fmla="*/ 986 h 33"/>
                              <a:gd name="T32" fmla="+- 0 7768 7737"/>
                              <a:gd name="T33" fmla="*/ T32 w 33"/>
                              <a:gd name="T34" fmla="+- 0 982 974"/>
                              <a:gd name="T35" fmla="*/ 982 h 33"/>
                              <a:gd name="T36" fmla="+- 0 7765 7737"/>
                              <a:gd name="T37" fmla="*/ T36 w 33"/>
                              <a:gd name="T38" fmla="+- 0 979 974"/>
                              <a:gd name="T39" fmla="*/ 979 h 33"/>
                              <a:gd name="T40" fmla="+- 0 7762 7737"/>
                              <a:gd name="T41" fmla="*/ T40 w 33"/>
                              <a:gd name="T42" fmla="+- 0 976 974"/>
                              <a:gd name="T43" fmla="*/ 976 h 33"/>
                              <a:gd name="T44" fmla="+- 0 7758 7737"/>
                              <a:gd name="T45" fmla="*/ T44 w 33"/>
                              <a:gd name="T46" fmla="+- 0 974 974"/>
                              <a:gd name="T47" fmla="*/ 974 h 33"/>
                              <a:gd name="T48" fmla="+- 0 7754 7737"/>
                              <a:gd name="T49" fmla="*/ T48 w 33"/>
                              <a:gd name="T50" fmla="+- 0 974 974"/>
                              <a:gd name="T51" fmla="*/ 974 h 33"/>
                              <a:gd name="T52" fmla="+- 0 7749 7737"/>
                              <a:gd name="T53" fmla="*/ T52 w 33"/>
                              <a:gd name="T54" fmla="+- 0 974 974"/>
                              <a:gd name="T55" fmla="*/ 974 h 33"/>
                              <a:gd name="T56" fmla="+- 0 7745 7737"/>
                              <a:gd name="T57" fmla="*/ T56 w 33"/>
                              <a:gd name="T58" fmla="+- 0 976 974"/>
                              <a:gd name="T59" fmla="*/ 976 h 33"/>
                              <a:gd name="T60" fmla="+- 0 7742 7737"/>
                              <a:gd name="T61" fmla="*/ T60 w 33"/>
                              <a:gd name="T62" fmla="+- 0 979 974"/>
                              <a:gd name="T63" fmla="*/ 979 h 33"/>
                              <a:gd name="T64" fmla="+- 0 7739 7737"/>
                              <a:gd name="T65" fmla="*/ T64 w 33"/>
                              <a:gd name="T66" fmla="+- 0 982 974"/>
                              <a:gd name="T67" fmla="*/ 982 h 33"/>
                              <a:gd name="T68" fmla="+- 0 7737 7737"/>
                              <a:gd name="T69" fmla="*/ T68 w 33"/>
                              <a:gd name="T70" fmla="+- 0 986 974"/>
                              <a:gd name="T71" fmla="*/ 986 h 33"/>
                              <a:gd name="T72" fmla="+- 0 7737 7737"/>
                              <a:gd name="T73" fmla="*/ T72 w 33"/>
                              <a:gd name="T74" fmla="+- 0 990 974"/>
                              <a:gd name="T75" fmla="*/ 990 h 33"/>
                              <a:gd name="T76" fmla="+- 0 7737 7737"/>
                              <a:gd name="T77" fmla="*/ T76 w 33"/>
                              <a:gd name="T78" fmla="+- 0 994 974"/>
                              <a:gd name="T79" fmla="*/ 994 h 33"/>
                              <a:gd name="T80" fmla="+- 0 7739 7737"/>
                              <a:gd name="T81" fmla="*/ T80 w 33"/>
                              <a:gd name="T82" fmla="+- 0 999 974"/>
                              <a:gd name="T83" fmla="*/ 999 h 33"/>
                              <a:gd name="T84" fmla="+- 0 7742 7737"/>
                              <a:gd name="T85" fmla="*/ T84 w 33"/>
                              <a:gd name="T86" fmla="+- 0 1002 974"/>
                              <a:gd name="T87" fmla="*/ 1002 h 33"/>
                              <a:gd name="T88" fmla="+- 0 7745 7737"/>
                              <a:gd name="T89" fmla="*/ T88 w 33"/>
                              <a:gd name="T90" fmla="+- 0 1005 974"/>
                              <a:gd name="T91" fmla="*/ 1005 h 33"/>
                              <a:gd name="T92" fmla="+- 0 7749 7737"/>
                              <a:gd name="T93" fmla="*/ T92 w 33"/>
                              <a:gd name="T94" fmla="+- 0 1006 974"/>
                              <a:gd name="T95" fmla="*/ 1006 h 33"/>
                              <a:gd name="T96" fmla="+- 0 7754 7737"/>
                              <a:gd name="T97" fmla="*/ T96 w 33"/>
                              <a:gd name="T98" fmla="+- 0 1006 974"/>
                              <a:gd name="T99" fmla="*/ 100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" name="Freeform 899"/>
                        <wps:cNvSpPr>
                          <a:spLocks/>
                        </wps:cNvSpPr>
                        <wps:spPr bwMode="auto">
                          <a:xfrm>
                            <a:off x="8565" y="970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971 971"/>
                              <a:gd name="T3" fmla="*/ 971 h 33"/>
                              <a:gd name="T4" fmla="+- 0 8578 8566"/>
                              <a:gd name="T5" fmla="*/ T4 w 33"/>
                              <a:gd name="T6" fmla="+- 0 971 971"/>
                              <a:gd name="T7" fmla="*/ 971 h 33"/>
                              <a:gd name="T8" fmla="+- 0 8574 8566"/>
                              <a:gd name="T9" fmla="*/ T8 w 33"/>
                              <a:gd name="T10" fmla="+- 0 972 971"/>
                              <a:gd name="T11" fmla="*/ 972 h 33"/>
                              <a:gd name="T12" fmla="+- 0 8567 8566"/>
                              <a:gd name="T13" fmla="*/ T12 w 33"/>
                              <a:gd name="T14" fmla="+- 0 978 971"/>
                              <a:gd name="T15" fmla="*/ 978 h 33"/>
                              <a:gd name="T16" fmla="+- 0 8566 8566"/>
                              <a:gd name="T17" fmla="*/ T16 w 33"/>
                              <a:gd name="T18" fmla="+- 0 983 971"/>
                              <a:gd name="T19" fmla="*/ 983 h 33"/>
                              <a:gd name="T20" fmla="+- 0 8566 8566"/>
                              <a:gd name="T21" fmla="*/ T20 w 33"/>
                              <a:gd name="T22" fmla="+- 0 991 971"/>
                              <a:gd name="T23" fmla="*/ 991 h 33"/>
                              <a:gd name="T24" fmla="+- 0 8567 8566"/>
                              <a:gd name="T25" fmla="*/ T24 w 33"/>
                              <a:gd name="T26" fmla="+- 0 995 971"/>
                              <a:gd name="T27" fmla="*/ 995 h 33"/>
                              <a:gd name="T28" fmla="+- 0 8574 8566"/>
                              <a:gd name="T29" fmla="*/ T28 w 33"/>
                              <a:gd name="T30" fmla="+- 0 1001 971"/>
                              <a:gd name="T31" fmla="*/ 1001 h 33"/>
                              <a:gd name="T32" fmla="+- 0 8578 8566"/>
                              <a:gd name="T33" fmla="*/ T32 w 33"/>
                              <a:gd name="T34" fmla="+- 0 1003 971"/>
                              <a:gd name="T35" fmla="*/ 1003 h 33"/>
                              <a:gd name="T36" fmla="+- 0 8586 8566"/>
                              <a:gd name="T37" fmla="*/ T36 w 33"/>
                              <a:gd name="T38" fmla="+- 0 1003 971"/>
                              <a:gd name="T39" fmla="*/ 1003 h 33"/>
                              <a:gd name="T40" fmla="+- 0 8591 8566"/>
                              <a:gd name="T41" fmla="*/ T40 w 33"/>
                              <a:gd name="T42" fmla="+- 0 1001 971"/>
                              <a:gd name="T43" fmla="*/ 1001 h 33"/>
                              <a:gd name="T44" fmla="+- 0 8597 8566"/>
                              <a:gd name="T45" fmla="*/ T44 w 33"/>
                              <a:gd name="T46" fmla="+- 0 995 971"/>
                              <a:gd name="T47" fmla="*/ 995 h 33"/>
                              <a:gd name="T48" fmla="+- 0 8598 8566"/>
                              <a:gd name="T49" fmla="*/ T48 w 33"/>
                              <a:gd name="T50" fmla="+- 0 991 971"/>
                              <a:gd name="T51" fmla="*/ 991 h 33"/>
                              <a:gd name="T52" fmla="+- 0 8598 8566"/>
                              <a:gd name="T53" fmla="*/ T52 w 33"/>
                              <a:gd name="T54" fmla="+- 0 983 971"/>
                              <a:gd name="T55" fmla="*/ 983 h 33"/>
                              <a:gd name="T56" fmla="+- 0 8597 8566"/>
                              <a:gd name="T57" fmla="*/ T56 w 33"/>
                              <a:gd name="T58" fmla="+- 0 978 971"/>
                              <a:gd name="T59" fmla="*/ 978 h 33"/>
                              <a:gd name="T60" fmla="+- 0 8591 8566"/>
                              <a:gd name="T61" fmla="*/ T60 w 33"/>
                              <a:gd name="T62" fmla="+- 0 972 971"/>
                              <a:gd name="T63" fmla="*/ 972 h 33"/>
                              <a:gd name="T64" fmla="+- 0 8586 8566"/>
                              <a:gd name="T65" fmla="*/ T64 w 33"/>
                              <a:gd name="T66" fmla="+- 0 971 971"/>
                              <a:gd name="T67" fmla="*/ 97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Freeform 898"/>
                        <wps:cNvSpPr>
                          <a:spLocks/>
                        </wps:cNvSpPr>
                        <wps:spPr bwMode="auto">
                          <a:xfrm>
                            <a:off x="8565" y="970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003 971"/>
                              <a:gd name="T3" fmla="*/ 1003 h 33"/>
                              <a:gd name="T4" fmla="+- 0 8586 8566"/>
                              <a:gd name="T5" fmla="*/ T4 w 33"/>
                              <a:gd name="T6" fmla="+- 0 1003 971"/>
                              <a:gd name="T7" fmla="*/ 1003 h 33"/>
                              <a:gd name="T8" fmla="+- 0 8591 8566"/>
                              <a:gd name="T9" fmla="*/ T8 w 33"/>
                              <a:gd name="T10" fmla="+- 0 1001 971"/>
                              <a:gd name="T11" fmla="*/ 1001 h 33"/>
                              <a:gd name="T12" fmla="+- 0 8594 8566"/>
                              <a:gd name="T13" fmla="*/ T12 w 33"/>
                              <a:gd name="T14" fmla="+- 0 998 971"/>
                              <a:gd name="T15" fmla="*/ 998 h 33"/>
                              <a:gd name="T16" fmla="+- 0 8597 8566"/>
                              <a:gd name="T17" fmla="*/ T16 w 33"/>
                              <a:gd name="T18" fmla="+- 0 995 971"/>
                              <a:gd name="T19" fmla="*/ 995 h 33"/>
                              <a:gd name="T20" fmla="+- 0 8598 8566"/>
                              <a:gd name="T21" fmla="*/ T20 w 33"/>
                              <a:gd name="T22" fmla="+- 0 991 971"/>
                              <a:gd name="T23" fmla="*/ 991 h 33"/>
                              <a:gd name="T24" fmla="+- 0 8598 8566"/>
                              <a:gd name="T25" fmla="*/ T24 w 33"/>
                              <a:gd name="T26" fmla="+- 0 987 971"/>
                              <a:gd name="T27" fmla="*/ 987 h 33"/>
                              <a:gd name="T28" fmla="+- 0 8598 8566"/>
                              <a:gd name="T29" fmla="*/ T28 w 33"/>
                              <a:gd name="T30" fmla="+- 0 983 971"/>
                              <a:gd name="T31" fmla="*/ 983 h 33"/>
                              <a:gd name="T32" fmla="+- 0 8597 8566"/>
                              <a:gd name="T33" fmla="*/ T32 w 33"/>
                              <a:gd name="T34" fmla="+- 0 978 971"/>
                              <a:gd name="T35" fmla="*/ 978 h 33"/>
                              <a:gd name="T36" fmla="+- 0 8594 8566"/>
                              <a:gd name="T37" fmla="*/ T36 w 33"/>
                              <a:gd name="T38" fmla="+- 0 975 971"/>
                              <a:gd name="T39" fmla="*/ 975 h 33"/>
                              <a:gd name="T40" fmla="+- 0 8591 8566"/>
                              <a:gd name="T41" fmla="*/ T40 w 33"/>
                              <a:gd name="T42" fmla="+- 0 972 971"/>
                              <a:gd name="T43" fmla="*/ 972 h 33"/>
                              <a:gd name="T44" fmla="+- 0 8586 8566"/>
                              <a:gd name="T45" fmla="*/ T44 w 33"/>
                              <a:gd name="T46" fmla="+- 0 971 971"/>
                              <a:gd name="T47" fmla="*/ 971 h 33"/>
                              <a:gd name="T48" fmla="+- 0 8582 8566"/>
                              <a:gd name="T49" fmla="*/ T48 w 33"/>
                              <a:gd name="T50" fmla="+- 0 971 971"/>
                              <a:gd name="T51" fmla="*/ 971 h 33"/>
                              <a:gd name="T52" fmla="+- 0 8578 8566"/>
                              <a:gd name="T53" fmla="*/ T52 w 33"/>
                              <a:gd name="T54" fmla="+- 0 971 971"/>
                              <a:gd name="T55" fmla="*/ 971 h 33"/>
                              <a:gd name="T56" fmla="+- 0 8574 8566"/>
                              <a:gd name="T57" fmla="*/ T56 w 33"/>
                              <a:gd name="T58" fmla="+- 0 972 971"/>
                              <a:gd name="T59" fmla="*/ 972 h 33"/>
                              <a:gd name="T60" fmla="+- 0 8571 8566"/>
                              <a:gd name="T61" fmla="*/ T60 w 33"/>
                              <a:gd name="T62" fmla="+- 0 975 971"/>
                              <a:gd name="T63" fmla="*/ 975 h 33"/>
                              <a:gd name="T64" fmla="+- 0 8567 8566"/>
                              <a:gd name="T65" fmla="*/ T64 w 33"/>
                              <a:gd name="T66" fmla="+- 0 978 971"/>
                              <a:gd name="T67" fmla="*/ 978 h 33"/>
                              <a:gd name="T68" fmla="+- 0 8566 8566"/>
                              <a:gd name="T69" fmla="*/ T68 w 33"/>
                              <a:gd name="T70" fmla="+- 0 983 971"/>
                              <a:gd name="T71" fmla="*/ 983 h 33"/>
                              <a:gd name="T72" fmla="+- 0 8566 8566"/>
                              <a:gd name="T73" fmla="*/ T72 w 33"/>
                              <a:gd name="T74" fmla="+- 0 987 971"/>
                              <a:gd name="T75" fmla="*/ 987 h 33"/>
                              <a:gd name="T76" fmla="+- 0 8566 8566"/>
                              <a:gd name="T77" fmla="*/ T76 w 33"/>
                              <a:gd name="T78" fmla="+- 0 991 971"/>
                              <a:gd name="T79" fmla="*/ 991 h 33"/>
                              <a:gd name="T80" fmla="+- 0 8567 8566"/>
                              <a:gd name="T81" fmla="*/ T80 w 33"/>
                              <a:gd name="T82" fmla="+- 0 995 971"/>
                              <a:gd name="T83" fmla="*/ 995 h 33"/>
                              <a:gd name="T84" fmla="+- 0 8571 8566"/>
                              <a:gd name="T85" fmla="*/ T84 w 33"/>
                              <a:gd name="T86" fmla="+- 0 998 971"/>
                              <a:gd name="T87" fmla="*/ 998 h 33"/>
                              <a:gd name="T88" fmla="+- 0 8574 8566"/>
                              <a:gd name="T89" fmla="*/ T88 w 33"/>
                              <a:gd name="T90" fmla="+- 0 1001 971"/>
                              <a:gd name="T91" fmla="*/ 1001 h 33"/>
                              <a:gd name="T92" fmla="+- 0 8578 8566"/>
                              <a:gd name="T93" fmla="*/ T92 w 33"/>
                              <a:gd name="T94" fmla="+- 0 1003 971"/>
                              <a:gd name="T95" fmla="*/ 1003 h 33"/>
                              <a:gd name="T96" fmla="+- 0 8582 8566"/>
                              <a:gd name="T97" fmla="*/ T96 w 33"/>
                              <a:gd name="T98" fmla="+- 0 1003 971"/>
                              <a:gd name="T99" fmla="*/ 100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0" name="Freeform 897"/>
                        <wps:cNvSpPr>
                          <a:spLocks/>
                        </wps:cNvSpPr>
                        <wps:spPr bwMode="auto">
                          <a:xfrm>
                            <a:off x="9394" y="961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961 961"/>
                              <a:gd name="T3" fmla="*/ 961 h 33"/>
                              <a:gd name="T4" fmla="+- 0 9406 9394"/>
                              <a:gd name="T5" fmla="*/ T4 w 33"/>
                              <a:gd name="T6" fmla="+- 0 961 961"/>
                              <a:gd name="T7" fmla="*/ 961 h 33"/>
                              <a:gd name="T8" fmla="+- 0 9402 9394"/>
                              <a:gd name="T9" fmla="*/ T8 w 33"/>
                              <a:gd name="T10" fmla="+- 0 963 961"/>
                              <a:gd name="T11" fmla="*/ 963 h 33"/>
                              <a:gd name="T12" fmla="+- 0 9396 9394"/>
                              <a:gd name="T13" fmla="*/ T12 w 33"/>
                              <a:gd name="T14" fmla="+- 0 969 961"/>
                              <a:gd name="T15" fmla="*/ 969 h 33"/>
                              <a:gd name="T16" fmla="+- 0 9394 9394"/>
                              <a:gd name="T17" fmla="*/ T16 w 33"/>
                              <a:gd name="T18" fmla="+- 0 973 961"/>
                              <a:gd name="T19" fmla="*/ 973 h 33"/>
                              <a:gd name="T20" fmla="+- 0 9394 9394"/>
                              <a:gd name="T21" fmla="*/ T20 w 33"/>
                              <a:gd name="T22" fmla="+- 0 982 961"/>
                              <a:gd name="T23" fmla="*/ 982 h 33"/>
                              <a:gd name="T24" fmla="+- 0 9396 9394"/>
                              <a:gd name="T25" fmla="*/ T24 w 33"/>
                              <a:gd name="T26" fmla="+- 0 986 961"/>
                              <a:gd name="T27" fmla="*/ 986 h 33"/>
                              <a:gd name="T28" fmla="+- 0 9402 9394"/>
                              <a:gd name="T29" fmla="*/ T28 w 33"/>
                              <a:gd name="T30" fmla="+- 0 992 961"/>
                              <a:gd name="T31" fmla="*/ 992 h 33"/>
                              <a:gd name="T32" fmla="+- 0 9406 9394"/>
                              <a:gd name="T33" fmla="*/ T32 w 33"/>
                              <a:gd name="T34" fmla="+- 0 994 961"/>
                              <a:gd name="T35" fmla="*/ 994 h 33"/>
                              <a:gd name="T36" fmla="+- 0 9415 9394"/>
                              <a:gd name="T37" fmla="*/ T36 w 33"/>
                              <a:gd name="T38" fmla="+- 0 994 961"/>
                              <a:gd name="T39" fmla="*/ 994 h 33"/>
                              <a:gd name="T40" fmla="+- 0 9419 9394"/>
                              <a:gd name="T41" fmla="*/ T40 w 33"/>
                              <a:gd name="T42" fmla="+- 0 992 961"/>
                              <a:gd name="T43" fmla="*/ 992 h 33"/>
                              <a:gd name="T44" fmla="+- 0 9425 9394"/>
                              <a:gd name="T45" fmla="*/ T44 w 33"/>
                              <a:gd name="T46" fmla="+- 0 986 961"/>
                              <a:gd name="T47" fmla="*/ 986 h 33"/>
                              <a:gd name="T48" fmla="+- 0 9427 9394"/>
                              <a:gd name="T49" fmla="*/ T48 w 33"/>
                              <a:gd name="T50" fmla="+- 0 982 961"/>
                              <a:gd name="T51" fmla="*/ 982 h 33"/>
                              <a:gd name="T52" fmla="+- 0 9427 9394"/>
                              <a:gd name="T53" fmla="*/ T52 w 33"/>
                              <a:gd name="T54" fmla="+- 0 973 961"/>
                              <a:gd name="T55" fmla="*/ 973 h 33"/>
                              <a:gd name="T56" fmla="+- 0 9425 9394"/>
                              <a:gd name="T57" fmla="*/ T56 w 33"/>
                              <a:gd name="T58" fmla="+- 0 969 961"/>
                              <a:gd name="T59" fmla="*/ 969 h 33"/>
                              <a:gd name="T60" fmla="+- 0 9419 9394"/>
                              <a:gd name="T61" fmla="*/ T60 w 33"/>
                              <a:gd name="T62" fmla="+- 0 963 961"/>
                              <a:gd name="T63" fmla="*/ 963 h 33"/>
                              <a:gd name="T64" fmla="+- 0 9415 9394"/>
                              <a:gd name="T65" fmla="*/ T64 w 33"/>
                              <a:gd name="T66" fmla="+- 0 961 961"/>
                              <a:gd name="T67" fmla="*/ 96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Freeform 896"/>
                        <wps:cNvSpPr>
                          <a:spLocks/>
                        </wps:cNvSpPr>
                        <wps:spPr bwMode="auto">
                          <a:xfrm>
                            <a:off x="9394" y="961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994 961"/>
                              <a:gd name="T3" fmla="*/ 994 h 33"/>
                              <a:gd name="T4" fmla="+- 0 9415 9394"/>
                              <a:gd name="T5" fmla="*/ T4 w 33"/>
                              <a:gd name="T6" fmla="+- 0 994 961"/>
                              <a:gd name="T7" fmla="*/ 994 h 33"/>
                              <a:gd name="T8" fmla="+- 0 9419 9394"/>
                              <a:gd name="T9" fmla="*/ T8 w 33"/>
                              <a:gd name="T10" fmla="+- 0 992 961"/>
                              <a:gd name="T11" fmla="*/ 992 h 33"/>
                              <a:gd name="T12" fmla="+- 0 9422 9394"/>
                              <a:gd name="T13" fmla="*/ T12 w 33"/>
                              <a:gd name="T14" fmla="+- 0 989 961"/>
                              <a:gd name="T15" fmla="*/ 989 h 33"/>
                              <a:gd name="T16" fmla="+- 0 9425 9394"/>
                              <a:gd name="T17" fmla="*/ T16 w 33"/>
                              <a:gd name="T18" fmla="+- 0 986 961"/>
                              <a:gd name="T19" fmla="*/ 986 h 33"/>
                              <a:gd name="T20" fmla="+- 0 9427 9394"/>
                              <a:gd name="T21" fmla="*/ T20 w 33"/>
                              <a:gd name="T22" fmla="+- 0 982 961"/>
                              <a:gd name="T23" fmla="*/ 982 h 33"/>
                              <a:gd name="T24" fmla="+- 0 9427 9394"/>
                              <a:gd name="T25" fmla="*/ T24 w 33"/>
                              <a:gd name="T26" fmla="+- 0 978 961"/>
                              <a:gd name="T27" fmla="*/ 978 h 33"/>
                              <a:gd name="T28" fmla="+- 0 9427 9394"/>
                              <a:gd name="T29" fmla="*/ T28 w 33"/>
                              <a:gd name="T30" fmla="+- 0 973 961"/>
                              <a:gd name="T31" fmla="*/ 973 h 33"/>
                              <a:gd name="T32" fmla="+- 0 9425 9394"/>
                              <a:gd name="T33" fmla="*/ T32 w 33"/>
                              <a:gd name="T34" fmla="+- 0 969 961"/>
                              <a:gd name="T35" fmla="*/ 969 h 33"/>
                              <a:gd name="T36" fmla="+- 0 9422 9394"/>
                              <a:gd name="T37" fmla="*/ T36 w 33"/>
                              <a:gd name="T38" fmla="+- 0 966 961"/>
                              <a:gd name="T39" fmla="*/ 966 h 33"/>
                              <a:gd name="T40" fmla="+- 0 9419 9394"/>
                              <a:gd name="T41" fmla="*/ T40 w 33"/>
                              <a:gd name="T42" fmla="+- 0 963 961"/>
                              <a:gd name="T43" fmla="*/ 963 h 33"/>
                              <a:gd name="T44" fmla="+- 0 9415 9394"/>
                              <a:gd name="T45" fmla="*/ T44 w 33"/>
                              <a:gd name="T46" fmla="+- 0 961 961"/>
                              <a:gd name="T47" fmla="*/ 961 h 33"/>
                              <a:gd name="T48" fmla="+- 0 9410 9394"/>
                              <a:gd name="T49" fmla="*/ T48 w 33"/>
                              <a:gd name="T50" fmla="+- 0 961 961"/>
                              <a:gd name="T51" fmla="*/ 961 h 33"/>
                              <a:gd name="T52" fmla="+- 0 9406 9394"/>
                              <a:gd name="T53" fmla="*/ T52 w 33"/>
                              <a:gd name="T54" fmla="+- 0 961 961"/>
                              <a:gd name="T55" fmla="*/ 961 h 33"/>
                              <a:gd name="T56" fmla="+- 0 9402 9394"/>
                              <a:gd name="T57" fmla="*/ T56 w 33"/>
                              <a:gd name="T58" fmla="+- 0 963 961"/>
                              <a:gd name="T59" fmla="*/ 963 h 33"/>
                              <a:gd name="T60" fmla="+- 0 9399 9394"/>
                              <a:gd name="T61" fmla="*/ T60 w 33"/>
                              <a:gd name="T62" fmla="+- 0 966 961"/>
                              <a:gd name="T63" fmla="*/ 966 h 33"/>
                              <a:gd name="T64" fmla="+- 0 9396 9394"/>
                              <a:gd name="T65" fmla="*/ T64 w 33"/>
                              <a:gd name="T66" fmla="+- 0 969 961"/>
                              <a:gd name="T67" fmla="*/ 969 h 33"/>
                              <a:gd name="T68" fmla="+- 0 9394 9394"/>
                              <a:gd name="T69" fmla="*/ T68 w 33"/>
                              <a:gd name="T70" fmla="+- 0 973 961"/>
                              <a:gd name="T71" fmla="*/ 973 h 33"/>
                              <a:gd name="T72" fmla="+- 0 9394 9394"/>
                              <a:gd name="T73" fmla="*/ T72 w 33"/>
                              <a:gd name="T74" fmla="+- 0 978 961"/>
                              <a:gd name="T75" fmla="*/ 978 h 33"/>
                              <a:gd name="T76" fmla="+- 0 9394 9394"/>
                              <a:gd name="T77" fmla="*/ T76 w 33"/>
                              <a:gd name="T78" fmla="+- 0 982 961"/>
                              <a:gd name="T79" fmla="*/ 982 h 33"/>
                              <a:gd name="T80" fmla="+- 0 9396 9394"/>
                              <a:gd name="T81" fmla="*/ T80 w 33"/>
                              <a:gd name="T82" fmla="+- 0 986 961"/>
                              <a:gd name="T83" fmla="*/ 986 h 33"/>
                              <a:gd name="T84" fmla="+- 0 9399 9394"/>
                              <a:gd name="T85" fmla="*/ T84 w 33"/>
                              <a:gd name="T86" fmla="+- 0 989 961"/>
                              <a:gd name="T87" fmla="*/ 989 h 33"/>
                              <a:gd name="T88" fmla="+- 0 9402 9394"/>
                              <a:gd name="T89" fmla="*/ T88 w 33"/>
                              <a:gd name="T90" fmla="+- 0 992 961"/>
                              <a:gd name="T91" fmla="*/ 992 h 33"/>
                              <a:gd name="T92" fmla="+- 0 9406 9394"/>
                              <a:gd name="T93" fmla="*/ T92 w 33"/>
                              <a:gd name="T94" fmla="+- 0 994 961"/>
                              <a:gd name="T95" fmla="*/ 994 h 33"/>
                              <a:gd name="T96" fmla="+- 0 9410 9394"/>
                              <a:gd name="T97" fmla="*/ T96 w 33"/>
                              <a:gd name="T98" fmla="+- 0 994 961"/>
                              <a:gd name="T99" fmla="*/ 99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Freeform 895"/>
                        <wps:cNvSpPr>
                          <a:spLocks/>
                        </wps:cNvSpPr>
                        <wps:spPr bwMode="auto">
                          <a:xfrm>
                            <a:off x="10222" y="968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968 968"/>
                              <a:gd name="T3" fmla="*/ 968 h 33"/>
                              <a:gd name="T4" fmla="+- 0 10234 10222"/>
                              <a:gd name="T5" fmla="*/ T4 w 33"/>
                              <a:gd name="T6" fmla="+- 0 968 968"/>
                              <a:gd name="T7" fmla="*/ 968 h 33"/>
                              <a:gd name="T8" fmla="+- 0 10230 10222"/>
                              <a:gd name="T9" fmla="*/ T8 w 33"/>
                              <a:gd name="T10" fmla="+- 0 970 968"/>
                              <a:gd name="T11" fmla="*/ 970 h 33"/>
                              <a:gd name="T12" fmla="+- 0 10224 10222"/>
                              <a:gd name="T13" fmla="*/ T12 w 33"/>
                              <a:gd name="T14" fmla="+- 0 976 968"/>
                              <a:gd name="T15" fmla="*/ 976 h 33"/>
                              <a:gd name="T16" fmla="+- 0 10222 10222"/>
                              <a:gd name="T17" fmla="*/ T16 w 33"/>
                              <a:gd name="T18" fmla="+- 0 980 968"/>
                              <a:gd name="T19" fmla="*/ 980 h 33"/>
                              <a:gd name="T20" fmla="+- 0 10222 10222"/>
                              <a:gd name="T21" fmla="*/ T20 w 33"/>
                              <a:gd name="T22" fmla="+- 0 989 968"/>
                              <a:gd name="T23" fmla="*/ 989 h 33"/>
                              <a:gd name="T24" fmla="+- 0 10224 10222"/>
                              <a:gd name="T25" fmla="*/ T24 w 33"/>
                              <a:gd name="T26" fmla="+- 0 993 968"/>
                              <a:gd name="T27" fmla="*/ 993 h 33"/>
                              <a:gd name="T28" fmla="+- 0 10230 10222"/>
                              <a:gd name="T29" fmla="*/ T28 w 33"/>
                              <a:gd name="T30" fmla="+- 0 999 968"/>
                              <a:gd name="T31" fmla="*/ 999 h 33"/>
                              <a:gd name="T32" fmla="+- 0 10234 10222"/>
                              <a:gd name="T33" fmla="*/ T32 w 33"/>
                              <a:gd name="T34" fmla="+- 0 1001 968"/>
                              <a:gd name="T35" fmla="*/ 1001 h 33"/>
                              <a:gd name="T36" fmla="+- 0 10243 10222"/>
                              <a:gd name="T37" fmla="*/ T36 w 33"/>
                              <a:gd name="T38" fmla="+- 0 1001 968"/>
                              <a:gd name="T39" fmla="*/ 1001 h 33"/>
                              <a:gd name="T40" fmla="+- 0 10247 10222"/>
                              <a:gd name="T41" fmla="*/ T40 w 33"/>
                              <a:gd name="T42" fmla="+- 0 999 968"/>
                              <a:gd name="T43" fmla="*/ 999 h 33"/>
                              <a:gd name="T44" fmla="+- 0 10253 10222"/>
                              <a:gd name="T45" fmla="*/ T44 w 33"/>
                              <a:gd name="T46" fmla="+- 0 993 968"/>
                              <a:gd name="T47" fmla="*/ 993 h 33"/>
                              <a:gd name="T48" fmla="+- 0 10255 10222"/>
                              <a:gd name="T49" fmla="*/ T48 w 33"/>
                              <a:gd name="T50" fmla="+- 0 989 968"/>
                              <a:gd name="T51" fmla="*/ 989 h 33"/>
                              <a:gd name="T52" fmla="+- 0 10255 10222"/>
                              <a:gd name="T53" fmla="*/ T52 w 33"/>
                              <a:gd name="T54" fmla="+- 0 980 968"/>
                              <a:gd name="T55" fmla="*/ 980 h 33"/>
                              <a:gd name="T56" fmla="+- 0 10253 10222"/>
                              <a:gd name="T57" fmla="*/ T56 w 33"/>
                              <a:gd name="T58" fmla="+- 0 976 968"/>
                              <a:gd name="T59" fmla="*/ 976 h 33"/>
                              <a:gd name="T60" fmla="+- 0 10247 10222"/>
                              <a:gd name="T61" fmla="*/ T60 w 33"/>
                              <a:gd name="T62" fmla="+- 0 970 968"/>
                              <a:gd name="T63" fmla="*/ 970 h 33"/>
                              <a:gd name="T64" fmla="+- 0 10243 10222"/>
                              <a:gd name="T65" fmla="*/ T64 w 33"/>
                              <a:gd name="T66" fmla="+- 0 968 968"/>
                              <a:gd name="T67" fmla="*/ 96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" name="Freeform 894"/>
                        <wps:cNvSpPr>
                          <a:spLocks/>
                        </wps:cNvSpPr>
                        <wps:spPr bwMode="auto">
                          <a:xfrm>
                            <a:off x="10222" y="968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001 968"/>
                              <a:gd name="T3" fmla="*/ 1001 h 33"/>
                              <a:gd name="T4" fmla="+- 0 10243 10222"/>
                              <a:gd name="T5" fmla="*/ T4 w 33"/>
                              <a:gd name="T6" fmla="+- 0 1001 968"/>
                              <a:gd name="T7" fmla="*/ 1001 h 33"/>
                              <a:gd name="T8" fmla="+- 0 10247 10222"/>
                              <a:gd name="T9" fmla="*/ T8 w 33"/>
                              <a:gd name="T10" fmla="+- 0 999 968"/>
                              <a:gd name="T11" fmla="*/ 999 h 33"/>
                              <a:gd name="T12" fmla="+- 0 10250 10222"/>
                              <a:gd name="T13" fmla="*/ T12 w 33"/>
                              <a:gd name="T14" fmla="+- 0 996 968"/>
                              <a:gd name="T15" fmla="*/ 996 h 33"/>
                              <a:gd name="T16" fmla="+- 0 10253 10222"/>
                              <a:gd name="T17" fmla="*/ T16 w 33"/>
                              <a:gd name="T18" fmla="+- 0 993 968"/>
                              <a:gd name="T19" fmla="*/ 993 h 33"/>
                              <a:gd name="T20" fmla="+- 0 10255 10222"/>
                              <a:gd name="T21" fmla="*/ T20 w 33"/>
                              <a:gd name="T22" fmla="+- 0 989 968"/>
                              <a:gd name="T23" fmla="*/ 989 h 33"/>
                              <a:gd name="T24" fmla="+- 0 10255 10222"/>
                              <a:gd name="T25" fmla="*/ T24 w 33"/>
                              <a:gd name="T26" fmla="+- 0 985 968"/>
                              <a:gd name="T27" fmla="*/ 985 h 33"/>
                              <a:gd name="T28" fmla="+- 0 10255 10222"/>
                              <a:gd name="T29" fmla="*/ T28 w 33"/>
                              <a:gd name="T30" fmla="+- 0 980 968"/>
                              <a:gd name="T31" fmla="*/ 980 h 33"/>
                              <a:gd name="T32" fmla="+- 0 10253 10222"/>
                              <a:gd name="T33" fmla="*/ T32 w 33"/>
                              <a:gd name="T34" fmla="+- 0 976 968"/>
                              <a:gd name="T35" fmla="*/ 976 h 33"/>
                              <a:gd name="T36" fmla="+- 0 10250 10222"/>
                              <a:gd name="T37" fmla="*/ T36 w 33"/>
                              <a:gd name="T38" fmla="+- 0 973 968"/>
                              <a:gd name="T39" fmla="*/ 973 h 33"/>
                              <a:gd name="T40" fmla="+- 0 10247 10222"/>
                              <a:gd name="T41" fmla="*/ T40 w 33"/>
                              <a:gd name="T42" fmla="+- 0 970 968"/>
                              <a:gd name="T43" fmla="*/ 970 h 33"/>
                              <a:gd name="T44" fmla="+- 0 10243 10222"/>
                              <a:gd name="T45" fmla="*/ T44 w 33"/>
                              <a:gd name="T46" fmla="+- 0 968 968"/>
                              <a:gd name="T47" fmla="*/ 968 h 33"/>
                              <a:gd name="T48" fmla="+- 0 10239 10222"/>
                              <a:gd name="T49" fmla="*/ T48 w 33"/>
                              <a:gd name="T50" fmla="+- 0 968 968"/>
                              <a:gd name="T51" fmla="*/ 968 h 33"/>
                              <a:gd name="T52" fmla="+- 0 10234 10222"/>
                              <a:gd name="T53" fmla="*/ T52 w 33"/>
                              <a:gd name="T54" fmla="+- 0 968 968"/>
                              <a:gd name="T55" fmla="*/ 968 h 33"/>
                              <a:gd name="T56" fmla="+- 0 10230 10222"/>
                              <a:gd name="T57" fmla="*/ T56 w 33"/>
                              <a:gd name="T58" fmla="+- 0 970 968"/>
                              <a:gd name="T59" fmla="*/ 970 h 33"/>
                              <a:gd name="T60" fmla="+- 0 10227 10222"/>
                              <a:gd name="T61" fmla="*/ T60 w 33"/>
                              <a:gd name="T62" fmla="+- 0 973 968"/>
                              <a:gd name="T63" fmla="*/ 973 h 33"/>
                              <a:gd name="T64" fmla="+- 0 10224 10222"/>
                              <a:gd name="T65" fmla="*/ T64 w 33"/>
                              <a:gd name="T66" fmla="+- 0 976 968"/>
                              <a:gd name="T67" fmla="*/ 976 h 33"/>
                              <a:gd name="T68" fmla="+- 0 10222 10222"/>
                              <a:gd name="T69" fmla="*/ T68 w 33"/>
                              <a:gd name="T70" fmla="+- 0 980 968"/>
                              <a:gd name="T71" fmla="*/ 980 h 33"/>
                              <a:gd name="T72" fmla="+- 0 10222 10222"/>
                              <a:gd name="T73" fmla="*/ T72 w 33"/>
                              <a:gd name="T74" fmla="+- 0 985 968"/>
                              <a:gd name="T75" fmla="*/ 985 h 33"/>
                              <a:gd name="T76" fmla="+- 0 10222 10222"/>
                              <a:gd name="T77" fmla="*/ T76 w 33"/>
                              <a:gd name="T78" fmla="+- 0 989 968"/>
                              <a:gd name="T79" fmla="*/ 989 h 33"/>
                              <a:gd name="T80" fmla="+- 0 10224 10222"/>
                              <a:gd name="T81" fmla="*/ T80 w 33"/>
                              <a:gd name="T82" fmla="+- 0 993 968"/>
                              <a:gd name="T83" fmla="*/ 993 h 33"/>
                              <a:gd name="T84" fmla="+- 0 10227 10222"/>
                              <a:gd name="T85" fmla="*/ T84 w 33"/>
                              <a:gd name="T86" fmla="+- 0 996 968"/>
                              <a:gd name="T87" fmla="*/ 996 h 33"/>
                              <a:gd name="T88" fmla="+- 0 10230 10222"/>
                              <a:gd name="T89" fmla="*/ T88 w 33"/>
                              <a:gd name="T90" fmla="+- 0 999 968"/>
                              <a:gd name="T91" fmla="*/ 999 h 33"/>
                              <a:gd name="T92" fmla="+- 0 10234 10222"/>
                              <a:gd name="T93" fmla="*/ T92 w 33"/>
                              <a:gd name="T94" fmla="+- 0 1001 968"/>
                              <a:gd name="T95" fmla="*/ 1001 h 33"/>
                              <a:gd name="T96" fmla="+- 0 10239 10222"/>
                              <a:gd name="T97" fmla="*/ T96 w 33"/>
                              <a:gd name="T98" fmla="+- 0 1001 968"/>
                              <a:gd name="T99" fmla="*/ 100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" name="Freeform 893"/>
                        <wps:cNvSpPr>
                          <a:spLocks/>
                        </wps:cNvSpPr>
                        <wps:spPr bwMode="auto">
                          <a:xfrm>
                            <a:off x="6740" y="1736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" name="Line 892"/>
                        <wps:cNvCnPr>
                          <a:cxnSpLocks noChangeShapeType="1"/>
                        </wps:cNvCnPr>
                        <wps:spPr bwMode="auto">
                          <a:xfrm>
                            <a:off x="6760" y="173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" name="Freeform 891"/>
                        <wps:cNvSpPr>
                          <a:spLocks/>
                        </wps:cNvSpPr>
                        <wps:spPr bwMode="auto">
                          <a:xfrm>
                            <a:off x="6740" y="1464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Line 890"/>
                        <wps:cNvCnPr>
                          <a:cxnSpLocks noChangeShapeType="1"/>
                        </wps:cNvCnPr>
                        <wps:spPr bwMode="auto">
                          <a:xfrm>
                            <a:off x="6760" y="14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" name="Freeform 889"/>
                        <wps:cNvSpPr>
                          <a:spLocks/>
                        </wps:cNvSpPr>
                        <wps:spPr bwMode="auto">
                          <a:xfrm>
                            <a:off x="6740" y="1191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Line 888"/>
                        <wps:cNvCnPr>
                          <a:cxnSpLocks noChangeShapeType="1"/>
                        </wps:cNvCnPr>
                        <wps:spPr bwMode="auto">
                          <a:xfrm>
                            <a:off x="6760" y="119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0" name="Freeform 887"/>
                        <wps:cNvSpPr>
                          <a:spLocks/>
                        </wps:cNvSpPr>
                        <wps:spPr bwMode="auto">
                          <a:xfrm>
                            <a:off x="6740" y="919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Line 886"/>
                        <wps:cNvCnPr>
                          <a:cxnSpLocks noChangeShapeType="1"/>
                        </wps:cNvCnPr>
                        <wps:spPr bwMode="auto">
                          <a:xfrm>
                            <a:off x="6760" y="91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Freeform 885"/>
                        <wps:cNvSpPr>
                          <a:spLocks/>
                        </wps:cNvSpPr>
                        <wps:spPr bwMode="auto">
                          <a:xfrm>
                            <a:off x="6740" y="647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Line 884"/>
                        <wps:cNvCnPr>
                          <a:cxnSpLocks noChangeShapeType="1"/>
                        </wps:cNvCnPr>
                        <wps:spPr bwMode="auto">
                          <a:xfrm>
                            <a:off x="6760" y="64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Freeform 883"/>
                        <wps:cNvSpPr>
                          <a:spLocks/>
                        </wps:cNvSpPr>
                        <wps:spPr bwMode="auto">
                          <a:xfrm>
                            <a:off x="6740" y="374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Line 882"/>
                        <wps:cNvCnPr>
                          <a:cxnSpLocks noChangeShapeType="1"/>
                        </wps:cNvCnPr>
                        <wps:spPr bwMode="auto">
                          <a:xfrm>
                            <a:off x="6760" y="3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Freeform 881"/>
                        <wps:cNvSpPr>
                          <a:spLocks/>
                        </wps:cNvSpPr>
                        <wps:spPr bwMode="auto">
                          <a:xfrm>
                            <a:off x="6740" y="102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6760" y="10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" name="AutoShape 879"/>
                        <wps:cNvSpPr>
                          <a:spLocks/>
                        </wps:cNvSpPr>
                        <wps:spPr bwMode="auto">
                          <a:xfrm>
                            <a:off x="2160" y="6549"/>
                            <a:ext cx="13392" cy="6653"/>
                          </a:xfrm>
                          <a:custGeom>
                            <a:avLst/>
                            <a:gdLst>
                              <a:gd name="T0" fmla="+- 0 6760 2160"/>
                              <a:gd name="T1" fmla="*/ T0 w 13392"/>
                              <a:gd name="T2" fmla="+- 0 1822 6549"/>
                              <a:gd name="T3" fmla="*/ 1822 h 6653"/>
                              <a:gd name="T4" fmla="+- 0 6760 2160"/>
                              <a:gd name="T5" fmla="*/ T4 w 13392"/>
                              <a:gd name="T6" fmla="+- 0 12 6549"/>
                              <a:gd name="T7" fmla="*/ 12 h 6653"/>
                              <a:gd name="T8" fmla="+- 0 10404 2160"/>
                              <a:gd name="T9" fmla="*/ T8 w 13392"/>
                              <a:gd name="T10" fmla="+- 0 1822 6549"/>
                              <a:gd name="T11" fmla="*/ 1822 h 6653"/>
                              <a:gd name="T12" fmla="+- 0 10404 2160"/>
                              <a:gd name="T13" fmla="*/ T12 w 13392"/>
                              <a:gd name="T14" fmla="+- 0 12 6549"/>
                              <a:gd name="T15" fmla="*/ 12 h 6653"/>
                              <a:gd name="T16" fmla="+- 0 6760 2160"/>
                              <a:gd name="T17" fmla="*/ T16 w 13392"/>
                              <a:gd name="T18" fmla="+- 0 1822 6549"/>
                              <a:gd name="T19" fmla="*/ 1822 h 6653"/>
                              <a:gd name="T20" fmla="+- 0 10404 2160"/>
                              <a:gd name="T21" fmla="*/ T20 w 13392"/>
                              <a:gd name="T22" fmla="+- 0 1822 6549"/>
                              <a:gd name="T23" fmla="*/ 1822 h 6653"/>
                              <a:gd name="T24" fmla="+- 0 6760 2160"/>
                              <a:gd name="T25" fmla="*/ T24 w 13392"/>
                              <a:gd name="T26" fmla="+- 0 12 6549"/>
                              <a:gd name="T27" fmla="*/ 12 h 6653"/>
                              <a:gd name="T28" fmla="+- 0 10404 2160"/>
                              <a:gd name="T29" fmla="*/ T28 w 13392"/>
                              <a:gd name="T30" fmla="+- 0 12 6549"/>
                              <a:gd name="T31" fmla="*/ 12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4600" y="-4727"/>
                                </a:moveTo>
                                <a:lnTo>
                                  <a:pt x="4600" y="-6537"/>
                                </a:lnTo>
                                <a:moveTo>
                                  <a:pt x="8244" y="-4727"/>
                                </a:moveTo>
                                <a:lnTo>
                                  <a:pt x="8244" y="-6537"/>
                                </a:lnTo>
                                <a:moveTo>
                                  <a:pt x="4600" y="-4727"/>
                                </a:moveTo>
                                <a:lnTo>
                                  <a:pt x="8244" y="-4727"/>
                                </a:lnTo>
                                <a:moveTo>
                                  <a:pt x="4600" y="-6537"/>
                                </a:moveTo>
                                <a:lnTo>
                                  <a:pt x="8244" y="-6537"/>
                                </a:lnTo>
                              </a:path>
                            </a:pathLst>
                          </a:cu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" name="Freeform 878"/>
                        <wps:cNvSpPr>
                          <a:spLocks/>
                        </wps:cNvSpPr>
                        <wps:spPr bwMode="auto">
                          <a:xfrm>
                            <a:off x="9946" y="38"/>
                            <a:ext cx="431" cy="416"/>
                          </a:xfrm>
                          <a:custGeom>
                            <a:avLst/>
                            <a:gdLst>
                              <a:gd name="T0" fmla="+- 0 10373 9946"/>
                              <a:gd name="T1" fmla="*/ T0 w 431"/>
                              <a:gd name="T2" fmla="+- 0 39 39"/>
                              <a:gd name="T3" fmla="*/ 39 h 416"/>
                              <a:gd name="T4" fmla="+- 0 9950 9946"/>
                              <a:gd name="T5" fmla="*/ T4 w 431"/>
                              <a:gd name="T6" fmla="+- 0 39 39"/>
                              <a:gd name="T7" fmla="*/ 39 h 416"/>
                              <a:gd name="T8" fmla="+- 0 9946 9946"/>
                              <a:gd name="T9" fmla="*/ T8 w 431"/>
                              <a:gd name="T10" fmla="+- 0 43 39"/>
                              <a:gd name="T11" fmla="*/ 43 h 416"/>
                              <a:gd name="T12" fmla="+- 0 9946 9946"/>
                              <a:gd name="T13" fmla="*/ T12 w 431"/>
                              <a:gd name="T14" fmla="+- 0 451 39"/>
                              <a:gd name="T15" fmla="*/ 451 h 416"/>
                              <a:gd name="T16" fmla="+- 0 9950 9946"/>
                              <a:gd name="T17" fmla="*/ T16 w 431"/>
                              <a:gd name="T18" fmla="+- 0 455 39"/>
                              <a:gd name="T19" fmla="*/ 455 h 416"/>
                              <a:gd name="T20" fmla="+- 0 10373 9946"/>
                              <a:gd name="T21" fmla="*/ T20 w 431"/>
                              <a:gd name="T22" fmla="+- 0 455 39"/>
                              <a:gd name="T23" fmla="*/ 455 h 416"/>
                              <a:gd name="T24" fmla="+- 0 10377 9946"/>
                              <a:gd name="T25" fmla="*/ T24 w 431"/>
                              <a:gd name="T26" fmla="+- 0 451 39"/>
                              <a:gd name="T27" fmla="*/ 451 h 416"/>
                              <a:gd name="T28" fmla="+- 0 10377 9946"/>
                              <a:gd name="T29" fmla="*/ T28 w 431"/>
                              <a:gd name="T30" fmla="+- 0 43 39"/>
                              <a:gd name="T31" fmla="*/ 43 h 416"/>
                              <a:gd name="T32" fmla="+- 0 10373 9946"/>
                              <a:gd name="T33" fmla="*/ T32 w 431"/>
                              <a:gd name="T34" fmla="+- 0 39 39"/>
                              <a:gd name="T35" fmla="*/ 39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42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412"/>
                                </a:lnTo>
                                <a:lnTo>
                                  <a:pt x="4" y="416"/>
                                </a:lnTo>
                                <a:lnTo>
                                  <a:pt x="427" y="416"/>
                                </a:lnTo>
                                <a:lnTo>
                                  <a:pt x="431" y="412"/>
                                </a:lnTo>
                                <a:lnTo>
                                  <a:pt x="431" y="4"/>
                                </a:lnTo>
                                <a:lnTo>
                                  <a:pt x="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Freeform 877"/>
                        <wps:cNvSpPr>
                          <a:spLocks/>
                        </wps:cNvSpPr>
                        <wps:spPr bwMode="auto">
                          <a:xfrm>
                            <a:off x="9946" y="38"/>
                            <a:ext cx="431" cy="416"/>
                          </a:xfrm>
                          <a:custGeom>
                            <a:avLst/>
                            <a:gdLst>
                              <a:gd name="T0" fmla="+- 0 9957 9946"/>
                              <a:gd name="T1" fmla="*/ T0 w 431"/>
                              <a:gd name="T2" fmla="+- 0 455 39"/>
                              <a:gd name="T3" fmla="*/ 455 h 416"/>
                              <a:gd name="T4" fmla="+- 0 10366 9946"/>
                              <a:gd name="T5" fmla="*/ T4 w 431"/>
                              <a:gd name="T6" fmla="+- 0 455 39"/>
                              <a:gd name="T7" fmla="*/ 455 h 416"/>
                              <a:gd name="T8" fmla="+- 0 10373 9946"/>
                              <a:gd name="T9" fmla="*/ T8 w 431"/>
                              <a:gd name="T10" fmla="+- 0 455 39"/>
                              <a:gd name="T11" fmla="*/ 455 h 416"/>
                              <a:gd name="T12" fmla="+- 0 10377 9946"/>
                              <a:gd name="T13" fmla="*/ T12 w 431"/>
                              <a:gd name="T14" fmla="+- 0 451 39"/>
                              <a:gd name="T15" fmla="*/ 451 h 416"/>
                              <a:gd name="T16" fmla="+- 0 10377 9946"/>
                              <a:gd name="T17" fmla="*/ T16 w 431"/>
                              <a:gd name="T18" fmla="+- 0 444 39"/>
                              <a:gd name="T19" fmla="*/ 444 h 416"/>
                              <a:gd name="T20" fmla="+- 0 10377 9946"/>
                              <a:gd name="T21" fmla="*/ T20 w 431"/>
                              <a:gd name="T22" fmla="+- 0 50 39"/>
                              <a:gd name="T23" fmla="*/ 50 h 416"/>
                              <a:gd name="T24" fmla="+- 0 10377 9946"/>
                              <a:gd name="T25" fmla="*/ T24 w 431"/>
                              <a:gd name="T26" fmla="+- 0 43 39"/>
                              <a:gd name="T27" fmla="*/ 43 h 416"/>
                              <a:gd name="T28" fmla="+- 0 10373 9946"/>
                              <a:gd name="T29" fmla="*/ T28 w 431"/>
                              <a:gd name="T30" fmla="+- 0 39 39"/>
                              <a:gd name="T31" fmla="*/ 39 h 416"/>
                              <a:gd name="T32" fmla="+- 0 10366 9946"/>
                              <a:gd name="T33" fmla="*/ T32 w 431"/>
                              <a:gd name="T34" fmla="+- 0 39 39"/>
                              <a:gd name="T35" fmla="*/ 39 h 416"/>
                              <a:gd name="T36" fmla="+- 0 9957 9946"/>
                              <a:gd name="T37" fmla="*/ T36 w 431"/>
                              <a:gd name="T38" fmla="+- 0 39 39"/>
                              <a:gd name="T39" fmla="*/ 39 h 416"/>
                              <a:gd name="T40" fmla="+- 0 9950 9946"/>
                              <a:gd name="T41" fmla="*/ T40 w 431"/>
                              <a:gd name="T42" fmla="+- 0 39 39"/>
                              <a:gd name="T43" fmla="*/ 39 h 416"/>
                              <a:gd name="T44" fmla="+- 0 9946 9946"/>
                              <a:gd name="T45" fmla="*/ T44 w 431"/>
                              <a:gd name="T46" fmla="+- 0 43 39"/>
                              <a:gd name="T47" fmla="*/ 43 h 416"/>
                              <a:gd name="T48" fmla="+- 0 9946 9946"/>
                              <a:gd name="T49" fmla="*/ T48 w 431"/>
                              <a:gd name="T50" fmla="+- 0 50 39"/>
                              <a:gd name="T51" fmla="*/ 50 h 416"/>
                              <a:gd name="T52" fmla="+- 0 9946 9946"/>
                              <a:gd name="T53" fmla="*/ T52 w 431"/>
                              <a:gd name="T54" fmla="+- 0 444 39"/>
                              <a:gd name="T55" fmla="*/ 444 h 416"/>
                              <a:gd name="T56" fmla="+- 0 9946 9946"/>
                              <a:gd name="T57" fmla="*/ T56 w 431"/>
                              <a:gd name="T58" fmla="+- 0 451 39"/>
                              <a:gd name="T59" fmla="*/ 451 h 416"/>
                              <a:gd name="T60" fmla="+- 0 9950 9946"/>
                              <a:gd name="T61" fmla="*/ T60 w 431"/>
                              <a:gd name="T62" fmla="+- 0 455 39"/>
                              <a:gd name="T63" fmla="*/ 455 h 416"/>
                              <a:gd name="T64" fmla="+- 0 9957 9946"/>
                              <a:gd name="T65" fmla="*/ T64 w 431"/>
                              <a:gd name="T66" fmla="+- 0 455 39"/>
                              <a:gd name="T67" fmla="*/ 455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11" y="416"/>
                                </a:moveTo>
                                <a:lnTo>
                                  <a:pt x="420" y="416"/>
                                </a:lnTo>
                                <a:lnTo>
                                  <a:pt x="427" y="416"/>
                                </a:lnTo>
                                <a:lnTo>
                                  <a:pt x="431" y="412"/>
                                </a:lnTo>
                                <a:lnTo>
                                  <a:pt x="431" y="405"/>
                                </a:lnTo>
                                <a:lnTo>
                                  <a:pt x="431" y="11"/>
                                </a:lnTo>
                                <a:lnTo>
                                  <a:pt x="431" y="4"/>
                                </a:lnTo>
                                <a:lnTo>
                                  <a:pt x="427" y="0"/>
                                </a:lnTo>
                                <a:lnTo>
                                  <a:pt x="420" y="0"/>
                                </a:lnTo>
                                <a:lnTo>
                                  <a:pt x="11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1"/>
                                </a:lnTo>
                                <a:lnTo>
                                  <a:pt x="0" y="405"/>
                                </a:lnTo>
                                <a:lnTo>
                                  <a:pt x="0" y="412"/>
                                </a:lnTo>
                                <a:lnTo>
                                  <a:pt x="4" y="416"/>
                                </a:lnTo>
                                <a:lnTo>
                                  <a:pt x="11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1" name="Freeform 876"/>
                        <wps:cNvSpPr>
                          <a:spLocks/>
                        </wps:cNvSpPr>
                        <wps:spPr bwMode="auto">
                          <a:xfrm>
                            <a:off x="10006" y="66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67 67"/>
                              <a:gd name="T3" fmla="*/ 67 h 33"/>
                              <a:gd name="T4" fmla="+- 0 10018 10006"/>
                              <a:gd name="T5" fmla="*/ T4 w 33"/>
                              <a:gd name="T6" fmla="+- 0 67 67"/>
                              <a:gd name="T7" fmla="*/ 67 h 33"/>
                              <a:gd name="T8" fmla="+- 0 10014 10006"/>
                              <a:gd name="T9" fmla="*/ T8 w 33"/>
                              <a:gd name="T10" fmla="+- 0 68 67"/>
                              <a:gd name="T11" fmla="*/ 68 h 33"/>
                              <a:gd name="T12" fmla="+- 0 10008 10006"/>
                              <a:gd name="T13" fmla="*/ T12 w 33"/>
                              <a:gd name="T14" fmla="+- 0 74 67"/>
                              <a:gd name="T15" fmla="*/ 74 h 33"/>
                              <a:gd name="T16" fmla="+- 0 10006 10006"/>
                              <a:gd name="T17" fmla="*/ T16 w 33"/>
                              <a:gd name="T18" fmla="+- 0 79 67"/>
                              <a:gd name="T19" fmla="*/ 79 h 33"/>
                              <a:gd name="T20" fmla="+- 0 10006 10006"/>
                              <a:gd name="T21" fmla="*/ T20 w 33"/>
                              <a:gd name="T22" fmla="+- 0 87 67"/>
                              <a:gd name="T23" fmla="*/ 87 h 33"/>
                              <a:gd name="T24" fmla="+- 0 10008 10006"/>
                              <a:gd name="T25" fmla="*/ T24 w 33"/>
                              <a:gd name="T26" fmla="+- 0 91 67"/>
                              <a:gd name="T27" fmla="*/ 91 h 33"/>
                              <a:gd name="T28" fmla="+- 0 10014 10006"/>
                              <a:gd name="T29" fmla="*/ T28 w 33"/>
                              <a:gd name="T30" fmla="+- 0 98 67"/>
                              <a:gd name="T31" fmla="*/ 98 h 33"/>
                              <a:gd name="T32" fmla="+- 0 10018 10006"/>
                              <a:gd name="T33" fmla="*/ T32 w 33"/>
                              <a:gd name="T34" fmla="+- 0 99 67"/>
                              <a:gd name="T35" fmla="*/ 99 h 33"/>
                              <a:gd name="T36" fmla="+- 0 10027 10006"/>
                              <a:gd name="T37" fmla="*/ T36 w 33"/>
                              <a:gd name="T38" fmla="+- 0 99 67"/>
                              <a:gd name="T39" fmla="*/ 99 h 33"/>
                              <a:gd name="T40" fmla="+- 0 10031 10006"/>
                              <a:gd name="T41" fmla="*/ T40 w 33"/>
                              <a:gd name="T42" fmla="+- 0 98 67"/>
                              <a:gd name="T43" fmla="*/ 98 h 33"/>
                              <a:gd name="T44" fmla="+- 0 10037 10006"/>
                              <a:gd name="T45" fmla="*/ T44 w 33"/>
                              <a:gd name="T46" fmla="+- 0 91 67"/>
                              <a:gd name="T47" fmla="*/ 91 h 33"/>
                              <a:gd name="T48" fmla="+- 0 10039 10006"/>
                              <a:gd name="T49" fmla="*/ T48 w 33"/>
                              <a:gd name="T50" fmla="+- 0 87 67"/>
                              <a:gd name="T51" fmla="*/ 87 h 33"/>
                              <a:gd name="T52" fmla="+- 0 10039 10006"/>
                              <a:gd name="T53" fmla="*/ T52 w 33"/>
                              <a:gd name="T54" fmla="+- 0 79 67"/>
                              <a:gd name="T55" fmla="*/ 79 h 33"/>
                              <a:gd name="T56" fmla="+- 0 10037 10006"/>
                              <a:gd name="T57" fmla="*/ T56 w 33"/>
                              <a:gd name="T58" fmla="+- 0 74 67"/>
                              <a:gd name="T59" fmla="*/ 74 h 33"/>
                              <a:gd name="T60" fmla="+- 0 10031 10006"/>
                              <a:gd name="T61" fmla="*/ T60 w 33"/>
                              <a:gd name="T62" fmla="+- 0 68 67"/>
                              <a:gd name="T63" fmla="*/ 68 h 33"/>
                              <a:gd name="T64" fmla="+- 0 10027 10006"/>
                              <a:gd name="T65" fmla="*/ T64 w 33"/>
                              <a:gd name="T66" fmla="+- 0 67 67"/>
                              <a:gd name="T67" fmla="*/ 6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" name="Freeform 875"/>
                        <wps:cNvSpPr>
                          <a:spLocks/>
                        </wps:cNvSpPr>
                        <wps:spPr bwMode="auto">
                          <a:xfrm>
                            <a:off x="10006" y="66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99 67"/>
                              <a:gd name="T3" fmla="*/ 99 h 33"/>
                              <a:gd name="T4" fmla="+- 0 10027 10006"/>
                              <a:gd name="T5" fmla="*/ T4 w 33"/>
                              <a:gd name="T6" fmla="+- 0 99 67"/>
                              <a:gd name="T7" fmla="*/ 99 h 33"/>
                              <a:gd name="T8" fmla="+- 0 10031 10006"/>
                              <a:gd name="T9" fmla="*/ T8 w 33"/>
                              <a:gd name="T10" fmla="+- 0 98 67"/>
                              <a:gd name="T11" fmla="*/ 98 h 33"/>
                              <a:gd name="T12" fmla="+- 0 10034 10006"/>
                              <a:gd name="T13" fmla="*/ T12 w 33"/>
                              <a:gd name="T14" fmla="+- 0 95 67"/>
                              <a:gd name="T15" fmla="*/ 95 h 33"/>
                              <a:gd name="T16" fmla="+- 0 10037 10006"/>
                              <a:gd name="T17" fmla="*/ T16 w 33"/>
                              <a:gd name="T18" fmla="+- 0 91 67"/>
                              <a:gd name="T19" fmla="*/ 91 h 33"/>
                              <a:gd name="T20" fmla="+- 0 10039 10006"/>
                              <a:gd name="T21" fmla="*/ T20 w 33"/>
                              <a:gd name="T22" fmla="+- 0 87 67"/>
                              <a:gd name="T23" fmla="*/ 87 h 33"/>
                              <a:gd name="T24" fmla="+- 0 10039 10006"/>
                              <a:gd name="T25" fmla="*/ T24 w 33"/>
                              <a:gd name="T26" fmla="+- 0 83 67"/>
                              <a:gd name="T27" fmla="*/ 83 h 33"/>
                              <a:gd name="T28" fmla="+- 0 10039 10006"/>
                              <a:gd name="T29" fmla="*/ T28 w 33"/>
                              <a:gd name="T30" fmla="+- 0 79 67"/>
                              <a:gd name="T31" fmla="*/ 79 h 33"/>
                              <a:gd name="T32" fmla="+- 0 10037 10006"/>
                              <a:gd name="T33" fmla="*/ T32 w 33"/>
                              <a:gd name="T34" fmla="+- 0 74 67"/>
                              <a:gd name="T35" fmla="*/ 74 h 33"/>
                              <a:gd name="T36" fmla="+- 0 10034 10006"/>
                              <a:gd name="T37" fmla="*/ T36 w 33"/>
                              <a:gd name="T38" fmla="+- 0 71 67"/>
                              <a:gd name="T39" fmla="*/ 71 h 33"/>
                              <a:gd name="T40" fmla="+- 0 10031 10006"/>
                              <a:gd name="T41" fmla="*/ T40 w 33"/>
                              <a:gd name="T42" fmla="+- 0 68 67"/>
                              <a:gd name="T43" fmla="*/ 68 h 33"/>
                              <a:gd name="T44" fmla="+- 0 10027 10006"/>
                              <a:gd name="T45" fmla="*/ T44 w 33"/>
                              <a:gd name="T46" fmla="+- 0 67 67"/>
                              <a:gd name="T47" fmla="*/ 67 h 33"/>
                              <a:gd name="T48" fmla="+- 0 10022 10006"/>
                              <a:gd name="T49" fmla="*/ T48 w 33"/>
                              <a:gd name="T50" fmla="+- 0 67 67"/>
                              <a:gd name="T51" fmla="*/ 67 h 33"/>
                              <a:gd name="T52" fmla="+- 0 10018 10006"/>
                              <a:gd name="T53" fmla="*/ T52 w 33"/>
                              <a:gd name="T54" fmla="+- 0 67 67"/>
                              <a:gd name="T55" fmla="*/ 67 h 33"/>
                              <a:gd name="T56" fmla="+- 0 10014 10006"/>
                              <a:gd name="T57" fmla="*/ T56 w 33"/>
                              <a:gd name="T58" fmla="+- 0 68 67"/>
                              <a:gd name="T59" fmla="*/ 68 h 33"/>
                              <a:gd name="T60" fmla="+- 0 10011 10006"/>
                              <a:gd name="T61" fmla="*/ T60 w 33"/>
                              <a:gd name="T62" fmla="+- 0 71 67"/>
                              <a:gd name="T63" fmla="*/ 71 h 33"/>
                              <a:gd name="T64" fmla="+- 0 10008 10006"/>
                              <a:gd name="T65" fmla="*/ T64 w 33"/>
                              <a:gd name="T66" fmla="+- 0 74 67"/>
                              <a:gd name="T67" fmla="*/ 74 h 33"/>
                              <a:gd name="T68" fmla="+- 0 10006 10006"/>
                              <a:gd name="T69" fmla="*/ T68 w 33"/>
                              <a:gd name="T70" fmla="+- 0 79 67"/>
                              <a:gd name="T71" fmla="*/ 79 h 33"/>
                              <a:gd name="T72" fmla="+- 0 10006 10006"/>
                              <a:gd name="T73" fmla="*/ T72 w 33"/>
                              <a:gd name="T74" fmla="+- 0 83 67"/>
                              <a:gd name="T75" fmla="*/ 83 h 33"/>
                              <a:gd name="T76" fmla="+- 0 10006 10006"/>
                              <a:gd name="T77" fmla="*/ T76 w 33"/>
                              <a:gd name="T78" fmla="+- 0 87 67"/>
                              <a:gd name="T79" fmla="*/ 87 h 33"/>
                              <a:gd name="T80" fmla="+- 0 10008 10006"/>
                              <a:gd name="T81" fmla="*/ T80 w 33"/>
                              <a:gd name="T82" fmla="+- 0 91 67"/>
                              <a:gd name="T83" fmla="*/ 91 h 33"/>
                              <a:gd name="T84" fmla="+- 0 10011 10006"/>
                              <a:gd name="T85" fmla="*/ T84 w 33"/>
                              <a:gd name="T86" fmla="+- 0 95 67"/>
                              <a:gd name="T87" fmla="*/ 95 h 33"/>
                              <a:gd name="T88" fmla="+- 0 10014 10006"/>
                              <a:gd name="T89" fmla="*/ T88 w 33"/>
                              <a:gd name="T90" fmla="+- 0 98 67"/>
                              <a:gd name="T91" fmla="*/ 98 h 33"/>
                              <a:gd name="T92" fmla="+- 0 10018 10006"/>
                              <a:gd name="T93" fmla="*/ T92 w 33"/>
                              <a:gd name="T94" fmla="+- 0 99 67"/>
                              <a:gd name="T95" fmla="*/ 99 h 33"/>
                              <a:gd name="T96" fmla="+- 0 10022 10006"/>
                              <a:gd name="T97" fmla="*/ T96 w 33"/>
                              <a:gd name="T98" fmla="+- 0 99 67"/>
                              <a:gd name="T99" fmla="*/ 9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" name="Freeform 874"/>
                        <wps:cNvSpPr>
                          <a:spLocks/>
                        </wps:cNvSpPr>
                        <wps:spPr bwMode="auto">
                          <a:xfrm>
                            <a:off x="10006" y="146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146 146"/>
                              <a:gd name="T3" fmla="*/ 146 h 33"/>
                              <a:gd name="T4" fmla="+- 0 10018 10006"/>
                              <a:gd name="T5" fmla="*/ T4 w 33"/>
                              <a:gd name="T6" fmla="+- 0 146 146"/>
                              <a:gd name="T7" fmla="*/ 146 h 33"/>
                              <a:gd name="T8" fmla="+- 0 10014 10006"/>
                              <a:gd name="T9" fmla="*/ T8 w 33"/>
                              <a:gd name="T10" fmla="+- 0 148 146"/>
                              <a:gd name="T11" fmla="*/ 148 h 33"/>
                              <a:gd name="T12" fmla="+- 0 10008 10006"/>
                              <a:gd name="T13" fmla="*/ T12 w 33"/>
                              <a:gd name="T14" fmla="+- 0 154 146"/>
                              <a:gd name="T15" fmla="*/ 154 h 33"/>
                              <a:gd name="T16" fmla="+- 0 10006 10006"/>
                              <a:gd name="T17" fmla="*/ T16 w 33"/>
                              <a:gd name="T18" fmla="+- 0 158 146"/>
                              <a:gd name="T19" fmla="*/ 158 h 33"/>
                              <a:gd name="T20" fmla="+- 0 10006 10006"/>
                              <a:gd name="T21" fmla="*/ T20 w 33"/>
                              <a:gd name="T22" fmla="+- 0 167 146"/>
                              <a:gd name="T23" fmla="*/ 167 h 33"/>
                              <a:gd name="T24" fmla="+- 0 10008 10006"/>
                              <a:gd name="T25" fmla="*/ T24 w 33"/>
                              <a:gd name="T26" fmla="+- 0 171 146"/>
                              <a:gd name="T27" fmla="*/ 171 h 33"/>
                              <a:gd name="T28" fmla="+- 0 10014 10006"/>
                              <a:gd name="T29" fmla="*/ T28 w 33"/>
                              <a:gd name="T30" fmla="+- 0 177 146"/>
                              <a:gd name="T31" fmla="*/ 177 h 33"/>
                              <a:gd name="T32" fmla="+- 0 10018 10006"/>
                              <a:gd name="T33" fmla="*/ T32 w 33"/>
                              <a:gd name="T34" fmla="+- 0 179 146"/>
                              <a:gd name="T35" fmla="*/ 179 h 33"/>
                              <a:gd name="T36" fmla="+- 0 10027 10006"/>
                              <a:gd name="T37" fmla="*/ T36 w 33"/>
                              <a:gd name="T38" fmla="+- 0 179 146"/>
                              <a:gd name="T39" fmla="*/ 179 h 33"/>
                              <a:gd name="T40" fmla="+- 0 10031 10006"/>
                              <a:gd name="T41" fmla="*/ T40 w 33"/>
                              <a:gd name="T42" fmla="+- 0 177 146"/>
                              <a:gd name="T43" fmla="*/ 177 h 33"/>
                              <a:gd name="T44" fmla="+- 0 10037 10006"/>
                              <a:gd name="T45" fmla="*/ T44 w 33"/>
                              <a:gd name="T46" fmla="+- 0 171 146"/>
                              <a:gd name="T47" fmla="*/ 171 h 33"/>
                              <a:gd name="T48" fmla="+- 0 10039 10006"/>
                              <a:gd name="T49" fmla="*/ T48 w 33"/>
                              <a:gd name="T50" fmla="+- 0 167 146"/>
                              <a:gd name="T51" fmla="*/ 167 h 33"/>
                              <a:gd name="T52" fmla="+- 0 10039 10006"/>
                              <a:gd name="T53" fmla="*/ T52 w 33"/>
                              <a:gd name="T54" fmla="+- 0 158 146"/>
                              <a:gd name="T55" fmla="*/ 158 h 33"/>
                              <a:gd name="T56" fmla="+- 0 10037 10006"/>
                              <a:gd name="T57" fmla="*/ T56 w 33"/>
                              <a:gd name="T58" fmla="+- 0 154 146"/>
                              <a:gd name="T59" fmla="*/ 154 h 33"/>
                              <a:gd name="T60" fmla="+- 0 10031 10006"/>
                              <a:gd name="T61" fmla="*/ T60 w 33"/>
                              <a:gd name="T62" fmla="+- 0 148 146"/>
                              <a:gd name="T63" fmla="*/ 148 h 33"/>
                              <a:gd name="T64" fmla="+- 0 10027 10006"/>
                              <a:gd name="T65" fmla="*/ T64 w 33"/>
                              <a:gd name="T66" fmla="+- 0 146 146"/>
                              <a:gd name="T67" fmla="*/ 14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" name="Freeform 873"/>
                        <wps:cNvSpPr>
                          <a:spLocks/>
                        </wps:cNvSpPr>
                        <wps:spPr bwMode="auto">
                          <a:xfrm>
                            <a:off x="10006" y="146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179 146"/>
                              <a:gd name="T3" fmla="*/ 179 h 33"/>
                              <a:gd name="T4" fmla="+- 0 10027 10006"/>
                              <a:gd name="T5" fmla="*/ T4 w 33"/>
                              <a:gd name="T6" fmla="+- 0 179 146"/>
                              <a:gd name="T7" fmla="*/ 179 h 33"/>
                              <a:gd name="T8" fmla="+- 0 10031 10006"/>
                              <a:gd name="T9" fmla="*/ T8 w 33"/>
                              <a:gd name="T10" fmla="+- 0 177 146"/>
                              <a:gd name="T11" fmla="*/ 177 h 33"/>
                              <a:gd name="T12" fmla="+- 0 10034 10006"/>
                              <a:gd name="T13" fmla="*/ T12 w 33"/>
                              <a:gd name="T14" fmla="+- 0 174 146"/>
                              <a:gd name="T15" fmla="*/ 174 h 33"/>
                              <a:gd name="T16" fmla="+- 0 10037 10006"/>
                              <a:gd name="T17" fmla="*/ T16 w 33"/>
                              <a:gd name="T18" fmla="+- 0 171 146"/>
                              <a:gd name="T19" fmla="*/ 171 h 33"/>
                              <a:gd name="T20" fmla="+- 0 10039 10006"/>
                              <a:gd name="T21" fmla="*/ T20 w 33"/>
                              <a:gd name="T22" fmla="+- 0 167 146"/>
                              <a:gd name="T23" fmla="*/ 167 h 33"/>
                              <a:gd name="T24" fmla="+- 0 10039 10006"/>
                              <a:gd name="T25" fmla="*/ T24 w 33"/>
                              <a:gd name="T26" fmla="+- 0 163 146"/>
                              <a:gd name="T27" fmla="*/ 163 h 33"/>
                              <a:gd name="T28" fmla="+- 0 10039 10006"/>
                              <a:gd name="T29" fmla="*/ T28 w 33"/>
                              <a:gd name="T30" fmla="+- 0 158 146"/>
                              <a:gd name="T31" fmla="*/ 158 h 33"/>
                              <a:gd name="T32" fmla="+- 0 10037 10006"/>
                              <a:gd name="T33" fmla="*/ T32 w 33"/>
                              <a:gd name="T34" fmla="+- 0 154 146"/>
                              <a:gd name="T35" fmla="*/ 154 h 33"/>
                              <a:gd name="T36" fmla="+- 0 10034 10006"/>
                              <a:gd name="T37" fmla="*/ T36 w 33"/>
                              <a:gd name="T38" fmla="+- 0 151 146"/>
                              <a:gd name="T39" fmla="*/ 151 h 33"/>
                              <a:gd name="T40" fmla="+- 0 10031 10006"/>
                              <a:gd name="T41" fmla="*/ T40 w 33"/>
                              <a:gd name="T42" fmla="+- 0 148 146"/>
                              <a:gd name="T43" fmla="*/ 148 h 33"/>
                              <a:gd name="T44" fmla="+- 0 10027 10006"/>
                              <a:gd name="T45" fmla="*/ T44 w 33"/>
                              <a:gd name="T46" fmla="+- 0 146 146"/>
                              <a:gd name="T47" fmla="*/ 146 h 33"/>
                              <a:gd name="T48" fmla="+- 0 10022 10006"/>
                              <a:gd name="T49" fmla="*/ T48 w 33"/>
                              <a:gd name="T50" fmla="+- 0 146 146"/>
                              <a:gd name="T51" fmla="*/ 146 h 33"/>
                              <a:gd name="T52" fmla="+- 0 10018 10006"/>
                              <a:gd name="T53" fmla="*/ T52 w 33"/>
                              <a:gd name="T54" fmla="+- 0 146 146"/>
                              <a:gd name="T55" fmla="*/ 146 h 33"/>
                              <a:gd name="T56" fmla="+- 0 10014 10006"/>
                              <a:gd name="T57" fmla="*/ T56 w 33"/>
                              <a:gd name="T58" fmla="+- 0 148 146"/>
                              <a:gd name="T59" fmla="*/ 148 h 33"/>
                              <a:gd name="T60" fmla="+- 0 10011 10006"/>
                              <a:gd name="T61" fmla="*/ T60 w 33"/>
                              <a:gd name="T62" fmla="+- 0 151 146"/>
                              <a:gd name="T63" fmla="*/ 151 h 33"/>
                              <a:gd name="T64" fmla="+- 0 10008 10006"/>
                              <a:gd name="T65" fmla="*/ T64 w 33"/>
                              <a:gd name="T66" fmla="+- 0 154 146"/>
                              <a:gd name="T67" fmla="*/ 154 h 33"/>
                              <a:gd name="T68" fmla="+- 0 10006 10006"/>
                              <a:gd name="T69" fmla="*/ T68 w 33"/>
                              <a:gd name="T70" fmla="+- 0 158 146"/>
                              <a:gd name="T71" fmla="*/ 158 h 33"/>
                              <a:gd name="T72" fmla="+- 0 10006 10006"/>
                              <a:gd name="T73" fmla="*/ T72 w 33"/>
                              <a:gd name="T74" fmla="+- 0 163 146"/>
                              <a:gd name="T75" fmla="*/ 163 h 33"/>
                              <a:gd name="T76" fmla="+- 0 10006 10006"/>
                              <a:gd name="T77" fmla="*/ T76 w 33"/>
                              <a:gd name="T78" fmla="+- 0 167 146"/>
                              <a:gd name="T79" fmla="*/ 167 h 33"/>
                              <a:gd name="T80" fmla="+- 0 10008 10006"/>
                              <a:gd name="T81" fmla="*/ T80 w 33"/>
                              <a:gd name="T82" fmla="+- 0 171 146"/>
                              <a:gd name="T83" fmla="*/ 171 h 33"/>
                              <a:gd name="T84" fmla="+- 0 10011 10006"/>
                              <a:gd name="T85" fmla="*/ T84 w 33"/>
                              <a:gd name="T86" fmla="+- 0 174 146"/>
                              <a:gd name="T87" fmla="*/ 174 h 33"/>
                              <a:gd name="T88" fmla="+- 0 10014 10006"/>
                              <a:gd name="T89" fmla="*/ T88 w 33"/>
                              <a:gd name="T90" fmla="+- 0 177 146"/>
                              <a:gd name="T91" fmla="*/ 177 h 33"/>
                              <a:gd name="T92" fmla="+- 0 10018 10006"/>
                              <a:gd name="T93" fmla="*/ T92 w 33"/>
                              <a:gd name="T94" fmla="+- 0 179 146"/>
                              <a:gd name="T95" fmla="*/ 179 h 33"/>
                              <a:gd name="T96" fmla="+- 0 10022 10006"/>
                              <a:gd name="T97" fmla="*/ T96 w 33"/>
                              <a:gd name="T98" fmla="+- 0 179 146"/>
                              <a:gd name="T99" fmla="*/ 17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Freeform 872"/>
                        <wps:cNvSpPr>
                          <a:spLocks/>
                        </wps:cNvSpPr>
                        <wps:spPr bwMode="auto">
                          <a:xfrm>
                            <a:off x="10006" y="226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226 226"/>
                              <a:gd name="T3" fmla="*/ 226 h 33"/>
                              <a:gd name="T4" fmla="+- 0 10018 10006"/>
                              <a:gd name="T5" fmla="*/ T4 w 33"/>
                              <a:gd name="T6" fmla="+- 0 226 226"/>
                              <a:gd name="T7" fmla="*/ 226 h 33"/>
                              <a:gd name="T8" fmla="+- 0 10014 10006"/>
                              <a:gd name="T9" fmla="*/ T8 w 33"/>
                              <a:gd name="T10" fmla="+- 0 228 226"/>
                              <a:gd name="T11" fmla="*/ 228 h 33"/>
                              <a:gd name="T12" fmla="+- 0 10008 10006"/>
                              <a:gd name="T13" fmla="*/ T12 w 33"/>
                              <a:gd name="T14" fmla="+- 0 234 226"/>
                              <a:gd name="T15" fmla="*/ 234 h 33"/>
                              <a:gd name="T16" fmla="+- 0 10006 10006"/>
                              <a:gd name="T17" fmla="*/ T16 w 33"/>
                              <a:gd name="T18" fmla="+- 0 238 226"/>
                              <a:gd name="T19" fmla="*/ 238 h 33"/>
                              <a:gd name="T20" fmla="+- 0 10006 10006"/>
                              <a:gd name="T21" fmla="*/ T20 w 33"/>
                              <a:gd name="T22" fmla="+- 0 247 226"/>
                              <a:gd name="T23" fmla="*/ 247 h 33"/>
                              <a:gd name="T24" fmla="+- 0 10008 10006"/>
                              <a:gd name="T25" fmla="*/ T24 w 33"/>
                              <a:gd name="T26" fmla="+- 0 251 226"/>
                              <a:gd name="T27" fmla="*/ 251 h 33"/>
                              <a:gd name="T28" fmla="+- 0 10014 10006"/>
                              <a:gd name="T29" fmla="*/ T28 w 33"/>
                              <a:gd name="T30" fmla="+- 0 257 226"/>
                              <a:gd name="T31" fmla="*/ 257 h 33"/>
                              <a:gd name="T32" fmla="+- 0 10018 10006"/>
                              <a:gd name="T33" fmla="*/ T32 w 33"/>
                              <a:gd name="T34" fmla="+- 0 259 226"/>
                              <a:gd name="T35" fmla="*/ 259 h 33"/>
                              <a:gd name="T36" fmla="+- 0 10027 10006"/>
                              <a:gd name="T37" fmla="*/ T36 w 33"/>
                              <a:gd name="T38" fmla="+- 0 259 226"/>
                              <a:gd name="T39" fmla="*/ 259 h 33"/>
                              <a:gd name="T40" fmla="+- 0 10031 10006"/>
                              <a:gd name="T41" fmla="*/ T40 w 33"/>
                              <a:gd name="T42" fmla="+- 0 257 226"/>
                              <a:gd name="T43" fmla="*/ 257 h 33"/>
                              <a:gd name="T44" fmla="+- 0 10037 10006"/>
                              <a:gd name="T45" fmla="*/ T44 w 33"/>
                              <a:gd name="T46" fmla="+- 0 251 226"/>
                              <a:gd name="T47" fmla="*/ 251 h 33"/>
                              <a:gd name="T48" fmla="+- 0 10039 10006"/>
                              <a:gd name="T49" fmla="*/ T48 w 33"/>
                              <a:gd name="T50" fmla="+- 0 247 226"/>
                              <a:gd name="T51" fmla="*/ 247 h 33"/>
                              <a:gd name="T52" fmla="+- 0 10039 10006"/>
                              <a:gd name="T53" fmla="*/ T52 w 33"/>
                              <a:gd name="T54" fmla="+- 0 238 226"/>
                              <a:gd name="T55" fmla="*/ 238 h 33"/>
                              <a:gd name="T56" fmla="+- 0 10037 10006"/>
                              <a:gd name="T57" fmla="*/ T56 w 33"/>
                              <a:gd name="T58" fmla="+- 0 234 226"/>
                              <a:gd name="T59" fmla="*/ 234 h 33"/>
                              <a:gd name="T60" fmla="+- 0 10031 10006"/>
                              <a:gd name="T61" fmla="*/ T60 w 33"/>
                              <a:gd name="T62" fmla="+- 0 228 226"/>
                              <a:gd name="T63" fmla="*/ 228 h 33"/>
                              <a:gd name="T64" fmla="+- 0 10027 10006"/>
                              <a:gd name="T65" fmla="*/ T64 w 33"/>
                              <a:gd name="T66" fmla="+- 0 226 226"/>
                              <a:gd name="T67" fmla="*/ 22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Freeform 871"/>
                        <wps:cNvSpPr>
                          <a:spLocks/>
                        </wps:cNvSpPr>
                        <wps:spPr bwMode="auto">
                          <a:xfrm>
                            <a:off x="10006" y="226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259 226"/>
                              <a:gd name="T3" fmla="*/ 259 h 33"/>
                              <a:gd name="T4" fmla="+- 0 10027 10006"/>
                              <a:gd name="T5" fmla="*/ T4 w 33"/>
                              <a:gd name="T6" fmla="+- 0 259 226"/>
                              <a:gd name="T7" fmla="*/ 259 h 33"/>
                              <a:gd name="T8" fmla="+- 0 10031 10006"/>
                              <a:gd name="T9" fmla="*/ T8 w 33"/>
                              <a:gd name="T10" fmla="+- 0 257 226"/>
                              <a:gd name="T11" fmla="*/ 257 h 33"/>
                              <a:gd name="T12" fmla="+- 0 10034 10006"/>
                              <a:gd name="T13" fmla="*/ T12 w 33"/>
                              <a:gd name="T14" fmla="+- 0 254 226"/>
                              <a:gd name="T15" fmla="*/ 254 h 33"/>
                              <a:gd name="T16" fmla="+- 0 10037 10006"/>
                              <a:gd name="T17" fmla="*/ T16 w 33"/>
                              <a:gd name="T18" fmla="+- 0 251 226"/>
                              <a:gd name="T19" fmla="*/ 251 h 33"/>
                              <a:gd name="T20" fmla="+- 0 10039 10006"/>
                              <a:gd name="T21" fmla="*/ T20 w 33"/>
                              <a:gd name="T22" fmla="+- 0 247 226"/>
                              <a:gd name="T23" fmla="*/ 247 h 33"/>
                              <a:gd name="T24" fmla="+- 0 10039 10006"/>
                              <a:gd name="T25" fmla="*/ T24 w 33"/>
                              <a:gd name="T26" fmla="+- 0 243 226"/>
                              <a:gd name="T27" fmla="*/ 243 h 33"/>
                              <a:gd name="T28" fmla="+- 0 10039 10006"/>
                              <a:gd name="T29" fmla="*/ T28 w 33"/>
                              <a:gd name="T30" fmla="+- 0 238 226"/>
                              <a:gd name="T31" fmla="*/ 238 h 33"/>
                              <a:gd name="T32" fmla="+- 0 10037 10006"/>
                              <a:gd name="T33" fmla="*/ T32 w 33"/>
                              <a:gd name="T34" fmla="+- 0 234 226"/>
                              <a:gd name="T35" fmla="*/ 234 h 33"/>
                              <a:gd name="T36" fmla="+- 0 10034 10006"/>
                              <a:gd name="T37" fmla="*/ T36 w 33"/>
                              <a:gd name="T38" fmla="+- 0 231 226"/>
                              <a:gd name="T39" fmla="*/ 231 h 33"/>
                              <a:gd name="T40" fmla="+- 0 10031 10006"/>
                              <a:gd name="T41" fmla="*/ T40 w 33"/>
                              <a:gd name="T42" fmla="+- 0 228 226"/>
                              <a:gd name="T43" fmla="*/ 228 h 33"/>
                              <a:gd name="T44" fmla="+- 0 10027 10006"/>
                              <a:gd name="T45" fmla="*/ T44 w 33"/>
                              <a:gd name="T46" fmla="+- 0 226 226"/>
                              <a:gd name="T47" fmla="*/ 226 h 33"/>
                              <a:gd name="T48" fmla="+- 0 10022 10006"/>
                              <a:gd name="T49" fmla="*/ T48 w 33"/>
                              <a:gd name="T50" fmla="+- 0 226 226"/>
                              <a:gd name="T51" fmla="*/ 226 h 33"/>
                              <a:gd name="T52" fmla="+- 0 10018 10006"/>
                              <a:gd name="T53" fmla="*/ T52 w 33"/>
                              <a:gd name="T54" fmla="+- 0 226 226"/>
                              <a:gd name="T55" fmla="*/ 226 h 33"/>
                              <a:gd name="T56" fmla="+- 0 10014 10006"/>
                              <a:gd name="T57" fmla="*/ T56 w 33"/>
                              <a:gd name="T58" fmla="+- 0 228 226"/>
                              <a:gd name="T59" fmla="*/ 228 h 33"/>
                              <a:gd name="T60" fmla="+- 0 10011 10006"/>
                              <a:gd name="T61" fmla="*/ T60 w 33"/>
                              <a:gd name="T62" fmla="+- 0 231 226"/>
                              <a:gd name="T63" fmla="*/ 231 h 33"/>
                              <a:gd name="T64" fmla="+- 0 10008 10006"/>
                              <a:gd name="T65" fmla="*/ T64 w 33"/>
                              <a:gd name="T66" fmla="+- 0 234 226"/>
                              <a:gd name="T67" fmla="*/ 234 h 33"/>
                              <a:gd name="T68" fmla="+- 0 10006 10006"/>
                              <a:gd name="T69" fmla="*/ T68 w 33"/>
                              <a:gd name="T70" fmla="+- 0 238 226"/>
                              <a:gd name="T71" fmla="*/ 238 h 33"/>
                              <a:gd name="T72" fmla="+- 0 10006 10006"/>
                              <a:gd name="T73" fmla="*/ T72 w 33"/>
                              <a:gd name="T74" fmla="+- 0 243 226"/>
                              <a:gd name="T75" fmla="*/ 243 h 33"/>
                              <a:gd name="T76" fmla="+- 0 10006 10006"/>
                              <a:gd name="T77" fmla="*/ T76 w 33"/>
                              <a:gd name="T78" fmla="+- 0 247 226"/>
                              <a:gd name="T79" fmla="*/ 247 h 33"/>
                              <a:gd name="T80" fmla="+- 0 10008 10006"/>
                              <a:gd name="T81" fmla="*/ T80 w 33"/>
                              <a:gd name="T82" fmla="+- 0 251 226"/>
                              <a:gd name="T83" fmla="*/ 251 h 33"/>
                              <a:gd name="T84" fmla="+- 0 10011 10006"/>
                              <a:gd name="T85" fmla="*/ T84 w 33"/>
                              <a:gd name="T86" fmla="+- 0 254 226"/>
                              <a:gd name="T87" fmla="*/ 254 h 33"/>
                              <a:gd name="T88" fmla="+- 0 10014 10006"/>
                              <a:gd name="T89" fmla="*/ T88 w 33"/>
                              <a:gd name="T90" fmla="+- 0 257 226"/>
                              <a:gd name="T91" fmla="*/ 257 h 33"/>
                              <a:gd name="T92" fmla="+- 0 10018 10006"/>
                              <a:gd name="T93" fmla="*/ T92 w 33"/>
                              <a:gd name="T94" fmla="+- 0 259 226"/>
                              <a:gd name="T95" fmla="*/ 259 h 33"/>
                              <a:gd name="T96" fmla="+- 0 10022 10006"/>
                              <a:gd name="T97" fmla="*/ T96 w 33"/>
                              <a:gd name="T98" fmla="+- 0 259 226"/>
                              <a:gd name="T99" fmla="*/ 25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" name="Freeform 870"/>
                        <wps:cNvSpPr>
                          <a:spLocks/>
                        </wps:cNvSpPr>
                        <wps:spPr bwMode="auto">
                          <a:xfrm>
                            <a:off x="10006" y="306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306 306"/>
                              <a:gd name="T3" fmla="*/ 306 h 33"/>
                              <a:gd name="T4" fmla="+- 0 10018 10006"/>
                              <a:gd name="T5" fmla="*/ T4 w 33"/>
                              <a:gd name="T6" fmla="+- 0 306 306"/>
                              <a:gd name="T7" fmla="*/ 306 h 33"/>
                              <a:gd name="T8" fmla="+- 0 10014 10006"/>
                              <a:gd name="T9" fmla="*/ T8 w 33"/>
                              <a:gd name="T10" fmla="+- 0 308 306"/>
                              <a:gd name="T11" fmla="*/ 308 h 33"/>
                              <a:gd name="T12" fmla="+- 0 10008 10006"/>
                              <a:gd name="T13" fmla="*/ T12 w 33"/>
                              <a:gd name="T14" fmla="+- 0 314 306"/>
                              <a:gd name="T15" fmla="*/ 314 h 33"/>
                              <a:gd name="T16" fmla="+- 0 10006 10006"/>
                              <a:gd name="T17" fmla="*/ T16 w 33"/>
                              <a:gd name="T18" fmla="+- 0 318 306"/>
                              <a:gd name="T19" fmla="*/ 318 h 33"/>
                              <a:gd name="T20" fmla="+- 0 10006 10006"/>
                              <a:gd name="T21" fmla="*/ T20 w 33"/>
                              <a:gd name="T22" fmla="+- 0 327 306"/>
                              <a:gd name="T23" fmla="*/ 327 h 33"/>
                              <a:gd name="T24" fmla="+- 0 10008 10006"/>
                              <a:gd name="T25" fmla="*/ T24 w 33"/>
                              <a:gd name="T26" fmla="+- 0 331 306"/>
                              <a:gd name="T27" fmla="*/ 331 h 33"/>
                              <a:gd name="T28" fmla="+- 0 10014 10006"/>
                              <a:gd name="T29" fmla="*/ T28 w 33"/>
                              <a:gd name="T30" fmla="+- 0 337 306"/>
                              <a:gd name="T31" fmla="*/ 337 h 33"/>
                              <a:gd name="T32" fmla="+- 0 10018 10006"/>
                              <a:gd name="T33" fmla="*/ T32 w 33"/>
                              <a:gd name="T34" fmla="+- 0 339 306"/>
                              <a:gd name="T35" fmla="*/ 339 h 33"/>
                              <a:gd name="T36" fmla="+- 0 10027 10006"/>
                              <a:gd name="T37" fmla="*/ T36 w 33"/>
                              <a:gd name="T38" fmla="+- 0 339 306"/>
                              <a:gd name="T39" fmla="*/ 339 h 33"/>
                              <a:gd name="T40" fmla="+- 0 10031 10006"/>
                              <a:gd name="T41" fmla="*/ T40 w 33"/>
                              <a:gd name="T42" fmla="+- 0 337 306"/>
                              <a:gd name="T43" fmla="*/ 337 h 33"/>
                              <a:gd name="T44" fmla="+- 0 10037 10006"/>
                              <a:gd name="T45" fmla="*/ T44 w 33"/>
                              <a:gd name="T46" fmla="+- 0 331 306"/>
                              <a:gd name="T47" fmla="*/ 331 h 33"/>
                              <a:gd name="T48" fmla="+- 0 10039 10006"/>
                              <a:gd name="T49" fmla="*/ T48 w 33"/>
                              <a:gd name="T50" fmla="+- 0 327 306"/>
                              <a:gd name="T51" fmla="*/ 327 h 33"/>
                              <a:gd name="T52" fmla="+- 0 10039 10006"/>
                              <a:gd name="T53" fmla="*/ T52 w 33"/>
                              <a:gd name="T54" fmla="+- 0 318 306"/>
                              <a:gd name="T55" fmla="*/ 318 h 33"/>
                              <a:gd name="T56" fmla="+- 0 10037 10006"/>
                              <a:gd name="T57" fmla="*/ T56 w 33"/>
                              <a:gd name="T58" fmla="+- 0 314 306"/>
                              <a:gd name="T59" fmla="*/ 314 h 33"/>
                              <a:gd name="T60" fmla="+- 0 10031 10006"/>
                              <a:gd name="T61" fmla="*/ T60 w 33"/>
                              <a:gd name="T62" fmla="+- 0 308 306"/>
                              <a:gd name="T63" fmla="*/ 308 h 33"/>
                              <a:gd name="T64" fmla="+- 0 10027 10006"/>
                              <a:gd name="T65" fmla="*/ T64 w 33"/>
                              <a:gd name="T66" fmla="+- 0 306 306"/>
                              <a:gd name="T67" fmla="*/ 30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" name="Freeform 869"/>
                        <wps:cNvSpPr>
                          <a:spLocks/>
                        </wps:cNvSpPr>
                        <wps:spPr bwMode="auto">
                          <a:xfrm>
                            <a:off x="10006" y="306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339 306"/>
                              <a:gd name="T3" fmla="*/ 339 h 33"/>
                              <a:gd name="T4" fmla="+- 0 10027 10006"/>
                              <a:gd name="T5" fmla="*/ T4 w 33"/>
                              <a:gd name="T6" fmla="+- 0 339 306"/>
                              <a:gd name="T7" fmla="*/ 339 h 33"/>
                              <a:gd name="T8" fmla="+- 0 10031 10006"/>
                              <a:gd name="T9" fmla="*/ T8 w 33"/>
                              <a:gd name="T10" fmla="+- 0 337 306"/>
                              <a:gd name="T11" fmla="*/ 337 h 33"/>
                              <a:gd name="T12" fmla="+- 0 10034 10006"/>
                              <a:gd name="T13" fmla="*/ T12 w 33"/>
                              <a:gd name="T14" fmla="+- 0 334 306"/>
                              <a:gd name="T15" fmla="*/ 334 h 33"/>
                              <a:gd name="T16" fmla="+- 0 10037 10006"/>
                              <a:gd name="T17" fmla="*/ T16 w 33"/>
                              <a:gd name="T18" fmla="+- 0 331 306"/>
                              <a:gd name="T19" fmla="*/ 331 h 33"/>
                              <a:gd name="T20" fmla="+- 0 10039 10006"/>
                              <a:gd name="T21" fmla="*/ T20 w 33"/>
                              <a:gd name="T22" fmla="+- 0 327 306"/>
                              <a:gd name="T23" fmla="*/ 327 h 33"/>
                              <a:gd name="T24" fmla="+- 0 10039 10006"/>
                              <a:gd name="T25" fmla="*/ T24 w 33"/>
                              <a:gd name="T26" fmla="+- 0 323 306"/>
                              <a:gd name="T27" fmla="*/ 323 h 33"/>
                              <a:gd name="T28" fmla="+- 0 10039 10006"/>
                              <a:gd name="T29" fmla="*/ T28 w 33"/>
                              <a:gd name="T30" fmla="+- 0 318 306"/>
                              <a:gd name="T31" fmla="*/ 318 h 33"/>
                              <a:gd name="T32" fmla="+- 0 10037 10006"/>
                              <a:gd name="T33" fmla="*/ T32 w 33"/>
                              <a:gd name="T34" fmla="+- 0 314 306"/>
                              <a:gd name="T35" fmla="*/ 314 h 33"/>
                              <a:gd name="T36" fmla="+- 0 10034 10006"/>
                              <a:gd name="T37" fmla="*/ T36 w 33"/>
                              <a:gd name="T38" fmla="+- 0 311 306"/>
                              <a:gd name="T39" fmla="*/ 311 h 33"/>
                              <a:gd name="T40" fmla="+- 0 10031 10006"/>
                              <a:gd name="T41" fmla="*/ T40 w 33"/>
                              <a:gd name="T42" fmla="+- 0 308 306"/>
                              <a:gd name="T43" fmla="*/ 308 h 33"/>
                              <a:gd name="T44" fmla="+- 0 10027 10006"/>
                              <a:gd name="T45" fmla="*/ T44 w 33"/>
                              <a:gd name="T46" fmla="+- 0 306 306"/>
                              <a:gd name="T47" fmla="*/ 306 h 33"/>
                              <a:gd name="T48" fmla="+- 0 10022 10006"/>
                              <a:gd name="T49" fmla="*/ T48 w 33"/>
                              <a:gd name="T50" fmla="+- 0 306 306"/>
                              <a:gd name="T51" fmla="*/ 306 h 33"/>
                              <a:gd name="T52" fmla="+- 0 10018 10006"/>
                              <a:gd name="T53" fmla="*/ T52 w 33"/>
                              <a:gd name="T54" fmla="+- 0 306 306"/>
                              <a:gd name="T55" fmla="*/ 306 h 33"/>
                              <a:gd name="T56" fmla="+- 0 10014 10006"/>
                              <a:gd name="T57" fmla="*/ T56 w 33"/>
                              <a:gd name="T58" fmla="+- 0 308 306"/>
                              <a:gd name="T59" fmla="*/ 308 h 33"/>
                              <a:gd name="T60" fmla="+- 0 10011 10006"/>
                              <a:gd name="T61" fmla="*/ T60 w 33"/>
                              <a:gd name="T62" fmla="+- 0 311 306"/>
                              <a:gd name="T63" fmla="*/ 311 h 33"/>
                              <a:gd name="T64" fmla="+- 0 10008 10006"/>
                              <a:gd name="T65" fmla="*/ T64 w 33"/>
                              <a:gd name="T66" fmla="+- 0 314 306"/>
                              <a:gd name="T67" fmla="*/ 314 h 33"/>
                              <a:gd name="T68" fmla="+- 0 10006 10006"/>
                              <a:gd name="T69" fmla="*/ T68 w 33"/>
                              <a:gd name="T70" fmla="+- 0 318 306"/>
                              <a:gd name="T71" fmla="*/ 318 h 33"/>
                              <a:gd name="T72" fmla="+- 0 10006 10006"/>
                              <a:gd name="T73" fmla="*/ T72 w 33"/>
                              <a:gd name="T74" fmla="+- 0 323 306"/>
                              <a:gd name="T75" fmla="*/ 323 h 33"/>
                              <a:gd name="T76" fmla="+- 0 10006 10006"/>
                              <a:gd name="T77" fmla="*/ T76 w 33"/>
                              <a:gd name="T78" fmla="+- 0 327 306"/>
                              <a:gd name="T79" fmla="*/ 327 h 33"/>
                              <a:gd name="T80" fmla="+- 0 10008 10006"/>
                              <a:gd name="T81" fmla="*/ T80 w 33"/>
                              <a:gd name="T82" fmla="+- 0 331 306"/>
                              <a:gd name="T83" fmla="*/ 331 h 33"/>
                              <a:gd name="T84" fmla="+- 0 10011 10006"/>
                              <a:gd name="T85" fmla="*/ T84 w 33"/>
                              <a:gd name="T86" fmla="+- 0 334 306"/>
                              <a:gd name="T87" fmla="*/ 334 h 33"/>
                              <a:gd name="T88" fmla="+- 0 10014 10006"/>
                              <a:gd name="T89" fmla="*/ T88 w 33"/>
                              <a:gd name="T90" fmla="+- 0 337 306"/>
                              <a:gd name="T91" fmla="*/ 337 h 33"/>
                              <a:gd name="T92" fmla="+- 0 10018 10006"/>
                              <a:gd name="T93" fmla="*/ T92 w 33"/>
                              <a:gd name="T94" fmla="+- 0 339 306"/>
                              <a:gd name="T95" fmla="*/ 339 h 33"/>
                              <a:gd name="T96" fmla="+- 0 10022 10006"/>
                              <a:gd name="T97" fmla="*/ T96 w 33"/>
                              <a:gd name="T98" fmla="+- 0 339 306"/>
                              <a:gd name="T99" fmla="*/ 33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Freeform 868"/>
                        <wps:cNvSpPr>
                          <a:spLocks/>
                        </wps:cNvSpPr>
                        <wps:spPr bwMode="auto">
                          <a:xfrm>
                            <a:off x="10006" y="386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386 386"/>
                              <a:gd name="T3" fmla="*/ 386 h 33"/>
                              <a:gd name="T4" fmla="+- 0 10018 10006"/>
                              <a:gd name="T5" fmla="*/ T4 w 33"/>
                              <a:gd name="T6" fmla="+- 0 386 386"/>
                              <a:gd name="T7" fmla="*/ 386 h 33"/>
                              <a:gd name="T8" fmla="+- 0 10014 10006"/>
                              <a:gd name="T9" fmla="*/ T8 w 33"/>
                              <a:gd name="T10" fmla="+- 0 388 386"/>
                              <a:gd name="T11" fmla="*/ 388 h 33"/>
                              <a:gd name="T12" fmla="+- 0 10008 10006"/>
                              <a:gd name="T13" fmla="*/ T12 w 33"/>
                              <a:gd name="T14" fmla="+- 0 394 386"/>
                              <a:gd name="T15" fmla="*/ 394 h 33"/>
                              <a:gd name="T16" fmla="+- 0 10006 10006"/>
                              <a:gd name="T17" fmla="*/ T16 w 33"/>
                              <a:gd name="T18" fmla="+- 0 398 386"/>
                              <a:gd name="T19" fmla="*/ 398 h 33"/>
                              <a:gd name="T20" fmla="+- 0 10006 10006"/>
                              <a:gd name="T21" fmla="*/ T20 w 33"/>
                              <a:gd name="T22" fmla="+- 0 407 386"/>
                              <a:gd name="T23" fmla="*/ 407 h 33"/>
                              <a:gd name="T24" fmla="+- 0 10008 10006"/>
                              <a:gd name="T25" fmla="*/ T24 w 33"/>
                              <a:gd name="T26" fmla="+- 0 411 386"/>
                              <a:gd name="T27" fmla="*/ 411 h 33"/>
                              <a:gd name="T28" fmla="+- 0 10014 10006"/>
                              <a:gd name="T29" fmla="*/ T28 w 33"/>
                              <a:gd name="T30" fmla="+- 0 417 386"/>
                              <a:gd name="T31" fmla="*/ 417 h 33"/>
                              <a:gd name="T32" fmla="+- 0 10018 10006"/>
                              <a:gd name="T33" fmla="*/ T32 w 33"/>
                              <a:gd name="T34" fmla="+- 0 419 386"/>
                              <a:gd name="T35" fmla="*/ 419 h 33"/>
                              <a:gd name="T36" fmla="+- 0 10027 10006"/>
                              <a:gd name="T37" fmla="*/ T36 w 33"/>
                              <a:gd name="T38" fmla="+- 0 419 386"/>
                              <a:gd name="T39" fmla="*/ 419 h 33"/>
                              <a:gd name="T40" fmla="+- 0 10031 10006"/>
                              <a:gd name="T41" fmla="*/ T40 w 33"/>
                              <a:gd name="T42" fmla="+- 0 417 386"/>
                              <a:gd name="T43" fmla="*/ 417 h 33"/>
                              <a:gd name="T44" fmla="+- 0 10037 10006"/>
                              <a:gd name="T45" fmla="*/ T44 w 33"/>
                              <a:gd name="T46" fmla="+- 0 411 386"/>
                              <a:gd name="T47" fmla="*/ 411 h 33"/>
                              <a:gd name="T48" fmla="+- 0 10039 10006"/>
                              <a:gd name="T49" fmla="*/ T48 w 33"/>
                              <a:gd name="T50" fmla="+- 0 407 386"/>
                              <a:gd name="T51" fmla="*/ 407 h 33"/>
                              <a:gd name="T52" fmla="+- 0 10039 10006"/>
                              <a:gd name="T53" fmla="*/ T52 w 33"/>
                              <a:gd name="T54" fmla="+- 0 398 386"/>
                              <a:gd name="T55" fmla="*/ 398 h 33"/>
                              <a:gd name="T56" fmla="+- 0 10037 10006"/>
                              <a:gd name="T57" fmla="*/ T56 w 33"/>
                              <a:gd name="T58" fmla="+- 0 394 386"/>
                              <a:gd name="T59" fmla="*/ 394 h 33"/>
                              <a:gd name="T60" fmla="+- 0 10031 10006"/>
                              <a:gd name="T61" fmla="*/ T60 w 33"/>
                              <a:gd name="T62" fmla="+- 0 388 386"/>
                              <a:gd name="T63" fmla="*/ 388 h 33"/>
                              <a:gd name="T64" fmla="+- 0 10027 10006"/>
                              <a:gd name="T65" fmla="*/ T64 w 33"/>
                              <a:gd name="T66" fmla="+- 0 386 386"/>
                              <a:gd name="T67" fmla="*/ 38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Freeform 867"/>
                        <wps:cNvSpPr>
                          <a:spLocks/>
                        </wps:cNvSpPr>
                        <wps:spPr bwMode="auto">
                          <a:xfrm>
                            <a:off x="10006" y="386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419 386"/>
                              <a:gd name="T3" fmla="*/ 419 h 33"/>
                              <a:gd name="T4" fmla="+- 0 10027 10006"/>
                              <a:gd name="T5" fmla="*/ T4 w 33"/>
                              <a:gd name="T6" fmla="+- 0 419 386"/>
                              <a:gd name="T7" fmla="*/ 419 h 33"/>
                              <a:gd name="T8" fmla="+- 0 10031 10006"/>
                              <a:gd name="T9" fmla="*/ T8 w 33"/>
                              <a:gd name="T10" fmla="+- 0 417 386"/>
                              <a:gd name="T11" fmla="*/ 417 h 33"/>
                              <a:gd name="T12" fmla="+- 0 10034 10006"/>
                              <a:gd name="T13" fmla="*/ T12 w 33"/>
                              <a:gd name="T14" fmla="+- 0 414 386"/>
                              <a:gd name="T15" fmla="*/ 414 h 33"/>
                              <a:gd name="T16" fmla="+- 0 10037 10006"/>
                              <a:gd name="T17" fmla="*/ T16 w 33"/>
                              <a:gd name="T18" fmla="+- 0 411 386"/>
                              <a:gd name="T19" fmla="*/ 411 h 33"/>
                              <a:gd name="T20" fmla="+- 0 10039 10006"/>
                              <a:gd name="T21" fmla="*/ T20 w 33"/>
                              <a:gd name="T22" fmla="+- 0 407 386"/>
                              <a:gd name="T23" fmla="*/ 407 h 33"/>
                              <a:gd name="T24" fmla="+- 0 10039 10006"/>
                              <a:gd name="T25" fmla="*/ T24 w 33"/>
                              <a:gd name="T26" fmla="+- 0 402 386"/>
                              <a:gd name="T27" fmla="*/ 402 h 33"/>
                              <a:gd name="T28" fmla="+- 0 10039 10006"/>
                              <a:gd name="T29" fmla="*/ T28 w 33"/>
                              <a:gd name="T30" fmla="+- 0 398 386"/>
                              <a:gd name="T31" fmla="*/ 398 h 33"/>
                              <a:gd name="T32" fmla="+- 0 10037 10006"/>
                              <a:gd name="T33" fmla="*/ T32 w 33"/>
                              <a:gd name="T34" fmla="+- 0 394 386"/>
                              <a:gd name="T35" fmla="*/ 394 h 33"/>
                              <a:gd name="T36" fmla="+- 0 10034 10006"/>
                              <a:gd name="T37" fmla="*/ T36 w 33"/>
                              <a:gd name="T38" fmla="+- 0 391 386"/>
                              <a:gd name="T39" fmla="*/ 391 h 33"/>
                              <a:gd name="T40" fmla="+- 0 10031 10006"/>
                              <a:gd name="T41" fmla="*/ T40 w 33"/>
                              <a:gd name="T42" fmla="+- 0 388 386"/>
                              <a:gd name="T43" fmla="*/ 388 h 33"/>
                              <a:gd name="T44" fmla="+- 0 10027 10006"/>
                              <a:gd name="T45" fmla="*/ T44 w 33"/>
                              <a:gd name="T46" fmla="+- 0 386 386"/>
                              <a:gd name="T47" fmla="*/ 386 h 33"/>
                              <a:gd name="T48" fmla="+- 0 10022 10006"/>
                              <a:gd name="T49" fmla="*/ T48 w 33"/>
                              <a:gd name="T50" fmla="+- 0 386 386"/>
                              <a:gd name="T51" fmla="*/ 386 h 33"/>
                              <a:gd name="T52" fmla="+- 0 10018 10006"/>
                              <a:gd name="T53" fmla="*/ T52 w 33"/>
                              <a:gd name="T54" fmla="+- 0 386 386"/>
                              <a:gd name="T55" fmla="*/ 386 h 33"/>
                              <a:gd name="T56" fmla="+- 0 10014 10006"/>
                              <a:gd name="T57" fmla="*/ T56 w 33"/>
                              <a:gd name="T58" fmla="+- 0 388 386"/>
                              <a:gd name="T59" fmla="*/ 388 h 33"/>
                              <a:gd name="T60" fmla="+- 0 10011 10006"/>
                              <a:gd name="T61" fmla="*/ T60 w 33"/>
                              <a:gd name="T62" fmla="+- 0 391 386"/>
                              <a:gd name="T63" fmla="*/ 391 h 33"/>
                              <a:gd name="T64" fmla="+- 0 10008 10006"/>
                              <a:gd name="T65" fmla="*/ T64 w 33"/>
                              <a:gd name="T66" fmla="+- 0 394 386"/>
                              <a:gd name="T67" fmla="*/ 394 h 33"/>
                              <a:gd name="T68" fmla="+- 0 10006 10006"/>
                              <a:gd name="T69" fmla="*/ T68 w 33"/>
                              <a:gd name="T70" fmla="+- 0 398 386"/>
                              <a:gd name="T71" fmla="*/ 398 h 33"/>
                              <a:gd name="T72" fmla="+- 0 10006 10006"/>
                              <a:gd name="T73" fmla="*/ T72 w 33"/>
                              <a:gd name="T74" fmla="+- 0 402 386"/>
                              <a:gd name="T75" fmla="*/ 402 h 33"/>
                              <a:gd name="T76" fmla="+- 0 10006 10006"/>
                              <a:gd name="T77" fmla="*/ T76 w 33"/>
                              <a:gd name="T78" fmla="+- 0 407 386"/>
                              <a:gd name="T79" fmla="*/ 407 h 33"/>
                              <a:gd name="T80" fmla="+- 0 10008 10006"/>
                              <a:gd name="T81" fmla="*/ T80 w 33"/>
                              <a:gd name="T82" fmla="+- 0 411 386"/>
                              <a:gd name="T83" fmla="*/ 411 h 33"/>
                              <a:gd name="T84" fmla="+- 0 10011 10006"/>
                              <a:gd name="T85" fmla="*/ T84 w 33"/>
                              <a:gd name="T86" fmla="+- 0 414 386"/>
                              <a:gd name="T87" fmla="*/ 414 h 33"/>
                              <a:gd name="T88" fmla="+- 0 10014 10006"/>
                              <a:gd name="T89" fmla="*/ T88 w 33"/>
                              <a:gd name="T90" fmla="+- 0 417 386"/>
                              <a:gd name="T91" fmla="*/ 417 h 33"/>
                              <a:gd name="T92" fmla="+- 0 10018 10006"/>
                              <a:gd name="T93" fmla="*/ T92 w 33"/>
                              <a:gd name="T94" fmla="+- 0 419 386"/>
                              <a:gd name="T95" fmla="*/ 419 h 33"/>
                              <a:gd name="T96" fmla="+- 0 10022 10006"/>
                              <a:gd name="T97" fmla="*/ T96 w 33"/>
                              <a:gd name="T98" fmla="+- 0 419 386"/>
                              <a:gd name="T99" fmla="*/ 41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6762" y="13"/>
                            <a:ext cx="3641" cy="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FAC5C" w14:textId="77777777" w:rsidR="00053D16" w:rsidRDefault="00053D16">
                              <w:pPr>
                                <w:spacing w:before="4"/>
                                <w:rPr>
                                  <w:sz w:val="3"/>
                                </w:rPr>
                              </w:pPr>
                            </w:p>
                            <w:p w14:paraId="3CD428A1" w14:textId="77777777" w:rsidR="00053D16" w:rsidRDefault="00053D16">
                              <w:pPr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1F77B3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32276ED9" w14:textId="77777777" w:rsidR="00053D16" w:rsidRDefault="00053D16">
                              <w:pPr>
                                <w:spacing w:before="22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FF7F0E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2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2DD443D0" w14:textId="77777777" w:rsidR="00053D16" w:rsidRDefault="00053D16">
                              <w:pPr>
                                <w:spacing w:before="21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2BA02B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4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433A5941" w14:textId="77777777" w:rsidR="00053D16" w:rsidRDefault="00053D16">
                              <w:pPr>
                                <w:spacing w:before="22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D62728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8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307EF286" w14:textId="77777777" w:rsidR="00053D16" w:rsidRDefault="00053D16">
                              <w:pPr>
                                <w:spacing w:before="22"/>
                                <w:ind w:right="44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position w:val="3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position w:val="3"/>
                                  <w:sz w:val="5"/>
                                  <w:u w:val="single" w:color="9466BD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position w:val="3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position w:val="3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position w:val="3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16 *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B9E312" id="Group 865" o:spid="_x0000_s1285" style="position:absolute;left:0;text-align:left;margin-left:337.05pt;margin-top:.5pt;width:183.3pt;height:91.6pt;z-index:251633152;mso-position-horizontal-relative:page;mso-position-vertical-relative:text" coordorigin="6741,10" coordsize="3666,1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">
                <v:shape id="Freeform 966" o:spid="_x0000_s1286" style="position:absolute;left:6925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965" o:spid="_x0000_s1287" style="position:absolute;visibility:visible;mso-wrap-style:square" from="6926,1822" to="6926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" strokeweight=".07681mm"/>
                <v:shape id="Freeform 964" o:spid="_x0000_s1288" style="position:absolute;left:7339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963" o:spid="_x0000_s1289" style="position:absolute;visibility:visible;mso-wrap-style:square" from="7340,1822" to="7340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" strokeweight=".07681mm"/>
                <v:shape id="Freeform 962" o:spid="_x0000_s1290" style="position:absolute;left:7753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961" o:spid="_x0000_s1291" style="position:absolute;visibility:visible;mso-wrap-style:square" from="7754,1822" to="7754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" strokeweight=".07681mm"/>
                <v:shape id="Freeform 960" o:spid="_x0000_s1292" style="position:absolute;left:8167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" path="m,l,19e" fillcolor="black" stroked="f">
                  <v:path arrowok="t" o:connecttype="custom" o:connectlocs="0,1822;0,1841" o:connectangles="0,0"/>
                </v:shape>
                <v:line id="Line 959" o:spid="_x0000_s1293" style="position:absolute;visibility:visible;mso-wrap-style:square" from="8168,1822" to="8168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" strokeweight=".07681mm"/>
                <v:shape id="Freeform 958" o:spid="_x0000_s1294" style="position:absolute;left:8582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957" o:spid="_x0000_s1295" style="position:absolute;visibility:visible;mso-wrap-style:square" from="8582,1822" to="8582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" strokeweight=".07681mm"/>
                <v:shape id="Freeform 956" o:spid="_x0000_s1296" style="position:absolute;left:8996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" path="m,l,19e" fillcolor="black" stroked="f">
                  <v:path arrowok="t" o:connecttype="custom" o:connectlocs="0,1822;0,1841" o:connectangles="0,0"/>
                </v:shape>
                <v:line id="Line 955" o:spid="_x0000_s1297" style="position:absolute;visibility:visible;mso-wrap-style:square" from="8996,1822" to="8996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" strokeweight=".07681mm"/>
                <v:shape id="Freeform 954" o:spid="_x0000_s1298" style="position:absolute;left:9410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" path="m,l,19e" fillcolor="black" stroked="f">
                  <v:path arrowok="t" o:connecttype="custom" o:connectlocs="0,1822;0,1841" o:connectangles="0,0"/>
                </v:shape>
                <v:line id="Line 953" o:spid="_x0000_s1299" style="position:absolute;visibility:visible;mso-wrap-style:square" from="9410,1822" to="9410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" strokeweight=".07681mm"/>
                <v:shape id="Freeform 952" o:spid="_x0000_s1300" style="position:absolute;left:9824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" path="m,l,19e" fillcolor="black" stroked="f">
                  <v:path arrowok="t" o:connecttype="custom" o:connectlocs="0,1822;0,1841" o:connectangles="0,0"/>
                </v:shape>
                <v:line id="Line 951" o:spid="_x0000_s1301" style="position:absolute;visibility:visible;mso-wrap-style:square" from="9825,1822" to="9825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" strokeweight=".07681mm"/>
                <v:shape id="Freeform 950" o:spid="_x0000_s1302" style="position:absolute;left:10238;top:1822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" path="m,l,19e" fillcolor="black" stroked="f">
                  <v:path arrowok="t" o:connecttype="custom" o:connectlocs="0,1822;0,1841" o:connectangles="0,0"/>
                </v:shape>
                <v:line id="Line 949" o:spid="_x0000_s1303" style="position:absolute;visibility:visible;mso-wrap-style:square" from="10239,1822" to="10239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" strokeweight=".07681mm"/>
                <v:shape id="Freeform 948" o:spid="_x0000_s1304" style="position:absolute;left:6925;top:94;width:3314;height:1646;visibility:visible;mso-wrap-style:square;v-text-anchor:top" coordsize="3314,1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" path="m,l828,323,1656,188r828,503l3313,1646e" filled="f" strokecolor="#1f77b3" strokeweight=".144mm">
                  <v:path arrowok="t" o:connecttype="custom" o:connectlocs="0,94;828,417;1656,282;2484,785;3313,1740" o:connectangles="0,0,0,0,0"/>
                </v:shape>
                <v:shape id="Freeform 947" o:spid="_x0000_s1305" style="position:absolute;left:6909;top:7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" path="m21,l12,,8,1,2,8,,12r,8l2,24r6,7l12,32r9,l25,31r6,-7l33,20r,-8l31,8,25,1,21,xe" fillcolor="#1f77b3" stroked="f">
                  <v:path arrowok="t" o:connecttype="custom" o:connectlocs="21,78;12,78;8,79;2,86;0,90;0,98;2,102;8,109;12,110;21,110;25,109;31,102;33,98;33,90;31,86;25,79;21,78" o:connectangles="0,0,0,0,0,0,0,0,0,0,0,0,0,0,0,0,0"/>
                </v:shape>
                <v:shape id="Freeform 946" o:spid="_x0000_s1306" style="position:absolute;left:6909;top:7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" path="m17,32r4,l25,31r3,-3l31,24r2,-4l33,16r,-4l31,8,28,4,25,1,21,,17,,12,,8,1,5,4,2,8,,12r,4l,20r2,4l5,28r3,3l12,32r5,xe" filled="f" strokecolor="#1f77b3" strokeweight=".096mm">
                  <v:path arrowok="t" o:connecttype="custom" o:connectlocs="17,110;21,110;25,109;28,106;31,102;33,98;33,94;33,90;31,86;28,82;25,79;21,78;17,78;12,78;8,79;5,82;2,86;0,90;0,94;0,98;2,102;5,106;8,109;12,110;17,110" o:connectangles="0,0,0,0,0,0,0,0,0,0,0,0,0,0,0,0,0,0,0,0,0,0,0,0,0"/>
                </v:shape>
                <v:shape id="Freeform 945" o:spid="_x0000_s1307" style="position:absolute;left:7737;top:40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" path="m21,l12,,8,1,2,7,,12r,8l2,24r6,7l12,32r9,l25,31r6,-7l33,20r,-8l31,7,25,1,21,xe" fillcolor="#1f77b3" stroked="f">
                  <v:path arrowok="t" o:connecttype="custom" o:connectlocs="21,401;12,401;8,402;2,408;0,413;0,421;2,425;8,432;12,433;21,433;25,432;31,425;33,421;33,413;31,408;25,402;21,401" o:connectangles="0,0,0,0,0,0,0,0,0,0,0,0,0,0,0,0,0"/>
                </v:shape>
                <v:shape id="Freeform 944" o:spid="_x0000_s1308" style="position:absolute;left:7737;top:40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" path="m17,32r4,l25,31r3,-4l31,24r2,-4l33,16r,-4l31,7,28,4,25,1,21,,17,,12,,8,1,5,4,2,7,,12r,4l,20r2,4l5,27r3,4l12,32r5,xe" filled="f" strokecolor="#1f77b3" strokeweight=".096mm">
                  <v:path arrowok="t" o:connecttype="custom" o:connectlocs="17,433;21,433;25,432;28,428;31,425;33,421;33,417;33,413;31,408;28,405;25,402;21,401;17,401;12,401;8,402;5,405;2,408;0,413;0,417;0,421;2,425;5,428;8,432;12,433;17,433" o:connectangles="0,0,0,0,0,0,0,0,0,0,0,0,0,0,0,0,0,0,0,0,0,0,0,0,0"/>
                </v:shape>
                <v:shape id="Freeform 943" o:spid="_x0000_s1309" style="position:absolute;left:8565;top:26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" path="m20,l12,,8,2,1,8,,12r,9l1,25r7,6l12,33r8,l25,31r6,-6l32,21r,-9l31,8,25,2,20,xe" fillcolor="#1f77b3" stroked="f">
                  <v:path arrowok="t" o:connecttype="custom" o:connectlocs="20,265;12,265;8,267;1,273;0,277;0,286;1,290;8,296;12,298;20,298;25,296;31,290;32,286;32,277;31,273;25,267;20,265" o:connectangles="0,0,0,0,0,0,0,0,0,0,0,0,0,0,0,0,0"/>
                </v:shape>
                <v:shape id="Freeform 942" o:spid="_x0000_s1310" style="position:absolute;left:8565;top:26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" path="m16,33r4,l25,31r3,-3l31,25r1,-4l32,17r,-5l31,8,28,5,25,2,20,,16,,12,,8,2,5,5,1,8,,12r,5l,21r1,4l5,28r3,3l12,33r4,xe" filled="f" strokecolor="#1f77b3" strokeweight=".096mm">
                  <v:path arrowok="t" o:connecttype="custom" o:connectlocs="16,298;20,298;25,296;28,293;31,290;32,286;32,282;32,277;31,273;28,270;25,267;20,265;16,265;12,265;8,267;5,270;1,273;0,277;0,282;0,286;1,290;5,293;8,296;12,298;16,298" o:connectangles="0,0,0,0,0,0,0,0,0,0,0,0,0,0,0,0,0,0,0,0,0,0,0,0,0"/>
                </v:shape>
                <v:shape id="Freeform 941" o:spid="_x0000_s1311" style="position:absolute;left:9394;top:76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" path="m21,l12,,8,2,2,8,,12r,9l2,25r6,6l12,33r9,l25,31r6,-6l33,21r,-9l31,8,25,2,21,xe" fillcolor="#1f77b3" stroked="f">
                  <v:path arrowok="t" o:connecttype="custom" o:connectlocs="21,768;12,768;8,770;2,776;0,780;0,789;2,793;8,799;12,801;21,801;25,799;31,793;33,789;33,780;31,776;25,770;21,768" o:connectangles="0,0,0,0,0,0,0,0,0,0,0,0,0,0,0,0,0"/>
                </v:shape>
                <v:shape id="Freeform 940" o:spid="_x0000_s1312" style="position:absolute;left:9394;top:76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" path="m16,33r5,l25,31r3,-3l31,25r2,-4l33,17r,-5l31,8,28,5,25,2,21,,16,,12,,8,2,5,5,2,8,,12r,5l,21r2,4l5,28r3,3l12,33r4,xe" filled="f" strokecolor="#1f77b3" strokeweight=".096mm">
                  <v:path arrowok="t" o:connecttype="custom" o:connectlocs="16,801;21,801;25,799;28,796;31,793;33,789;33,785;33,780;31,776;28,773;25,770;21,768;16,768;12,768;8,770;5,773;2,776;0,780;0,785;0,789;2,793;5,796;8,799;12,801;16,801" o:connectangles="0,0,0,0,0,0,0,0,0,0,0,0,0,0,0,0,0,0,0,0,0,0,0,0,0"/>
                </v:shape>
                <v:shape id="Freeform 939" o:spid="_x0000_s1313" style="position:absolute;left:10222;top:172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" path="m21,l12,,8,1,2,7,,12r,8l2,24r6,7l12,32r9,l25,31r6,-7l33,20r,-8l31,7,25,1,21,xe" fillcolor="#1f77b3" stroked="f">
                  <v:path arrowok="t" o:connecttype="custom" o:connectlocs="21,1724;12,1724;8,1725;2,1731;0,1736;0,1744;2,1748;8,1755;12,1756;21,1756;25,1755;31,1748;33,1744;33,1736;31,1731;25,1725;21,1724" o:connectangles="0,0,0,0,0,0,0,0,0,0,0,0,0,0,0,0,0"/>
                </v:shape>
                <v:shape id="Freeform 938" o:spid="_x0000_s1314" style="position:absolute;left:10222;top:172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" path="m17,32r4,l25,31r3,-4l31,24r2,-4l33,16r,-4l31,7,28,4,25,1,21,,17,,12,,8,1,5,4,2,7,,12r,4l,20r2,4l5,27r3,4l12,32r5,xe" filled="f" strokecolor="#1f77b3" strokeweight=".096mm">
                  <v:path arrowok="t" o:connecttype="custom" o:connectlocs="17,1756;21,1756;25,1755;28,1751;31,1748;33,1744;33,1740;33,1736;31,1731;28,1728;25,1725;21,1724;17,1724;12,1724;8,1725;5,1728;2,1731;0,1736;0,1740;0,1744;2,1748;5,1751;8,1755;12,1756;17,1756" o:connectangles="0,0,0,0,0,0,0,0,0,0,0,0,0,0,0,0,0,0,0,0,0,0,0,0,0"/>
                </v:shape>
                <v:shape id="Freeform 937" o:spid="_x0000_s1315" style="position:absolute;left:6925;top:636;width:3314;height:1052;visibility:visible;mso-wrap-style:square;v-text-anchor:top" coordsize="3314,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" path="m,113l828,r828,356l2484,498r829,554e" filled="f" strokecolor="#ff7f0e" strokeweight=".144mm">
                  <v:path arrowok="t" o:connecttype="custom" o:connectlocs="0,749;828,636;1656,992;2484,1134;3313,1688" o:connectangles="0,0,0,0,0"/>
                </v:shape>
                <v:shape id="Freeform 936" o:spid="_x0000_s1316" style="position:absolute;left:6909;top:73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" path="m21,l12,,8,1,2,8,,12r,8l2,25r6,6l12,32r9,l25,31r6,-6l33,20r,-8l31,8,25,1,21,xe" fillcolor="#ff7f0e" stroked="f">
                  <v:path arrowok="t" o:connecttype="custom" o:connectlocs="21,733;12,733;8,734;2,741;0,745;0,753;2,758;8,764;12,765;21,765;25,764;31,758;33,753;33,745;31,741;25,734;21,733" o:connectangles="0,0,0,0,0,0,0,0,0,0,0,0,0,0,0,0,0"/>
                </v:shape>
                <v:shape id="Freeform 935" o:spid="_x0000_s1317" style="position:absolute;left:6909;top:73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" path="m17,32r4,l25,31r3,-3l31,25r2,-5l33,16r,-4l31,8,28,5,25,1,21,,17,,12,,8,1,5,5,2,8,,12r,4l,20r2,5l5,28r3,3l12,32r5,xe" filled="f" strokecolor="#ff7f0e" strokeweight=".096mm">
                  <v:path arrowok="t" o:connecttype="custom" o:connectlocs="17,765;21,765;25,764;28,761;31,758;33,753;33,749;33,745;31,741;28,738;25,734;21,733;17,733;12,733;8,734;5,738;2,741;0,745;0,749;0,753;2,758;5,761;8,764;12,765;17,765" o:connectangles="0,0,0,0,0,0,0,0,0,0,0,0,0,0,0,0,0,0,0,0,0,0,0,0,0"/>
                </v:shape>
                <v:shape id="Freeform 934" o:spid="_x0000_s1318" style="position:absolute;left:7737;top:61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620;12,620;8,622;2,628;0,632;0,641;2,645;8,651;12,653;21,653;25,651;31,645;33,641;33,632;31,628;25,622;21,620" o:connectangles="0,0,0,0,0,0,0,0,0,0,0,0,0,0,0,0,0"/>
                </v:shape>
                <v:shape id="Freeform 933" o:spid="_x0000_s1319" style="position:absolute;left:7737;top:61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" path="m17,33r4,l25,31r3,-3l31,25r2,-4l33,16r,-4l31,8,28,5,25,2,21,,17,,12,,8,2,5,5,2,8,,12r,4l,21r2,4l5,28r3,3l12,33r5,xe" filled="f" strokecolor="#ff7f0e" strokeweight=".096mm">
                  <v:path arrowok="t" o:connecttype="custom" o:connectlocs="17,653;21,653;25,651;28,648;31,645;33,641;33,636;33,632;31,628;28,625;25,622;21,620;17,620;12,620;8,622;5,625;2,628;0,632;0,636;0,641;2,645;5,648;8,651;12,653;17,653" o:connectangles="0,0,0,0,0,0,0,0,0,0,0,0,0,0,0,0,0,0,0,0,0,0,0,0,0"/>
                </v:shape>
                <v:shape id="Freeform 932" o:spid="_x0000_s1320" style="position:absolute;left:8565;top:97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" path="m20,l12,,8,2,1,8,,12r,9l1,25r7,6l12,33r8,l25,31r6,-6l32,21r,-9l31,8,25,2,20,xe" fillcolor="#ff7f0e" stroked="f">
                  <v:path arrowok="t" o:connecttype="custom" o:connectlocs="20,975;12,975;8,977;1,983;0,987;0,996;1,1000;8,1006;12,1008;20,1008;25,1006;31,1000;32,996;32,987;31,983;25,977;20,975" o:connectangles="0,0,0,0,0,0,0,0,0,0,0,0,0,0,0,0,0"/>
                </v:shape>
                <v:shape id="Freeform 931" o:spid="_x0000_s1321" style="position:absolute;left:8565;top:97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" path="m16,33r4,l25,31r3,-3l31,25r1,-4l32,17r,-5l31,8,28,5,25,2,20,,16,,12,,8,2,5,5,1,8,,12r,5l,21r1,4l5,28r3,3l12,33r4,xe" filled="f" strokecolor="#ff7f0e" strokeweight=".096mm">
                  <v:path arrowok="t" o:connecttype="custom" o:connectlocs="16,1008;20,1008;25,1006;28,1003;31,1000;32,996;32,992;32,987;31,983;28,980;25,977;20,975;16,975;12,975;8,977;5,980;1,983;0,987;0,992;0,996;1,1000;5,1003;8,1006;12,1008;16,1008" o:connectangles="0,0,0,0,0,0,0,0,0,0,0,0,0,0,0,0,0,0,0,0,0,0,0,0,0"/>
                </v:shape>
                <v:shape id="Freeform 930" o:spid="_x0000_s1322" style="position:absolute;left:9394;top:111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1117;12,1117;8,1119;2,1125;0,1129;0,1138;2,1142;8,1148;12,1150;21,1150;25,1148;31,1142;33,1138;33,1129;31,1125;25,1119;21,1117" o:connectangles="0,0,0,0,0,0,0,0,0,0,0,0,0,0,0,0,0"/>
                </v:shape>
                <v:shape id="Freeform 929" o:spid="_x0000_s1323" style="position:absolute;left:9394;top:111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" path="m16,33r5,l25,31r3,-3l31,25r2,-4l33,17r,-5l31,8,28,5,25,2,21,,16,,12,,8,2,5,5,2,8,,12r,5l,21r2,4l5,28r3,3l12,33r4,xe" filled="f" strokecolor="#ff7f0e" strokeweight=".096mm">
                  <v:path arrowok="t" o:connecttype="custom" o:connectlocs="16,1150;21,1150;25,1148;28,1145;31,1142;33,1138;33,1134;33,1129;31,1125;28,1122;25,1119;21,1117;16,1117;12,1117;8,1119;5,1122;2,1125;0,1129;0,1134;0,1138;2,1142;5,1145;8,1148;12,1150;16,1150" o:connectangles="0,0,0,0,0,0,0,0,0,0,0,0,0,0,0,0,0,0,0,0,0,0,0,0,0"/>
                </v:shape>
                <v:shape id="Freeform 928" o:spid="_x0000_s1324" style="position:absolute;left:10222;top:167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" path="m21,l12,,8,2,2,8,,12r,9l2,25r6,6l12,33r9,l25,31r6,-6l33,21r,-9l31,8,25,2,21,xe" fillcolor="#ff7f0e" stroked="f">
                  <v:path arrowok="t" o:connecttype="custom" o:connectlocs="21,1672;12,1672;8,1674;2,1680;0,1684;0,1693;2,1697;8,1703;12,1705;21,1705;25,1703;31,1697;33,1693;33,1684;31,1680;25,1674;21,1672" o:connectangles="0,0,0,0,0,0,0,0,0,0,0,0,0,0,0,0,0"/>
                </v:shape>
                <v:shape id="Freeform 927" o:spid="_x0000_s1325" style="position:absolute;left:10222;top:167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" path="m17,33r4,l25,31r3,-3l31,25r2,-4l33,16r,-4l31,8,28,5,25,2,21,,17,,12,,8,2,5,5,2,8,,12r,4l,21r2,4l5,28r3,3l12,33r5,xe" filled="f" strokecolor="#ff7f0e" strokeweight=".096mm">
                  <v:path arrowok="t" o:connecttype="custom" o:connectlocs="17,1705;21,1705;25,1703;28,1700;31,1697;33,1693;33,1688;33,1684;31,1680;28,1677;25,1674;21,1672;17,1672;12,1672;8,1674;5,1677;2,1680;0,1684;0,1688;0,1693;2,1697;5,1700;8,1703;12,1705;17,1705" o:connectangles="0,0,0,0,0,0,0,0,0,0,0,0,0,0,0,0,0,0,0,0,0,0,0,0,0"/>
                </v:shape>
                <v:shape id="Freeform 926" o:spid="_x0000_s1326" style="position:absolute;left:6925;top:1298;width:3314;height:243;visibility:visible;mso-wrap-style:square;v-text-anchor:top" coordsize="3314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" path="m,17l828,r828,92l2484,137r829,106e" filled="f" strokecolor="#2ba02b" strokeweight=".144mm">
                  <v:path arrowok="t" o:connecttype="custom" o:connectlocs="0,1315;828,1298;1656,1390;2484,1435;3313,1541" o:connectangles="0,0,0,0,0"/>
                </v:shape>
                <v:shape id="Freeform 925" o:spid="_x0000_s1327" style="position:absolute;left:6909;top:129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" path="m21,l12,,8,2,2,8,,12r,9l2,25r6,6l12,33r9,l25,31r6,-6l33,21r,-9l31,8,25,2,21,xe" fillcolor="#2ba02b" stroked="f">
                  <v:path arrowok="t" o:connecttype="custom" o:connectlocs="21,1298;12,1298;8,1300;2,1306;0,1310;0,1319;2,1323;8,1329;12,1331;21,1331;25,1329;31,1323;33,1319;33,1310;31,1306;25,1300;21,1298" o:connectangles="0,0,0,0,0,0,0,0,0,0,0,0,0,0,0,0,0"/>
                </v:shape>
                <v:shape id="Freeform 924" o:spid="_x0000_s1328" style="position:absolute;left:6909;top:129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" path="m17,33r4,l25,31r3,-3l31,25r2,-4l33,17r,-5l31,8,28,5,25,2,21,,17,,12,,8,2,5,5,2,8,,12r,5l,21r2,4l5,28r3,3l12,33r5,xe" filled="f" strokecolor="#2ba02b" strokeweight=".096mm">
                  <v:path arrowok="t" o:connecttype="custom" o:connectlocs="17,1331;21,1331;25,1329;28,1326;31,1323;33,1319;33,1315;33,1310;31,1306;28,1303;25,1300;21,1298;17,1298;12,1298;8,1300;5,1303;2,1306;0,1310;0,1315;0,1319;2,1323;5,1326;8,1329;12,1331;17,1331" o:connectangles="0,0,0,0,0,0,0,0,0,0,0,0,0,0,0,0,0,0,0,0,0,0,0,0,0"/>
                </v:shape>
                <v:shape id="Freeform 923" o:spid="_x0000_s1329" style="position:absolute;left:7737;top:128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" path="m21,l12,,8,1,2,8,,12r,8l2,25r6,6l12,32r9,l25,31r6,-6l33,20r,-8l31,8,25,1,21,xe" fillcolor="#2ba02b" stroked="f">
                  <v:path arrowok="t" o:connecttype="custom" o:connectlocs="21,1282;12,1282;8,1283;2,1290;0,1294;0,1302;2,1307;8,1313;12,1314;21,1314;25,1313;31,1307;33,1302;33,1294;31,1290;25,1283;21,1282" o:connectangles="0,0,0,0,0,0,0,0,0,0,0,0,0,0,0,0,0"/>
                </v:shape>
                <v:shape id="Freeform 922" o:spid="_x0000_s1330" style="position:absolute;left:7737;top:128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" path="m17,32r4,l25,31r3,-3l31,25r2,-5l33,16r,-4l31,8,28,4,25,1,21,,17,,12,,8,1,5,4,2,8,,12r,4l,20r2,5l5,28r3,3l12,32r5,xe" filled="f" strokecolor="#2ba02b" strokeweight=".096mm">
                  <v:path arrowok="t" o:connecttype="custom" o:connectlocs="17,1314;21,1314;25,1313;28,1310;31,1307;33,1302;33,1298;33,1294;31,1290;28,1286;25,1283;21,1282;17,1282;12,1282;8,1283;5,1286;2,1290;0,1294;0,1298;0,1302;2,1307;5,1310;8,1313;12,1314;17,1314" o:connectangles="0,0,0,0,0,0,0,0,0,0,0,0,0,0,0,0,0,0,0,0,0,0,0,0,0"/>
                </v:shape>
                <v:shape id="Freeform 921" o:spid="_x0000_s1331" style="position:absolute;left:8565;top:13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" path="m20,l12,,8,1,1,8,,12r,8l1,25r7,6l12,32r8,l25,31r6,-6l32,20r,-8l31,8,25,1,20,xe" fillcolor="#2ba02b" stroked="f">
                  <v:path arrowok="t" o:connecttype="custom" o:connectlocs="20,1374;12,1374;8,1375;1,1382;0,1386;0,1394;1,1399;8,1405;12,1406;20,1406;25,1405;31,1399;32,1394;32,1386;31,1382;25,1375;20,1374" o:connectangles="0,0,0,0,0,0,0,0,0,0,0,0,0,0,0,0,0"/>
                </v:shape>
                <v:shape id="Freeform 920" o:spid="_x0000_s1332" style="position:absolute;left:8565;top:13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" path="m16,32r4,l25,31r3,-3l31,25r1,-5l32,16r,-4l31,8,28,5,25,1,20,,16,,12,,8,1,5,5,1,8,,12r,4l,20r1,5l5,28r3,3l12,32r4,xe" filled="f" strokecolor="#2ba02b" strokeweight=".096mm">
                  <v:path arrowok="t" o:connecttype="custom" o:connectlocs="16,1406;20,1406;25,1405;28,1402;31,1399;32,1394;32,1390;32,1386;31,1382;28,1379;25,1375;20,1374;16,1374;12,1374;8,1375;5,1379;1,1382;0,1386;0,1390;0,1394;1,1399;5,1402;8,1405;12,1406;16,1406" o:connectangles="0,0,0,0,0,0,0,0,0,0,0,0,0,0,0,0,0,0,0,0,0,0,0,0,0"/>
                </v:shape>
                <v:shape id="Freeform 919" o:spid="_x0000_s1333" style="position:absolute;left:9394;top:141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" path="m21,l12,,8,1,2,8,,12r,8l2,25r6,6l12,32r9,l25,31r6,-6l33,20r,-8l31,8,25,1,21,xe" fillcolor="#2ba02b" stroked="f">
                  <v:path arrowok="t" o:connecttype="custom" o:connectlocs="21,1419;12,1419;8,1420;2,1427;0,1431;0,1439;2,1444;8,1450;12,1451;21,1451;25,1450;31,1444;33,1439;33,1431;31,1427;25,1420;21,1419" o:connectangles="0,0,0,0,0,0,0,0,0,0,0,0,0,0,0,0,0"/>
                </v:shape>
                <v:shape id="Freeform 918" o:spid="_x0000_s1334" style="position:absolute;left:9394;top:141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" path="m16,32r5,l25,31r3,-3l31,25r2,-5l33,16r,-4l31,8,28,4,25,1,21,,16,,12,,8,1,5,4,2,8,,12r,4l,20r2,5l5,28r3,3l12,32r4,xe" filled="f" strokecolor="#2ba02b" strokeweight=".096mm">
                  <v:path arrowok="t" o:connecttype="custom" o:connectlocs="16,1451;21,1451;25,1450;28,1447;31,1444;33,1439;33,1435;33,1431;31,1427;28,1423;25,1420;21,1419;16,1419;12,1419;8,1420;5,1423;2,1427;0,1431;0,1435;0,1439;2,1444;5,1447;8,1450;12,1451;16,1451" o:connectangles="0,0,0,0,0,0,0,0,0,0,0,0,0,0,0,0,0,0,0,0,0,0,0,0,0"/>
                </v:shape>
                <v:shape id="Freeform 917" o:spid="_x0000_s1335" style="position:absolute;left:10222;top:152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" path="m21,l12,,8,2,2,8,,12r,9l2,25r6,6l12,33r9,l25,31r6,-6l33,21r,-9l31,8,25,2,21,xe" fillcolor="#2ba02b" stroked="f">
                  <v:path arrowok="t" o:connecttype="custom" o:connectlocs="21,1524;12,1524;8,1526;2,1532;0,1536;0,1545;2,1549;8,1555;12,1557;21,1557;25,1555;31,1549;33,1545;33,1536;31,1532;25,1526;21,1524" o:connectangles="0,0,0,0,0,0,0,0,0,0,0,0,0,0,0,0,0"/>
                </v:shape>
                <v:shape id="Freeform 916" o:spid="_x0000_s1336" style="position:absolute;left:10222;top:152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" path="m17,33r4,l25,31r3,-3l31,25r2,-4l33,17r,-5l31,8,28,5,25,2,21,,17,,12,,8,2,5,5,2,8,,12r,5l,21r2,4l5,28r3,3l12,33r5,xe" filled="f" strokecolor="#2ba02b" strokeweight=".096mm">
                  <v:path arrowok="t" o:connecttype="custom" o:connectlocs="17,1557;21,1557;25,1555;28,1552;31,1549;33,1545;33,1541;33,1536;31,1532;28,1529;25,1526;21,1524;17,1524;12,1524;8,1526;5,1529;2,1532;0,1536;0,1541;0,1545;2,1549;5,1552;8,1555;12,1557;17,1557" o:connectangles="0,0,0,0,0,0,0,0,0,0,0,0,0,0,0,0,0,0,0,0,0,0,0,0,0"/>
                </v:shape>
                <v:shape id="Freeform 915" o:spid="_x0000_s1337" style="position:absolute;left:6925;top:1419;width:3314;height:39;visibility:visible;mso-wrap-style:square;v-text-anchor:top" coordsize="3314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" path="m,7l828,3,1656,r828,32l3313,39e" filled="f" strokecolor="#d62728" strokeweight=".144mm">
                  <v:path arrowok="t" o:connecttype="custom" o:connectlocs="0,1426;828,1422;1656,1419;2484,1451;3313,1458" o:connectangles="0,0,0,0,0"/>
                </v:shape>
                <v:shape id="Freeform 914" o:spid="_x0000_s1338" style="position:absolute;left:6909;top:140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" path="m21,l12,,8,1,2,8,,12r,8l2,25r6,6l12,32r9,l25,31r6,-6l33,20r,-8l31,8,25,1,21,xe" fillcolor="#d62728" stroked="f">
                  <v:path arrowok="t" o:connecttype="custom" o:connectlocs="21,1410;12,1410;8,1411;2,1418;0,1422;0,1430;2,1435;8,1441;12,1442;21,1442;25,1441;31,1435;33,1430;33,1422;31,1418;25,1411;21,1410" o:connectangles="0,0,0,0,0,0,0,0,0,0,0,0,0,0,0,0,0"/>
                </v:shape>
                <v:shape id="Freeform 913" o:spid="_x0000_s1339" style="position:absolute;left:6909;top:140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" path="m17,32r4,l25,31r3,-3l31,25r2,-5l33,16r,-4l31,8,28,4,25,1,21,,17,,12,,8,1,5,4,2,8,,12r,4l,20r2,5l5,28r3,3l12,32r5,xe" filled="f" strokecolor="#d62728" strokeweight=".096mm">
                  <v:path arrowok="t" o:connecttype="custom" o:connectlocs="17,1442;21,1442;25,1441;28,1438;31,1435;33,1430;33,1426;33,1422;31,1418;28,1414;25,1411;21,1410;17,1410;12,1410;8,1411;5,1414;2,1418;0,1422;0,1426;0,1430;2,1435;5,1438;8,1441;12,1442;17,1442" o:connectangles="0,0,0,0,0,0,0,0,0,0,0,0,0,0,0,0,0,0,0,0,0,0,0,0,0"/>
                </v:shape>
                <v:shape id="Freeform 912" o:spid="_x0000_s1340" style="position:absolute;left:7737;top:140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" path="m21,l12,,8,1,2,8,,12r,8l2,25r6,6l12,32r9,l25,31r6,-6l33,20r,-8l31,8,25,1,21,xe" fillcolor="#d62728" stroked="f">
                  <v:path arrowok="t" o:connecttype="custom" o:connectlocs="21,1406;12,1406;8,1407;2,1414;0,1418;0,1426;2,1431;8,1437;12,1438;21,1438;25,1437;31,1431;33,1426;33,1418;31,1414;25,1407;21,1406" o:connectangles="0,0,0,0,0,0,0,0,0,0,0,0,0,0,0,0,0"/>
                </v:shape>
                <v:shape id="Freeform 911" o:spid="_x0000_s1341" style="position:absolute;left:7737;top:140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" path="m17,32r4,l25,31r3,-3l31,25r2,-5l33,16r,-4l31,8,28,5,25,1,21,,17,,12,,8,1,5,5,2,8,,12r,4l,20r2,5l5,28r3,3l12,32r5,xe" filled="f" strokecolor="#d62728" strokeweight=".096mm">
                  <v:path arrowok="t" o:connecttype="custom" o:connectlocs="17,1438;21,1438;25,1437;28,1434;31,1431;33,1426;33,1422;33,1418;31,1414;28,1411;25,1407;21,1406;17,1406;12,1406;8,1407;5,1411;2,1414;0,1418;0,1422;0,1426;2,1431;5,1434;8,1437;12,1438;17,1438" o:connectangles="0,0,0,0,0,0,0,0,0,0,0,0,0,0,0,0,0,0,0,0,0,0,0,0,0"/>
                </v:shape>
                <v:shape id="Freeform 910" o:spid="_x0000_s1342" style="position:absolute;left:8565;top:140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" path="m20,l12,,8,1,1,8,,12r,8l1,25r7,6l12,32r8,l25,31r6,-6l32,20r,-8l31,8,25,1,20,xe" fillcolor="#d62728" stroked="f">
                  <v:path arrowok="t" o:connecttype="custom" o:connectlocs="20,1403;12,1403;8,1404;1,1411;0,1415;0,1423;1,1428;8,1434;12,1435;20,1435;25,1434;31,1428;32,1423;32,1415;31,1411;25,1404;20,1403" o:connectangles="0,0,0,0,0,0,0,0,0,0,0,0,0,0,0,0,0"/>
                </v:shape>
                <v:shape id="Freeform 909" o:spid="_x0000_s1343" style="position:absolute;left:8565;top:140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" path="m16,32r4,l25,31r3,-3l31,25r1,-5l32,16r,-4l31,8,28,5,25,1,20,,16,,12,,8,1,5,5,1,8,,12r,4l,20r1,5l5,28r3,3l12,32r4,xe" filled="f" strokecolor="#d62728" strokeweight=".096mm">
                  <v:path arrowok="t" o:connecttype="custom" o:connectlocs="16,1435;20,1435;25,1434;28,1431;31,1428;32,1423;32,1419;32,1415;31,1411;28,1408;25,1404;20,1403;16,1403;12,1403;8,1404;5,1408;1,1411;0,1415;0,1419;0,1423;1,1428;5,1431;8,1434;12,1435;16,1435" o:connectangles="0,0,0,0,0,0,0,0,0,0,0,0,0,0,0,0,0,0,0,0,0,0,0,0,0"/>
                </v:shape>
                <v:shape id="Freeform 908" o:spid="_x0000_s1344" style="position:absolute;left:9394;top:143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" path="m21,l12,,8,2,2,8,,12r,8l2,25r6,6l12,32r9,l25,31r6,-6l33,20r,-8l31,8,25,2,21,xe" fillcolor="#d62728" stroked="f">
                  <v:path arrowok="t" o:connecttype="custom" o:connectlocs="21,1435;12,1435;8,1437;2,1443;0,1447;0,1455;2,1460;8,1466;12,1467;21,1467;25,1466;31,1460;33,1455;33,1447;31,1443;25,1437;21,1435" o:connectangles="0,0,0,0,0,0,0,0,0,0,0,0,0,0,0,0,0"/>
                </v:shape>
                <v:shape id="Freeform 907" o:spid="_x0000_s1345" style="position:absolute;left:9394;top:143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" path="m16,32r5,l25,31r3,-3l31,25r2,-5l33,16r,-4l31,8,28,5,25,2,21,,16,,12,,8,2,5,5,2,8,,12r,4l,20r2,5l5,28r3,3l12,32r4,xe" filled="f" strokecolor="#d62728" strokeweight=".096mm">
                  <v:path arrowok="t" o:connecttype="custom" o:connectlocs="16,1467;21,1467;25,1466;28,1463;31,1460;33,1455;33,1451;33,1447;31,1443;28,1440;25,1437;21,1435;16,1435;12,1435;8,1437;5,1440;2,1443;0,1447;0,1451;0,1455;2,1460;5,1463;8,1466;12,1467;16,1467" o:connectangles="0,0,0,0,0,0,0,0,0,0,0,0,0,0,0,0,0,0,0,0,0,0,0,0,0"/>
                </v:shape>
                <v:shape id="Freeform 906" o:spid="_x0000_s1346" style="position:absolute;left:10222;top:144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" path="m21,l12,,8,1,2,7,,12r,8l2,24r6,7l12,32r9,l25,31r6,-7l33,20r,-8l31,7,25,1,21,xe" fillcolor="#d62728" stroked="f">
                  <v:path arrowok="t" o:connecttype="custom" o:connectlocs="21,1442;12,1442;8,1443;2,1449;0,1454;0,1462;2,1466;8,1473;12,1474;21,1474;25,1473;31,1466;33,1462;33,1454;31,1449;25,1443;21,1442" o:connectangles="0,0,0,0,0,0,0,0,0,0,0,0,0,0,0,0,0"/>
                </v:shape>
                <v:shape id="Freeform 905" o:spid="_x0000_s1347" style="position:absolute;left:10222;top:144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" path="m17,32r4,l25,31r3,-3l31,24r2,-4l33,16r,-4l31,7,28,4,25,1,21,,17,,12,,8,1,5,4,2,7,,12r,4l,20r2,4l5,28r3,3l12,32r5,xe" filled="f" strokecolor="#d62728" strokeweight=".096mm">
                  <v:path arrowok="t" o:connecttype="custom" o:connectlocs="17,1474;21,1474;25,1473;28,1470;31,1466;33,1462;33,1458;33,1454;31,1449;28,1446;25,1443;21,1442;17,1442;12,1442;8,1443;5,1446;2,1449;0,1454;0,1458;0,1462;2,1466;5,1470;8,1473;12,1474;17,1474" o:connectangles="0,0,0,0,0,0,0,0,0,0,0,0,0,0,0,0,0,0,0,0,0,0,0,0,0"/>
                </v:shape>
                <v:line id="Line 904" o:spid="_x0000_s1348" style="position:absolute;visibility:visible;mso-wrap-style:square" from="6921,984" to="10243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" strokecolor="#9466bd" strokeweight=".36411mm"/>
                <v:shape id="Freeform 903" o:spid="_x0000_s1349" style="position:absolute;left:6909;top:97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970;12,970;8,972;2,978;0,982;0,991;2,995;8,1001;12,1003;21,1003;25,1001;31,995;33,991;33,982;31,978;25,972;21,970" o:connectangles="0,0,0,0,0,0,0,0,0,0,0,0,0,0,0,0,0"/>
                </v:shape>
                <v:shape id="Freeform 902" o:spid="_x0000_s1350" style="position:absolute;left:6909;top:97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" path="m17,33r4,l25,31r3,-3l31,25r2,-4l33,17r,-5l31,8,28,5,25,2,21,,17,,12,,8,2,5,5,2,8,,12r,5l,21r2,4l5,28r3,3l12,33r5,xe" filled="f" strokecolor="#9466bd" strokeweight=".096mm">
                  <v:path arrowok="t" o:connecttype="custom" o:connectlocs="17,1003;21,1003;25,1001;28,998;31,995;33,991;33,987;33,982;31,978;28,975;25,972;21,970;17,970;12,970;8,972;5,975;2,978;0,982;0,987;0,991;2,995;5,998;8,1001;12,1003;17,1003" o:connectangles="0,0,0,0,0,0,0,0,0,0,0,0,0,0,0,0,0,0,0,0,0,0,0,0,0"/>
                </v:shape>
                <v:shape id="Freeform 901" o:spid="_x0000_s1351" style="position:absolute;left:7737;top:9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" path="m21,l12,,8,2,2,8,,12r,8l2,25r6,6l12,32r9,l25,31r6,-6l33,20r,-8l31,8,25,2,21,xe" fillcolor="#9466bd" stroked="f">
                  <v:path arrowok="t" o:connecttype="custom" o:connectlocs="21,974;12,974;8,976;2,982;0,986;0,994;2,999;8,1005;12,1006;21,1006;25,1005;31,999;33,994;33,986;31,982;25,976;21,974" o:connectangles="0,0,0,0,0,0,0,0,0,0,0,0,0,0,0,0,0"/>
                </v:shape>
                <v:shape id="Freeform 900" o:spid="_x0000_s1352" style="position:absolute;left:7737;top:9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" path="m17,32r4,l25,31r3,-3l31,25r2,-5l33,16r,-4l31,8,28,5,25,2,21,,17,,12,,8,2,5,5,2,8,,12r,4l,20r2,5l5,28r3,3l12,32r5,xe" filled="f" strokecolor="#9466bd" strokeweight=".096mm">
                  <v:path arrowok="t" o:connecttype="custom" o:connectlocs="17,1006;21,1006;25,1005;28,1002;31,999;33,994;33,990;33,986;31,982;28,979;25,976;21,974;17,974;12,974;8,976;5,979;2,982;0,986;0,990;0,994;2,999;5,1002;8,1005;12,1006;17,1006" o:connectangles="0,0,0,0,0,0,0,0,0,0,0,0,0,0,0,0,0,0,0,0,0,0,0,0,0"/>
                </v:shape>
                <v:shape id="Freeform 899" o:spid="_x0000_s1353" style="position:absolute;left:8565;top:97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" path="m20,l12,,8,1,1,7,,12r,8l1,24r7,6l12,32r8,l25,30r6,-6l32,20r,-8l31,7,25,1,20,xe" fillcolor="#9466bd" stroked="f">
                  <v:path arrowok="t" o:connecttype="custom" o:connectlocs="20,971;12,971;8,972;1,978;0,983;0,991;1,995;8,1001;12,1003;20,1003;25,1001;31,995;32,991;32,983;31,978;25,972;20,971" o:connectangles="0,0,0,0,0,0,0,0,0,0,0,0,0,0,0,0,0"/>
                </v:shape>
                <v:shape id="Freeform 898" o:spid="_x0000_s1354" style="position:absolute;left:8565;top:97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" path="m16,32r4,l25,30r3,-3l31,24r1,-4l32,16r,-4l31,7,28,4,25,1,20,,16,,12,,8,1,5,4,1,7,,12r,4l,20r1,4l5,27r3,3l12,32r4,xe" filled="f" strokecolor="#9466bd" strokeweight=".096mm">
                  <v:path arrowok="t" o:connecttype="custom" o:connectlocs="16,1003;20,1003;25,1001;28,998;31,995;32,991;32,987;32,983;31,978;28,975;25,972;20,971;16,971;12,971;8,972;5,975;1,978;0,983;0,987;0,991;1,995;5,998;8,1001;12,1003;16,1003" o:connectangles="0,0,0,0,0,0,0,0,0,0,0,0,0,0,0,0,0,0,0,0,0,0,0,0,0"/>
                </v:shape>
                <v:shape id="Freeform 897" o:spid="_x0000_s1355" style="position:absolute;left:9394;top:96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" path="m21,l12,,8,2,2,8,,12r,9l2,25r6,6l12,33r9,l25,31r6,-6l33,21r,-9l31,8,25,2,21,xe" fillcolor="#9466bd" stroked="f">
                  <v:path arrowok="t" o:connecttype="custom" o:connectlocs="21,961;12,961;8,963;2,969;0,973;0,982;2,986;8,992;12,994;21,994;25,992;31,986;33,982;33,973;31,969;25,963;21,961" o:connectangles="0,0,0,0,0,0,0,0,0,0,0,0,0,0,0,0,0"/>
                </v:shape>
                <v:shape id="Freeform 896" o:spid="_x0000_s1356" style="position:absolute;left:9394;top:96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" path="m16,33r5,l25,31r3,-3l31,25r2,-4l33,17r,-5l31,8,28,5,25,2,21,,16,,12,,8,2,5,5,2,8,,12r,5l,21r2,4l5,28r3,3l12,33r4,xe" filled="f" strokecolor="#9466bd" strokeweight=".096mm">
                  <v:path arrowok="t" o:connecttype="custom" o:connectlocs="16,994;21,994;25,992;28,989;31,986;33,982;33,978;33,973;31,969;28,966;25,963;21,961;16,961;12,961;8,963;5,966;2,969;0,973;0,978;0,982;2,986;5,989;8,992;12,994;16,994" o:connectangles="0,0,0,0,0,0,0,0,0,0,0,0,0,0,0,0,0,0,0,0,0,0,0,0,0"/>
                </v:shape>
                <v:shape id="Freeform 895" o:spid="_x0000_s1357" style="position:absolute;left:10222;top:96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968;12,968;8,970;2,976;0,980;0,989;2,993;8,999;12,1001;21,1001;25,999;31,993;33,989;33,980;31,976;25,970;21,968" o:connectangles="0,0,0,0,0,0,0,0,0,0,0,0,0,0,0,0,0"/>
                </v:shape>
                <v:shape id="Freeform 894" o:spid="_x0000_s1358" style="position:absolute;left:10222;top:96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" path="m17,33r4,l25,31r3,-3l31,25r2,-4l33,17r,-5l31,8,28,5,25,2,21,,17,,12,,8,2,5,5,2,8,,12r,5l,21r2,4l5,28r3,3l12,33r5,xe" filled="f" strokecolor="#9466bd" strokeweight=".096mm">
                  <v:path arrowok="t" o:connecttype="custom" o:connectlocs="17,1001;21,1001;25,999;28,996;31,993;33,989;33,985;33,980;31,976;28,973;25,970;21,968;17,968;12,968;8,970;5,973;2,976;0,980;0,985;0,989;2,993;5,996;8,999;12,1001;17,1001" o:connectangles="0,0,0,0,0,0,0,0,0,0,0,0,0,0,0,0,0,0,0,0,0,0,0,0,0"/>
                </v:shape>
                <v:shape id="Freeform 893" o:spid="_x0000_s1359" style="position:absolute;left:6740;top:1736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892" o:spid="_x0000_s1360" style="position:absolute;visibility:visible;mso-wrap-style:square" from="6760,1737" to="6760,1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" strokeweight=".07681mm"/>
                <v:shape id="Freeform 891" o:spid="_x0000_s1361" style="position:absolute;left:6740;top:1464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890" o:spid="_x0000_s1362" style="position:absolute;visibility:visible;mso-wrap-style:square" from="6760,1464" to="6760,1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" strokeweight=".07681mm"/>
                <v:shape id="Freeform 889" o:spid="_x0000_s1363" style="position:absolute;left:6740;top:1191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" path="m19,l,e" fillcolor="black" stroked="f">
                  <v:path arrowok="t" o:connecttype="custom" o:connectlocs="19,0;0,0" o:connectangles="0,0"/>
                </v:shape>
                <v:line id="Line 888" o:spid="_x0000_s1364" style="position:absolute;visibility:visible;mso-wrap-style:square" from="6760,1192" to="6760,1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" strokeweight=".07681mm"/>
                <v:shape id="Freeform 887" o:spid="_x0000_s1365" style="position:absolute;left:6740;top:919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886" o:spid="_x0000_s1366" style="position:absolute;visibility:visible;mso-wrap-style:square" from="6760,919" to="6760,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" strokeweight=".07681mm"/>
                <v:shape id="Freeform 885" o:spid="_x0000_s1367" style="position:absolute;left:6740;top:647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884" o:spid="_x0000_s1368" style="position:absolute;visibility:visible;mso-wrap-style:square" from="6760,647" to="6760,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" strokeweight=".07681mm"/>
                <v:shape id="Freeform 883" o:spid="_x0000_s1369" style="position:absolute;left:6740;top:374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" path="m19,l,e" fillcolor="black" stroked="f">
                  <v:path arrowok="t" o:connecttype="custom" o:connectlocs="19,0;0,0" o:connectangles="0,0"/>
                </v:shape>
                <v:line id="Line 882" o:spid="_x0000_s1370" style="position:absolute;visibility:visible;mso-wrap-style:square" from="6760,375" to="6760,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" strokeweight=".07681mm"/>
                <v:shape id="Freeform 881" o:spid="_x0000_s1371" style="position:absolute;left:6740;top:102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880" o:spid="_x0000_s1372" style="position:absolute;visibility:visible;mso-wrap-style:square" from="6760,102" to="6760,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" strokeweight=".07681mm"/>
                <v:shape id="AutoShape 879" o:spid="_x0000_s1373" style="position:absolute;left:2160;top:6549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" path="m4600,-4727r,-1810m8244,-4727r,-1810m4600,-4727r3644,m4600,-6537r3644,e" filled="f" strokeweight=".07681mm">
                  <v:path arrowok="t" o:connecttype="custom" o:connectlocs="4600,1822;4600,12;8244,1822;8244,12;4600,1822;8244,1822;4600,12;8244,12" o:connectangles="0,0,0,0,0,0,0,0"/>
                </v:shape>
                <v:shape id="Freeform 878" o:spid="_x0000_s1374" style="position:absolute;left:9946;top:38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" path="m427,l4,,,4,,412r4,4l427,416r4,-4l431,4,427,xe" stroked="f">
                  <v:fill opacity="52428f"/>
                  <v:path arrowok="t" o:connecttype="custom" o:connectlocs="427,39;4,39;0,43;0,451;4,455;427,455;431,451;431,43;427,39" o:connectangles="0,0,0,0,0,0,0,0,0"/>
                </v:shape>
                <v:shape id="Freeform 877" o:spid="_x0000_s1375" style="position:absolute;left:9946;top:38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" path="m11,416r409,l427,416r4,-4l431,405r,-394l431,4,427,r-7,l11,,4,,,4r,7l,405r,7l4,416r7,xe" filled="f" strokecolor="#ccc" strokeweight=".096mm">
                  <v:path arrowok="t" o:connecttype="custom" o:connectlocs="11,455;420,455;427,455;431,451;431,444;431,50;431,43;427,39;420,39;11,39;4,39;0,43;0,50;0,444;0,451;4,455;11,455" o:connectangles="0,0,0,0,0,0,0,0,0,0,0,0,0,0,0,0,0"/>
                </v:shape>
                <v:shape id="Freeform 876" o:spid="_x0000_s1376" style="position:absolute;left:10006;top:6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" path="m21,l12,,8,1,2,7,,12r,8l2,24r6,7l12,32r9,l25,31r6,-7l33,20r,-8l31,7,25,1,21,xe" fillcolor="#1f77b3" stroked="f">
                  <v:path arrowok="t" o:connecttype="custom" o:connectlocs="21,67;12,67;8,68;2,74;0,79;0,87;2,91;8,98;12,99;21,99;25,98;31,91;33,87;33,79;31,74;25,68;21,67" o:connectangles="0,0,0,0,0,0,0,0,0,0,0,0,0,0,0,0,0"/>
                </v:shape>
                <v:shape id="Freeform 875" o:spid="_x0000_s1377" style="position:absolute;left:10006;top:6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" path="m16,32r5,l25,31r3,-3l31,24r2,-4l33,16r,-4l31,7,28,4,25,1,21,,16,,12,,8,1,5,4,2,7,,12r,4l,20r2,4l5,28r3,3l12,32r4,xe" filled="f" strokecolor="#1f77b3" strokeweight=".096mm">
                  <v:path arrowok="t" o:connecttype="custom" o:connectlocs="16,99;21,99;25,98;28,95;31,91;33,87;33,83;33,79;31,74;28,71;25,68;21,67;16,67;12,67;8,68;5,71;2,74;0,79;0,83;0,87;2,91;5,95;8,98;12,99;16,99" o:connectangles="0,0,0,0,0,0,0,0,0,0,0,0,0,0,0,0,0,0,0,0,0,0,0,0,0"/>
                </v:shape>
                <v:shape id="Freeform 874" o:spid="_x0000_s1378" style="position:absolute;left:10006;top:14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146;12,146;8,148;2,154;0,158;0,167;2,171;8,177;12,179;21,179;25,177;31,171;33,167;33,158;31,154;25,148;21,146" o:connectangles="0,0,0,0,0,0,0,0,0,0,0,0,0,0,0,0,0"/>
                </v:shape>
                <v:shape id="Freeform 873" o:spid="_x0000_s1379" style="position:absolute;left:10006;top:14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" path="m16,33r5,l25,31r3,-3l31,25r2,-4l33,17r,-5l31,8,28,5,25,2,21,,16,,12,,8,2,5,5,2,8,,12r,5l,21r2,4l5,28r3,3l12,33r4,xe" filled="f" strokecolor="#ff7f0e" strokeweight=".096mm">
                  <v:path arrowok="t" o:connecttype="custom" o:connectlocs="16,179;21,179;25,177;28,174;31,171;33,167;33,163;33,158;31,154;28,151;25,148;21,146;16,146;12,146;8,148;5,151;2,154;0,158;0,163;0,167;2,171;5,174;8,177;12,179;16,179" o:connectangles="0,0,0,0,0,0,0,0,0,0,0,0,0,0,0,0,0,0,0,0,0,0,0,0,0"/>
                </v:shape>
                <v:shape id="Freeform 872" o:spid="_x0000_s1380" style="position:absolute;left:10006;top:22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" path="m21,l12,,8,2,2,8,,12r,9l2,25r6,6l12,33r9,l25,31r6,-6l33,21r,-9l31,8,25,2,21,xe" fillcolor="#2ba02b" stroked="f">
                  <v:path arrowok="t" o:connecttype="custom" o:connectlocs="21,226;12,226;8,228;2,234;0,238;0,247;2,251;8,257;12,259;21,259;25,257;31,251;33,247;33,238;31,234;25,228;21,226" o:connectangles="0,0,0,0,0,0,0,0,0,0,0,0,0,0,0,0,0"/>
                </v:shape>
                <v:shape id="Freeform 871" o:spid="_x0000_s1381" style="position:absolute;left:10006;top:22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" path="m16,33r5,l25,31r3,-3l31,25r2,-4l33,17r,-5l31,8,28,5,25,2,21,,16,,12,,8,2,5,5,2,8,,12r,5l,21r2,4l5,28r3,3l12,33r4,xe" filled="f" strokecolor="#2ba02b" strokeweight=".096mm">
                  <v:path arrowok="t" o:connecttype="custom" o:connectlocs="16,259;21,259;25,257;28,254;31,251;33,247;33,243;33,238;31,234;28,231;25,228;21,226;16,226;12,226;8,228;5,231;2,234;0,238;0,243;0,247;2,251;5,254;8,257;12,259;16,259" o:connectangles="0,0,0,0,0,0,0,0,0,0,0,0,0,0,0,0,0,0,0,0,0,0,0,0,0"/>
                </v:shape>
                <v:shape id="Freeform 870" o:spid="_x0000_s1382" style="position:absolute;left:10006;top:30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" path="m21,l12,,8,2,2,8,,12r,9l2,25r6,6l12,33r9,l25,31r6,-6l33,21r,-9l31,8,25,2,21,xe" fillcolor="#d62728" stroked="f">
                  <v:path arrowok="t" o:connecttype="custom" o:connectlocs="21,306;12,306;8,308;2,314;0,318;0,327;2,331;8,337;12,339;21,339;25,337;31,331;33,327;33,318;31,314;25,308;21,306" o:connectangles="0,0,0,0,0,0,0,0,0,0,0,0,0,0,0,0,0"/>
                </v:shape>
                <v:shape id="Freeform 869" o:spid="_x0000_s1383" style="position:absolute;left:10006;top:30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" path="m16,33r5,l25,31r3,-3l31,25r2,-4l33,17r,-5l31,8,28,5,25,2,21,,16,,12,,8,2,5,5,2,8,,12r,5l,21r2,4l5,28r3,3l12,33r4,xe" filled="f" strokecolor="#d62728" strokeweight=".096mm">
                  <v:path arrowok="t" o:connecttype="custom" o:connectlocs="16,339;21,339;25,337;28,334;31,331;33,327;33,323;33,318;31,314;28,311;25,308;21,306;16,306;12,306;8,308;5,311;2,314;0,318;0,323;0,327;2,331;5,334;8,337;12,339;16,339" o:connectangles="0,0,0,0,0,0,0,0,0,0,0,0,0,0,0,0,0,0,0,0,0,0,0,0,0"/>
                </v:shape>
                <v:shape id="Freeform 868" o:spid="_x0000_s1384" style="position:absolute;left:10006;top:38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386;12,386;8,388;2,394;0,398;0,407;2,411;8,417;12,419;21,419;25,417;31,411;33,407;33,398;31,394;25,388;21,386" o:connectangles="0,0,0,0,0,0,0,0,0,0,0,0,0,0,0,0,0"/>
                </v:shape>
                <v:shape id="Freeform 867" o:spid="_x0000_s1385" style="position:absolute;left:10006;top:38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" path="m16,33r5,l25,31r3,-3l31,25r2,-4l33,16r,-4l31,8,28,5,25,2,21,,16,,12,,8,2,5,5,2,8,,12r,4l,21r2,4l5,28r3,3l12,33r4,xe" filled="f" strokecolor="#9466bd" strokeweight=".096mm">
                  <v:path arrowok="t" o:connecttype="custom" o:connectlocs="16,419;21,419;25,417;28,414;31,411;33,407;33,402;33,398;31,394;28,391;25,388;21,386;16,386;12,386;8,388;5,391;2,394;0,398;0,402;0,407;2,411;5,414;8,417;12,419;16,419" o:connectangles="0,0,0,0,0,0,0,0,0,0,0,0,0,0,0,0,0,0,0,0,0,0,0,0,0"/>
                </v:shape>
                <v:shape id="Text Box 866" o:spid="_x0000_s1386" type="#_x0000_t202" style="position:absolute;left:6762;top:13;width:3641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t46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" filled="f" stroked="f">
                  <v:textbox inset="0,0,0,0">
                    <w:txbxContent>
                      <w:p w14:paraId="628FAC5C" w14:textId="77777777" w:rsidR="00053D16" w:rsidRDefault="00053D16">
                        <w:pPr>
                          <w:spacing w:before="4"/>
                          <w:rPr>
                            <w:sz w:val="3"/>
                          </w:rPr>
                        </w:pPr>
                      </w:p>
                      <w:p w14:paraId="3CD428A1" w14:textId="77777777" w:rsidR="00053D16" w:rsidRDefault="00053D16">
                        <w:pPr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1F77B3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32276ED9" w14:textId="77777777" w:rsidR="00053D16" w:rsidRDefault="00053D16">
                        <w:pPr>
                          <w:spacing w:before="22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FF7F0E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2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2DD443D0" w14:textId="77777777" w:rsidR="00053D16" w:rsidRDefault="00053D16">
                        <w:pPr>
                          <w:spacing w:before="21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2BA02B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4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433A5941" w14:textId="77777777" w:rsidR="00053D16" w:rsidRDefault="00053D16">
                        <w:pPr>
                          <w:spacing w:before="22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D62728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8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307EF286" w14:textId="77777777" w:rsidR="00053D16" w:rsidRDefault="00053D16">
                        <w:pPr>
                          <w:spacing w:before="22"/>
                          <w:ind w:right="44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position w:val="3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position w:val="3"/>
                            <w:sz w:val="5"/>
                            <w:u w:val="single" w:color="9466BD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position w:val="3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position w:val="3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position w:val="3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16 *</w:t>
                        </w:r>
                        <w:r>
                          <w:rPr>
                            <w:rFonts w:ascii="DejaVu Sans"/>
                            <w:spacing w:val="-4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10"/>
          <w:sz w:val="5"/>
          <w:lang w:val="en-GB"/>
        </w:rPr>
        <w:t>4.0</w:t>
      </w:r>
    </w:p>
    <w:p w14:paraId="2433844A" w14:textId="77777777" w:rsidR="000A52FD" w:rsidRPr="005677B4" w:rsidRDefault="005677B4">
      <w:pPr>
        <w:spacing w:before="18"/>
        <w:ind w:right="129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8</w:t>
      </w:r>
    </w:p>
    <w:p w14:paraId="6766BF4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BC41F8A" w14:textId="77777777" w:rsidR="000A52FD" w:rsidRPr="005677B4" w:rsidRDefault="000A52FD">
      <w:pPr>
        <w:pStyle w:val="Tekstpodstawowy"/>
        <w:spacing w:before="3"/>
        <w:rPr>
          <w:rFonts w:ascii="DejaVu Sans"/>
          <w:sz w:val="5"/>
          <w:lang w:val="en-GB"/>
        </w:rPr>
      </w:pPr>
    </w:p>
    <w:p w14:paraId="5DFAE5CB" w14:textId="77777777" w:rsidR="000A52FD" w:rsidRPr="005677B4" w:rsidRDefault="005677B4">
      <w:pPr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3.5</w:t>
      </w:r>
    </w:p>
    <w:p w14:paraId="7D4E95E7" w14:textId="77777777" w:rsidR="000A52FD" w:rsidRPr="005677B4" w:rsidRDefault="000A52FD">
      <w:pPr>
        <w:pStyle w:val="Tekstpodstawowy"/>
        <w:spacing w:before="2"/>
        <w:rPr>
          <w:rFonts w:ascii="DejaVu Sans"/>
          <w:sz w:val="4"/>
          <w:lang w:val="en-GB"/>
        </w:rPr>
      </w:pPr>
    </w:p>
    <w:p w14:paraId="4AD9B41B" w14:textId="77777777" w:rsidR="000A52FD" w:rsidRPr="005677B4" w:rsidRDefault="005677B4">
      <w:pPr>
        <w:ind w:right="129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7</w:t>
      </w:r>
    </w:p>
    <w:p w14:paraId="1CDF4CF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D97B149" w14:textId="77777777" w:rsidR="000A52FD" w:rsidRPr="005677B4" w:rsidRDefault="005677B4">
      <w:pPr>
        <w:spacing w:before="31"/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3.0</w:t>
      </w:r>
    </w:p>
    <w:p w14:paraId="7F79216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50324C3" w14:textId="7ABA3FCD" w:rsidR="000A52FD" w:rsidRPr="005677B4" w:rsidRDefault="00DC0027">
      <w:pPr>
        <w:spacing w:before="32"/>
        <w:ind w:right="129"/>
        <w:jc w:val="center"/>
        <w:rPr>
          <w:rFonts w:ascii="DejaVu Sans"/>
          <w:sz w:val="5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E49107E" wp14:editId="5386F037">
                <wp:simplePos x="0" y="0"/>
                <wp:positionH relativeFrom="page">
                  <wp:posOffset>1134110</wp:posOffset>
                </wp:positionH>
                <wp:positionV relativeFrom="paragraph">
                  <wp:posOffset>-23495</wp:posOffset>
                </wp:positionV>
                <wp:extent cx="59055" cy="464185"/>
                <wp:effectExtent l="635" t="0" r="0" b="3810"/>
                <wp:wrapNone/>
                <wp:docPr id="869" name="Text Box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" cy="464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15919" w14:textId="77777777" w:rsidR="00053D16" w:rsidRDefault="00053D16">
                            <w:pPr>
                              <w:spacing w:before="15"/>
                              <w:ind w:left="20"/>
                              <w:rPr>
                                <w:rFonts w:ascii="DejaVu Sans"/>
                                <w:sz w:val="5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5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49107E" id="Text Box 864" o:spid="_x0000_s1387" type="#_x0000_t202" style="position:absolute;left:0;text-align:left;margin-left:89.3pt;margin-top:-1.85pt;width:4.65pt;height:36.55pt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" filled="f" stroked="f">
                <v:textbox style="layout-flow:vertical;mso-layout-flow-alt:bottom-to-top" inset="0,0,0,0">
                  <w:txbxContent>
                    <w:p w14:paraId="30E15919" w14:textId="77777777" w:rsidR="00053D16" w:rsidRDefault="00053D16">
                      <w:pPr>
                        <w:spacing w:before="15"/>
                        <w:ind w:left="20"/>
                        <w:rPr>
                          <w:rFonts w:ascii="DejaVu Sans"/>
                          <w:sz w:val="5"/>
                        </w:rPr>
                      </w:pPr>
                      <w:r>
                        <w:rPr>
                          <w:rFonts w:ascii="DejaVu Sans"/>
                          <w:w w:val="110"/>
                          <w:sz w:val="5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40A7B6E" wp14:editId="10E55875">
                <wp:simplePos x="0" y="0"/>
                <wp:positionH relativeFrom="page">
                  <wp:posOffset>4186555</wp:posOffset>
                </wp:positionH>
                <wp:positionV relativeFrom="paragraph">
                  <wp:posOffset>-23495</wp:posOffset>
                </wp:positionV>
                <wp:extent cx="59055" cy="464185"/>
                <wp:effectExtent l="0" t="0" r="2540" b="3810"/>
                <wp:wrapNone/>
                <wp:docPr id="868" name="Text Box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" cy="464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7A2A4B" w14:textId="77777777" w:rsidR="00053D16" w:rsidRDefault="00053D16">
                            <w:pPr>
                              <w:spacing w:before="15"/>
                              <w:ind w:left="20"/>
                              <w:rPr>
                                <w:rFonts w:ascii="DejaVu Sans"/>
                                <w:sz w:val="5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5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0A7B6E" id="Text Box 863" o:spid="_x0000_s1388" type="#_x0000_t202" style="position:absolute;left:0;text-align:left;margin-left:329.65pt;margin-top:-1.85pt;width:4.65pt;height:36.55pt;z-index: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" filled="f" stroked="f">
                <v:textbox style="layout-flow:vertical;mso-layout-flow-alt:bottom-to-top" inset="0,0,0,0">
                  <w:txbxContent>
                    <w:p w14:paraId="0A7A2A4B" w14:textId="77777777" w:rsidR="00053D16" w:rsidRDefault="00053D16">
                      <w:pPr>
                        <w:spacing w:before="15"/>
                        <w:ind w:left="20"/>
                        <w:rPr>
                          <w:rFonts w:ascii="DejaVu Sans"/>
                          <w:sz w:val="5"/>
                        </w:rPr>
                      </w:pPr>
                      <w:r>
                        <w:rPr>
                          <w:rFonts w:ascii="DejaVu Sans"/>
                          <w:w w:val="110"/>
                          <w:sz w:val="5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08"/>
          <w:sz w:val="5"/>
          <w:lang w:val="en-GB"/>
        </w:rPr>
        <w:t>6</w:t>
      </w:r>
    </w:p>
    <w:p w14:paraId="44A63D75" w14:textId="77777777" w:rsidR="000A52FD" w:rsidRPr="005677B4" w:rsidRDefault="000A52FD">
      <w:pPr>
        <w:pStyle w:val="Tekstpodstawowy"/>
        <w:spacing w:before="1"/>
        <w:rPr>
          <w:rFonts w:ascii="DejaVu Sans"/>
          <w:sz w:val="4"/>
          <w:lang w:val="en-GB"/>
        </w:rPr>
      </w:pPr>
    </w:p>
    <w:p w14:paraId="38908B92" w14:textId="77777777" w:rsidR="000A52FD" w:rsidRPr="005677B4" w:rsidRDefault="005677B4">
      <w:pPr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2.5</w:t>
      </w:r>
    </w:p>
    <w:p w14:paraId="1C47204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FAD2AA3" w14:textId="77777777" w:rsidR="000A52FD" w:rsidRPr="005677B4" w:rsidRDefault="000A52FD">
      <w:pPr>
        <w:pStyle w:val="Tekstpodstawowy"/>
        <w:spacing w:before="3"/>
        <w:rPr>
          <w:rFonts w:ascii="DejaVu Sans"/>
          <w:sz w:val="5"/>
          <w:lang w:val="en-GB"/>
        </w:rPr>
      </w:pPr>
    </w:p>
    <w:p w14:paraId="6149A4ED" w14:textId="77777777" w:rsidR="000A52FD" w:rsidRPr="005677B4" w:rsidRDefault="005677B4">
      <w:pPr>
        <w:spacing w:before="1"/>
        <w:ind w:right="129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5</w:t>
      </w:r>
    </w:p>
    <w:p w14:paraId="6148FFB9" w14:textId="77777777" w:rsidR="000A52FD" w:rsidRPr="005677B4" w:rsidRDefault="005677B4">
      <w:pPr>
        <w:spacing w:before="18"/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2.0</w:t>
      </w:r>
    </w:p>
    <w:p w14:paraId="48873E1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764CE3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1471A99" w14:textId="77777777" w:rsidR="000A52FD" w:rsidRPr="005677B4" w:rsidRDefault="000A52FD">
      <w:pPr>
        <w:pStyle w:val="Tekstpodstawowy"/>
        <w:spacing w:before="9"/>
        <w:rPr>
          <w:rFonts w:ascii="DejaVu Sans"/>
          <w:sz w:val="3"/>
          <w:lang w:val="en-GB"/>
        </w:rPr>
      </w:pPr>
    </w:p>
    <w:p w14:paraId="5FD42F87" w14:textId="77777777" w:rsidR="000A52FD" w:rsidRPr="005677B4" w:rsidRDefault="005677B4">
      <w:pPr>
        <w:spacing w:before="1" w:line="52" w:lineRule="exact"/>
        <w:ind w:right="129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4</w:t>
      </w:r>
    </w:p>
    <w:p w14:paraId="6A3046FA" w14:textId="77777777" w:rsidR="000A52FD" w:rsidRPr="005677B4" w:rsidRDefault="005677B4">
      <w:pPr>
        <w:spacing w:line="52" w:lineRule="exact"/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1.5</w:t>
      </w:r>
    </w:p>
    <w:p w14:paraId="591FC51A" w14:textId="77777777" w:rsidR="000A52FD" w:rsidRPr="005677B4" w:rsidRDefault="000A52FD">
      <w:pPr>
        <w:pStyle w:val="Tekstpodstawowy"/>
        <w:rPr>
          <w:rFonts w:ascii="DejaVu Sans"/>
          <w:sz w:val="6"/>
          <w:lang w:val="en-GB"/>
        </w:rPr>
      </w:pPr>
    </w:p>
    <w:p w14:paraId="32D95FF2" w14:textId="77777777" w:rsidR="000A52FD" w:rsidRPr="005677B4" w:rsidRDefault="000A52FD">
      <w:pPr>
        <w:pStyle w:val="Tekstpodstawowy"/>
        <w:spacing w:before="1"/>
        <w:rPr>
          <w:rFonts w:ascii="DejaVu Sans"/>
          <w:sz w:val="8"/>
          <w:lang w:val="en-GB"/>
        </w:rPr>
      </w:pPr>
    </w:p>
    <w:p w14:paraId="58429729" w14:textId="77777777" w:rsidR="000A52FD" w:rsidRPr="005677B4" w:rsidRDefault="005677B4">
      <w:pPr>
        <w:tabs>
          <w:tab w:val="left" w:pos="5387"/>
        </w:tabs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1.0</w:t>
      </w:r>
      <w:r w:rsidRPr="005677B4">
        <w:rPr>
          <w:rFonts w:ascii="DejaVu Sans"/>
          <w:w w:val="110"/>
          <w:sz w:val="5"/>
          <w:lang w:val="en-GB"/>
        </w:rPr>
        <w:tab/>
      </w:r>
      <w:r w:rsidRPr="005677B4">
        <w:rPr>
          <w:rFonts w:ascii="DejaVu Sans"/>
          <w:w w:val="110"/>
          <w:position w:val="2"/>
          <w:sz w:val="5"/>
          <w:lang w:val="en-GB"/>
        </w:rPr>
        <w:t>3</w:t>
      </w:r>
    </w:p>
    <w:p w14:paraId="0DADEE58" w14:textId="77777777" w:rsidR="000A52FD" w:rsidRPr="005677B4" w:rsidRDefault="000A52FD">
      <w:pPr>
        <w:pStyle w:val="Tekstpodstawowy"/>
        <w:rPr>
          <w:rFonts w:ascii="DejaVu Sans"/>
          <w:sz w:val="6"/>
          <w:lang w:val="en-GB"/>
        </w:rPr>
      </w:pPr>
    </w:p>
    <w:p w14:paraId="649D4F67" w14:textId="77777777" w:rsidR="000A52FD" w:rsidRPr="005677B4" w:rsidRDefault="000A52FD">
      <w:pPr>
        <w:pStyle w:val="Tekstpodstawowy"/>
        <w:rPr>
          <w:rFonts w:ascii="DejaVu Sans"/>
          <w:sz w:val="6"/>
          <w:lang w:val="en-GB"/>
        </w:rPr>
      </w:pPr>
    </w:p>
    <w:p w14:paraId="01FC0D6B" w14:textId="77777777" w:rsidR="000A52FD" w:rsidRPr="005677B4" w:rsidRDefault="005677B4">
      <w:pPr>
        <w:tabs>
          <w:tab w:val="left" w:pos="5387"/>
        </w:tabs>
        <w:spacing w:before="48"/>
        <w:ind w:left="580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position w:val="1"/>
          <w:sz w:val="5"/>
          <w:lang w:val="en-GB"/>
        </w:rPr>
        <w:t>0.5</w:t>
      </w:r>
      <w:r w:rsidRPr="005677B4">
        <w:rPr>
          <w:rFonts w:ascii="DejaVu Sans"/>
          <w:w w:val="110"/>
          <w:position w:val="1"/>
          <w:sz w:val="5"/>
          <w:lang w:val="en-GB"/>
        </w:rPr>
        <w:tab/>
      </w:r>
      <w:r w:rsidRPr="005677B4">
        <w:rPr>
          <w:rFonts w:ascii="DejaVu Sans"/>
          <w:w w:val="110"/>
          <w:sz w:val="5"/>
          <w:lang w:val="en-GB"/>
        </w:rPr>
        <w:t>2</w:t>
      </w:r>
    </w:p>
    <w:p w14:paraId="3D9B8409" w14:textId="77777777" w:rsidR="000A52FD" w:rsidRPr="005677B4" w:rsidRDefault="000A52FD">
      <w:pPr>
        <w:rPr>
          <w:rFonts w:ascii="DejaVu Sans"/>
          <w:sz w:val="5"/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12250FA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2D68E54" w14:textId="77777777" w:rsidR="000A52FD" w:rsidRPr="005677B4" w:rsidRDefault="000A52FD">
      <w:pPr>
        <w:pStyle w:val="Tekstpodstawowy"/>
        <w:spacing w:before="4"/>
        <w:rPr>
          <w:rFonts w:ascii="DejaVu Sans"/>
          <w:sz w:val="3"/>
          <w:lang w:val="en-GB"/>
        </w:rPr>
      </w:pPr>
    </w:p>
    <w:p w14:paraId="6C1EEE60" w14:textId="77777777" w:rsidR="000A52FD" w:rsidRPr="005677B4" w:rsidRDefault="005677B4">
      <w:pPr>
        <w:tabs>
          <w:tab w:val="left" w:pos="1201"/>
          <w:tab w:val="left" w:pos="1615"/>
          <w:tab w:val="left" w:pos="2029"/>
          <w:tab w:val="left" w:pos="2444"/>
          <w:tab w:val="left" w:pos="2858"/>
          <w:tab w:val="left" w:pos="3272"/>
          <w:tab w:val="left" w:pos="3686"/>
          <w:tab w:val="left" w:pos="4100"/>
        </w:tabs>
        <w:ind w:left="787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0.1</w:t>
      </w:r>
      <w:r w:rsidRPr="005677B4">
        <w:rPr>
          <w:rFonts w:ascii="DejaVu Sans"/>
          <w:w w:val="110"/>
          <w:sz w:val="5"/>
          <w:lang w:val="en-GB"/>
        </w:rPr>
        <w:tab/>
        <w:t>0.2</w:t>
      </w:r>
      <w:r w:rsidRPr="005677B4">
        <w:rPr>
          <w:rFonts w:ascii="DejaVu Sans"/>
          <w:w w:val="110"/>
          <w:sz w:val="5"/>
          <w:lang w:val="en-GB"/>
        </w:rPr>
        <w:tab/>
        <w:t>0.3</w:t>
      </w:r>
      <w:r w:rsidRPr="005677B4">
        <w:rPr>
          <w:rFonts w:ascii="DejaVu Sans"/>
          <w:w w:val="110"/>
          <w:sz w:val="5"/>
          <w:lang w:val="en-GB"/>
        </w:rPr>
        <w:tab/>
        <w:t>0.4</w:t>
      </w:r>
      <w:r w:rsidRPr="005677B4">
        <w:rPr>
          <w:rFonts w:ascii="DejaVu Sans"/>
          <w:w w:val="110"/>
          <w:sz w:val="5"/>
          <w:lang w:val="en-GB"/>
        </w:rPr>
        <w:tab/>
        <w:t>0.5</w:t>
      </w:r>
      <w:r w:rsidRPr="005677B4">
        <w:rPr>
          <w:rFonts w:ascii="DejaVu Sans"/>
          <w:w w:val="110"/>
          <w:sz w:val="5"/>
          <w:lang w:val="en-GB"/>
        </w:rPr>
        <w:tab/>
        <w:t>0.6</w:t>
      </w:r>
      <w:r w:rsidRPr="005677B4">
        <w:rPr>
          <w:rFonts w:ascii="DejaVu Sans"/>
          <w:w w:val="110"/>
          <w:sz w:val="5"/>
          <w:lang w:val="en-GB"/>
        </w:rPr>
        <w:tab/>
        <w:t>0.7</w:t>
      </w:r>
      <w:r w:rsidRPr="005677B4">
        <w:rPr>
          <w:rFonts w:ascii="DejaVu Sans"/>
          <w:w w:val="110"/>
          <w:sz w:val="5"/>
          <w:lang w:val="en-GB"/>
        </w:rPr>
        <w:tab/>
        <w:t>0.8</w:t>
      </w:r>
      <w:r w:rsidRPr="005677B4">
        <w:rPr>
          <w:rFonts w:ascii="DejaVu Sans"/>
          <w:w w:val="110"/>
          <w:sz w:val="5"/>
          <w:lang w:val="en-GB"/>
        </w:rPr>
        <w:tab/>
        <w:t>0.9</w:t>
      </w:r>
    </w:p>
    <w:p w14:paraId="79ABCC1D" w14:textId="4FC58A06" w:rsidR="000A52FD" w:rsidRPr="005677B4" w:rsidRDefault="005677B4">
      <w:pPr>
        <w:spacing w:before="17"/>
        <w:ind w:left="787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 xml:space="preserve">voxel split </w:t>
      </w:r>
      <w:del w:id="562" w:author="program2" w:date="2019-09-12T14:25:00Z">
        <w:r w:rsidRPr="005677B4" w:rsidDel="001F343B">
          <w:rPr>
            <w:rFonts w:ascii="DejaVu Sans"/>
            <w:w w:val="110"/>
            <w:sz w:val="5"/>
            <w:lang w:val="en-GB"/>
          </w:rPr>
          <w:delText>treshold</w:delText>
        </w:r>
      </w:del>
      <w:ins w:id="563" w:author="program2" w:date="2019-09-12T14:25:00Z">
        <w:r w:rsidR="001F343B" w:rsidRPr="005677B4">
          <w:rPr>
            <w:rFonts w:ascii="DejaVu Sans"/>
            <w:w w:val="110"/>
            <w:sz w:val="5"/>
            <w:lang w:val="en-GB"/>
          </w:rPr>
          <w:t>threshold</w:t>
        </w:r>
      </w:ins>
    </w:p>
    <w:p w14:paraId="4EC25C7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161F25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599999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0A5137D" w14:textId="77777777" w:rsidR="000A52FD" w:rsidRPr="005677B4" w:rsidRDefault="000A52FD">
      <w:pPr>
        <w:pStyle w:val="Tekstpodstawowy"/>
        <w:spacing w:before="6"/>
        <w:rPr>
          <w:rFonts w:ascii="DejaVu Sans"/>
          <w:sz w:val="4"/>
          <w:lang w:val="en-GB"/>
        </w:rPr>
      </w:pPr>
    </w:p>
    <w:p w14:paraId="77E964B8" w14:textId="77777777" w:rsidR="000A52FD" w:rsidRPr="005677B4" w:rsidRDefault="005677B4">
      <w:pPr>
        <w:ind w:left="670"/>
        <w:jc w:val="center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(a)</w:t>
      </w:r>
    </w:p>
    <w:p w14:paraId="4FC9DD88" w14:textId="77777777" w:rsidR="000A52FD" w:rsidRPr="005677B4" w:rsidRDefault="005677B4">
      <w:pPr>
        <w:pStyle w:val="Tekstpodstawowy"/>
        <w:rPr>
          <w:rFonts w:ascii="Calibri"/>
          <w:sz w:val="4"/>
          <w:lang w:val="en-GB"/>
        </w:rPr>
      </w:pPr>
      <w:r w:rsidRPr="005677B4">
        <w:rPr>
          <w:lang w:val="en-GB"/>
        </w:rPr>
        <w:br w:type="column"/>
      </w:r>
    </w:p>
    <w:p w14:paraId="0E447975" w14:textId="77777777" w:rsidR="000A52FD" w:rsidRPr="005677B4" w:rsidRDefault="000A52FD">
      <w:pPr>
        <w:pStyle w:val="Tekstpodstawowy"/>
        <w:rPr>
          <w:rFonts w:ascii="Calibri"/>
          <w:sz w:val="3"/>
          <w:lang w:val="en-GB"/>
        </w:rPr>
      </w:pPr>
    </w:p>
    <w:p w14:paraId="73F4492E" w14:textId="77777777" w:rsidR="000A52FD" w:rsidRPr="005677B4" w:rsidRDefault="005677B4">
      <w:pPr>
        <w:tabs>
          <w:tab w:val="left" w:pos="414"/>
          <w:tab w:val="left" w:pos="828"/>
          <w:tab w:val="left" w:pos="1242"/>
          <w:tab w:val="left" w:pos="1656"/>
          <w:tab w:val="left" w:pos="2070"/>
          <w:tab w:val="left" w:pos="2484"/>
          <w:tab w:val="left" w:pos="2898"/>
          <w:tab w:val="left" w:pos="3313"/>
        </w:tabs>
        <w:ind w:right="1128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0.1</w:t>
      </w:r>
      <w:r w:rsidRPr="005677B4">
        <w:rPr>
          <w:rFonts w:ascii="DejaVu Sans"/>
          <w:w w:val="110"/>
          <w:sz w:val="5"/>
          <w:lang w:val="en-GB"/>
        </w:rPr>
        <w:tab/>
        <w:t>0.2</w:t>
      </w:r>
      <w:r w:rsidRPr="005677B4">
        <w:rPr>
          <w:rFonts w:ascii="DejaVu Sans"/>
          <w:w w:val="110"/>
          <w:sz w:val="5"/>
          <w:lang w:val="en-GB"/>
        </w:rPr>
        <w:tab/>
        <w:t>0.3</w:t>
      </w:r>
      <w:r w:rsidRPr="005677B4">
        <w:rPr>
          <w:rFonts w:ascii="DejaVu Sans"/>
          <w:w w:val="110"/>
          <w:sz w:val="5"/>
          <w:lang w:val="en-GB"/>
        </w:rPr>
        <w:tab/>
        <w:t>0.4</w:t>
      </w:r>
      <w:r w:rsidRPr="005677B4">
        <w:rPr>
          <w:rFonts w:ascii="DejaVu Sans"/>
          <w:w w:val="110"/>
          <w:sz w:val="5"/>
          <w:lang w:val="en-GB"/>
        </w:rPr>
        <w:tab/>
        <w:t>0.5</w:t>
      </w:r>
      <w:r w:rsidRPr="005677B4">
        <w:rPr>
          <w:rFonts w:ascii="DejaVu Sans"/>
          <w:w w:val="110"/>
          <w:sz w:val="5"/>
          <w:lang w:val="en-GB"/>
        </w:rPr>
        <w:tab/>
        <w:t>0.6</w:t>
      </w:r>
      <w:r w:rsidRPr="005677B4">
        <w:rPr>
          <w:rFonts w:ascii="DejaVu Sans"/>
          <w:w w:val="110"/>
          <w:sz w:val="5"/>
          <w:lang w:val="en-GB"/>
        </w:rPr>
        <w:tab/>
        <w:t>0.7</w:t>
      </w:r>
      <w:r w:rsidRPr="005677B4">
        <w:rPr>
          <w:rFonts w:ascii="DejaVu Sans"/>
          <w:w w:val="110"/>
          <w:sz w:val="5"/>
          <w:lang w:val="en-GB"/>
        </w:rPr>
        <w:tab/>
        <w:t>0.8</w:t>
      </w:r>
      <w:r w:rsidRPr="005677B4">
        <w:rPr>
          <w:rFonts w:ascii="DejaVu Sans"/>
          <w:w w:val="110"/>
          <w:sz w:val="5"/>
          <w:lang w:val="en-GB"/>
        </w:rPr>
        <w:tab/>
        <w:t>0.9</w:t>
      </w:r>
    </w:p>
    <w:p w14:paraId="7DA85514" w14:textId="64C05456" w:rsidR="000A52FD" w:rsidRPr="005677B4" w:rsidRDefault="005677B4">
      <w:pPr>
        <w:spacing w:before="17"/>
        <w:ind w:right="1128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 xml:space="preserve">voxel split </w:t>
      </w:r>
      <w:del w:id="564" w:author="program2" w:date="2019-09-12T14:25:00Z">
        <w:r w:rsidRPr="005677B4" w:rsidDel="001F343B">
          <w:rPr>
            <w:rFonts w:ascii="DejaVu Sans"/>
            <w:w w:val="110"/>
            <w:sz w:val="5"/>
            <w:lang w:val="en-GB"/>
          </w:rPr>
          <w:delText>treshold</w:delText>
        </w:r>
      </w:del>
      <w:ins w:id="565" w:author="program2" w:date="2019-09-12T14:25:00Z">
        <w:r w:rsidR="001F343B" w:rsidRPr="005677B4">
          <w:rPr>
            <w:rFonts w:ascii="DejaVu Sans"/>
            <w:w w:val="110"/>
            <w:sz w:val="5"/>
            <w:lang w:val="en-GB"/>
          </w:rPr>
          <w:t>threshold</w:t>
        </w:r>
      </w:ins>
    </w:p>
    <w:p w14:paraId="3DD4EBB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C6359F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A7E4E8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A98C640" w14:textId="77777777" w:rsidR="000A52FD" w:rsidRPr="005677B4" w:rsidRDefault="000A52FD">
      <w:pPr>
        <w:pStyle w:val="Tekstpodstawowy"/>
        <w:spacing w:before="6"/>
        <w:rPr>
          <w:rFonts w:ascii="DejaVu Sans"/>
          <w:sz w:val="4"/>
          <w:lang w:val="en-GB"/>
        </w:rPr>
      </w:pPr>
    </w:p>
    <w:p w14:paraId="31FA5A4B" w14:textId="77777777" w:rsidR="000A52FD" w:rsidRPr="005677B4" w:rsidRDefault="005677B4">
      <w:pPr>
        <w:ind w:right="1246"/>
        <w:jc w:val="center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(b)</w:t>
      </w:r>
    </w:p>
    <w:p w14:paraId="6C66CF4D" w14:textId="77777777" w:rsidR="000A52FD" w:rsidRPr="005677B4" w:rsidRDefault="000A52FD">
      <w:pPr>
        <w:jc w:val="center"/>
        <w:rPr>
          <w:rFonts w:ascii="Calibri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2" w:space="708" w:equalWidth="0">
            <w:col w:w="4268" w:space="487"/>
            <w:col w:w="6185"/>
          </w:cols>
        </w:sectPr>
      </w:pPr>
    </w:p>
    <w:p w14:paraId="3F2BB7EE" w14:textId="77777777" w:rsidR="000A52FD" w:rsidRPr="005677B4" w:rsidRDefault="000A52FD">
      <w:pPr>
        <w:pStyle w:val="Tekstpodstawowy"/>
        <w:spacing w:before="11"/>
        <w:rPr>
          <w:rFonts w:ascii="Calibri"/>
          <w:sz w:val="23"/>
          <w:lang w:val="en-GB"/>
        </w:rPr>
      </w:pPr>
    </w:p>
    <w:p w14:paraId="0B3C0227" w14:textId="77777777" w:rsidR="000A52FD" w:rsidRPr="005677B4" w:rsidRDefault="000A52FD">
      <w:pPr>
        <w:pStyle w:val="Tekstpodstawowy"/>
        <w:rPr>
          <w:rFonts w:ascii="Calibri"/>
          <w:sz w:val="4"/>
          <w:lang w:val="en-GB"/>
        </w:rPr>
      </w:pPr>
    </w:p>
    <w:p w14:paraId="182B39BC" w14:textId="77777777" w:rsidR="000A52FD" w:rsidRPr="005677B4" w:rsidRDefault="000A52FD">
      <w:pPr>
        <w:pStyle w:val="Tekstpodstawowy"/>
        <w:spacing w:before="9"/>
        <w:rPr>
          <w:rFonts w:ascii="Calibri"/>
          <w:sz w:val="3"/>
          <w:lang w:val="en-GB"/>
        </w:rPr>
      </w:pPr>
    </w:p>
    <w:p w14:paraId="4D52912D" w14:textId="21DC4195" w:rsidR="000A52FD" w:rsidRPr="005677B4" w:rsidRDefault="00DC0027">
      <w:pPr>
        <w:spacing w:before="1"/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2064" behindDoc="1" locked="0" layoutInCell="1" allowOverlap="1" wp14:anchorId="412DF3A4" wp14:editId="090BB99C">
                <wp:simplePos x="0" y="0"/>
                <wp:positionH relativeFrom="page">
                  <wp:posOffset>1261110</wp:posOffset>
                </wp:positionH>
                <wp:positionV relativeFrom="paragraph">
                  <wp:posOffset>-40640</wp:posOffset>
                </wp:positionV>
                <wp:extent cx="2327910" cy="1163320"/>
                <wp:effectExtent l="13335" t="6350" r="11430" b="11430"/>
                <wp:wrapNone/>
                <wp:docPr id="766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7910" cy="1163320"/>
                          <a:chOff x="1986" y="-64"/>
                          <a:chExt cx="3666" cy="1832"/>
                        </a:xfrm>
                      </wpg:grpSpPr>
                      <wps:wsp>
                        <wps:cNvPr id="767" name="Freeform 862"/>
                        <wps:cNvSpPr>
                          <a:spLocks/>
                        </wps:cNvSpPr>
                        <wps:spPr bwMode="auto">
                          <a:xfrm>
                            <a:off x="2170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Line 861"/>
                        <wps:cNvCnPr>
                          <a:cxnSpLocks noChangeShapeType="1"/>
                        </wps:cNvCnPr>
                        <wps:spPr bwMode="auto">
                          <a:xfrm>
                            <a:off x="2171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9" name="Freeform 860"/>
                        <wps:cNvSpPr>
                          <a:spLocks/>
                        </wps:cNvSpPr>
                        <wps:spPr bwMode="auto">
                          <a:xfrm>
                            <a:off x="2584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Line 859"/>
                        <wps:cNvCnPr>
                          <a:cxnSpLocks noChangeShapeType="1"/>
                        </wps:cNvCnPr>
                        <wps:spPr bwMode="auto">
                          <a:xfrm>
                            <a:off x="2585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Freeform 858"/>
                        <wps:cNvSpPr>
                          <a:spLocks/>
                        </wps:cNvSpPr>
                        <wps:spPr bwMode="auto">
                          <a:xfrm>
                            <a:off x="2999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Line 857"/>
                        <wps:cNvCnPr>
                          <a:cxnSpLocks noChangeShapeType="1"/>
                        </wps:cNvCnPr>
                        <wps:spPr bwMode="auto">
                          <a:xfrm>
                            <a:off x="2999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Freeform 856"/>
                        <wps:cNvSpPr>
                          <a:spLocks/>
                        </wps:cNvSpPr>
                        <wps:spPr bwMode="auto">
                          <a:xfrm>
                            <a:off x="3413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Line 855"/>
                        <wps:cNvCnPr>
                          <a:cxnSpLocks noChangeShapeType="1"/>
                        </wps:cNvCnPr>
                        <wps:spPr bwMode="auto">
                          <a:xfrm>
                            <a:off x="3413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" name="Freeform 854"/>
                        <wps:cNvSpPr>
                          <a:spLocks/>
                        </wps:cNvSpPr>
                        <wps:spPr bwMode="auto">
                          <a:xfrm>
                            <a:off x="3827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Line 853"/>
                        <wps:cNvCnPr>
                          <a:cxnSpLocks noChangeShapeType="1"/>
                        </wps:cNvCnPr>
                        <wps:spPr bwMode="auto">
                          <a:xfrm>
                            <a:off x="3827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" name="Freeform 852"/>
                        <wps:cNvSpPr>
                          <a:spLocks/>
                        </wps:cNvSpPr>
                        <wps:spPr bwMode="auto">
                          <a:xfrm>
                            <a:off x="4241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Line 851"/>
                        <wps:cNvCnPr>
                          <a:cxnSpLocks noChangeShapeType="1"/>
                        </wps:cNvCnPr>
                        <wps:spPr bwMode="auto">
                          <a:xfrm>
                            <a:off x="4242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9" name="Freeform 850"/>
                        <wps:cNvSpPr>
                          <a:spLocks/>
                        </wps:cNvSpPr>
                        <wps:spPr bwMode="auto">
                          <a:xfrm>
                            <a:off x="4655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Line 849"/>
                        <wps:cNvCnPr>
                          <a:cxnSpLocks noChangeShapeType="1"/>
                        </wps:cNvCnPr>
                        <wps:spPr bwMode="auto">
                          <a:xfrm>
                            <a:off x="4656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" name="Freeform 848"/>
                        <wps:cNvSpPr>
                          <a:spLocks/>
                        </wps:cNvSpPr>
                        <wps:spPr bwMode="auto">
                          <a:xfrm>
                            <a:off x="5069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Line 847"/>
                        <wps:cNvCnPr>
                          <a:cxnSpLocks noChangeShapeType="1"/>
                        </wps:cNvCnPr>
                        <wps:spPr bwMode="auto">
                          <a:xfrm>
                            <a:off x="5070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" name="Freeform 846"/>
                        <wps:cNvSpPr>
                          <a:spLocks/>
                        </wps:cNvSpPr>
                        <wps:spPr bwMode="auto">
                          <a:xfrm>
                            <a:off x="5483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" name="Line 845"/>
                        <wps:cNvCnPr>
                          <a:cxnSpLocks noChangeShapeType="1"/>
                        </wps:cNvCnPr>
                        <wps:spPr bwMode="auto">
                          <a:xfrm>
                            <a:off x="5484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" name="Freeform 844"/>
                        <wps:cNvSpPr>
                          <a:spLocks/>
                        </wps:cNvSpPr>
                        <wps:spPr bwMode="auto">
                          <a:xfrm>
                            <a:off x="2170" y="20"/>
                            <a:ext cx="3314" cy="1572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35 21"/>
                              <a:gd name="T3" fmla="*/ 135 h 1572"/>
                              <a:gd name="T4" fmla="+- 0 2999 2171"/>
                              <a:gd name="T5" fmla="*/ T4 w 3314"/>
                              <a:gd name="T6" fmla="+- 0 21 21"/>
                              <a:gd name="T7" fmla="*/ 21 h 1572"/>
                              <a:gd name="T8" fmla="+- 0 3827 2171"/>
                              <a:gd name="T9" fmla="*/ T8 w 3314"/>
                              <a:gd name="T10" fmla="+- 0 89 21"/>
                              <a:gd name="T11" fmla="*/ 89 h 1572"/>
                              <a:gd name="T12" fmla="+- 0 4656 2171"/>
                              <a:gd name="T13" fmla="*/ T12 w 3314"/>
                              <a:gd name="T14" fmla="+- 0 475 21"/>
                              <a:gd name="T15" fmla="*/ 475 h 1572"/>
                              <a:gd name="T16" fmla="+- 0 5484 2171"/>
                              <a:gd name="T17" fmla="*/ T16 w 3314"/>
                              <a:gd name="T18" fmla="+- 0 1593 21"/>
                              <a:gd name="T19" fmla="*/ 1593 h 15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1572">
                                <a:moveTo>
                                  <a:pt x="0" y="114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68"/>
                                </a:lnTo>
                                <a:lnTo>
                                  <a:pt x="2485" y="454"/>
                                </a:lnTo>
                                <a:lnTo>
                                  <a:pt x="3313" y="1572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Freeform 843"/>
                        <wps:cNvSpPr>
                          <a:spLocks/>
                        </wps:cNvSpPr>
                        <wps:spPr bwMode="auto">
                          <a:xfrm>
                            <a:off x="2154" y="118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19 119"/>
                              <a:gd name="T3" fmla="*/ 119 h 33"/>
                              <a:gd name="T4" fmla="+- 0 2166 2154"/>
                              <a:gd name="T5" fmla="*/ T4 w 33"/>
                              <a:gd name="T6" fmla="+- 0 119 119"/>
                              <a:gd name="T7" fmla="*/ 119 h 33"/>
                              <a:gd name="T8" fmla="+- 0 2162 2154"/>
                              <a:gd name="T9" fmla="*/ T8 w 33"/>
                              <a:gd name="T10" fmla="+- 0 121 119"/>
                              <a:gd name="T11" fmla="*/ 121 h 33"/>
                              <a:gd name="T12" fmla="+- 0 2156 2154"/>
                              <a:gd name="T13" fmla="*/ T12 w 33"/>
                              <a:gd name="T14" fmla="+- 0 127 119"/>
                              <a:gd name="T15" fmla="*/ 127 h 33"/>
                              <a:gd name="T16" fmla="+- 0 2154 2154"/>
                              <a:gd name="T17" fmla="*/ T16 w 33"/>
                              <a:gd name="T18" fmla="+- 0 131 119"/>
                              <a:gd name="T19" fmla="*/ 131 h 33"/>
                              <a:gd name="T20" fmla="+- 0 2154 2154"/>
                              <a:gd name="T21" fmla="*/ T20 w 33"/>
                              <a:gd name="T22" fmla="+- 0 140 119"/>
                              <a:gd name="T23" fmla="*/ 140 h 33"/>
                              <a:gd name="T24" fmla="+- 0 2156 2154"/>
                              <a:gd name="T25" fmla="*/ T24 w 33"/>
                              <a:gd name="T26" fmla="+- 0 144 119"/>
                              <a:gd name="T27" fmla="*/ 144 h 33"/>
                              <a:gd name="T28" fmla="+- 0 2162 2154"/>
                              <a:gd name="T29" fmla="*/ T28 w 33"/>
                              <a:gd name="T30" fmla="+- 0 150 119"/>
                              <a:gd name="T31" fmla="*/ 150 h 33"/>
                              <a:gd name="T32" fmla="+- 0 2166 2154"/>
                              <a:gd name="T33" fmla="*/ T32 w 33"/>
                              <a:gd name="T34" fmla="+- 0 152 119"/>
                              <a:gd name="T35" fmla="*/ 152 h 33"/>
                              <a:gd name="T36" fmla="+- 0 2175 2154"/>
                              <a:gd name="T37" fmla="*/ T36 w 33"/>
                              <a:gd name="T38" fmla="+- 0 152 119"/>
                              <a:gd name="T39" fmla="*/ 152 h 33"/>
                              <a:gd name="T40" fmla="+- 0 2179 2154"/>
                              <a:gd name="T41" fmla="*/ T40 w 33"/>
                              <a:gd name="T42" fmla="+- 0 150 119"/>
                              <a:gd name="T43" fmla="*/ 150 h 33"/>
                              <a:gd name="T44" fmla="+- 0 2185 2154"/>
                              <a:gd name="T45" fmla="*/ T44 w 33"/>
                              <a:gd name="T46" fmla="+- 0 144 119"/>
                              <a:gd name="T47" fmla="*/ 144 h 33"/>
                              <a:gd name="T48" fmla="+- 0 2187 2154"/>
                              <a:gd name="T49" fmla="*/ T48 w 33"/>
                              <a:gd name="T50" fmla="+- 0 140 119"/>
                              <a:gd name="T51" fmla="*/ 140 h 33"/>
                              <a:gd name="T52" fmla="+- 0 2187 2154"/>
                              <a:gd name="T53" fmla="*/ T52 w 33"/>
                              <a:gd name="T54" fmla="+- 0 131 119"/>
                              <a:gd name="T55" fmla="*/ 131 h 33"/>
                              <a:gd name="T56" fmla="+- 0 2185 2154"/>
                              <a:gd name="T57" fmla="*/ T56 w 33"/>
                              <a:gd name="T58" fmla="+- 0 127 119"/>
                              <a:gd name="T59" fmla="*/ 127 h 33"/>
                              <a:gd name="T60" fmla="+- 0 2179 2154"/>
                              <a:gd name="T61" fmla="*/ T60 w 33"/>
                              <a:gd name="T62" fmla="+- 0 121 119"/>
                              <a:gd name="T63" fmla="*/ 121 h 33"/>
                              <a:gd name="T64" fmla="+- 0 2175 2154"/>
                              <a:gd name="T65" fmla="*/ T64 w 33"/>
                              <a:gd name="T66" fmla="+- 0 119 119"/>
                              <a:gd name="T67" fmla="*/ 11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" name="Freeform 842"/>
                        <wps:cNvSpPr>
                          <a:spLocks/>
                        </wps:cNvSpPr>
                        <wps:spPr bwMode="auto">
                          <a:xfrm>
                            <a:off x="2154" y="118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52 119"/>
                              <a:gd name="T3" fmla="*/ 152 h 33"/>
                              <a:gd name="T4" fmla="+- 0 2175 2154"/>
                              <a:gd name="T5" fmla="*/ T4 w 33"/>
                              <a:gd name="T6" fmla="+- 0 152 119"/>
                              <a:gd name="T7" fmla="*/ 152 h 33"/>
                              <a:gd name="T8" fmla="+- 0 2179 2154"/>
                              <a:gd name="T9" fmla="*/ T8 w 33"/>
                              <a:gd name="T10" fmla="+- 0 150 119"/>
                              <a:gd name="T11" fmla="*/ 150 h 33"/>
                              <a:gd name="T12" fmla="+- 0 2182 2154"/>
                              <a:gd name="T13" fmla="*/ T12 w 33"/>
                              <a:gd name="T14" fmla="+- 0 147 119"/>
                              <a:gd name="T15" fmla="*/ 147 h 33"/>
                              <a:gd name="T16" fmla="+- 0 2185 2154"/>
                              <a:gd name="T17" fmla="*/ T16 w 33"/>
                              <a:gd name="T18" fmla="+- 0 144 119"/>
                              <a:gd name="T19" fmla="*/ 144 h 33"/>
                              <a:gd name="T20" fmla="+- 0 2187 2154"/>
                              <a:gd name="T21" fmla="*/ T20 w 33"/>
                              <a:gd name="T22" fmla="+- 0 140 119"/>
                              <a:gd name="T23" fmla="*/ 140 h 33"/>
                              <a:gd name="T24" fmla="+- 0 2187 2154"/>
                              <a:gd name="T25" fmla="*/ T24 w 33"/>
                              <a:gd name="T26" fmla="+- 0 135 119"/>
                              <a:gd name="T27" fmla="*/ 135 h 33"/>
                              <a:gd name="T28" fmla="+- 0 2187 2154"/>
                              <a:gd name="T29" fmla="*/ T28 w 33"/>
                              <a:gd name="T30" fmla="+- 0 131 119"/>
                              <a:gd name="T31" fmla="*/ 131 h 33"/>
                              <a:gd name="T32" fmla="+- 0 2185 2154"/>
                              <a:gd name="T33" fmla="*/ T32 w 33"/>
                              <a:gd name="T34" fmla="+- 0 127 119"/>
                              <a:gd name="T35" fmla="*/ 127 h 33"/>
                              <a:gd name="T36" fmla="+- 0 2182 2154"/>
                              <a:gd name="T37" fmla="*/ T36 w 33"/>
                              <a:gd name="T38" fmla="+- 0 124 119"/>
                              <a:gd name="T39" fmla="*/ 124 h 33"/>
                              <a:gd name="T40" fmla="+- 0 2179 2154"/>
                              <a:gd name="T41" fmla="*/ T40 w 33"/>
                              <a:gd name="T42" fmla="+- 0 121 119"/>
                              <a:gd name="T43" fmla="*/ 121 h 33"/>
                              <a:gd name="T44" fmla="+- 0 2175 2154"/>
                              <a:gd name="T45" fmla="*/ T44 w 33"/>
                              <a:gd name="T46" fmla="+- 0 119 119"/>
                              <a:gd name="T47" fmla="*/ 119 h 33"/>
                              <a:gd name="T48" fmla="+- 0 2171 2154"/>
                              <a:gd name="T49" fmla="*/ T48 w 33"/>
                              <a:gd name="T50" fmla="+- 0 119 119"/>
                              <a:gd name="T51" fmla="*/ 119 h 33"/>
                              <a:gd name="T52" fmla="+- 0 2166 2154"/>
                              <a:gd name="T53" fmla="*/ T52 w 33"/>
                              <a:gd name="T54" fmla="+- 0 119 119"/>
                              <a:gd name="T55" fmla="*/ 119 h 33"/>
                              <a:gd name="T56" fmla="+- 0 2162 2154"/>
                              <a:gd name="T57" fmla="*/ T56 w 33"/>
                              <a:gd name="T58" fmla="+- 0 121 119"/>
                              <a:gd name="T59" fmla="*/ 121 h 33"/>
                              <a:gd name="T60" fmla="+- 0 2159 2154"/>
                              <a:gd name="T61" fmla="*/ T60 w 33"/>
                              <a:gd name="T62" fmla="+- 0 124 119"/>
                              <a:gd name="T63" fmla="*/ 124 h 33"/>
                              <a:gd name="T64" fmla="+- 0 2156 2154"/>
                              <a:gd name="T65" fmla="*/ T64 w 33"/>
                              <a:gd name="T66" fmla="+- 0 127 119"/>
                              <a:gd name="T67" fmla="*/ 127 h 33"/>
                              <a:gd name="T68" fmla="+- 0 2154 2154"/>
                              <a:gd name="T69" fmla="*/ T68 w 33"/>
                              <a:gd name="T70" fmla="+- 0 131 119"/>
                              <a:gd name="T71" fmla="*/ 131 h 33"/>
                              <a:gd name="T72" fmla="+- 0 2154 2154"/>
                              <a:gd name="T73" fmla="*/ T72 w 33"/>
                              <a:gd name="T74" fmla="+- 0 135 119"/>
                              <a:gd name="T75" fmla="*/ 135 h 33"/>
                              <a:gd name="T76" fmla="+- 0 2154 2154"/>
                              <a:gd name="T77" fmla="*/ T76 w 33"/>
                              <a:gd name="T78" fmla="+- 0 140 119"/>
                              <a:gd name="T79" fmla="*/ 140 h 33"/>
                              <a:gd name="T80" fmla="+- 0 2156 2154"/>
                              <a:gd name="T81" fmla="*/ T80 w 33"/>
                              <a:gd name="T82" fmla="+- 0 144 119"/>
                              <a:gd name="T83" fmla="*/ 144 h 33"/>
                              <a:gd name="T84" fmla="+- 0 2159 2154"/>
                              <a:gd name="T85" fmla="*/ T84 w 33"/>
                              <a:gd name="T86" fmla="+- 0 147 119"/>
                              <a:gd name="T87" fmla="*/ 147 h 33"/>
                              <a:gd name="T88" fmla="+- 0 2162 2154"/>
                              <a:gd name="T89" fmla="*/ T88 w 33"/>
                              <a:gd name="T90" fmla="+- 0 150 119"/>
                              <a:gd name="T91" fmla="*/ 150 h 33"/>
                              <a:gd name="T92" fmla="+- 0 2166 2154"/>
                              <a:gd name="T93" fmla="*/ T92 w 33"/>
                              <a:gd name="T94" fmla="+- 0 152 119"/>
                              <a:gd name="T95" fmla="*/ 152 h 33"/>
                              <a:gd name="T96" fmla="+- 0 2171 2154"/>
                              <a:gd name="T97" fmla="*/ T96 w 33"/>
                              <a:gd name="T98" fmla="+- 0 152 119"/>
                              <a:gd name="T99" fmla="*/ 15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Freeform 841"/>
                        <wps:cNvSpPr>
                          <a:spLocks/>
                        </wps:cNvSpPr>
                        <wps:spPr bwMode="auto">
                          <a:xfrm>
                            <a:off x="2982" y="4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5 5"/>
                              <a:gd name="T3" fmla="*/ 5 h 33"/>
                              <a:gd name="T4" fmla="+- 0 2995 2983"/>
                              <a:gd name="T5" fmla="*/ T4 w 33"/>
                              <a:gd name="T6" fmla="+- 0 5 5"/>
                              <a:gd name="T7" fmla="*/ 5 h 33"/>
                              <a:gd name="T8" fmla="+- 0 2991 2983"/>
                              <a:gd name="T9" fmla="*/ T8 w 33"/>
                              <a:gd name="T10" fmla="+- 0 6 5"/>
                              <a:gd name="T11" fmla="*/ 6 h 33"/>
                              <a:gd name="T12" fmla="+- 0 2984 2983"/>
                              <a:gd name="T13" fmla="*/ T12 w 33"/>
                              <a:gd name="T14" fmla="+- 0 12 5"/>
                              <a:gd name="T15" fmla="*/ 12 h 33"/>
                              <a:gd name="T16" fmla="+- 0 2983 2983"/>
                              <a:gd name="T17" fmla="*/ T16 w 33"/>
                              <a:gd name="T18" fmla="+- 0 17 5"/>
                              <a:gd name="T19" fmla="*/ 17 h 33"/>
                              <a:gd name="T20" fmla="+- 0 2983 2983"/>
                              <a:gd name="T21" fmla="*/ T20 w 33"/>
                              <a:gd name="T22" fmla="+- 0 25 5"/>
                              <a:gd name="T23" fmla="*/ 25 h 33"/>
                              <a:gd name="T24" fmla="+- 0 2984 2983"/>
                              <a:gd name="T25" fmla="*/ T24 w 33"/>
                              <a:gd name="T26" fmla="+- 0 29 5"/>
                              <a:gd name="T27" fmla="*/ 29 h 33"/>
                              <a:gd name="T28" fmla="+- 0 2991 2983"/>
                              <a:gd name="T29" fmla="*/ T28 w 33"/>
                              <a:gd name="T30" fmla="+- 0 36 5"/>
                              <a:gd name="T31" fmla="*/ 36 h 33"/>
                              <a:gd name="T32" fmla="+- 0 2995 2983"/>
                              <a:gd name="T33" fmla="*/ T32 w 33"/>
                              <a:gd name="T34" fmla="+- 0 37 5"/>
                              <a:gd name="T35" fmla="*/ 37 h 33"/>
                              <a:gd name="T36" fmla="+- 0 3003 2983"/>
                              <a:gd name="T37" fmla="*/ T36 w 33"/>
                              <a:gd name="T38" fmla="+- 0 37 5"/>
                              <a:gd name="T39" fmla="*/ 37 h 33"/>
                              <a:gd name="T40" fmla="+- 0 3008 2983"/>
                              <a:gd name="T41" fmla="*/ T40 w 33"/>
                              <a:gd name="T42" fmla="+- 0 36 5"/>
                              <a:gd name="T43" fmla="*/ 36 h 33"/>
                              <a:gd name="T44" fmla="+- 0 3014 2983"/>
                              <a:gd name="T45" fmla="*/ T44 w 33"/>
                              <a:gd name="T46" fmla="+- 0 29 5"/>
                              <a:gd name="T47" fmla="*/ 29 h 33"/>
                              <a:gd name="T48" fmla="+- 0 3015 2983"/>
                              <a:gd name="T49" fmla="*/ T48 w 33"/>
                              <a:gd name="T50" fmla="+- 0 25 5"/>
                              <a:gd name="T51" fmla="*/ 25 h 33"/>
                              <a:gd name="T52" fmla="+- 0 3015 2983"/>
                              <a:gd name="T53" fmla="*/ T52 w 33"/>
                              <a:gd name="T54" fmla="+- 0 17 5"/>
                              <a:gd name="T55" fmla="*/ 17 h 33"/>
                              <a:gd name="T56" fmla="+- 0 3014 2983"/>
                              <a:gd name="T57" fmla="*/ T56 w 33"/>
                              <a:gd name="T58" fmla="+- 0 12 5"/>
                              <a:gd name="T59" fmla="*/ 12 h 33"/>
                              <a:gd name="T60" fmla="+- 0 3008 2983"/>
                              <a:gd name="T61" fmla="*/ T60 w 33"/>
                              <a:gd name="T62" fmla="+- 0 6 5"/>
                              <a:gd name="T63" fmla="*/ 6 h 33"/>
                              <a:gd name="T64" fmla="+- 0 3003 2983"/>
                              <a:gd name="T65" fmla="*/ T64 w 33"/>
                              <a:gd name="T66" fmla="+- 0 5 5"/>
                              <a:gd name="T67" fmla="*/ 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Freeform 840"/>
                        <wps:cNvSpPr>
                          <a:spLocks/>
                        </wps:cNvSpPr>
                        <wps:spPr bwMode="auto">
                          <a:xfrm>
                            <a:off x="2982" y="4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37 5"/>
                              <a:gd name="T3" fmla="*/ 37 h 33"/>
                              <a:gd name="T4" fmla="+- 0 3003 2983"/>
                              <a:gd name="T5" fmla="*/ T4 w 33"/>
                              <a:gd name="T6" fmla="+- 0 37 5"/>
                              <a:gd name="T7" fmla="*/ 37 h 33"/>
                              <a:gd name="T8" fmla="+- 0 3008 2983"/>
                              <a:gd name="T9" fmla="*/ T8 w 33"/>
                              <a:gd name="T10" fmla="+- 0 36 5"/>
                              <a:gd name="T11" fmla="*/ 36 h 33"/>
                              <a:gd name="T12" fmla="+- 0 3011 2983"/>
                              <a:gd name="T13" fmla="*/ T12 w 33"/>
                              <a:gd name="T14" fmla="+- 0 32 5"/>
                              <a:gd name="T15" fmla="*/ 32 h 33"/>
                              <a:gd name="T16" fmla="+- 0 3014 2983"/>
                              <a:gd name="T17" fmla="*/ T16 w 33"/>
                              <a:gd name="T18" fmla="+- 0 29 5"/>
                              <a:gd name="T19" fmla="*/ 29 h 33"/>
                              <a:gd name="T20" fmla="+- 0 3015 2983"/>
                              <a:gd name="T21" fmla="*/ T20 w 33"/>
                              <a:gd name="T22" fmla="+- 0 25 5"/>
                              <a:gd name="T23" fmla="*/ 25 h 33"/>
                              <a:gd name="T24" fmla="+- 0 3015 2983"/>
                              <a:gd name="T25" fmla="*/ T24 w 33"/>
                              <a:gd name="T26" fmla="+- 0 21 5"/>
                              <a:gd name="T27" fmla="*/ 21 h 33"/>
                              <a:gd name="T28" fmla="+- 0 3015 2983"/>
                              <a:gd name="T29" fmla="*/ T28 w 33"/>
                              <a:gd name="T30" fmla="+- 0 17 5"/>
                              <a:gd name="T31" fmla="*/ 17 h 33"/>
                              <a:gd name="T32" fmla="+- 0 3014 2983"/>
                              <a:gd name="T33" fmla="*/ T32 w 33"/>
                              <a:gd name="T34" fmla="+- 0 12 5"/>
                              <a:gd name="T35" fmla="*/ 12 h 33"/>
                              <a:gd name="T36" fmla="+- 0 3011 2983"/>
                              <a:gd name="T37" fmla="*/ T36 w 33"/>
                              <a:gd name="T38" fmla="+- 0 9 5"/>
                              <a:gd name="T39" fmla="*/ 9 h 33"/>
                              <a:gd name="T40" fmla="+- 0 3008 2983"/>
                              <a:gd name="T41" fmla="*/ T40 w 33"/>
                              <a:gd name="T42" fmla="+- 0 6 5"/>
                              <a:gd name="T43" fmla="*/ 6 h 33"/>
                              <a:gd name="T44" fmla="+- 0 3003 2983"/>
                              <a:gd name="T45" fmla="*/ T44 w 33"/>
                              <a:gd name="T46" fmla="+- 0 5 5"/>
                              <a:gd name="T47" fmla="*/ 5 h 33"/>
                              <a:gd name="T48" fmla="+- 0 2999 2983"/>
                              <a:gd name="T49" fmla="*/ T48 w 33"/>
                              <a:gd name="T50" fmla="+- 0 5 5"/>
                              <a:gd name="T51" fmla="*/ 5 h 33"/>
                              <a:gd name="T52" fmla="+- 0 2995 2983"/>
                              <a:gd name="T53" fmla="*/ T52 w 33"/>
                              <a:gd name="T54" fmla="+- 0 5 5"/>
                              <a:gd name="T55" fmla="*/ 5 h 33"/>
                              <a:gd name="T56" fmla="+- 0 2991 2983"/>
                              <a:gd name="T57" fmla="*/ T56 w 33"/>
                              <a:gd name="T58" fmla="+- 0 6 5"/>
                              <a:gd name="T59" fmla="*/ 6 h 33"/>
                              <a:gd name="T60" fmla="+- 0 2988 2983"/>
                              <a:gd name="T61" fmla="*/ T60 w 33"/>
                              <a:gd name="T62" fmla="+- 0 9 5"/>
                              <a:gd name="T63" fmla="*/ 9 h 33"/>
                              <a:gd name="T64" fmla="+- 0 2984 2983"/>
                              <a:gd name="T65" fmla="*/ T64 w 33"/>
                              <a:gd name="T66" fmla="+- 0 12 5"/>
                              <a:gd name="T67" fmla="*/ 12 h 33"/>
                              <a:gd name="T68" fmla="+- 0 2983 2983"/>
                              <a:gd name="T69" fmla="*/ T68 w 33"/>
                              <a:gd name="T70" fmla="+- 0 17 5"/>
                              <a:gd name="T71" fmla="*/ 17 h 33"/>
                              <a:gd name="T72" fmla="+- 0 2983 2983"/>
                              <a:gd name="T73" fmla="*/ T72 w 33"/>
                              <a:gd name="T74" fmla="+- 0 21 5"/>
                              <a:gd name="T75" fmla="*/ 21 h 33"/>
                              <a:gd name="T76" fmla="+- 0 2983 2983"/>
                              <a:gd name="T77" fmla="*/ T76 w 33"/>
                              <a:gd name="T78" fmla="+- 0 25 5"/>
                              <a:gd name="T79" fmla="*/ 25 h 33"/>
                              <a:gd name="T80" fmla="+- 0 2984 2983"/>
                              <a:gd name="T81" fmla="*/ T80 w 33"/>
                              <a:gd name="T82" fmla="+- 0 29 5"/>
                              <a:gd name="T83" fmla="*/ 29 h 33"/>
                              <a:gd name="T84" fmla="+- 0 2988 2983"/>
                              <a:gd name="T85" fmla="*/ T84 w 33"/>
                              <a:gd name="T86" fmla="+- 0 32 5"/>
                              <a:gd name="T87" fmla="*/ 32 h 33"/>
                              <a:gd name="T88" fmla="+- 0 2991 2983"/>
                              <a:gd name="T89" fmla="*/ T88 w 33"/>
                              <a:gd name="T90" fmla="+- 0 36 5"/>
                              <a:gd name="T91" fmla="*/ 36 h 33"/>
                              <a:gd name="T92" fmla="+- 0 2995 2983"/>
                              <a:gd name="T93" fmla="*/ T92 w 33"/>
                              <a:gd name="T94" fmla="+- 0 37 5"/>
                              <a:gd name="T95" fmla="*/ 37 h 33"/>
                              <a:gd name="T96" fmla="+- 0 2999 2983"/>
                              <a:gd name="T97" fmla="*/ T96 w 33"/>
                              <a:gd name="T98" fmla="+- 0 37 5"/>
                              <a:gd name="T99" fmla="*/ 3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Freeform 839"/>
                        <wps:cNvSpPr>
                          <a:spLocks/>
                        </wps:cNvSpPr>
                        <wps:spPr bwMode="auto">
                          <a:xfrm>
                            <a:off x="3811" y="72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72 72"/>
                              <a:gd name="T3" fmla="*/ 72 h 33"/>
                              <a:gd name="T4" fmla="+- 0 3823 3811"/>
                              <a:gd name="T5" fmla="*/ T4 w 33"/>
                              <a:gd name="T6" fmla="+- 0 72 72"/>
                              <a:gd name="T7" fmla="*/ 72 h 33"/>
                              <a:gd name="T8" fmla="+- 0 3819 3811"/>
                              <a:gd name="T9" fmla="*/ T8 w 33"/>
                              <a:gd name="T10" fmla="+- 0 74 72"/>
                              <a:gd name="T11" fmla="*/ 74 h 33"/>
                              <a:gd name="T12" fmla="+- 0 3813 3811"/>
                              <a:gd name="T13" fmla="*/ T12 w 33"/>
                              <a:gd name="T14" fmla="+- 0 80 72"/>
                              <a:gd name="T15" fmla="*/ 80 h 33"/>
                              <a:gd name="T16" fmla="+- 0 3811 3811"/>
                              <a:gd name="T17" fmla="*/ T16 w 33"/>
                              <a:gd name="T18" fmla="+- 0 84 72"/>
                              <a:gd name="T19" fmla="*/ 84 h 33"/>
                              <a:gd name="T20" fmla="+- 0 3811 3811"/>
                              <a:gd name="T21" fmla="*/ T20 w 33"/>
                              <a:gd name="T22" fmla="+- 0 93 72"/>
                              <a:gd name="T23" fmla="*/ 93 h 33"/>
                              <a:gd name="T24" fmla="+- 0 3813 3811"/>
                              <a:gd name="T25" fmla="*/ T24 w 33"/>
                              <a:gd name="T26" fmla="+- 0 97 72"/>
                              <a:gd name="T27" fmla="*/ 97 h 33"/>
                              <a:gd name="T28" fmla="+- 0 3819 3811"/>
                              <a:gd name="T29" fmla="*/ T28 w 33"/>
                              <a:gd name="T30" fmla="+- 0 103 72"/>
                              <a:gd name="T31" fmla="*/ 103 h 33"/>
                              <a:gd name="T32" fmla="+- 0 3823 3811"/>
                              <a:gd name="T33" fmla="*/ T32 w 33"/>
                              <a:gd name="T34" fmla="+- 0 105 72"/>
                              <a:gd name="T35" fmla="*/ 105 h 33"/>
                              <a:gd name="T36" fmla="+- 0 3832 3811"/>
                              <a:gd name="T37" fmla="*/ T36 w 33"/>
                              <a:gd name="T38" fmla="+- 0 105 72"/>
                              <a:gd name="T39" fmla="*/ 105 h 33"/>
                              <a:gd name="T40" fmla="+- 0 3836 3811"/>
                              <a:gd name="T41" fmla="*/ T40 w 33"/>
                              <a:gd name="T42" fmla="+- 0 103 72"/>
                              <a:gd name="T43" fmla="*/ 103 h 33"/>
                              <a:gd name="T44" fmla="+- 0 3842 3811"/>
                              <a:gd name="T45" fmla="*/ T44 w 33"/>
                              <a:gd name="T46" fmla="+- 0 97 72"/>
                              <a:gd name="T47" fmla="*/ 97 h 33"/>
                              <a:gd name="T48" fmla="+- 0 3844 3811"/>
                              <a:gd name="T49" fmla="*/ T48 w 33"/>
                              <a:gd name="T50" fmla="+- 0 93 72"/>
                              <a:gd name="T51" fmla="*/ 93 h 33"/>
                              <a:gd name="T52" fmla="+- 0 3844 3811"/>
                              <a:gd name="T53" fmla="*/ T52 w 33"/>
                              <a:gd name="T54" fmla="+- 0 84 72"/>
                              <a:gd name="T55" fmla="*/ 84 h 33"/>
                              <a:gd name="T56" fmla="+- 0 3842 3811"/>
                              <a:gd name="T57" fmla="*/ T56 w 33"/>
                              <a:gd name="T58" fmla="+- 0 80 72"/>
                              <a:gd name="T59" fmla="*/ 80 h 33"/>
                              <a:gd name="T60" fmla="+- 0 3836 3811"/>
                              <a:gd name="T61" fmla="*/ T60 w 33"/>
                              <a:gd name="T62" fmla="+- 0 74 72"/>
                              <a:gd name="T63" fmla="*/ 74 h 33"/>
                              <a:gd name="T64" fmla="+- 0 3832 3811"/>
                              <a:gd name="T65" fmla="*/ T64 w 33"/>
                              <a:gd name="T66" fmla="+- 0 72 72"/>
                              <a:gd name="T67" fmla="*/ 7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Freeform 838"/>
                        <wps:cNvSpPr>
                          <a:spLocks/>
                        </wps:cNvSpPr>
                        <wps:spPr bwMode="auto">
                          <a:xfrm>
                            <a:off x="3811" y="72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05 72"/>
                              <a:gd name="T3" fmla="*/ 105 h 33"/>
                              <a:gd name="T4" fmla="+- 0 3832 3811"/>
                              <a:gd name="T5" fmla="*/ T4 w 33"/>
                              <a:gd name="T6" fmla="+- 0 105 72"/>
                              <a:gd name="T7" fmla="*/ 105 h 33"/>
                              <a:gd name="T8" fmla="+- 0 3836 3811"/>
                              <a:gd name="T9" fmla="*/ T8 w 33"/>
                              <a:gd name="T10" fmla="+- 0 103 72"/>
                              <a:gd name="T11" fmla="*/ 103 h 33"/>
                              <a:gd name="T12" fmla="+- 0 3839 3811"/>
                              <a:gd name="T13" fmla="*/ T12 w 33"/>
                              <a:gd name="T14" fmla="+- 0 100 72"/>
                              <a:gd name="T15" fmla="*/ 100 h 33"/>
                              <a:gd name="T16" fmla="+- 0 3842 3811"/>
                              <a:gd name="T17" fmla="*/ T16 w 33"/>
                              <a:gd name="T18" fmla="+- 0 97 72"/>
                              <a:gd name="T19" fmla="*/ 97 h 33"/>
                              <a:gd name="T20" fmla="+- 0 3844 3811"/>
                              <a:gd name="T21" fmla="*/ T20 w 33"/>
                              <a:gd name="T22" fmla="+- 0 93 72"/>
                              <a:gd name="T23" fmla="*/ 93 h 33"/>
                              <a:gd name="T24" fmla="+- 0 3844 3811"/>
                              <a:gd name="T25" fmla="*/ T24 w 33"/>
                              <a:gd name="T26" fmla="+- 0 89 72"/>
                              <a:gd name="T27" fmla="*/ 89 h 33"/>
                              <a:gd name="T28" fmla="+- 0 3844 3811"/>
                              <a:gd name="T29" fmla="*/ T28 w 33"/>
                              <a:gd name="T30" fmla="+- 0 84 72"/>
                              <a:gd name="T31" fmla="*/ 84 h 33"/>
                              <a:gd name="T32" fmla="+- 0 3842 3811"/>
                              <a:gd name="T33" fmla="*/ T32 w 33"/>
                              <a:gd name="T34" fmla="+- 0 80 72"/>
                              <a:gd name="T35" fmla="*/ 80 h 33"/>
                              <a:gd name="T36" fmla="+- 0 3839 3811"/>
                              <a:gd name="T37" fmla="*/ T36 w 33"/>
                              <a:gd name="T38" fmla="+- 0 77 72"/>
                              <a:gd name="T39" fmla="*/ 77 h 33"/>
                              <a:gd name="T40" fmla="+- 0 3836 3811"/>
                              <a:gd name="T41" fmla="*/ T40 w 33"/>
                              <a:gd name="T42" fmla="+- 0 74 72"/>
                              <a:gd name="T43" fmla="*/ 74 h 33"/>
                              <a:gd name="T44" fmla="+- 0 3832 3811"/>
                              <a:gd name="T45" fmla="*/ T44 w 33"/>
                              <a:gd name="T46" fmla="+- 0 72 72"/>
                              <a:gd name="T47" fmla="*/ 72 h 33"/>
                              <a:gd name="T48" fmla="+- 0 3827 3811"/>
                              <a:gd name="T49" fmla="*/ T48 w 33"/>
                              <a:gd name="T50" fmla="+- 0 72 72"/>
                              <a:gd name="T51" fmla="*/ 72 h 33"/>
                              <a:gd name="T52" fmla="+- 0 3823 3811"/>
                              <a:gd name="T53" fmla="*/ T52 w 33"/>
                              <a:gd name="T54" fmla="+- 0 72 72"/>
                              <a:gd name="T55" fmla="*/ 72 h 33"/>
                              <a:gd name="T56" fmla="+- 0 3819 3811"/>
                              <a:gd name="T57" fmla="*/ T56 w 33"/>
                              <a:gd name="T58" fmla="+- 0 74 72"/>
                              <a:gd name="T59" fmla="*/ 74 h 33"/>
                              <a:gd name="T60" fmla="+- 0 3816 3811"/>
                              <a:gd name="T61" fmla="*/ T60 w 33"/>
                              <a:gd name="T62" fmla="+- 0 77 72"/>
                              <a:gd name="T63" fmla="*/ 77 h 33"/>
                              <a:gd name="T64" fmla="+- 0 3813 3811"/>
                              <a:gd name="T65" fmla="*/ T64 w 33"/>
                              <a:gd name="T66" fmla="+- 0 80 72"/>
                              <a:gd name="T67" fmla="*/ 80 h 33"/>
                              <a:gd name="T68" fmla="+- 0 3811 3811"/>
                              <a:gd name="T69" fmla="*/ T68 w 33"/>
                              <a:gd name="T70" fmla="+- 0 84 72"/>
                              <a:gd name="T71" fmla="*/ 84 h 33"/>
                              <a:gd name="T72" fmla="+- 0 3811 3811"/>
                              <a:gd name="T73" fmla="*/ T72 w 33"/>
                              <a:gd name="T74" fmla="+- 0 89 72"/>
                              <a:gd name="T75" fmla="*/ 89 h 33"/>
                              <a:gd name="T76" fmla="+- 0 3811 3811"/>
                              <a:gd name="T77" fmla="*/ T76 w 33"/>
                              <a:gd name="T78" fmla="+- 0 93 72"/>
                              <a:gd name="T79" fmla="*/ 93 h 33"/>
                              <a:gd name="T80" fmla="+- 0 3813 3811"/>
                              <a:gd name="T81" fmla="*/ T80 w 33"/>
                              <a:gd name="T82" fmla="+- 0 97 72"/>
                              <a:gd name="T83" fmla="*/ 97 h 33"/>
                              <a:gd name="T84" fmla="+- 0 3816 3811"/>
                              <a:gd name="T85" fmla="*/ T84 w 33"/>
                              <a:gd name="T86" fmla="+- 0 100 72"/>
                              <a:gd name="T87" fmla="*/ 100 h 33"/>
                              <a:gd name="T88" fmla="+- 0 3819 3811"/>
                              <a:gd name="T89" fmla="*/ T88 w 33"/>
                              <a:gd name="T90" fmla="+- 0 103 72"/>
                              <a:gd name="T91" fmla="*/ 103 h 33"/>
                              <a:gd name="T92" fmla="+- 0 3823 3811"/>
                              <a:gd name="T93" fmla="*/ T92 w 33"/>
                              <a:gd name="T94" fmla="+- 0 105 72"/>
                              <a:gd name="T95" fmla="*/ 105 h 33"/>
                              <a:gd name="T96" fmla="+- 0 3827 3811"/>
                              <a:gd name="T97" fmla="*/ T96 w 33"/>
                              <a:gd name="T98" fmla="+- 0 105 72"/>
                              <a:gd name="T99" fmla="*/ 10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Freeform 837"/>
                        <wps:cNvSpPr>
                          <a:spLocks/>
                        </wps:cNvSpPr>
                        <wps:spPr bwMode="auto">
                          <a:xfrm>
                            <a:off x="4639" y="458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458 458"/>
                              <a:gd name="T3" fmla="*/ 458 h 33"/>
                              <a:gd name="T4" fmla="+- 0 4651 4639"/>
                              <a:gd name="T5" fmla="*/ T4 w 33"/>
                              <a:gd name="T6" fmla="+- 0 458 458"/>
                              <a:gd name="T7" fmla="*/ 458 h 33"/>
                              <a:gd name="T8" fmla="+- 0 4647 4639"/>
                              <a:gd name="T9" fmla="*/ T8 w 33"/>
                              <a:gd name="T10" fmla="+- 0 460 458"/>
                              <a:gd name="T11" fmla="*/ 460 h 33"/>
                              <a:gd name="T12" fmla="+- 0 4641 4639"/>
                              <a:gd name="T13" fmla="*/ T12 w 33"/>
                              <a:gd name="T14" fmla="+- 0 466 458"/>
                              <a:gd name="T15" fmla="*/ 466 h 33"/>
                              <a:gd name="T16" fmla="+- 0 4639 4639"/>
                              <a:gd name="T17" fmla="*/ T16 w 33"/>
                              <a:gd name="T18" fmla="+- 0 470 458"/>
                              <a:gd name="T19" fmla="*/ 470 h 33"/>
                              <a:gd name="T20" fmla="+- 0 4639 4639"/>
                              <a:gd name="T21" fmla="*/ T20 w 33"/>
                              <a:gd name="T22" fmla="+- 0 479 458"/>
                              <a:gd name="T23" fmla="*/ 479 h 33"/>
                              <a:gd name="T24" fmla="+- 0 4641 4639"/>
                              <a:gd name="T25" fmla="*/ T24 w 33"/>
                              <a:gd name="T26" fmla="+- 0 483 458"/>
                              <a:gd name="T27" fmla="*/ 483 h 33"/>
                              <a:gd name="T28" fmla="+- 0 4647 4639"/>
                              <a:gd name="T29" fmla="*/ T28 w 33"/>
                              <a:gd name="T30" fmla="+- 0 489 458"/>
                              <a:gd name="T31" fmla="*/ 489 h 33"/>
                              <a:gd name="T32" fmla="+- 0 4651 4639"/>
                              <a:gd name="T33" fmla="*/ T32 w 33"/>
                              <a:gd name="T34" fmla="+- 0 491 458"/>
                              <a:gd name="T35" fmla="*/ 491 h 33"/>
                              <a:gd name="T36" fmla="+- 0 4660 4639"/>
                              <a:gd name="T37" fmla="*/ T36 w 33"/>
                              <a:gd name="T38" fmla="+- 0 491 458"/>
                              <a:gd name="T39" fmla="*/ 491 h 33"/>
                              <a:gd name="T40" fmla="+- 0 4664 4639"/>
                              <a:gd name="T41" fmla="*/ T40 w 33"/>
                              <a:gd name="T42" fmla="+- 0 489 458"/>
                              <a:gd name="T43" fmla="*/ 489 h 33"/>
                              <a:gd name="T44" fmla="+- 0 4670 4639"/>
                              <a:gd name="T45" fmla="*/ T44 w 33"/>
                              <a:gd name="T46" fmla="+- 0 483 458"/>
                              <a:gd name="T47" fmla="*/ 483 h 33"/>
                              <a:gd name="T48" fmla="+- 0 4672 4639"/>
                              <a:gd name="T49" fmla="*/ T48 w 33"/>
                              <a:gd name="T50" fmla="+- 0 479 458"/>
                              <a:gd name="T51" fmla="*/ 479 h 33"/>
                              <a:gd name="T52" fmla="+- 0 4672 4639"/>
                              <a:gd name="T53" fmla="*/ T52 w 33"/>
                              <a:gd name="T54" fmla="+- 0 470 458"/>
                              <a:gd name="T55" fmla="*/ 470 h 33"/>
                              <a:gd name="T56" fmla="+- 0 4670 4639"/>
                              <a:gd name="T57" fmla="*/ T56 w 33"/>
                              <a:gd name="T58" fmla="+- 0 466 458"/>
                              <a:gd name="T59" fmla="*/ 466 h 33"/>
                              <a:gd name="T60" fmla="+- 0 4664 4639"/>
                              <a:gd name="T61" fmla="*/ T60 w 33"/>
                              <a:gd name="T62" fmla="+- 0 460 458"/>
                              <a:gd name="T63" fmla="*/ 460 h 33"/>
                              <a:gd name="T64" fmla="+- 0 4660 4639"/>
                              <a:gd name="T65" fmla="*/ T64 w 33"/>
                              <a:gd name="T66" fmla="+- 0 458 458"/>
                              <a:gd name="T67" fmla="*/ 45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Freeform 836"/>
                        <wps:cNvSpPr>
                          <a:spLocks/>
                        </wps:cNvSpPr>
                        <wps:spPr bwMode="auto">
                          <a:xfrm>
                            <a:off x="4639" y="458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491 458"/>
                              <a:gd name="T3" fmla="*/ 491 h 33"/>
                              <a:gd name="T4" fmla="+- 0 4660 4639"/>
                              <a:gd name="T5" fmla="*/ T4 w 33"/>
                              <a:gd name="T6" fmla="+- 0 491 458"/>
                              <a:gd name="T7" fmla="*/ 491 h 33"/>
                              <a:gd name="T8" fmla="+- 0 4664 4639"/>
                              <a:gd name="T9" fmla="*/ T8 w 33"/>
                              <a:gd name="T10" fmla="+- 0 489 458"/>
                              <a:gd name="T11" fmla="*/ 489 h 33"/>
                              <a:gd name="T12" fmla="+- 0 4667 4639"/>
                              <a:gd name="T13" fmla="*/ T12 w 33"/>
                              <a:gd name="T14" fmla="+- 0 486 458"/>
                              <a:gd name="T15" fmla="*/ 486 h 33"/>
                              <a:gd name="T16" fmla="+- 0 4670 4639"/>
                              <a:gd name="T17" fmla="*/ T16 w 33"/>
                              <a:gd name="T18" fmla="+- 0 483 458"/>
                              <a:gd name="T19" fmla="*/ 483 h 33"/>
                              <a:gd name="T20" fmla="+- 0 4672 4639"/>
                              <a:gd name="T21" fmla="*/ T20 w 33"/>
                              <a:gd name="T22" fmla="+- 0 479 458"/>
                              <a:gd name="T23" fmla="*/ 479 h 33"/>
                              <a:gd name="T24" fmla="+- 0 4672 4639"/>
                              <a:gd name="T25" fmla="*/ T24 w 33"/>
                              <a:gd name="T26" fmla="+- 0 475 458"/>
                              <a:gd name="T27" fmla="*/ 475 h 33"/>
                              <a:gd name="T28" fmla="+- 0 4672 4639"/>
                              <a:gd name="T29" fmla="*/ T28 w 33"/>
                              <a:gd name="T30" fmla="+- 0 470 458"/>
                              <a:gd name="T31" fmla="*/ 470 h 33"/>
                              <a:gd name="T32" fmla="+- 0 4670 4639"/>
                              <a:gd name="T33" fmla="*/ T32 w 33"/>
                              <a:gd name="T34" fmla="+- 0 466 458"/>
                              <a:gd name="T35" fmla="*/ 466 h 33"/>
                              <a:gd name="T36" fmla="+- 0 4667 4639"/>
                              <a:gd name="T37" fmla="*/ T36 w 33"/>
                              <a:gd name="T38" fmla="+- 0 463 458"/>
                              <a:gd name="T39" fmla="*/ 463 h 33"/>
                              <a:gd name="T40" fmla="+- 0 4664 4639"/>
                              <a:gd name="T41" fmla="*/ T40 w 33"/>
                              <a:gd name="T42" fmla="+- 0 460 458"/>
                              <a:gd name="T43" fmla="*/ 460 h 33"/>
                              <a:gd name="T44" fmla="+- 0 4660 4639"/>
                              <a:gd name="T45" fmla="*/ T44 w 33"/>
                              <a:gd name="T46" fmla="+- 0 458 458"/>
                              <a:gd name="T47" fmla="*/ 458 h 33"/>
                              <a:gd name="T48" fmla="+- 0 4656 4639"/>
                              <a:gd name="T49" fmla="*/ T48 w 33"/>
                              <a:gd name="T50" fmla="+- 0 458 458"/>
                              <a:gd name="T51" fmla="*/ 458 h 33"/>
                              <a:gd name="T52" fmla="+- 0 4651 4639"/>
                              <a:gd name="T53" fmla="*/ T52 w 33"/>
                              <a:gd name="T54" fmla="+- 0 458 458"/>
                              <a:gd name="T55" fmla="*/ 458 h 33"/>
                              <a:gd name="T56" fmla="+- 0 4647 4639"/>
                              <a:gd name="T57" fmla="*/ T56 w 33"/>
                              <a:gd name="T58" fmla="+- 0 460 458"/>
                              <a:gd name="T59" fmla="*/ 460 h 33"/>
                              <a:gd name="T60" fmla="+- 0 4644 4639"/>
                              <a:gd name="T61" fmla="*/ T60 w 33"/>
                              <a:gd name="T62" fmla="+- 0 463 458"/>
                              <a:gd name="T63" fmla="*/ 463 h 33"/>
                              <a:gd name="T64" fmla="+- 0 4641 4639"/>
                              <a:gd name="T65" fmla="*/ T64 w 33"/>
                              <a:gd name="T66" fmla="+- 0 466 458"/>
                              <a:gd name="T67" fmla="*/ 466 h 33"/>
                              <a:gd name="T68" fmla="+- 0 4639 4639"/>
                              <a:gd name="T69" fmla="*/ T68 w 33"/>
                              <a:gd name="T70" fmla="+- 0 470 458"/>
                              <a:gd name="T71" fmla="*/ 470 h 33"/>
                              <a:gd name="T72" fmla="+- 0 4639 4639"/>
                              <a:gd name="T73" fmla="*/ T72 w 33"/>
                              <a:gd name="T74" fmla="+- 0 475 458"/>
                              <a:gd name="T75" fmla="*/ 475 h 33"/>
                              <a:gd name="T76" fmla="+- 0 4639 4639"/>
                              <a:gd name="T77" fmla="*/ T76 w 33"/>
                              <a:gd name="T78" fmla="+- 0 479 458"/>
                              <a:gd name="T79" fmla="*/ 479 h 33"/>
                              <a:gd name="T80" fmla="+- 0 4641 4639"/>
                              <a:gd name="T81" fmla="*/ T80 w 33"/>
                              <a:gd name="T82" fmla="+- 0 483 458"/>
                              <a:gd name="T83" fmla="*/ 483 h 33"/>
                              <a:gd name="T84" fmla="+- 0 4644 4639"/>
                              <a:gd name="T85" fmla="*/ T84 w 33"/>
                              <a:gd name="T86" fmla="+- 0 486 458"/>
                              <a:gd name="T87" fmla="*/ 486 h 33"/>
                              <a:gd name="T88" fmla="+- 0 4647 4639"/>
                              <a:gd name="T89" fmla="*/ T88 w 33"/>
                              <a:gd name="T90" fmla="+- 0 489 458"/>
                              <a:gd name="T91" fmla="*/ 489 h 33"/>
                              <a:gd name="T92" fmla="+- 0 4651 4639"/>
                              <a:gd name="T93" fmla="*/ T92 w 33"/>
                              <a:gd name="T94" fmla="+- 0 491 458"/>
                              <a:gd name="T95" fmla="*/ 491 h 33"/>
                              <a:gd name="T96" fmla="+- 0 4656 4639"/>
                              <a:gd name="T97" fmla="*/ T96 w 33"/>
                              <a:gd name="T98" fmla="+- 0 491 458"/>
                              <a:gd name="T99" fmla="*/ 49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Freeform 835"/>
                        <wps:cNvSpPr>
                          <a:spLocks/>
                        </wps:cNvSpPr>
                        <wps:spPr bwMode="auto">
                          <a:xfrm>
                            <a:off x="5467" y="1576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576 1576"/>
                              <a:gd name="T3" fmla="*/ 1576 h 33"/>
                              <a:gd name="T4" fmla="+- 0 5480 5468"/>
                              <a:gd name="T5" fmla="*/ T4 w 33"/>
                              <a:gd name="T6" fmla="+- 0 1576 1576"/>
                              <a:gd name="T7" fmla="*/ 1576 h 33"/>
                              <a:gd name="T8" fmla="+- 0 5475 5468"/>
                              <a:gd name="T9" fmla="*/ T8 w 33"/>
                              <a:gd name="T10" fmla="+- 0 1578 1576"/>
                              <a:gd name="T11" fmla="*/ 1578 h 33"/>
                              <a:gd name="T12" fmla="+- 0 5469 5468"/>
                              <a:gd name="T13" fmla="*/ T12 w 33"/>
                              <a:gd name="T14" fmla="+- 0 1584 1576"/>
                              <a:gd name="T15" fmla="*/ 1584 h 33"/>
                              <a:gd name="T16" fmla="+- 0 5468 5468"/>
                              <a:gd name="T17" fmla="*/ T16 w 33"/>
                              <a:gd name="T18" fmla="+- 0 1588 1576"/>
                              <a:gd name="T19" fmla="*/ 1588 h 33"/>
                              <a:gd name="T20" fmla="+- 0 5468 5468"/>
                              <a:gd name="T21" fmla="*/ T20 w 33"/>
                              <a:gd name="T22" fmla="+- 0 1597 1576"/>
                              <a:gd name="T23" fmla="*/ 1597 h 33"/>
                              <a:gd name="T24" fmla="+- 0 5469 5468"/>
                              <a:gd name="T25" fmla="*/ T24 w 33"/>
                              <a:gd name="T26" fmla="+- 0 1601 1576"/>
                              <a:gd name="T27" fmla="*/ 1601 h 33"/>
                              <a:gd name="T28" fmla="+- 0 5475 5468"/>
                              <a:gd name="T29" fmla="*/ T28 w 33"/>
                              <a:gd name="T30" fmla="+- 0 1607 1576"/>
                              <a:gd name="T31" fmla="*/ 1607 h 33"/>
                              <a:gd name="T32" fmla="+- 0 5480 5468"/>
                              <a:gd name="T33" fmla="*/ T32 w 33"/>
                              <a:gd name="T34" fmla="+- 0 1609 1576"/>
                              <a:gd name="T35" fmla="*/ 1609 h 33"/>
                              <a:gd name="T36" fmla="+- 0 5488 5468"/>
                              <a:gd name="T37" fmla="*/ T36 w 33"/>
                              <a:gd name="T38" fmla="+- 0 1609 1576"/>
                              <a:gd name="T39" fmla="*/ 1609 h 33"/>
                              <a:gd name="T40" fmla="+- 0 5492 5468"/>
                              <a:gd name="T41" fmla="*/ T40 w 33"/>
                              <a:gd name="T42" fmla="+- 0 1607 1576"/>
                              <a:gd name="T43" fmla="*/ 1607 h 33"/>
                              <a:gd name="T44" fmla="+- 0 5499 5468"/>
                              <a:gd name="T45" fmla="*/ T44 w 33"/>
                              <a:gd name="T46" fmla="+- 0 1601 1576"/>
                              <a:gd name="T47" fmla="*/ 1601 h 33"/>
                              <a:gd name="T48" fmla="+- 0 5500 5468"/>
                              <a:gd name="T49" fmla="*/ T48 w 33"/>
                              <a:gd name="T50" fmla="+- 0 1597 1576"/>
                              <a:gd name="T51" fmla="*/ 1597 h 33"/>
                              <a:gd name="T52" fmla="+- 0 5500 5468"/>
                              <a:gd name="T53" fmla="*/ T52 w 33"/>
                              <a:gd name="T54" fmla="+- 0 1588 1576"/>
                              <a:gd name="T55" fmla="*/ 1588 h 33"/>
                              <a:gd name="T56" fmla="+- 0 5499 5468"/>
                              <a:gd name="T57" fmla="*/ T56 w 33"/>
                              <a:gd name="T58" fmla="+- 0 1584 1576"/>
                              <a:gd name="T59" fmla="*/ 1584 h 33"/>
                              <a:gd name="T60" fmla="+- 0 5492 5468"/>
                              <a:gd name="T61" fmla="*/ T60 w 33"/>
                              <a:gd name="T62" fmla="+- 0 1578 1576"/>
                              <a:gd name="T63" fmla="*/ 1578 h 33"/>
                              <a:gd name="T64" fmla="+- 0 5488 5468"/>
                              <a:gd name="T65" fmla="*/ T64 w 33"/>
                              <a:gd name="T66" fmla="+- 0 1576 1576"/>
                              <a:gd name="T67" fmla="*/ 157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Freeform 834"/>
                        <wps:cNvSpPr>
                          <a:spLocks/>
                        </wps:cNvSpPr>
                        <wps:spPr bwMode="auto">
                          <a:xfrm>
                            <a:off x="5467" y="1576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609 1576"/>
                              <a:gd name="T3" fmla="*/ 1609 h 33"/>
                              <a:gd name="T4" fmla="+- 0 5488 5468"/>
                              <a:gd name="T5" fmla="*/ T4 w 33"/>
                              <a:gd name="T6" fmla="+- 0 1609 1576"/>
                              <a:gd name="T7" fmla="*/ 1609 h 33"/>
                              <a:gd name="T8" fmla="+- 0 5492 5468"/>
                              <a:gd name="T9" fmla="*/ T8 w 33"/>
                              <a:gd name="T10" fmla="+- 0 1607 1576"/>
                              <a:gd name="T11" fmla="*/ 1607 h 33"/>
                              <a:gd name="T12" fmla="+- 0 5496 5468"/>
                              <a:gd name="T13" fmla="*/ T12 w 33"/>
                              <a:gd name="T14" fmla="+- 0 1604 1576"/>
                              <a:gd name="T15" fmla="*/ 1604 h 33"/>
                              <a:gd name="T16" fmla="+- 0 5499 5468"/>
                              <a:gd name="T17" fmla="*/ T16 w 33"/>
                              <a:gd name="T18" fmla="+- 0 1601 1576"/>
                              <a:gd name="T19" fmla="*/ 1601 h 33"/>
                              <a:gd name="T20" fmla="+- 0 5500 5468"/>
                              <a:gd name="T21" fmla="*/ T20 w 33"/>
                              <a:gd name="T22" fmla="+- 0 1597 1576"/>
                              <a:gd name="T23" fmla="*/ 1597 h 33"/>
                              <a:gd name="T24" fmla="+- 0 5500 5468"/>
                              <a:gd name="T25" fmla="*/ T24 w 33"/>
                              <a:gd name="T26" fmla="+- 0 1593 1576"/>
                              <a:gd name="T27" fmla="*/ 1593 h 33"/>
                              <a:gd name="T28" fmla="+- 0 5500 5468"/>
                              <a:gd name="T29" fmla="*/ T28 w 33"/>
                              <a:gd name="T30" fmla="+- 0 1588 1576"/>
                              <a:gd name="T31" fmla="*/ 1588 h 33"/>
                              <a:gd name="T32" fmla="+- 0 5499 5468"/>
                              <a:gd name="T33" fmla="*/ T32 w 33"/>
                              <a:gd name="T34" fmla="+- 0 1584 1576"/>
                              <a:gd name="T35" fmla="*/ 1584 h 33"/>
                              <a:gd name="T36" fmla="+- 0 5496 5468"/>
                              <a:gd name="T37" fmla="*/ T36 w 33"/>
                              <a:gd name="T38" fmla="+- 0 1581 1576"/>
                              <a:gd name="T39" fmla="*/ 1581 h 33"/>
                              <a:gd name="T40" fmla="+- 0 5492 5468"/>
                              <a:gd name="T41" fmla="*/ T40 w 33"/>
                              <a:gd name="T42" fmla="+- 0 1578 1576"/>
                              <a:gd name="T43" fmla="*/ 1578 h 33"/>
                              <a:gd name="T44" fmla="+- 0 5488 5468"/>
                              <a:gd name="T45" fmla="*/ T44 w 33"/>
                              <a:gd name="T46" fmla="+- 0 1576 1576"/>
                              <a:gd name="T47" fmla="*/ 1576 h 33"/>
                              <a:gd name="T48" fmla="+- 0 5484 5468"/>
                              <a:gd name="T49" fmla="*/ T48 w 33"/>
                              <a:gd name="T50" fmla="+- 0 1576 1576"/>
                              <a:gd name="T51" fmla="*/ 1576 h 33"/>
                              <a:gd name="T52" fmla="+- 0 5480 5468"/>
                              <a:gd name="T53" fmla="*/ T52 w 33"/>
                              <a:gd name="T54" fmla="+- 0 1576 1576"/>
                              <a:gd name="T55" fmla="*/ 1576 h 33"/>
                              <a:gd name="T56" fmla="+- 0 5475 5468"/>
                              <a:gd name="T57" fmla="*/ T56 w 33"/>
                              <a:gd name="T58" fmla="+- 0 1578 1576"/>
                              <a:gd name="T59" fmla="*/ 1578 h 33"/>
                              <a:gd name="T60" fmla="+- 0 5472 5468"/>
                              <a:gd name="T61" fmla="*/ T60 w 33"/>
                              <a:gd name="T62" fmla="+- 0 1581 1576"/>
                              <a:gd name="T63" fmla="*/ 1581 h 33"/>
                              <a:gd name="T64" fmla="+- 0 5469 5468"/>
                              <a:gd name="T65" fmla="*/ T64 w 33"/>
                              <a:gd name="T66" fmla="+- 0 1584 1576"/>
                              <a:gd name="T67" fmla="*/ 1584 h 33"/>
                              <a:gd name="T68" fmla="+- 0 5468 5468"/>
                              <a:gd name="T69" fmla="*/ T68 w 33"/>
                              <a:gd name="T70" fmla="+- 0 1588 1576"/>
                              <a:gd name="T71" fmla="*/ 1588 h 33"/>
                              <a:gd name="T72" fmla="+- 0 5468 5468"/>
                              <a:gd name="T73" fmla="*/ T72 w 33"/>
                              <a:gd name="T74" fmla="+- 0 1593 1576"/>
                              <a:gd name="T75" fmla="*/ 1593 h 33"/>
                              <a:gd name="T76" fmla="+- 0 5468 5468"/>
                              <a:gd name="T77" fmla="*/ T76 w 33"/>
                              <a:gd name="T78" fmla="+- 0 1597 1576"/>
                              <a:gd name="T79" fmla="*/ 1597 h 33"/>
                              <a:gd name="T80" fmla="+- 0 5469 5468"/>
                              <a:gd name="T81" fmla="*/ T80 w 33"/>
                              <a:gd name="T82" fmla="+- 0 1601 1576"/>
                              <a:gd name="T83" fmla="*/ 1601 h 33"/>
                              <a:gd name="T84" fmla="+- 0 5472 5468"/>
                              <a:gd name="T85" fmla="*/ T84 w 33"/>
                              <a:gd name="T86" fmla="+- 0 1604 1576"/>
                              <a:gd name="T87" fmla="*/ 1604 h 33"/>
                              <a:gd name="T88" fmla="+- 0 5475 5468"/>
                              <a:gd name="T89" fmla="*/ T88 w 33"/>
                              <a:gd name="T90" fmla="+- 0 1607 1576"/>
                              <a:gd name="T91" fmla="*/ 1607 h 33"/>
                              <a:gd name="T92" fmla="+- 0 5480 5468"/>
                              <a:gd name="T93" fmla="*/ T92 w 33"/>
                              <a:gd name="T94" fmla="+- 0 1609 1576"/>
                              <a:gd name="T95" fmla="*/ 1609 h 33"/>
                              <a:gd name="T96" fmla="+- 0 5484 5468"/>
                              <a:gd name="T97" fmla="*/ T96 w 33"/>
                              <a:gd name="T98" fmla="+- 0 1609 1576"/>
                              <a:gd name="T99" fmla="*/ 160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Freeform 833"/>
                        <wps:cNvSpPr>
                          <a:spLocks/>
                        </wps:cNvSpPr>
                        <wps:spPr bwMode="auto">
                          <a:xfrm>
                            <a:off x="2170" y="694"/>
                            <a:ext cx="3314" cy="973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837 694"/>
                              <a:gd name="T3" fmla="*/ 837 h 973"/>
                              <a:gd name="T4" fmla="+- 0 2999 2171"/>
                              <a:gd name="T5" fmla="*/ T4 w 3314"/>
                              <a:gd name="T6" fmla="+- 0 694 694"/>
                              <a:gd name="T7" fmla="*/ 694 h 973"/>
                              <a:gd name="T8" fmla="+- 0 3827 2171"/>
                              <a:gd name="T9" fmla="*/ T8 w 3314"/>
                              <a:gd name="T10" fmla="+- 0 926 694"/>
                              <a:gd name="T11" fmla="*/ 926 h 973"/>
                              <a:gd name="T12" fmla="+- 0 4656 2171"/>
                              <a:gd name="T13" fmla="*/ T12 w 3314"/>
                              <a:gd name="T14" fmla="+- 0 921 694"/>
                              <a:gd name="T15" fmla="*/ 921 h 973"/>
                              <a:gd name="T16" fmla="+- 0 5484 2171"/>
                              <a:gd name="T17" fmla="*/ T16 w 3314"/>
                              <a:gd name="T18" fmla="+- 0 1667 694"/>
                              <a:gd name="T19" fmla="*/ 1667 h 9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973">
                                <a:moveTo>
                                  <a:pt x="0" y="143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232"/>
                                </a:lnTo>
                                <a:lnTo>
                                  <a:pt x="2485" y="227"/>
                                </a:lnTo>
                                <a:lnTo>
                                  <a:pt x="3313" y="973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Freeform 832"/>
                        <wps:cNvSpPr>
                          <a:spLocks/>
                        </wps:cNvSpPr>
                        <wps:spPr bwMode="auto">
                          <a:xfrm>
                            <a:off x="2154" y="820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820 820"/>
                              <a:gd name="T3" fmla="*/ 820 h 33"/>
                              <a:gd name="T4" fmla="+- 0 2166 2154"/>
                              <a:gd name="T5" fmla="*/ T4 w 33"/>
                              <a:gd name="T6" fmla="+- 0 820 820"/>
                              <a:gd name="T7" fmla="*/ 820 h 33"/>
                              <a:gd name="T8" fmla="+- 0 2162 2154"/>
                              <a:gd name="T9" fmla="*/ T8 w 33"/>
                              <a:gd name="T10" fmla="+- 0 822 820"/>
                              <a:gd name="T11" fmla="*/ 822 h 33"/>
                              <a:gd name="T12" fmla="+- 0 2156 2154"/>
                              <a:gd name="T13" fmla="*/ T12 w 33"/>
                              <a:gd name="T14" fmla="+- 0 828 820"/>
                              <a:gd name="T15" fmla="*/ 828 h 33"/>
                              <a:gd name="T16" fmla="+- 0 2154 2154"/>
                              <a:gd name="T17" fmla="*/ T16 w 33"/>
                              <a:gd name="T18" fmla="+- 0 832 820"/>
                              <a:gd name="T19" fmla="*/ 832 h 33"/>
                              <a:gd name="T20" fmla="+- 0 2154 2154"/>
                              <a:gd name="T21" fmla="*/ T20 w 33"/>
                              <a:gd name="T22" fmla="+- 0 841 820"/>
                              <a:gd name="T23" fmla="*/ 841 h 33"/>
                              <a:gd name="T24" fmla="+- 0 2156 2154"/>
                              <a:gd name="T25" fmla="*/ T24 w 33"/>
                              <a:gd name="T26" fmla="+- 0 845 820"/>
                              <a:gd name="T27" fmla="*/ 845 h 33"/>
                              <a:gd name="T28" fmla="+- 0 2162 2154"/>
                              <a:gd name="T29" fmla="*/ T28 w 33"/>
                              <a:gd name="T30" fmla="+- 0 851 820"/>
                              <a:gd name="T31" fmla="*/ 851 h 33"/>
                              <a:gd name="T32" fmla="+- 0 2166 2154"/>
                              <a:gd name="T33" fmla="*/ T32 w 33"/>
                              <a:gd name="T34" fmla="+- 0 853 820"/>
                              <a:gd name="T35" fmla="*/ 853 h 33"/>
                              <a:gd name="T36" fmla="+- 0 2175 2154"/>
                              <a:gd name="T37" fmla="*/ T36 w 33"/>
                              <a:gd name="T38" fmla="+- 0 853 820"/>
                              <a:gd name="T39" fmla="*/ 853 h 33"/>
                              <a:gd name="T40" fmla="+- 0 2179 2154"/>
                              <a:gd name="T41" fmla="*/ T40 w 33"/>
                              <a:gd name="T42" fmla="+- 0 851 820"/>
                              <a:gd name="T43" fmla="*/ 851 h 33"/>
                              <a:gd name="T44" fmla="+- 0 2185 2154"/>
                              <a:gd name="T45" fmla="*/ T44 w 33"/>
                              <a:gd name="T46" fmla="+- 0 845 820"/>
                              <a:gd name="T47" fmla="*/ 845 h 33"/>
                              <a:gd name="T48" fmla="+- 0 2187 2154"/>
                              <a:gd name="T49" fmla="*/ T48 w 33"/>
                              <a:gd name="T50" fmla="+- 0 841 820"/>
                              <a:gd name="T51" fmla="*/ 841 h 33"/>
                              <a:gd name="T52" fmla="+- 0 2187 2154"/>
                              <a:gd name="T53" fmla="*/ T52 w 33"/>
                              <a:gd name="T54" fmla="+- 0 832 820"/>
                              <a:gd name="T55" fmla="*/ 832 h 33"/>
                              <a:gd name="T56" fmla="+- 0 2185 2154"/>
                              <a:gd name="T57" fmla="*/ T56 w 33"/>
                              <a:gd name="T58" fmla="+- 0 828 820"/>
                              <a:gd name="T59" fmla="*/ 828 h 33"/>
                              <a:gd name="T60" fmla="+- 0 2179 2154"/>
                              <a:gd name="T61" fmla="*/ T60 w 33"/>
                              <a:gd name="T62" fmla="+- 0 822 820"/>
                              <a:gd name="T63" fmla="*/ 822 h 33"/>
                              <a:gd name="T64" fmla="+- 0 2175 2154"/>
                              <a:gd name="T65" fmla="*/ T64 w 33"/>
                              <a:gd name="T66" fmla="+- 0 820 820"/>
                              <a:gd name="T67" fmla="*/ 82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Freeform 831"/>
                        <wps:cNvSpPr>
                          <a:spLocks/>
                        </wps:cNvSpPr>
                        <wps:spPr bwMode="auto">
                          <a:xfrm>
                            <a:off x="2154" y="820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853 820"/>
                              <a:gd name="T3" fmla="*/ 853 h 33"/>
                              <a:gd name="T4" fmla="+- 0 2175 2154"/>
                              <a:gd name="T5" fmla="*/ T4 w 33"/>
                              <a:gd name="T6" fmla="+- 0 853 820"/>
                              <a:gd name="T7" fmla="*/ 853 h 33"/>
                              <a:gd name="T8" fmla="+- 0 2179 2154"/>
                              <a:gd name="T9" fmla="*/ T8 w 33"/>
                              <a:gd name="T10" fmla="+- 0 851 820"/>
                              <a:gd name="T11" fmla="*/ 851 h 33"/>
                              <a:gd name="T12" fmla="+- 0 2182 2154"/>
                              <a:gd name="T13" fmla="*/ T12 w 33"/>
                              <a:gd name="T14" fmla="+- 0 848 820"/>
                              <a:gd name="T15" fmla="*/ 848 h 33"/>
                              <a:gd name="T16" fmla="+- 0 2185 2154"/>
                              <a:gd name="T17" fmla="*/ T16 w 33"/>
                              <a:gd name="T18" fmla="+- 0 845 820"/>
                              <a:gd name="T19" fmla="*/ 845 h 33"/>
                              <a:gd name="T20" fmla="+- 0 2187 2154"/>
                              <a:gd name="T21" fmla="*/ T20 w 33"/>
                              <a:gd name="T22" fmla="+- 0 841 820"/>
                              <a:gd name="T23" fmla="*/ 841 h 33"/>
                              <a:gd name="T24" fmla="+- 0 2187 2154"/>
                              <a:gd name="T25" fmla="*/ T24 w 33"/>
                              <a:gd name="T26" fmla="+- 0 837 820"/>
                              <a:gd name="T27" fmla="*/ 837 h 33"/>
                              <a:gd name="T28" fmla="+- 0 2187 2154"/>
                              <a:gd name="T29" fmla="*/ T28 w 33"/>
                              <a:gd name="T30" fmla="+- 0 832 820"/>
                              <a:gd name="T31" fmla="*/ 832 h 33"/>
                              <a:gd name="T32" fmla="+- 0 2185 2154"/>
                              <a:gd name="T33" fmla="*/ T32 w 33"/>
                              <a:gd name="T34" fmla="+- 0 828 820"/>
                              <a:gd name="T35" fmla="*/ 828 h 33"/>
                              <a:gd name="T36" fmla="+- 0 2182 2154"/>
                              <a:gd name="T37" fmla="*/ T36 w 33"/>
                              <a:gd name="T38" fmla="+- 0 825 820"/>
                              <a:gd name="T39" fmla="*/ 825 h 33"/>
                              <a:gd name="T40" fmla="+- 0 2179 2154"/>
                              <a:gd name="T41" fmla="*/ T40 w 33"/>
                              <a:gd name="T42" fmla="+- 0 822 820"/>
                              <a:gd name="T43" fmla="*/ 822 h 33"/>
                              <a:gd name="T44" fmla="+- 0 2175 2154"/>
                              <a:gd name="T45" fmla="*/ T44 w 33"/>
                              <a:gd name="T46" fmla="+- 0 820 820"/>
                              <a:gd name="T47" fmla="*/ 820 h 33"/>
                              <a:gd name="T48" fmla="+- 0 2171 2154"/>
                              <a:gd name="T49" fmla="*/ T48 w 33"/>
                              <a:gd name="T50" fmla="+- 0 820 820"/>
                              <a:gd name="T51" fmla="*/ 820 h 33"/>
                              <a:gd name="T52" fmla="+- 0 2166 2154"/>
                              <a:gd name="T53" fmla="*/ T52 w 33"/>
                              <a:gd name="T54" fmla="+- 0 820 820"/>
                              <a:gd name="T55" fmla="*/ 820 h 33"/>
                              <a:gd name="T56" fmla="+- 0 2162 2154"/>
                              <a:gd name="T57" fmla="*/ T56 w 33"/>
                              <a:gd name="T58" fmla="+- 0 822 820"/>
                              <a:gd name="T59" fmla="*/ 822 h 33"/>
                              <a:gd name="T60" fmla="+- 0 2159 2154"/>
                              <a:gd name="T61" fmla="*/ T60 w 33"/>
                              <a:gd name="T62" fmla="+- 0 825 820"/>
                              <a:gd name="T63" fmla="*/ 825 h 33"/>
                              <a:gd name="T64" fmla="+- 0 2156 2154"/>
                              <a:gd name="T65" fmla="*/ T64 w 33"/>
                              <a:gd name="T66" fmla="+- 0 828 820"/>
                              <a:gd name="T67" fmla="*/ 828 h 33"/>
                              <a:gd name="T68" fmla="+- 0 2154 2154"/>
                              <a:gd name="T69" fmla="*/ T68 w 33"/>
                              <a:gd name="T70" fmla="+- 0 832 820"/>
                              <a:gd name="T71" fmla="*/ 832 h 33"/>
                              <a:gd name="T72" fmla="+- 0 2154 2154"/>
                              <a:gd name="T73" fmla="*/ T72 w 33"/>
                              <a:gd name="T74" fmla="+- 0 837 820"/>
                              <a:gd name="T75" fmla="*/ 837 h 33"/>
                              <a:gd name="T76" fmla="+- 0 2154 2154"/>
                              <a:gd name="T77" fmla="*/ T76 w 33"/>
                              <a:gd name="T78" fmla="+- 0 841 820"/>
                              <a:gd name="T79" fmla="*/ 841 h 33"/>
                              <a:gd name="T80" fmla="+- 0 2156 2154"/>
                              <a:gd name="T81" fmla="*/ T80 w 33"/>
                              <a:gd name="T82" fmla="+- 0 845 820"/>
                              <a:gd name="T83" fmla="*/ 845 h 33"/>
                              <a:gd name="T84" fmla="+- 0 2159 2154"/>
                              <a:gd name="T85" fmla="*/ T84 w 33"/>
                              <a:gd name="T86" fmla="+- 0 848 820"/>
                              <a:gd name="T87" fmla="*/ 848 h 33"/>
                              <a:gd name="T88" fmla="+- 0 2162 2154"/>
                              <a:gd name="T89" fmla="*/ T88 w 33"/>
                              <a:gd name="T90" fmla="+- 0 851 820"/>
                              <a:gd name="T91" fmla="*/ 851 h 33"/>
                              <a:gd name="T92" fmla="+- 0 2166 2154"/>
                              <a:gd name="T93" fmla="*/ T92 w 33"/>
                              <a:gd name="T94" fmla="+- 0 853 820"/>
                              <a:gd name="T95" fmla="*/ 853 h 33"/>
                              <a:gd name="T96" fmla="+- 0 2171 2154"/>
                              <a:gd name="T97" fmla="*/ T96 w 33"/>
                              <a:gd name="T98" fmla="+- 0 853 820"/>
                              <a:gd name="T99" fmla="*/ 8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Freeform 830"/>
                        <wps:cNvSpPr>
                          <a:spLocks/>
                        </wps:cNvSpPr>
                        <wps:spPr bwMode="auto">
                          <a:xfrm>
                            <a:off x="2982" y="678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678 678"/>
                              <a:gd name="T3" fmla="*/ 678 h 33"/>
                              <a:gd name="T4" fmla="+- 0 2995 2983"/>
                              <a:gd name="T5" fmla="*/ T4 w 33"/>
                              <a:gd name="T6" fmla="+- 0 678 678"/>
                              <a:gd name="T7" fmla="*/ 678 h 33"/>
                              <a:gd name="T8" fmla="+- 0 2991 2983"/>
                              <a:gd name="T9" fmla="*/ T8 w 33"/>
                              <a:gd name="T10" fmla="+- 0 680 678"/>
                              <a:gd name="T11" fmla="*/ 680 h 33"/>
                              <a:gd name="T12" fmla="+- 0 2984 2983"/>
                              <a:gd name="T13" fmla="*/ T12 w 33"/>
                              <a:gd name="T14" fmla="+- 0 686 678"/>
                              <a:gd name="T15" fmla="*/ 686 h 33"/>
                              <a:gd name="T16" fmla="+- 0 2983 2983"/>
                              <a:gd name="T17" fmla="*/ T16 w 33"/>
                              <a:gd name="T18" fmla="+- 0 690 678"/>
                              <a:gd name="T19" fmla="*/ 690 h 33"/>
                              <a:gd name="T20" fmla="+- 0 2983 2983"/>
                              <a:gd name="T21" fmla="*/ T20 w 33"/>
                              <a:gd name="T22" fmla="+- 0 699 678"/>
                              <a:gd name="T23" fmla="*/ 699 h 33"/>
                              <a:gd name="T24" fmla="+- 0 2984 2983"/>
                              <a:gd name="T25" fmla="*/ T24 w 33"/>
                              <a:gd name="T26" fmla="+- 0 703 678"/>
                              <a:gd name="T27" fmla="*/ 703 h 33"/>
                              <a:gd name="T28" fmla="+- 0 2991 2983"/>
                              <a:gd name="T29" fmla="*/ T28 w 33"/>
                              <a:gd name="T30" fmla="+- 0 709 678"/>
                              <a:gd name="T31" fmla="*/ 709 h 33"/>
                              <a:gd name="T32" fmla="+- 0 2995 2983"/>
                              <a:gd name="T33" fmla="*/ T32 w 33"/>
                              <a:gd name="T34" fmla="+- 0 711 678"/>
                              <a:gd name="T35" fmla="*/ 711 h 33"/>
                              <a:gd name="T36" fmla="+- 0 3003 2983"/>
                              <a:gd name="T37" fmla="*/ T36 w 33"/>
                              <a:gd name="T38" fmla="+- 0 711 678"/>
                              <a:gd name="T39" fmla="*/ 711 h 33"/>
                              <a:gd name="T40" fmla="+- 0 3008 2983"/>
                              <a:gd name="T41" fmla="*/ T40 w 33"/>
                              <a:gd name="T42" fmla="+- 0 709 678"/>
                              <a:gd name="T43" fmla="*/ 709 h 33"/>
                              <a:gd name="T44" fmla="+- 0 3014 2983"/>
                              <a:gd name="T45" fmla="*/ T44 w 33"/>
                              <a:gd name="T46" fmla="+- 0 703 678"/>
                              <a:gd name="T47" fmla="*/ 703 h 33"/>
                              <a:gd name="T48" fmla="+- 0 3015 2983"/>
                              <a:gd name="T49" fmla="*/ T48 w 33"/>
                              <a:gd name="T50" fmla="+- 0 699 678"/>
                              <a:gd name="T51" fmla="*/ 699 h 33"/>
                              <a:gd name="T52" fmla="+- 0 3015 2983"/>
                              <a:gd name="T53" fmla="*/ T52 w 33"/>
                              <a:gd name="T54" fmla="+- 0 690 678"/>
                              <a:gd name="T55" fmla="*/ 690 h 33"/>
                              <a:gd name="T56" fmla="+- 0 3014 2983"/>
                              <a:gd name="T57" fmla="*/ T56 w 33"/>
                              <a:gd name="T58" fmla="+- 0 686 678"/>
                              <a:gd name="T59" fmla="*/ 686 h 33"/>
                              <a:gd name="T60" fmla="+- 0 3008 2983"/>
                              <a:gd name="T61" fmla="*/ T60 w 33"/>
                              <a:gd name="T62" fmla="+- 0 680 678"/>
                              <a:gd name="T63" fmla="*/ 680 h 33"/>
                              <a:gd name="T64" fmla="+- 0 3003 2983"/>
                              <a:gd name="T65" fmla="*/ T64 w 33"/>
                              <a:gd name="T66" fmla="+- 0 678 678"/>
                              <a:gd name="T67" fmla="*/ 67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Freeform 829"/>
                        <wps:cNvSpPr>
                          <a:spLocks/>
                        </wps:cNvSpPr>
                        <wps:spPr bwMode="auto">
                          <a:xfrm>
                            <a:off x="2982" y="678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711 678"/>
                              <a:gd name="T3" fmla="*/ 711 h 33"/>
                              <a:gd name="T4" fmla="+- 0 3003 2983"/>
                              <a:gd name="T5" fmla="*/ T4 w 33"/>
                              <a:gd name="T6" fmla="+- 0 711 678"/>
                              <a:gd name="T7" fmla="*/ 711 h 33"/>
                              <a:gd name="T8" fmla="+- 0 3008 2983"/>
                              <a:gd name="T9" fmla="*/ T8 w 33"/>
                              <a:gd name="T10" fmla="+- 0 709 678"/>
                              <a:gd name="T11" fmla="*/ 709 h 33"/>
                              <a:gd name="T12" fmla="+- 0 3011 2983"/>
                              <a:gd name="T13" fmla="*/ T12 w 33"/>
                              <a:gd name="T14" fmla="+- 0 706 678"/>
                              <a:gd name="T15" fmla="*/ 706 h 33"/>
                              <a:gd name="T16" fmla="+- 0 3014 2983"/>
                              <a:gd name="T17" fmla="*/ T16 w 33"/>
                              <a:gd name="T18" fmla="+- 0 703 678"/>
                              <a:gd name="T19" fmla="*/ 703 h 33"/>
                              <a:gd name="T20" fmla="+- 0 3015 2983"/>
                              <a:gd name="T21" fmla="*/ T20 w 33"/>
                              <a:gd name="T22" fmla="+- 0 699 678"/>
                              <a:gd name="T23" fmla="*/ 699 h 33"/>
                              <a:gd name="T24" fmla="+- 0 3015 2983"/>
                              <a:gd name="T25" fmla="*/ T24 w 33"/>
                              <a:gd name="T26" fmla="+- 0 694 678"/>
                              <a:gd name="T27" fmla="*/ 694 h 33"/>
                              <a:gd name="T28" fmla="+- 0 3015 2983"/>
                              <a:gd name="T29" fmla="*/ T28 w 33"/>
                              <a:gd name="T30" fmla="+- 0 690 678"/>
                              <a:gd name="T31" fmla="*/ 690 h 33"/>
                              <a:gd name="T32" fmla="+- 0 3014 2983"/>
                              <a:gd name="T33" fmla="*/ T32 w 33"/>
                              <a:gd name="T34" fmla="+- 0 686 678"/>
                              <a:gd name="T35" fmla="*/ 686 h 33"/>
                              <a:gd name="T36" fmla="+- 0 3011 2983"/>
                              <a:gd name="T37" fmla="*/ T36 w 33"/>
                              <a:gd name="T38" fmla="+- 0 683 678"/>
                              <a:gd name="T39" fmla="*/ 683 h 33"/>
                              <a:gd name="T40" fmla="+- 0 3008 2983"/>
                              <a:gd name="T41" fmla="*/ T40 w 33"/>
                              <a:gd name="T42" fmla="+- 0 680 678"/>
                              <a:gd name="T43" fmla="*/ 680 h 33"/>
                              <a:gd name="T44" fmla="+- 0 3003 2983"/>
                              <a:gd name="T45" fmla="*/ T44 w 33"/>
                              <a:gd name="T46" fmla="+- 0 678 678"/>
                              <a:gd name="T47" fmla="*/ 678 h 33"/>
                              <a:gd name="T48" fmla="+- 0 2999 2983"/>
                              <a:gd name="T49" fmla="*/ T48 w 33"/>
                              <a:gd name="T50" fmla="+- 0 678 678"/>
                              <a:gd name="T51" fmla="*/ 678 h 33"/>
                              <a:gd name="T52" fmla="+- 0 2995 2983"/>
                              <a:gd name="T53" fmla="*/ T52 w 33"/>
                              <a:gd name="T54" fmla="+- 0 678 678"/>
                              <a:gd name="T55" fmla="*/ 678 h 33"/>
                              <a:gd name="T56" fmla="+- 0 2991 2983"/>
                              <a:gd name="T57" fmla="*/ T56 w 33"/>
                              <a:gd name="T58" fmla="+- 0 680 678"/>
                              <a:gd name="T59" fmla="*/ 680 h 33"/>
                              <a:gd name="T60" fmla="+- 0 2988 2983"/>
                              <a:gd name="T61" fmla="*/ T60 w 33"/>
                              <a:gd name="T62" fmla="+- 0 683 678"/>
                              <a:gd name="T63" fmla="*/ 683 h 33"/>
                              <a:gd name="T64" fmla="+- 0 2984 2983"/>
                              <a:gd name="T65" fmla="*/ T64 w 33"/>
                              <a:gd name="T66" fmla="+- 0 686 678"/>
                              <a:gd name="T67" fmla="*/ 686 h 33"/>
                              <a:gd name="T68" fmla="+- 0 2983 2983"/>
                              <a:gd name="T69" fmla="*/ T68 w 33"/>
                              <a:gd name="T70" fmla="+- 0 690 678"/>
                              <a:gd name="T71" fmla="*/ 690 h 33"/>
                              <a:gd name="T72" fmla="+- 0 2983 2983"/>
                              <a:gd name="T73" fmla="*/ T72 w 33"/>
                              <a:gd name="T74" fmla="+- 0 694 678"/>
                              <a:gd name="T75" fmla="*/ 694 h 33"/>
                              <a:gd name="T76" fmla="+- 0 2983 2983"/>
                              <a:gd name="T77" fmla="*/ T76 w 33"/>
                              <a:gd name="T78" fmla="+- 0 699 678"/>
                              <a:gd name="T79" fmla="*/ 699 h 33"/>
                              <a:gd name="T80" fmla="+- 0 2984 2983"/>
                              <a:gd name="T81" fmla="*/ T80 w 33"/>
                              <a:gd name="T82" fmla="+- 0 703 678"/>
                              <a:gd name="T83" fmla="*/ 703 h 33"/>
                              <a:gd name="T84" fmla="+- 0 2988 2983"/>
                              <a:gd name="T85" fmla="*/ T84 w 33"/>
                              <a:gd name="T86" fmla="+- 0 706 678"/>
                              <a:gd name="T87" fmla="*/ 706 h 33"/>
                              <a:gd name="T88" fmla="+- 0 2991 2983"/>
                              <a:gd name="T89" fmla="*/ T88 w 33"/>
                              <a:gd name="T90" fmla="+- 0 709 678"/>
                              <a:gd name="T91" fmla="*/ 709 h 33"/>
                              <a:gd name="T92" fmla="+- 0 2995 2983"/>
                              <a:gd name="T93" fmla="*/ T92 w 33"/>
                              <a:gd name="T94" fmla="+- 0 711 678"/>
                              <a:gd name="T95" fmla="*/ 711 h 33"/>
                              <a:gd name="T96" fmla="+- 0 2999 2983"/>
                              <a:gd name="T97" fmla="*/ T96 w 33"/>
                              <a:gd name="T98" fmla="+- 0 711 678"/>
                              <a:gd name="T99" fmla="*/ 71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Freeform 828"/>
                        <wps:cNvSpPr>
                          <a:spLocks/>
                        </wps:cNvSpPr>
                        <wps:spPr bwMode="auto">
                          <a:xfrm>
                            <a:off x="3811" y="910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910 910"/>
                              <a:gd name="T3" fmla="*/ 910 h 33"/>
                              <a:gd name="T4" fmla="+- 0 3823 3811"/>
                              <a:gd name="T5" fmla="*/ T4 w 33"/>
                              <a:gd name="T6" fmla="+- 0 910 910"/>
                              <a:gd name="T7" fmla="*/ 910 h 33"/>
                              <a:gd name="T8" fmla="+- 0 3819 3811"/>
                              <a:gd name="T9" fmla="*/ T8 w 33"/>
                              <a:gd name="T10" fmla="+- 0 912 910"/>
                              <a:gd name="T11" fmla="*/ 912 h 33"/>
                              <a:gd name="T12" fmla="+- 0 3813 3811"/>
                              <a:gd name="T13" fmla="*/ T12 w 33"/>
                              <a:gd name="T14" fmla="+- 0 918 910"/>
                              <a:gd name="T15" fmla="*/ 918 h 33"/>
                              <a:gd name="T16" fmla="+- 0 3811 3811"/>
                              <a:gd name="T17" fmla="*/ T16 w 33"/>
                              <a:gd name="T18" fmla="+- 0 922 910"/>
                              <a:gd name="T19" fmla="*/ 922 h 33"/>
                              <a:gd name="T20" fmla="+- 0 3811 3811"/>
                              <a:gd name="T21" fmla="*/ T20 w 33"/>
                              <a:gd name="T22" fmla="+- 0 931 910"/>
                              <a:gd name="T23" fmla="*/ 931 h 33"/>
                              <a:gd name="T24" fmla="+- 0 3813 3811"/>
                              <a:gd name="T25" fmla="*/ T24 w 33"/>
                              <a:gd name="T26" fmla="+- 0 935 910"/>
                              <a:gd name="T27" fmla="*/ 935 h 33"/>
                              <a:gd name="T28" fmla="+- 0 3819 3811"/>
                              <a:gd name="T29" fmla="*/ T28 w 33"/>
                              <a:gd name="T30" fmla="+- 0 941 910"/>
                              <a:gd name="T31" fmla="*/ 941 h 33"/>
                              <a:gd name="T32" fmla="+- 0 3823 3811"/>
                              <a:gd name="T33" fmla="*/ T32 w 33"/>
                              <a:gd name="T34" fmla="+- 0 943 910"/>
                              <a:gd name="T35" fmla="*/ 943 h 33"/>
                              <a:gd name="T36" fmla="+- 0 3832 3811"/>
                              <a:gd name="T37" fmla="*/ T36 w 33"/>
                              <a:gd name="T38" fmla="+- 0 943 910"/>
                              <a:gd name="T39" fmla="*/ 943 h 33"/>
                              <a:gd name="T40" fmla="+- 0 3836 3811"/>
                              <a:gd name="T41" fmla="*/ T40 w 33"/>
                              <a:gd name="T42" fmla="+- 0 941 910"/>
                              <a:gd name="T43" fmla="*/ 941 h 33"/>
                              <a:gd name="T44" fmla="+- 0 3842 3811"/>
                              <a:gd name="T45" fmla="*/ T44 w 33"/>
                              <a:gd name="T46" fmla="+- 0 935 910"/>
                              <a:gd name="T47" fmla="*/ 935 h 33"/>
                              <a:gd name="T48" fmla="+- 0 3844 3811"/>
                              <a:gd name="T49" fmla="*/ T48 w 33"/>
                              <a:gd name="T50" fmla="+- 0 931 910"/>
                              <a:gd name="T51" fmla="*/ 931 h 33"/>
                              <a:gd name="T52" fmla="+- 0 3844 3811"/>
                              <a:gd name="T53" fmla="*/ T52 w 33"/>
                              <a:gd name="T54" fmla="+- 0 922 910"/>
                              <a:gd name="T55" fmla="*/ 922 h 33"/>
                              <a:gd name="T56" fmla="+- 0 3842 3811"/>
                              <a:gd name="T57" fmla="*/ T56 w 33"/>
                              <a:gd name="T58" fmla="+- 0 918 910"/>
                              <a:gd name="T59" fmla="*/ 918 h 33"/>
                              <a:gd name="T60" fmla="+- 0 3836 3811"/>
                              <a:gd name="T61" fmla="*/ T60 w 33"/>
                              <a:gd name="T62" fmla="+- 0 912 910"/>
                              <a:gd name="T63" fmla="*/ 912 h 33"/>
                              <a:gd name="T64" fmla="+- 0 3832 3811"/>
                              <a:gd name="T65" fmla="*/ T64 w 33"/>
                              <a:gd name="T66" fmla="+- 0 910 910"/>
                              <a:gd name="T67" fmla="*/ 91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Freeform 827"/>
                        <wps:cNvSpPr>
                          <a:spLocks/>
                        </wps:cNvSpPr>
                        <wps:spPr bwMode="auto">
                          <a:xfrm>
                            <a:off x="3811" y="910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943 910"/>
                              <a:gd name="T3" fmla="*/ 943 h 33"/>
                              <a:gd name="T4" fmla="+- 0 3832 3811"/>
                              <a:gd name="T5" fmla="*/ T4 w 33"/>
                              <a:gd name="T6" fmla="+- 0 943 910"/>
                              <a:gd name="T7" fmla="*/ 943 h 33"/>
                              <a:gd name="T8" fmla="+- 0 3836 3811"/>
                              <a:gd name="T9" fmla="*/ T8 w 33"/>
                              <a:gd name="T10" fmla="+- 0 941 910"/>
                              <a:gd name="T11" fmla="*/ 941 h 33"/>
                              <a:gd name="T12" fmla="+- 0 3839 3811"/>
                              <a:gd name="T13" fmla="*/ T12 w 33"/>
                              <a:gd name="T14" fmla="+- 0 938 910"/>
                              <a:gd name="T15" fmla="*/ 938 h 33"/>
                              <a:gd name="T16" fmla="+- 0 3842 3811"/>
                              <a:gd name="T17" fmla="*/ T16 w 33"/>
                              <a:gd name="T18" fmla="+- 0 935 910"/>
                              <a:gd name="T19" fmla="*/ 935 h 33"/>
                              <a:gd name="T20" fmla="+- 0 3844 3811"/>
                              <a:gd name="T21" fmla="*/ T20 w 33"/>
                              <a:gd name="T22" fmla="+- 0 931 910"/>
                              <a:gd name="T23" fmla="*/ 931 h 33"/>
                              <a:gd name="T24" fmla="+- 0 3844 3811"/>
                              <a:gd name="T25" fmla="*/ T24 w 33"/>
                              <a:gd name="T26" fmla="+- 0 926 910"/>
                              <a:gd name="T27" fmla="*/ 926 h 33"/>
                              <a:gd name="T28" fmla="+- 0 3844 3811"/>
                              <a:gd name="T29" fmla="*/ T28 w 33"/>
                              <a:gd name="T30" fmla="+- 0 922 910"/>
                              <a:gd name="T31" fmla="*/ 922 h 33"/>
                              <a:gd name="T32" fmla="+- 0 3842 3811"/>
                              <a:gd name="T33" fmla="*/ T32 w 33"/>
                              <a:gd name="T34" fmla="+- 0 918 910"/>
                              <a:gd name="T35" fmla="*/ 918 h 33"/>
                              <a:gd name="T36" fmla="+- 0 3839 3811"/>
                              <a:gd name="T37" fmla="*/ T36 w 33"/>
                              <a:gd name="T38" fmla="+- 0 915 910"/>
                              <a:gd name="T39" fmla="*/ 915 h 33"/>
                              <a:gd name="T40" fmla="+- 0 3836 3811"/>
                              <a:gd name="T41" fmla="*/ T40 w 33"/>
                              <a:gd name="T42" fmla="+- 0 912 910"/>
                              <a:gd name="T43" fmla="*/ 912 h 33"/>
                              <a:gd name="T44" fmla="+- 0 3832 3811"/>
                              <a:gd name="T45" fmla="*/ T44 w 33"/>
                              <a:gd name="T46" fmla="+- 0 910 910"/>
                              <a:gd name="T47" fmla="*/ 910 h 33"/>
                              <a:gd name="T48" fmla="+- 0 3827 3811"/>
                              <a:gd name="T49" fmla="*/ T48 w 33"/>
                              <a:gd name="T50" fmla="+- 0 910 910"/>
                              <a:gd name="T51" fmla="*/ 910 h 33"/>
                              <a:gd name="T52" fmla="+- 0 3823 3811"/>
                              <a:gd name="T53" fmla="*/ T52 w 33"/>
                              <a:gd name="T54" fmla="+- 0 910 910"/>
                              <a:gd name="T55" fmla="*/ 910 h 33"/>
                              <a:gd name="T56" fmla="+- 0 3819 3811"/>
                              <a:gd name="T57" fmla="*/ T56 w 33"/>
                              <a:gd name="T58" fmla="+- 0 912 910"/>
                              <a:gd name="T59" fmla="*/ 912 h 33"/>
                              <a:gd name="T60" fmla="+- 0 3816 3811"/>
                              <a:gd name="T61" fmla="*/ T60 w 33"/>
                              <a:gd name="T62" fmla="+- 0 915 910"/>
                              <a:gd name="T63" fmla="*/ 915 h 33"/>
                              <a:gd name="T64" fmla="+- 0 3813 3811"/>
                              <a:gd name="T65" fmla="*/ T64 w 33"/>
                              <a:gd name="T66" fmla="+- 0 918 910"/>
                              <a:gd name="T67" fmla="*/ 918 h 33"/>
                              <a:gd name="T68" fmla="+- 0 3811 3811"/>
                              <a:gd name="T69" fmla="*/ T68 w 33"/>
                              <a:gd name="T70" fmla="+- 0 922 910"/>
                              <a:gd name="T71" fmla="*/ 922 h 33"/>
                              <a:gd name="T72" fmla="+- 0 3811 3811"/>
                              <a:gd name="T73" fmla="*/ T72 w 33"/>
                              <a:gd name="T74" fmla="+- 0 926 910"/>
                              <a:gd name="T75" fmla="*/ 926 h 33"/>
                              <a:gd name="T76" fmla="+- 0 3811 3811"/>
                              <a:gd name="T77" fmla="*/ T76 w 33"/>
                              <a:gd name="T78" fmla="+- 0 931 910"/>
                              <a:gd name="T79" fmla="*/ 931 h 33"/>
                              <a:gd name="T80" fmla="+- 0 3813 3811"/>
                              <a:gd name="T81" fmla="*/ T80 w 33"/>
                              <a:gd name="T82" fmla="+- 0 935 910"/>
                              <a:gd name="T83" fmla="*/ 935 h 33"/>
                              <a:gd name="T84" fmla="+- 0 3816 3811"/>
                              <a:gd name="T85" fmla="*/ T84 w 33"/>
                              <a:gd name="T86" fmla="+- 0 938 910"/>
                              <a:gd name="T87" fmla="*/ 938 h 33"/>
                              <a:gd name="T88" fmla="+- 0 3819 3811"/>
                              <a:gd name="T89" fmla="*/ T88 w 33"/>
                              <a:gd name="T90" fmla="+- 0 941 910"/>
                              <a:gd name="T91" fmla="*/ 941 h 33"/>
                              <a:gd name="T92" fmla="+- 0 3823 3811"/>
                              <a:gd name="T93" fmla="*/ T92 w 33"/>
                              <a:gd name="T94" fmla="+- 0 943 910"/>
                              <a:gd name="T95" fmla="*/ 943 h 33"/>
                              <a:gd name="T96" fmla="+- 0 3827 3811"/>
                              <a:gd name="T97" fmla="*/ T96 w 33"/>
                              <a:gd name="T98" fmla="+- 0 943 910"/>
                              <a:gd name="T99" fmla="*/ 94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Freeform 826"/>
                        <wps:cNvSpPr>
                          <a:spLocks/>
                        </wps:cNvSpPr>
                        <wps:spPr bwMode="auto">
                          <a:xfrm>
                            <a:off x="4639" y="904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905 905"/>
                              <a:gd name="T3" fmla="*/ 905 h 33"/>
                              <a:gd name="T4" fmla="+- 0 4651 4639"/>
                              <a:gd name="T5" fmla="*/ T4 w 33"/>
                              <a:gd name="T6" fmla="+- 0 905 905"/>
                              <a:gd name="T7" fmla="*/ 905 h 33"/>
                              <a:gd name="T8" fmla="+- 0 4647 4639"/>
                              <a:gd name="T9" fmla="*/ T8 w 33"/>
                              <a:gd name="T10" fmla="+- 0 906 905"/>
                              <a:gd name="T11" fmla="*/ 906 h 33"/>
                              <a:gd name="T12" fmla="+- 0 4641 4639"/>
                              <a:gd name="T13" fmla="*/ T12 w 33"/>
                              <a:gd name="T14" fmla="+- 0 912 905"/>
                              <a:gd name="T15" fmla="*/ 912 h 33"/>
                              <a:gd name="T16" fmla="+- 0 4639 4639"/>
                              <a:gd name="T17" fmla="*/ T16 w 33"/>
                              <a:gd name="T18" fmla="+- 0 917 905"/>
                              <a:gd name="T19" fmla="*/ 917 h 33"/>
                              <a:gd name="T20" fmla="+- 0 4639 4639"/>
                              <a:gd name="T21" fmla="*/ T20 w 33"/>
                              <a:gd name="T22" fmla="+- 0 925 905"/>
                              <a:gd name="T23" fmla="*/ 925 h 33"/>
                              <a:gd name="T24" fmla="+- 0 4641 4639"/>
                              <a:gd name="T25" fmla="*/ T24 w 33"/>
                              <a:gd name="T26" fmla="+- 0 929 905"/>
                              <a:gd name="T27" fmla="*/ 929 h 33"/>
                              <a:gd name="T28" fmla="+- 0 4647 4639"/>
                              <a:gd name="T29" fmla="*/ T28 w 33"/>
                              <a:gd name="T30" fmla="+- 0 935 905"/>
                              <a:gd name="T31" fmla="*/ 935 h 33"/>
                              <a:gd name="T32" fmla="+- 0 4651 4639"/>
                              <a:gd name="T33" fmla="*/ T32 w 33"/>
                              <a:gd name="T34" fmla="+- 0 937 905"/>
                              <a:gd name="T35" fmla="*/ 937 h 33"/>
                              <a:gd name="T36" fmla="+- 0 4660 4639"/>
                              <a:gd name="T37" fmla="*/ T36 w 33"/>
                              <a:gd name="T38" fmla="+- 0 937 905"/>
                              <a:gd name="T39" fmla="*/ 937 h 33"/>
                              <a:gd name="T40" fmla="+- 0 4664 4639"/>
                              <a:gd name="T41" fmla="*/ T40 w 33"/>
                              <a:gd name="T42" fmla="+- 0 935 905"/>
                              <a:gd name="T43" fmla="*/ 935 h 33"/>
                              <a:gd name="T44" fmla="+- 0 4670 4639"/>
                              <a:gd name="T45" fmla="*/ T44 w 33"/>
                              <a:gd name="T46" fmla="+- 0 929 905"/>
                              <a:gd name="T47" fmla="*/ 929 h 33"/>
                              <a:gd name="T48" fmla="+- 0 4672 4639"/>
                              <a:gd name="T49" fmla="*/ T48 w 33"/>
                              <a:gd name="T50" fmla="+- 0 925 905"/>
                              <a:gd name="T51" fmla="*/ 925 h 33"/>
                              <a:gd name="T52" fmla="+- 0 4672 4639"/>
                              <a:gd name="T53" fmla="*/ T52 w 33"/>
                              <a:gd name="T54" fmla="+- 0 917 905"/>
                              <a:gd name="T55" fmla="*/ 917 h 33"/>
                              <a:gd name="T56" fmla="+- 0 4670 4639"/>
                              <a:gd name="T57" fmla="*/ T56 w 33"/>
                              <a:gd name="T58" fmla="+- 0 912 905"/>
                              <a:gd name="T59" fmla="*/ 912 h 33"/>
                              <a:gd name="T60" fmla="+- 0 4664 4639"/>
                              <a:gd name="T61" fmla="*/ T60 w 33"/>
                              <a:gd name="T62" fmla="+- 0 906 905"/>
                              <a:gd name="T63" fmla="*/ 906 h 33"/>
                              <a:gd name="T64" fmla="+- 0 4660 4639"/>
                              <a:gd name="T65" fmla="*/ T64 w 33"/>
                              <a:gd name="T66" fmla="+- 0 905 905"/>
                              <a:gd name="T67" fmla="*/ 90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Freeform 825"/>
                        <wps:cNvSpPr>
                          <a:spLocks/>
                        </wps:cNvSpPr>
                        <wps:spPr bwMode="auto">
                          <a:xfrm>
                            <a:off x="4639" y="904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937 905"/>
                              <a:gd name="T3" fmla="*/ 937 h 33"/>
                              <a:gd name="T4" fmla="+- 0 4660 4639"/>
                              <a:gd name="T5" fmla="*/ T4 w 33"/>
                              <a:gd name="T6" fmla="+- 0 937 905"/>
                              <a:gd name="T7" fmla="*/ 937 h 33"/>
                              <a:gd name="T8" fmla="+- 0 4664 4639"/>
                              <a:gd name="T9" fmla="*/ T8 w 33"/>
                              <a:gd name="T10" fmla="+- 0 935 905"/>
                              <a:gd name="T11" fmla="*/ 935 h 33"/>
                              <a:gd name="T12" fmla="+- 0 4667 4639"/>
                              <a:gd name="T13" fmla="*/ T12 w 33"/>
                              <a:gd name="T14" fmla="+- 0 932 905"/>
                              <a:gd name="T15" fmla="*/ 932 h 33"/>
                              <a:gd name="T16" fmla="+- 0 4670 4639"/>
                              <a:gd name="T17" fmla="*/ T16 w 33"/>
                              <a:gd name="T18" fmla="+- 0 929 905"/>
                              <a:gd name="T19" fmla="*/ 929 h 33"/>
                              <a:gd name="T20" fmla="+- 0 4672 4639"/>
                              <a:gd name="T21" fmla="*/ T20 w 33"/>
                              <a:gd name="T22" fmla="+- 0 925 905"/>
                              <a:gd name="T23" fmla="*/ 925 h 33"/>
                              <a:gd name="T24" fmla="+- 0 4672 4639"/>
                              <a:gd name="T25" fmla="*/ T24 w 33"/>
                              <a:gd name="T26" fmla="+- 0 921 905"/>
                              <a:gd name="T27" fmla="*/ 921 h 33"/>
                              <a:gd name="T28" fmla="+- 0 4672 4639"/>
                              <a:gd name="T29" fmla="*/ T28 w 33"/>
                              <a:gd name="T30" fmla="+- 0 917 905"/>
                              <a:gd name="T31" fmla="*/ 917 h 33"/>
                              <a:gd name="T32" fmla="+- 0 4670 4639"/>
                              <a:gd name="T33" fmla="*/ T32 w 33"/>
                              <a:gd name="T34" fmla="+- 0 912 905"/>
                              <a:gd name="T35" fmla="*/ 912 h 33"/>
                              <a:gd name="T36" fmla="+- 0 4667 4639"/>
                              <a:gd name="T37" fmla="*/ T36 w 33"/>
                              <a:gd name="T38" fmla="+- 0 909 905"/>
                              <a:gd name="T39" fmla="*/ 909 h 33"/>
                              <a:gd name="T40" fmla="+- 0 4664 4639"/>
                              <a:gd name="T41" fmla="*/ T40 w 33"/>
                              <a:gd name="T42" fmla="+- 0 906 905"/>
                              <a:gd name="T43" fmla="*/ 906 h 33"/>
                              <a:gd name="T44" fmla="+- 0 4660 4639"/>
                              <a:gd name="T45" fmla="*/ T44 w 33"/>
                              <a:gd name="T46" fmla="+- 0 905 905"/>
                              <a:gd name="T47" fmla="*/ 905 h 33"/>
                              <a:gd name="T48" fmla="+- 0 4656 4639"/>
                              <a:gd name="T49" fmla="*/ T48 w 33"/>
                              <a:gd name="T50" fmla="+- 0 905 905"/>
                              <a:gd name="T51" fmla="*/ 905 h 33"/>
                              <a:gd name="T52" fmla="+- 0 4651 4639"/>
                              <a:gd name="T53" fmla="*/ T52 w 33"/>
                              <a:gd name="T54" fmla="+- 0 905 905"/>
                              <a:gd name="T55" fmla="*/ 905 h 33"/>
                              <a:gd name="T56" fmla="+- 0 4647 4639"/>
                              <a:gd name="T57" fmla="*/ T56 w 33"/>
                              <a:gd name="T58" fmla="+- 0 906 905"/>
                              <a:gd name="T59" fmla="*/ 906 h 33"/>
                              <a:gd name="T60" fmla="+- 0 4644 4639"/>
                              <a:gd name="T61" fmla="*/ T60 w 33"/>
                              <a:gd name="T62" fmla="+- 0 909 905"/>
                              <a:gd name="T63" fmla="*/ 909 h 33"/>
                              <a:gd name="T64" fmla="+- 0 4641 4639"/>
                              <a:gd name="T65" fmla="*/ T64 w 33"/>
                              <a:gd name="T66" fmla="+- 0 912 905"/>
                              <a:gd name="T67" fmla="*/ 912 h 33"/>
                              <a:gd name="T68" fmla="+- 0 4639 4639"/>
                              <a:gd name="T69" fmla="*/ T68 w 33"/>
                              <a:gd name="T70" fmla="+- 0 917 905"/>
                              <a:gd name="T71" fmla="*/ 917 h 33"/>
                              <a:gd name="T72" fmla="+- 0 4639 4639"/>
                              <a:gd name="T73" fmla="*/ T72 w 33"/>
                              <a:gd name="T74" fmla="+- 0 921 905"/>
                              <a:gd name="T75" fmla="*/ 921 h 33"/>
                              <a:gd name="T76" fmla="+- 0 4639 4639"/>
                              <a:gd name="T77" fmla="*/ T76 w 33"/>
                              <a:gd name="T78" fmla="+- 0 925 905"/>
                              <a:gd name="T79" fmla="*/ 925 h 33"/>
                              <a:gd name="T80" fmla="+- 0 4641 4639"/>
                              <a:gd name="T81" fmla="*/ T80 w 33"/>
                              <a:gd name="T82" fmla="+- 0 929 905"/>
                              <a:gd name="T83" fmla="*/ 929 h 33"/>
                              <a:gd name="T84" fmla="+- 0 4644 4639"/>
                              <a:gd name="T85" fmla="*/ T84 w 33"/>
                              <a:gd name="T86" fmla="+- 0 932 905"/>
                              <a:gd name="T87" fmla="*/ 932 h 33"/>
                              <a:gd name="T88" fmla="+- 0 4647 4639"/>
                              <a:gd name="T89" fmla="*/ T88 w 33"/>
                              <a:gd name="T90" fmla="+- 0 935 905"/>
                              <a:gd name="T91" fmla="*/ 935 h 33"/>
                              <a:gd name="T92" fmla="+- 0 4651 4639"/>
                              <a:gd name="T93" fmla="*/ T92 w 33"/>
                              <a:gd name="T94" fmla="+- 0 937 905"/>
                              <a:gd name="T95" fmla="*/ 937 h 33"/>
                              <a:gd name="T96" fmla="+- 0 4656 4639"/>
                              <a:gd name="T97" fmla="*/ T96 w 33"/>
                              <a:gd name="T98" fmla="+- 0 937 905"/>
                              <a:gd name="T99" fmla="*/ 93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Freeform 824"/>
                        <wps:cNvSpPr>
                          <a:spLocks/>
                        </wps:cNvSpPr>
                        <wps:spPr bwMode="auto">
                          <a:xfrm>
                            <a:off x="5467" y="1650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650 1650"/>
                              <a:gd name="T3" fmla="*/ 1650 h 33"/>
                              <a:gd name="T4" fmla="+- 0 5480 5468"/>
                              <a:gd name="T5" fmla="*/ T4 w 33"/>
                              <a:gd name="T6" fmla="+- 0 1650 1650"/>
                              <a:gd name="T7" fmla="*/ 1650 h 33"/>
                              <a:gd name="T8" fmla="+- 0 5475 5468"/>
                              <a:gd name="T9" fmla="*/ T8 w 33"/>
                              <a:gd name="T10" fmla="+- 0 1652 1650"/>
                              <a:gd name="T11" fmla="*/ 1652 h 33"/>
                              <a:gd name="T12" fmla="+- 0 5469 5468"/>
                              <a:gd name="T13" fmla="*/ T12 w 33"/>
                              <a:gd name="T14" fmla="+- 0 1658 1650"/>
                              <a:gd name="T15" fmla="*/ 1658 h 33"/>
                              <a:gd name="T16" fmla="+- 0 5468 5468"/>
                              <a:gd name="T17" fmla="*/ T16 w 33"/>
                              <a:gd name="T18" fmla="+- 0 1662 1650"/>
                              <a:gd name="T19" fmla="*/ 1662 h 33"/>
                              <a:gd name="T20" fmla="+- 0 5468 5468"/>
                              <a:gd name="T21" fmla="*/ T20 w 33"/>
                              <a:gd name="T22" fmla="+- 0 1671 1650"/>
                              <a:gd name="T23" fmla="*/ 1671 h 33"/>
                              <a:gd name="T24" fmla="+- 0 5469 5468"/>
                              <a:gd name="T25" fmla="*/ T24 w 33"/>
                              <a:gd name="T26" fmla="+- 0 1675 1650"/>
                              <a:gd name="T27" fmla="*/ 1675 h 33"/>
                              <a:gd name="T28" fmla="+- 0 5475 5468"/>
                              <a:gd name="T29" fmla="*/ T28 w 33"/>
                              <a:gd name="T30" fmla="+- 0 1681 1650"/>
                              <a:gd name="T31" fmla="*/ 1681 h 33"/>
                              <a:gd name="T32" fmla="+- 0 5480 5468"/>
                              <a:gd name="T33" fmla="*/ T32 w 33"/>
                              <a:gd name="T34" fmla="+- 0 1683 1650"/>
                              <a:gd name="T35" fmla="*/ 1683 h 33"/>
                              <a:gd name="T36" fmla="+- 0 5488 5468"/>
                              <a:gd name="T37" fmla="*/ T36 w 33"/>
                              <a:gd name="T38" fmla="+- 0 1683 1650"/>
                              <a:gd name="T39" fmla="*/ 1683 h 33"/>
                              <a:gd name="T40" fmla="+- 0 5492 5468"/>
                              <a:gd name="T41" fmla="*/ T40 w 33"/>
                              <a:gd name="T42" fmla="+- 0 1681 1650"/>
                              <a:gd name="T43" fmla="*/ 1681 h 33"/>
                              <a:gd name="T44" fmla="+- 0 5499 5468"/>
                              <a:gd name="T45" fmla="*/ T44 w 33"/>
                              <a:gd name="T46" fmla="+- 0 1675 1650"/>
                              <a:gd name="T47" fmla="*/ 1675 h 33"/>
                              <a:gd name="T48" fmla="+- 0 5500 5468"/>
                              <a:gd name="T49" fmla="*/ T48 w 33"/>
                              <a:gd name="T50" fmla="+- 0 1671 1650"/>
                              <a:gd name="T51" fmla="*/ 1671 h 33"/>
                              <a:gd name="T52" fmla="+- 0 5500 5468"/>
                              <a:gd name="T53" fmla="*/ T52 w 33"/>
                              <a:gd name="T54" fmla="+- 0 1662 1650"/>
                              <a:gd name="T55" fmla="*/ 1662 h 33"/>
                              <a:gd name="T56" fmla="+- 0 5499 5468"/>
                              <a:gd name="T57" fmla="*/ T56 w 33"/>
                              <a:gd name="T58" fmla="+- 0 1658 1650"/>
                              <a:gd name="T59" fmla="*/ 1658 h 33"/>
                              <a:gd name="T60" fmla="+- 0 5492 5468"/>
                              <a:gd name="T61" fmla="*/ T60 w 33"/>
                              <a:gd name="T62" fmla="+- 0 1652 1650"/>
                              <a:gd name="T63" fmla="*/ 1652 h 33"/>
                              <a:gd name="T64" fmla="+- 0 5488 5468"/>
                              <a:gd name="T65" fmla="*/ T64 w 33"/>
                              <a:gd name="T66" fmla="+- 0 1650 1650"/>
                              <a:gd name="T67" fmla="*/ 165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" name="Freeform 823"/>
                        <wps:cNvSpPr>
                          <a:spLocks/>
                        </wps:cNvSpPr>
                        <wps:spPr bwMode="auto">
                          <a:xfrm>
                            <a:off x="5467" y="1650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683 1650"/>
                              <a:gd name="T3" fmla="*/ 1683 h 33"/>
                              <a:gd name="T4" fmla="+- 0 5488 5468"/>
                              <a:gd name="T5" fmla="*/ T4 w 33"/>
                              <a:gd name="T6" fmla="+- 0 1683 1650"/>
                              <a:gd name="T7" fmla="*/ 1683 h 33"/>
                              <a:gd name="T8" fmla="+- 0 5492 5468"/>
                              <a:gd name="T9" fmla="*/ T8 w 33"/>
                              <a:gd name="T10" fmla="+- 0 1681 1650"/>
                              <a:gd name="T11" fmla="*/ 1681 h 33"/>
                              <a:gd name="T12" fmla="+- 0 5496 5468"/>
                              <a:gd name="T13" fmla="*/ T12 w 33"/>
                              <a:gd name="T14" fmla="+- 0 1678 1650"/>
                              <a:gd name="T15" fmla="*/ 1678 h 33"/>
                              <a:gd name="T16" fmla="+- 0 5499 5468"/>
                              <a:gd name="T17" fmla="*/ T16 w 33"/>
                              <a:gd name="T18" fmla="+- 0 1675 1650"/>
                              <a:gd name="T19" fmla="*/ 1675 h 33"/>
                              <a:gd name="T20" fmla="+- 0 5500 5468"/>
                              <a:gd name="T21" fmla="*/ T20 w 33"/>
                              <a:gd name="T22" fmla="+- 0 1671 1650"/>
                              <a:gd name="T23" fmla="*/ 1671 h 33"/>
                              <a:gd name="T24" fmla="+- 0 5500 5468"/>
                              <a:gd name="T25" fmla="*/ T24 w 33"/>
                              <a:gd name="T26" fmla="+- 0 1667 1650"/>
                              <a:gd name="T27" fmla="*/ 1667 h 33"/>
                              <a:gd name="T28" fmla="+- 0 5500 5468"/>
                              <a:gd name="T29" fmla="*/ T28 w 33"/>
                              <a:gd name="T30" fmla="+- 0 1662 1650"/>
                              <a:gd name="T31" fmla="*/ 1662 h 33"/>
                              <a:gd name="T32" fmla="+- 0 5499 5468"/>
                              <a:gd name="T33" fmla="*/ T32 w 33"/>
                              <a:gd name="T34" fmla="+- 0 1658 1650"/>
                              <a:gd name="T35" fmla="*/ 1658 h 33"/>
                              <a:gd name="T36" fmla="+- 0 5496 5468"/>
                              <a:gd name="T37" fmla="*/ T36 w 33"/>
                              <a:gd name="T38" fmla="+- 0 1655 1650"/>
                              <a:gd name="T39" fmla="*/ 1655 h 33"/>
                              <a:gd name="T40" fmla="+- 0 5492 5468"/>
                              <a:gd name="T41" fmla="*/ T40 w 33"/>
                              <a:gd name="T42" fmla="+- 0 1652 1650"/>
                              <a:gd name="T43" fmla="*/ 1652 h 33"/>
                              <a:gd name="T44" fmla="+- 0 5488 5468"/>
                              <a:gd name="T45" fmla="*/ T44 w 33"/>
                              <a:gd name="T46" fmla="+- 0 1650 1650"/>
                              <a:gd name="T47" fmla="*/ 1650 h 33"/>
                              <a:gd name="T48" fmla="+- 0 5484 5468"/>
                              <a:gd name="T49" fmla="*/ T48 w 33"/>
                              <a:gd name="T50" fmla="+- 0 1650 1650"/>
                              <a:gd name="T51" fmla="*/ 1650 h 33"/>
                              <a:gd name="T52" fmla="+- 0 5480 5468"/>
                              <a:gd name="T53" fmla="*/ T52 w 33"/>
                              <a:gd name="T54" fmla="+- 0 1650 1650"/>
                              <a:gd name="T55" fmla="*/ 1650 h 33"/>
                              <a:gd name="T56" fmla="+- 0 5475 5468"/>
                              <a:gd name="T57" fmla="*/ T56 w 33"/>
                              <a:gd name="T58" fmla="+- 0 1652 1650"/>
                              <a:gd name="T59" fmla="*/ 1652 h 33"/>
                              <a:gd name="T60" fmla="+- 0 5472 5468"/>
                              <a:gd name="T61" fmla="*/ T60 w 33"/>
                              <a:gd name="T62" fmla="+- 0 1655 1650"/>
                              <a:gd name="T63" fmla="*/ 1655 h 33"/>
                              <a:gd name="T64" fmla="+- 0 5469 5468"/>
                              <a:gd name="T65" fmla="*/ T64 w 33"/>
                              <a:gd name="T66" fmla="+- 0 1658 1650"/>
                              <a:gd name="T67" fmla="*/ 1658 h 33"/>
                              <a:gd name="T68" fmla="+- 0 5468 5468"/>
                              <a:gd name="T69" fmla="*/ T68 w 33"/>
                              <a:gd name="T70" fmla="+- 0 1662 1650"/>
                              <a:gd name="T71" fmla="*/ 1662 h 33"/>
                              <a:gd name="T72" fmla="+- 0 5468 5468"/>
                              <a:gd name="T73" fmla="*/ T72 w 33"/>
                              <a:gd name="T74" fmla="+- 0 1667 1650"/>
                              <a:gd name="T75" fmla="*/ 1667 h 33"/>
                              <a:gd name="T76" fmla="+- 0 5468 5468"/>
                              <a:gd name="T77" fmla="*/ T76 w 33"/>
                              <a:gd name="T78" fmla="+- 0 1671 1650"/>
                              <a:gd name="T79" fmla="*/ 1671 h 33"/>
                              <a:gd name="T80" fmla="+- 0 5469 5468"/>
                              <a:gd name="T81" fmla="*/ T80 w 33"/>
                              <a:gd name="T82" fmla="+- 0 1675 1650"/>
                              <a:gd name="T83" fmla="*/ 1675 h 33"/>
                              <a:gd name="T84" fmla="+- 0 5472 5468"/>
                              <a:gd name="T85" fmla="*/ T84 w 33"/>
                              <a:gd name="T86" fmla="+- 0 1678 1650"/>
                              <a:gd name="T87" fmla="*/ 1678 h 33"/>
                              <a:gd name="T88" fmla="+- 0 5475 5468"/>
                              <a:gd name="T89" fmla="*/ T88 w 33"/>
                              <a:gd name="T90" fmla="+- 0 1681 1650"/>
                              <a:gd name="T91" fmla="*/ 1681 h 33"/>
                              <a:gd name="T92" fmla="+- 0 5480 5468"/>
                              <a:gd name="T93" fmla="*/ T92 w 33"/>
                              <a:gd name="T94" fmla="+- 0 1683 1650"/>
                              <a:gd name="T95" fmla="*/ 1683 h 33"/>
                              <a:gd name="T96" fmla="+- 0 5484 5468"/>
                              <a:gd name="T97" fmla="*/ T96 w 33"/>
                              <a:gd name="T98" fmla="+- 0 1683 1650"/>
                              <a:gd name="T99" fmla="*/ 168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Freeform 822"/>
                        <wps:cNvSpPr>
                          <a:spLocks/>
                        </wps:cNvSpPr>
                        <wps:spPr bwMode="auto">
                          <a:xfrm>
                            <a:off x="2170" y="1136"/>
                            <a:ext cx="3314" cy="500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192 1137"/>
                              <a:gd name="T3" fmla="*/ 1192 h 500"/>
                              <a:gd name="T4" fmla="+- 0 2999 2171"/>
                              <a:gd name="T5" fmla="*/ T4 w 3314"/>
                              <a:gd name="T6" fmla="+- 0 1173 1137"/>
                              <a:gd name="T7" fmla="*/ 1173 h 500"/>
                              <a:gd name="T8" fmla="+- 0 3827 2171"/>
                              <a:gd name="T9" fmla="*/ T8 w 3314"/>
                              <a:gd name="T10" fmla="+- 0 1137 1137"/>
                              <a:gd name="T11" fmla="*/ 1137 h 500"/>
                              <a:gd name="T12" fmla="+- 0 4656 2171"/>
                              <a:gd name="T13" fmla="*/ T12 w 3314"/>
                              <a:gd name="T14" fmla="+- 0 1279 1137"/>
                              <a:gd name="T15" fmla="*/ 1279 h 500"/>
                              <a:gd name="T16" fmla="+- 0 5484 2171"/>
                              <a:gd name="T17" fmla="*/ T16 w 3314"/>
                              <a:gd name="T18" fmla="+- 0 1636 1137"/>
                              <a:gd name="T19" fmla="*/ 1636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500">
                                <a:moveTo>
                                  <a:pt x="0" y="55"/>
                                </a:moveTo>
                                <a:lnTo>
                                  <a:pt x="828" y="36"/>
                                </a:lnTo>
                                <a:lnTo>
                                  <a:pt x="1656" y="0"/>
                                </a:lnTo>
                                <a:lnTo>
                                  <a:pt x="2485" y="142"/>
                                </a:lnTo>
                                <a:lnTo>
                                  <a:pt x="3313" y="499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Freeform 821"/>
                        <wps:cNvSpPr>
                          <a:spLocks/>
                        </wps:cNvSpPr>
                        <wps:spPr bwMode="auto">
                          <a:xfrm>
                            <a:off x="2154" y="1175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176 1176"/>
                              <a:gd name="T3" fmla="*/ 1176 h 33"/>
                              <a:gd name="T4" fmla="+- 0 2166 2154"/>
                              <a:gd name="T5" fmla="*/ T4 w 33"/>
                              <a:gd name="T6" fmla="+- 0 1176 1176"/>
                              <a:gd name="T7" fmla="*/ 1176 h 33"/>
                              <a:gd name="T8" fmla="+- 0 2162 2154"/>
                              <a:gd name="T9" fmla="*/ T8 w 33"/>
                              <a:gd name="T10" fmla="+- 0 1177 1176"/>
                              <a:gd name="T11" fmla="*/ 1177 h 33"/>
                              <a:gd name="T12" fmla="+- 0 2156 2154"/>
                              <a:gd name="T13" fmla="*/ T12 w 33"/>
                              <a:gd name="T14" fmla="+- 0 1183 1176"/>
                              <a:gd name="T15" fmla="*/ 1183 h 33"/>
                              <a:gd name="T16" fmla="+- 0 2154 2154"/>
                              <a:gd name="T17" fmla="*/ T16 w 33"/>
                              <a:gd name="T18" fmla="+- 0 1188 1176"/>
                              <a:gd name="T19" fmla="*/ 1188 h 33"/>
                              <a:gd name="T20" fmla="+- 0 2154 2154"/>
                              <a:gd name="T21" fmla="*/ T20 w 33"/>
                              <a:gd name="T22" fmla="+- 0 1196 1176"/>
                              <a:gd name="T23" fmla="*/ 1196 h 33"/>
                              <a:gd name="T24" fmla="+- 0 2156 2154"/>
                              <a:gd name="T25" fmla="*/ T24 w 33"/>
                              <a:gd name="T26" fmla="+- 0 1200 1176"/>
                              <a:gd name="T27" fmla="*/ 1200 h 33"/>
                              <a:gd name="T28" fmla="+- 0 2162 2154"/>
                              <a:gd name="T29" fmla="*/ T28 w 33"/>
                              <a:gd name="T30" fmla="+- 0 1207 1176"/>
                              <a:gd name="T31" fmla="*/ 1207 h 33"/>
                              <a:gd name="T32" fmla="+- 0 2166 2154"/>
                              <a:gd name="T33" fmla="*/ T32 w 33"/>
                              <a:gd name="T34" fmla="+- 0 1208 1176"/>
                              <a:gd name="T35" fmla="*/ 1208 h 33"/>
                              <a:gd name="T36" fmla="+- 0 2175 2154"/>
                              <a:gd name="T37" fmla="*/ T36 w 33"/>
                              <a:gd name="T38" fmla="+- 0 1208 1176"/>
                              <a:gd name="T39" fmla="*/ 1208 h 33"/>
                              <a:gd name="T40" fmla="+- 0 2179 2154"/>
                              <a:gd name="T41" fmla="*/ T40 w 33"/>
                              <a:gd name="T42" fmla="+- 0 1207 1176"/>
                              <a:gd name="T43" fmla="*/ 1207 h 33"/>
                              <a:gd name="T44" fmla="+- 0 2185 2154"/>
                              <a:gd name="T45" fmla="*/ T44 w 33"/>
                              <a:gd name="T46" fmla="+- 0 1200 1176"/>
                              <a:gd name="T47" fmla="*/ 1200 h 33"/>
                              <a:gd name="T48" fmla="+- 0 2187 2154"/>
                              <a:gd name="T49" fmla="*/ T48 w 33"/>
                              <a:gd name="T50" fmla="+- 0 1196 1176"/>
                              <a:gd name="T51" fmla="*/ 1196 h 33"/>
                              <a:gd name="T52" fmla="+- 0 2187 2154"/>
                              <a:gd name="T53" fmla="*/ T52 w 33"/>
                              <a:gd name="T54" fmla="+- 0 1188 1176"/>
                              <a:gd name="T55" fmla="*/ 1188 h 33"/>
                              <a:gd name="T56" fmla="+- 0 2185 2154"/>
                              <a:gd name="T57" fmla="*/ T56 w 33"/>
                              <a:gd name="T58" fmla="+- 0 1183 1176"/>
                              <a:gd name="T59" fmla="*/ 1183 h 33"/>
                              <a:gd name="T60" fmla="+- 0 2179 2154"/>
                              <a:gd name="T61" fmla="*/ T60 w 33"/>
                              <a:gd name="T62" fmla="+- 0 1177 1176"/>
                              <a:gd name="T63" fmla="*/ 1177 h 33"/>
                              <a:gd name="T64" fmla="+- 0 2175 2154"/>
                              <a:gd name="T65" fmla="*/ T64 w 33"/>
                              <a:gd name="T66" fmla="+- 0 1176 1176"/>
                              <a:gd name="T67" fmla="*/ 117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Freeform 820"/>
                        <wps:cNvSpPr>
                          <a:spLocks/>
                        </wps:cNvSpPr>
                        <wps:spPr bwMode="auto">
                          <a:xfrm>
                            <a:off x="2154" y="1175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208 1176"/>
                              <a:gd name="T3" fmla="*/ 1208 h 33"/>
                              <a:gd name="T4" fmla="+- 0 2175 2154"/>
                              <a:gd name="T5" fmla="*/ T4 w 33"/>
                              <a:gd name="T6" fmla="+- 0 1208 1176"/>
                              <a:gd name="T7" fmla="*/ 1208 h 33"/>
                              <a:gd name="T8" fmla="+- 0 2179 2154"/>
                              <a:gd name="T9" fmla="*/ T8 w 33"/>
                              <a:gd name="T10" fmla="+- 0 1207 1176"/>
                              <a:gd name="T11" fmla="*/ 1207 h 33"/>
                              <a:gd name="T12" fmla="+- 0 2182 2154"/>
                              <a:gd name="T13" fmla="*/ T12 w 33"/>
                              <a:gd name="T14" fmla="+- 0 1203 1176"/>
                              <a:gd name="T15" fmla="*/ 1203 h 33"/>
                              <a:gd name="T16" fmla="+- 0 2185 2154"/>
                              <a:gd name="T17" fmla="*/ T16 w 33"/>
                              <a:gd name="T18" fmla="+- 0 1200 1176"/>
                              <a:gd name="T19" fmla="*/ 1200 h 33"/>
                              <a:gd name="T20" fmla="+- 0 2187 2154"/>
                              <a:gd name="T21" fmla="*/ T20 w 33"/>
                              <a:gd name="T22" fmla="+- 0 1196 1176"/>
                              <a:gd name="T23" fmla="*/ 1196 h 33"/>
                              <a:gd name="T24" fmla="+- 0 2187 2154"/>
                              <a:gd name="T25" fmla="*/ T24 w 33"/>
                              <a:gd name="T26" fmla="+- 0 1192 1176"/>
                              <a:gd name="T27" fmla="*/ 1192 h 33"/>
                              <a:gd name="T28" fmla="+- 0 2187 2154"/>
                              <a:gd name="T29" fmla="*/ T28 w 33"/>
                              <a:gd name="T30" fmla="+- 0 1188 1176"/>
                              <a:gd name="T31" fmla="*/ 1188 h 33"/>
                              <a:gd name="T32" fmla="+- 0 2185 2154"/>
                              <a:gd name="T33" fmla="*/ T32 w 33"/>
                              <a:gd name="T34" fmla="+- 0 1183 1176"/>
                              <a:gd name="T35" fmla="*/ 1183 h 33"/>
                              <a:gd name="T36" fmla="+- 0 2182 2154"/>
                              <a:gd name="T37" fmla="*/ T36 w 33"/>
                              <a:gd name="T38" fmla="+- 0 1180 1176"/>
                              <a:gd name="T39" fmla="*/ 1180 h 33"/>
                              <a:gd name="T40" fmla="+- 0 2179 2154"/>
                              <a:gd name="T41" fmla="*/ T40 w 33"/>
                              <a:gd name="T42" fmla="+- 0 1177 1176"/>
                              <a:gd name="T43" fmla="*/ 1177 h 33"/>
                              <a:gd name="T44" fmla="+- 0 2175 2154"/>
                              <a:gd name="T45" fmla="*/ T44 w 33"/>
                              <a:gd name="T46" fmla="+- 0 1176 1176"/>
                              <a:gd name="T47" fmla="*/ 1176 h 33"/>
                              <a:gd name="T48" fmla="+- 0 2171 2154"/>
                              <a:gd name="T49" fmla="*/ T48 w 33"/>
                              <a:gd name="T50" fmla="+- 0 1176 1176"/>
                              <a:gd name="T51" fmla="*/ 1176 h 33"/>
                              <a:gd name="T52" fmla="+- 0 2166 2154"/>
                              <a:gd name="T53" fmla="*/ T52 w 33"/>
                              <a:gd name="T54" fmla="+- 0 1176 1176"/>
                              <a:gd name="T55" fmla="*/ 1176 h 33"/>
                              <a:gd name="T56" fmla="+- 0 2162 2154"/>
                              <a:gd name="T57" fmla="*/ T56 w 33"/>
                              <a:gd name="T58" fmla="+- 0 1177 1176"/>
                              <a:gd name="T59" fmla="*/ 1177 h 33"/>
                              <a:gd name="T60" fmla="+- 0 2159 2154"/>
                              <a:gd name="T61" fmla="*/ T60 w 33"/>
                              <a:gd name="T62" fmla="+- 0 1180 1176"/>
                              <a:gd name="T63" fmla="*/ 1180 h 33"/>
                              <a:gd name="T64" fmla="+- 0 2156 2154"/>
                              <a:gd name="T65" fmla="*/ T64 w 33"/>
                              <a:gd name="T66" fmla="+- 0 1183 1176"/>
                              <a:gd name="T67" fmla="*/ 1183 h 33"/>
                              <a:gd name="T68" fmla="+- 0 2154 2154"/>
                              <a:gd name="T69" fmla="*/ T68 w 33"/>
                              <a:gd name="T70" fmla="+- 0 1188 1176"/>
                              <a:gd name="T71" fmla="*/ 1188 h 33"/>
                              <a:gd name="T72" fmla="+- 0 2154 2154"/>
                              <a:gd name="T73" fmla="*/ T72 w 33"/>
                              <a:gd name="T74" fmla="+- 0 1192 1176"/>
                              <a:gd name="T75" fmla="*/ 1192 h 33"/>
                              <a:gd name="T76" fmla="+- 0 2154 2154"/>
                              <a:gd name="T77" fmla="*/ T76 w 33"/>
                              <a:gd name="T78" fmla="+- 0 1196 1176"/>
                              <a:gd name="T79" fmla="*/ 1196 h 33"/>
                              <a:gd name="T80" fmla="+- 0 2156 2154"/>
                              <a:gd name="T81" fmla="*/ T80 w 33"/>
                              <a:gd name="T82" fmla="+- 0 1200 1176"/>
                              <a:gd name="T83" fmla="*/ 1200 h 33"/>
                              <a:gd name="T84" fmla="+- 0 2159 2154"/>
                              <a:gd name="T85" fmla="*/ T84 w 33"/>
                              <a:gd name="T86" fmla="+- 0 1203 1176"/>
                              <a:gd name="T87" fmla="*/ 1203 h 33"/>
                              <a:gd name="T88" fmla="+- 0 2162 2154"/>
                              <a:gd name="T89" fmla="*/ T88 w 33"/>
                              <a:gd name="T90" fmla="+- 0 1207 1176"/>
                              <a:gd name="T91" fmla="*/ 1207 h 33"/>
                              <a:gd name="T92" fmla="+- 0 2166 2154"/>
                              <a:gd name="T93" fmla="*/ T92 w 33"/>
                              <a:gd name="T94" fmla="+- 0 1208 1176"/>
                              <a:gd name="T95" fmla="*/ 1208 h 33"/>
                              <a:gd name="T96" fmla="+- 0 2171 2154"/>
                              <a:gd name="T97" fmla="*/ T96 w 33"/>
                              <a:gd name="T98" fmla="+- 0 1208 1176"/>
                              <a:gd name="T99" fmla="*/ 120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" name="Freeform 819"/>
                        <wps:cNvSpPr>
                          <a:spLocks/>
                        </wps:cNvSpPr>
                        <wps:spPr bwMode="auto">
                          <a:xfrm>
                            <a:off x="2982" y="1156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156 1156"/>
                              <a:gd name="T3" fmla="*/ 1156 h 33"/>
                              <a:gd name="T4" fmla="+- 0 2995 2983"/>
                              <a:gd name="T5" fmla="*/ T4 w 33"/>
                              <a:gd name="T6" fmla="+- 0 1156 1156"/>
                              <a:gd name="T7" fmla="*/ 1156 h 33"/>
                              <a:gd name="T8" fmla="+- 0 2991 2983"/>
                              <a:gd name="T9" fmla="*/ T8 w 33"/>
                              <a:gd name="T10" fmla="+- 0 1158 1156"/>
                              <a:gd name="T11" fmla="*/ 1158 h 33"/>
                              <a:gd name="T12" fmla="+- 0 2984 2983"/>
                              <a:gd name="T13" fmla="*/ T12 w 33"/>
                              <a:gd name="T14" fmla="+- 0 1164 1156"/>
                              <a:gd name="T15" fmla="*/ 1164 h 33"/>
                              <a:gd name="T16" fmla="+- 0 2983 2983"/>
                              <a:gd name="T17" fmla="*/ T16 w 33"/>
                              <a:gd name="T18" fmla="+- 0 1168 1156"/>
                              <a:gd name="T19" fmla="*/ 1168 h 33"/>
                              <a:gd name="T20" fmla="+- 0 2983 2983"/>
                              <a:gd name="T21" fmla="*/ T20 w 33"/>
                              <a:gd name="T22" fmla="+- 0 1177 1156"/>
                              <a:gd name="T23" fmla="*/ 1177 h 33"/>
                              <a:gd name="T24" fmla="+- 0 2984 2983"/>
                              <a:gd name="T25" fmla="*/ T24 w 33"/>
                              <a:gd name="T26" fmla="+- 0 1181 1156"/>
                              <a:gd name="T27" fmla="*/ 1181 h 33"/>
                              <a:gd name="T28" fmla="+- 0 2991 2983"/>
                              <a:gd name="T29" fmla="*/ T28 w 33"/>
                              <a:gd name="T30" fmla="+- 0 1187 1156"/>
                              <a:gd name="T31" fmla="*/ 1187 h 33"/>
                              <a:gd name="T32" fmla="+- 0 2995 2983"/>
                              <a:gd name="T33" fmla="*/ T32 w 33"/>
                              <a:gd name="T34" fmla="+- 0 1189 1156"/>
                              <a:gd name="T35" fmla="*/ 1189 h 33"/>
                              <a:gd name="T36" fmla="+- 0 3003 2983"/>
                              <a:gd name="T37" fmla="*/ T36 w 33"/>
                              <a:gd name="T38" fmla="+- 0 1189 1156"/>
                              <a:gd name="T39" fmla="*/ 1189 h 33"/>
                              <a:gd name="T40" fmla="+- 0 3008 2983"/>
                              <a:gd name="T41" fmla="*/ T40 w 33"/>
                              <a:gd name="T42" fmla="+- 0 1187 1156"/>
                              <a:gd name="T43" fmla="*/ 1187 h 33"/>
                              <a:gd name="T44" fmla="+- 0 3014 2983"/>
                              <a:gd name="T45" fmla="*/ T44 w 33"/>
                              <a:gd name="T46" fmla="+- 0 1181 1156"/>
                              <a:gd name="T47" fmla="*/ 1181 h 33"/>
                              <a:gd name="T48" fmla="+- 0 3015 2983"/>
                              <a:gd name="T49" fmla="*/ T48 w 33"/>
                              <a:gd name="T50" fmla="+- 0 1177 1156"/>
                              <a:gd name="T51" fmla="*/ 1177 h 33"/>
                              <a:gd name="T52" fmla="+- 0 3015 2983"/>
                              <a:gd name="T53" fmla="*/ T52 w 33"/>
                              <a:gd name="T54" fmla="+- 0 1168 1156"/>
                              <a:gd name="T55" fmla="*/ 1168 h 33"/>
                              <a:gd name="T56" fmla="+- 0 3014 2983"/>
                              <a:gd name="T57" fmla="*/ T56 w 33"/>
                              <a:gd name="T58" fmla="+- 0 1164 1156"/>
                              <a:gd name="T59" fmla="*/ 1164 h 33"/>
                              <a:gd name="T60" fmla="+- 0 3008 2983"/>
                              <a:gd name="T61" fmla="*/ T60 w 33"/>
                              <a:gd name="T62" fmla="+- 0 1158 1156"/>
                              <a:gd name="T63" fmla="*/ 1158 h 33"/>
                              <a:gd name="T64" fmla="+- 0 3003 2983"/>
                              <a:gd name="T65" fmla="*/ T64 w 33"/>
                              <a:gd name="T66" fmla="+- 0 1156 1156"/>
                              <a:gd name="T67" fmla="*/ 115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Freeform 818"/>
                        <wps:cNvSpPr>
                          <a:spLocks/>
                        </wps:cNvSpPr>
                        <wps:spPr bwMode="auto">
                          <a:xfrm>
                            <a:off x="2982" y="1156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189 1156"/>
                              <a:gd name="T3" fmla="*/ 1189 h 33"/>
                              <a:gd name="T4" fmla="+- 0 3003 2983"/>
                              <a:gd name="T5" fmla="*/ T4 w 33"/>
                              <a:gd name="T6" fmla="+- 0 1189 1156"/>
                              <a:gd name="T7" fmla="*/ 1189 h 33"/>
                              <a:gd name="T8" fmla="+- 0 3008 2983"/>
                              <a:gd name="T9" fmla="*/ T8 w 33"/>
                              <a:gd name="T10" fmla="+- 0 1187 1156"/>
                              <a:gd name="T11" fmla="*/ 1187 h 33"/>
                              <a:gd name="T12" fmla="+- 0 3011 2983"/>
                              <a:gd name="T13" fmla="*/ T12 w 33"/>
                              <a:gd name="T14" fmla="+- 0 1184 1156"/>
                              <a:gd name="T15" fmla="*/ 1184 h 33"/>
                              <a:gd name="T16" fmla="+- 0 3014 2983"/>
                              <a:gd name="T17" fmla="*/ T16 w 33"/>
                              <a:gd name="T18" fmla="+- 0 1181 1156"/>
                              <a:gd name="T19" fmla="*/ 1181 h 33"/>
                              <a:gd name="T20" fmla="+- 0 3015 2983"/>
                              <a:gd name="T21" fmla="*/ T20 w 33"/>
                              <a:gd name="T22" fmla="+- 0 1177 1156"/>
                              <a:gd name="T23" fmla="*/ 1177 h 33"/>
                              <a:gd name="T24" fmla="+- 0 3015 2983"/>
                              <a:gd name="T25" fmla="*/ T24 w 33"/>
                              <a:gd name="T26" fmla="+- 0 1173 1156"/>
                              <a:gd name="T27" fmla="*/ 1173 h 33"/>
                              <a:gd name="T28" fmla="+- 0 3015 2983"/>
                              <a:gd name="T29" fmla="*/ T28 w 33"/>
                              <a:gd name="T30" fmla="+- 0 1168 1156"/>
                              <a:gd name="T31" fmla="*/ 1168 h 33"/>
                              <a:gd name="T32" fmla="+- 0 3014 2983"/>
                              <a:gd name="T33" fmla="*/ T32 w 33"/>
                              <a:gd name="T34" fmla="+- 0 1164 1156"/>
                              <a:gd name="T35" fmla="*/ 1164 h 33"/>
                              <a:gd name="T36" fmla="+- 0 3011 2983"/>
                              <a:gd name="T37" fmla="*/ T36 w 33"/>
                              <a:gd name="T38" fmla="+- 0 1161 1156"/>
                              <a:gd name="T39" fmla="*/ 1161 h 33"/>
                              <a:gd name="T40" fmla="+- 0 3008 2983"/>
                              <a:gd name="T41" fmla="*/ T40 w 33"/>
                              <a:gd name="T42" fmla="+- 0 1158 1156"/>
                              <a:gd name="T43" fmla="*/ 1158 h 33"/>
                              <a:gd name="T44" fmla="+- 0 3003 2983"/>
                              <a:gd name="T45" fmla="*/ T44 w 33"/>
                              <a:gd name="T46" fmla="+- 0 1156 1156"/>
                              <a:gd name="T47" fmla="*/ 1156 h 33"/>
                              <a:gd name="T48" fmla="+- 0 2999 2983"/>
                              <a:gd name="T49" fmla="*/ T48 w 33"/>
                              <a:gd name="T50" fmla="+- 0 1156 1156"/>
                              <a:gd name="T51" fmla="*/ 1156 h 33"/>
                              <a:gd name="T52" fmla="+- 0 2995 2983"/>
                              <a:gd name="T53" fmla="*/ T52 w 33"/>
                              <a:gd name="T54" fmla="+- 0 1156 1156"/>
                              <a:gd name="T55" fmla="*/ 1156 h 33"/>
                              <a:gd name="T56" fmla="+- 0 2991 2983"/>
                              <a:gd name="T57" fmla="*/ T56 w 33"/>
                              <a:gd name="T58" fmla="+- 0 1158 1156"/>
                              <a:gd name="T59" fmla="*/ 1158 h 33"/>
                              <a:gd name="T60" fmla="+- 0 2988 2983"/>
                              <a:gd name="T61" fmla="*/ T60 w 33"/>
                              <a:gd name="T62" fmla="+- 0 1161 1156"/>
                              <a:gd name="T63" fmla="*/ 1161 h 33"/>
                              <a:gd name="T64" fmla="+- 0 2984 2983"/>
                              <a:gd name="T65" fmla="*/ T64 w 33"/>
                              <a:gd name="T66" fmla="+- 0 1164 1156"/>
                              <a:gd name="T67" fmla="*/ 1164 h 33"/>
                              <a:gd name="T68" fmla="+- 0 2983 2983"/>
                              <a:gd name="T69" fmla="*/ T68 w 33"/>
                              <a:gd name="T70" fmla="+- 0 1168 1156"/>
                              <a:gd name="T71" fmla="*/ 1168 h 33"/>
                              <a:gd name="T72" fmla="+- 0 2983 2983"/>
                              <a:gd name="T73" fmla="*/ T72 w 33"/>
                              <a:gd name="T74" fmla="+- 0 1173 1156"/>
                              <a:gd name="T75" fmla="*/ 1173 h 33"/>
                              <a:gd name="T76" fmla="+- 0 2983 2983"/>
                              <a:gd name="T77" fmla="*/ T76 w 33"/>
                              <a:gd name="T78" fmla="+- 0 1177 1156"/>
                              <a:gd name="T79" fmla="*/ 1177 h 33"/>
                              <a:gd name="T80" fmla="+- 0 2984 2983"/>
                              <a:gd name="T81" fmla="*/ T80 w 33"/>
                              <a:gd name="T82" fmla="+- 0 1181 1156"/>
                              <a:gd name="T83" fmla="*/ 1181 h 33"/>
                              <a:gd name="T84" fmla="+- 0 2988 2983"/>
                              <a:gd name="T85" fmla="*/ T84 w 33"/>
                              <a:gd name="T86" fmla="+- 0 1184 1156"/>
                              <a:gd name="T87" fmla="*/ 1184 h 33"/>
                              <a:gd name="T88" fmla="+- 0 2991 2983"/>
                              <a:gd name="T89" fmla="*/ T88 w 33"/>
                              <a:gd name="T90" fmla="+- 0 1187 1156"/>
                              <a:gd name="T91" fmla="*/ 1187 h 33"/>
                              <a:gd name="T92" fmla="+- 0 2995 2983"/>
                              <a:gd name="T93" fmla="*/ T92 w 33"/>
                              <a:gd name="T94" fmla="+- 0 1189 1156"/>
                              <a:gd name="T95" fmla="*/ 1189 h 33"/>
                              <a:gd name="T96" fmla="+- 0 2999 2983"/>
                              <a:gd name="T97" fmla="*/ T96 w 33"/>
                              <a:gd name="T98" fmla="+- 0 1189 1156"/>
                              <a:gd name="T99" fmla="*/ 118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7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Freeform 817"/>
                        <wps:cNvSpPr>
                          <a:spLocks/>
                        </wps:cNvSpPr>
                        <wps:spPr bwMode="auto">
                          <a:xfrm>
                            <a:off x="3811" y="1120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120 1120"/>
                              <a:gd name="T3" fmla="*/ 1120 h 33"/>
                              <a:gd name="T4" fmla="+- 0 3823 3811"/>
                              <a:gd name="T5" fmla="*/ T4 w 33"/>
                              <a:gd name="T6" fmla="+- 0 1120 1120"/>
                              <a:gd name="T7" fmla="*/ 1120 h 33"/>
                              <a:gd name="T8" fmla="+- 0 3819 3811"/>
                              <a:gd name="T9" fmla="*/ T8 w 33"/>
                              <a:gd name="T10" fmla="+- 0 1122 1120"/>
                              <a:gd name="T11" fmla="*/ 1122 h 33"/>
                              <a:gd name="T12" fmla="+- 0 3813 3811"/>
                              <a:gd name="T13" fmla="*/ T12 w 33"/>
                              <a:gd name="T14" fmla="+- 0 1128 1120"/>
                              <a:gd name="T15" fmla="*/ 1128 h 33"/>
                              <a:gd name="T16" fmla="+- 0 3811 3811"/>
                              <a:gd name="T17" fmla="*/ T16 w 33"/>
                              <a:gd name="T18" fmla="+- 0 1132 1120"/>
                              <a:gd name="T19" fmla="*/ 1132 h 33"/>
                              <a:gd name="T20" fmla="+- 0 3811 3811"/>
                              <a:gd name="T21" fmla="*/ T20 w 33"/>
                              <a:gd name="T22" fmla="+- 0 1141 1120"/>
                              <a:gd name="T23" fmla="*/ 1141 h 33"/>
                              <a:gd name="T24" fmla="+- 0 3813 3811"/>
                              <a:gd name="T25" fmla="*/ T24 w 33"/>
                              <a:gd name="T26" fmla="+- 0 1145 1120"/>
                              <a:gd name="T27" fmla="*/ 1145 h 33"/>
                              <a:gd name="T28" fmla="+- 0 3819 3811"/>
                              <a:gd name="T29" fmla="*/ T28 w 33"/>
                              <a:gd name="T30" fmla="+- 0 1151 1120"/>
                              <a:gd name="T31" fmla="*/ 1151 h 33"/>
                              <a:gd name="T32" fmla="+- 0 3823 3811"/>
                              <a:gd name="T33" fmla="*/ T32 w 33"/>
                              <a:gd name="T34" fmla="+- 0 1153 1120"/>
                              <a:gd name="T35" fmla="*/ 1153 h 33"/>
                              <a:gd name="T36" fmla="+- 0 3832 3811"/>
                              <a:gd name="T37" fmla="*/ T36 w 33"/>
                              <a:gd name="T38" fmla="+- 0 1153 1120"/>
                              <a:gd name="T39" fmla="*/ 1153 h 33"/>
                              <a:gd name="T40" fmla="+- 0 3836 3811"/>
                              <a:gd name="T41" fmla="*/ T40 w 33"/>
                              <a:gd name="T42" fmla="+- 0 1151 1120"/>
                              <a:gd name="T43" fmla="*/ 1151 h 33"/>
                              <a:gd name="T44" fmla="+- 0 3842 3811"/>
                              <a:gd name="T45" fmla="*/ T44 w 33"/>
                              <a:gd name="T46" fmla="+- 0 1145 1120"/>
                              <a:gd name="T47" fmla="*/ 1145 h 33"/>
                              <a:gd name="T48" fmla="+- 0 3844 3811"/>
                              <a:gd name="T49" fmla="*/ T48 w 33"/>
                              <a:gd name="T50" fmla="+- 0 1141 1120"/>
                              <a:gd name="T51" fmla="*/ 1141 h 33"/>
                              <a:gd name="T52" fmla="+- 0 3844 3811"/>
                              <a:gd name="T53" fmla="*/ T52 w 33"/>
                              <a:gd name="T54" fmla="+- 0 1132 1120"/>
                              <a:gd name="T55" fmla="*/ 1132 h 33"/>
                              <a:gd name="T56" fmla="+- 0 3842 3811"/>
                              <a:gd name="T57" fmla="*/ T56 w 33"/>
                              <a:gd name="T58" fmla="+- 0 1128 1120"/>
                              <a:gd name="T59" fmla="*/ 1128 h 33"/>
                              <a:gd name="T60" fmla="+- 0 3836 3811"/>
                              <a:gd name="T61" fmla="*/ T60 w 33"/>
                              <a:gd name="T62" fmla="+- 0 1122 1120"/>
                              <a:gd name="T63" fmla="*/ 1122 h 33"/>
                              <a:gd name="T64" fmla="+- 0 3832 3811"/>
                              <a:gd name="T65" fmla="*/ T64 w 33"/>
                              <a:gd name="T66" fmla="+- 0 1120 1120"/>
                              <a:gd name="T67" fmla="*/ 112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" name="Freeform 816"/>
                        <wps:cNvSpPr>
                          <a:spLocks/>
                        </wps:cNvSpPr>
                        <wps:spPr bwMode="auto">
                          <a:xfrm>
                            <a:off x="3811" y="1120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153 1120"/>
                              <a:gd name="T3" fmla="*/ 1153 h 33"/>
                              <a:gd name="T4" fmla="+- 0 3832 3811"/>
                              <a:gd name="T5" fmla="*/ T4 w 33"/>
                              <a:gd name="T6" fmla="+- 0 1153 1120"/>
                              <a:gd name="T7" fmla="*/ 1153 h 33"/>
                              <a:gd name="T8" fmla="+- 0 3836 3811"/>
                              <a:gd name="T9" fmla="*/ T8 w 33"/>
                              <a:gd name="T10" fmla="+- 0 1151 1120"/>
                              <a:gd name="T11" fmla="*/ 1151 h 33"/>
                              <a:gd name="T12" fmla="+- 0 3839 3811"/>
                              <a:gd name="T13" fmla="*/ T12 w 33"/>
                              <a:gd name="T14" fmla="+- 0 1148 1120"/>
                              <a:gd name="T15" fmla="*/ 1148 h 33"/>
                              <a:gd name="T16" fmla="+- 0 3842 3811"/>
                              <a:gd name="T17" fmla="*/ T16 w 33"/>
                              <a:gd name="T18" fmla="+- 0 1145 1120"/>
                              <a:gd name="T19" fmla="*/ 1145 h 33"/>
                              <a:gd name="T20" fmla="+- 0 3844 3811"/>
                              <a:gd name="T21" fmla="*/ T20 w 33"/>
                              <a:gd name="T22" fmla="+- 0 1141 1120"/>
                              <a:gd name="T23" fmla="*/ 1141 h 33"/>
                              <a:gd name="T24" fmla="+- 0 3844 3811"/>
                              <a:gd name="T25" fmla="*/ T24 w 33"/>
                              <a:gd name="T26" fmla="+- 0 1137 1120"/>
                              <a:gd name="T27" fmla="*/ 1137 h 33"/>
                              <a:gd name="T28" fmla="+- 0 3844 3811"/>
                              <a:gd name="T29" fmla="*/ T28 w 33"/>
                              <a:gd name="T30" fmla="+- 0 1132 1120"/>
                              <a:gd name="T31" fmla="*/ 1132 h 33"/>
                              <a:gd name="T32" fmla="+- 0 3842 3811"/>
                              <a:gd name="T33" fmla="*/ T32 w 33"/>
                              <a:gd name="T34" fmla="+- 0 1128 1120"/>
                              <a:gd name="T35" fmla="*/ 1128 h 33"/>
                              <a:gd name="T36" fmla="+- 0 3839 3811"/>
                              <a:gd name="T37" fmla="*/ T36 w 33"/>
                              <a:gd name="T38" fmla="+- 0 1125 1120"/>
                              <a:gd name="T39" fmla="*/ 1125 h 33"/>
                              <a:gd name="T40" fmla="+- 0 3836 3811"/>
                              <a:gd name="T41" fmla="*/ T40 w 33"/>
                              <a:gd name="T42" fmla="+- 0 1122 1120"/>
                              <a:gd name="T43" fmla="*/ 1122 h 33"/>
                              <a:gd name="T44" fmla="+- 0 3832 3811"/>
                              <a:gd name="T45" fmla="*/ T44 w 33"/>
                              <a:gd name="T46" fmla="+- 0 1120 1120"/>
                              <a:gd name="T47" fmla="*/ 1120 h 33"/>
                              <a:gd name="T48" fmla="+- 0 3827 3811"/>
                              <a:gd name="T49" fmla="*/ T48 w 33"/>
                              <a:gd name="T50" fmla="+- 0 1120 1120"/>
                              <a:gd name="T51" fmla="*/ 1120 h 33"/>
                              <a:gd name="T52" fmla="+- 0 3823 3811"/>
                              <a:gd name="T53" fmla="*/ T52 w 33"/>
                              <a:gd name="T54" fmla="+- 0 1120 1120"/>
                              <a:gd name="T55" fmla="*/ 1120 h 33"/>
                              <a:gd name="T56" fmla="+- 0 3819 3811"/>
                              <a:gd name="T57" fmla="*/ T56 w 33"/>
                              <a:gd name="T58" fmla="+- 0 1122 1120"/>
                              <a:gd name="T59" fmla="*/ 1122 h 33"/>
                              <a:gd name="T60" fmla="+- 0 3816 3811"/>
                              <a:gd name="T61" fmla="*/ T60 w 33"/>
                              <a:gd name="T62" fmla="+- 0 1125 1120"/>
                              <a:gd name="T63" fmla="*/ 1125 h 33"/>
                              <a:gd name="T64" fmla="+- 0 3813 3811"/>
                              <a:gd name="T65" fmla="*/ T64 w 33"/>
                              <a:gd name="T66" fmla="+- 0 1128 1120"/>
                              <a:gd name="T67" fmla="*/ 1128 h 33"/>
                              <a:gd name="T68" fmla="+- 0 3811 3811"/>
                              <a:gd name="T69" fmla="*/ T68 w 33"/>
                              <a:gd name="T70" fmla="+- 0 1132 1120"/>
                              <a:gd name="T71" fmla="*/ 1132 h 33"/>
                              <a:gd name="T72" fmla="+- 0 3811 3811"/>
                              <a:gd name="T73" fmla="*/ T72 w 33"/>
                              <a:gd name="T74" fmla="+- 0 1137 1120"/>
                              <a:gd name="T75" fmla="*/ 1137 h 33"/>
                              <a:gd name="T76" fmla="+- 0 3811 3811"/>
                              <a:gd name="T77" fmla="*/ T76 w 33"/>
                              <a:gd name="T78" fmla="+- 0 1141 1120"/>
                              <a:gd name="T79" fmla="*/ 1141 h 33"/>
                              <a:gd name="T80" fmla="+- 0 3813 3811"/>
                              <a:gd name="T81" fmla="*/ T80 w 33"/>
                              <a:gd name="T82" fmla="+- 0 1145 1120"/>
                              <a:gd name="T83" fmla="*/ 1145 h 33"/>
                              <a:gd name="T84" fmla="+- 0 3816 3811"/>
                              <a:gd name="T85" fmla="*/ T84 w 33"/>
                              <a:gd name="T86" fmla="+- 0 1148 1120"/>
                              <a:gd name="T87" fmla="*/ 1148 h 33"/>
                              <a:gd name="T88" fmla="+- 0 3819 3811"/>
                              <a:gd name="T89" fmla="*/ T88 w 33"/>
                              <a:gd name="T90" fmla="+- 0 1151 1120"/>
                              <a:gd name="T91" fmla="*/ 1151 h 33"/>
                              <a:gd name="T92" fmla="+- 0 3823 3811"/>
                              <a:gd name="T93" fmla="*/ T92 w 33"/>
                              <a:gd name="T94" fmla="+- 0 1153 1120"/>
                              <a:gd name="T95" fmla="*/ 1153 h 33"/>
                              <a:gd name="T96" fmla="+- 0 3827 3811"/>
                              <a:gd name="T97" fmla="*/ T96 w 33"/>
                              <a:gd name="T98" fmla="+- 0 1153 1120"/>
                              <a:gd name="T99" fmla="*/ 11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" name="Freeform 815"/>
                        <wps:cNvSpPr>
                          <a:spLocks/>
                        </wps:cNvSpPr>
                        <wps:spPr bwMode="auto">
                          <a:xfrm>
                            <a:off x="4639" y="1262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1263 1263"/>
                              <a:gd name="T3" fmla="*/ 1263 h 33"/>
                              <a:gd name="T4" fmla="+- 0 4651 4639"/>
                              <a:gd name="T5" fmla="*/ T4 w 33"/>
                              <a:gd name="T6" fmla="+- 0 1263 1263"/>
                              <a:gd name="T7" fmla="*/ 1263 h 33"/>
                              <a:gd name="T8" fmla="+- 0 4647 4639"/>
                              <a:gd name="T9" fmla="*/ T8 w 33"/>
                              <a:gd name="T10" fmla="+- 0 1265 1263"/>
                              <a:gd name="T11" fmla="*/ 1265 h 33"/>
                              <a:gd name="T12" fmla="+- 0 4641 4639"/>
                              <a:gd name="T13" fmla="*/ T12 w 33"/>
                              <a:gd name="T14" fmla="+- 0 1271 1263"/>
                              <a:gd name="T15" fmla="*/ 1271 h 33"/>
                              <a:gd name="T16" fmla="+- 0 4639 4639"/>
                              <a:gd name="T17" fmla="*/ T16 w 33"/>
                              <a:gd name="T18" fmla="+- 0 1275 1263"/>
                              <a:gd name="T19" fmla="*/ 1275 h 33"/>
                              <a:gd name="T20" fmla="+- 0 4639 4639"/>
                              <a:gd name="T21" fmla="*/ T20 w 33"/>
                              <a:gd name="T22" fmla="+- 0 1284 1263"/>
                              <a:gd name="T23" fmla="*/ 1284 h 33"/>
                              <a:gd name="T24" fmla="+- 0 4641 4639"/>
                              <a:gd name="T25" fmla="*/ T24 w 33"/>
                              <a:gd name="T26" fmla="+- 0 1288 1263"/>
                              <a:gd name="T27" fmla="*/ 1288 h 33"/>
                              <a:gd name="T28" fmla="+- 0 4647 4639"/>
                              <a:gd name="T29" fmla="*/ T28 w 33"/>
                              <a:gd name="T30" fmla="+- 0 1294 1263"/>
                              <a:gd name="T31" fmla="*/ 1294 h 33"/>
                              <a:gd name="T32" fmla="+- 0 4651 4639"/>
                              <a:gd name="T33" fmla="*/ T32 w 33"/>
                              <a:gd name="T34" fmla="+- 0 1296 1263"/>
                              <a:gd name="T35" fmla="*/ 1296 h 33"/>
                              <a:gd name="T36" fmla="+- 0 4660 4639"/>
                              <a:gd name="T37" fmla="*/ T36 w 33"/>
                              <a:gd name="T38" fmla="+- 0 1296 1263"/>
                              <a:gd name="T39" fmla="*/ 1296 h 33"/>
                              <a:gd name="T40" fmla="+- 0 4664 4639"/>
                              <a:gd name="T41" fmla="*/ T40 w 33"/>
                              <a:gd name="T42" fmla="+- 0 1294 1263"/>
                              <a:gd name="T43" fmla="*/ 1294 h 33"/>
                              <a:gd name="T44" fmla="+- 0 4670 4639"/>
                              <a:gd name="T45" fmla="*/ T44 w 33"/>
                              <a:gd name="T46" fmla="+- 0 1288 1263"/>
                              <a:gd name="T47" fmla="*/ 1288 h 33"/>
                              <a:gd name="T48" fmla="+- 0 4672 4639"/>
                              <a:gd name="T49" fmla="*/ T48 w 33"/>
                              <a:gd name="T50" fmla="+- 0 1284 1263"/>
                              <a:gd name="T51" fmla="*/ 1284 h 33"/>
                              <a:gd name="T52" fmla="+- 0 4672 4639"/>
                              <a:gd name="T53" fmla="*/ T52 w 33"/>
                              <a:gd name="T54" fmla="+- 0 1275 1263"/>
                              <a:gd name="T55" fmla="*/ 1275 h 33"/>
                              <a:gd name="T56" fmla="+- 0 4670 4639"/>
                              <a:gd name="T57" fmla="*/ T56 w 33"/>
                              <a:gd name="T58" fmla="+- 0 1271 1263"/>
                              <a:gd name="T59" fmla="*/ 1271 h 33"/>
                              <a:gd name="T60" fmla="+- 0 4664 4639"/>
                              <a:gd name="T61" fmla="*/ T60 w 33"/>
                              <a:gd name="T62" fmla="+- 0 1265 1263"/>
                              <a:gd name="T63" fmla="*/ 1265 h 33"/>
                              <a:gd name="T64" fmla="+- 0 4660 4639"/>
                              <a:gd name="T65" fmla="*/ T64 w 33"/>
                              <a:gd name="T66" fmla="+- 0 1263 1263"/>
                              <a:gd name="T67" fmla="*/ 126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Freeform 814"/>
                        <wps:cNvSpPr>
                          <a:spLocks/>
                        </wps:cNvSpPr>
                        <wps:spPr bwMode="auto">
                          <a:xfrm>
                            <a:off x="4639" y="1262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296 1263"/>
                              <a:gd name="T3" fmla="*/ 1296 h 33"/>
                              <a:gd name="T4" fmla="+- 0 4660 4639"/>
                              <a:gd name="T5" fmla="*/ T4 w 33"/>
                              <a:gd name="T6" fmla="+- 0 1296 1263"/>
                              <a:gd name="T7" fmla="*/ 1296 h 33"/>
                              <a:gd name="T8" fmla="+- 0 4664 4639"/>
                              <a:gd name="T9" fmla="*/ T8 w 33"/>
                              <a:gd name="T10" fmla="+- 0 1294 1263"/>
                              <a:gd name="T11" fmla="*/ 1294 h 33"/>
                              <a:gd name="T12" fmla="+- 0 4667 4639"/>
                              <a:gd name="T13" fmla="*/ T12 w 33"/>
                              <a:gd name="T14" fmla="+- 0 1291 1263"/>
                              <a:gd name="T15" fmla="*/ 1291 h 33"/>
                              <a:gd name="T16" fmla="+- 0 4670 4639"/>
                              <a:gd name="T17" fmla="*/ T16 w 33"/>
                              <a:gd name="T18" fmla="+- 0 1288 1263"/>
                              <a:gd name="T19" fmla="*/ 1288 h 33"/>
                              <a:gd name="T20" fmla="+- 0 4672 4639"/>
                              <a:gd name="T21" fmla="*/ T20 w 33"/>
                              <a:gd name="T22" fmla="+- 0 1284 1263"/>
                              <a:gd name="T23" fmla="*/ 1284 h 33"/>
                              <a:gd name="T24" fmla="+- 0 4672 4639"/>
                              <a:gd name="T25" fmla="*/ T24 w 33"/>
                              <a:gd name="T26" fmla="+- 0 1279 1263"/>
                              <a:gd name="T27" fmla="*/ 1279 h 33"/>
                              <a:gd name="T28" fmla="+- 0 4672 4639"/>
                              <a:gd name="T29" fmla="*/ T28 w 33"/>
                              <a:gd name="T30" fmla="+- 0 1275 1263"/>
                              <a:gd name="T31" fmla="*/ 1275 h 33"/>
                              <a:gd name="T32" fmla="+- 0 4670 4639"/>
                              <a:gd name="T33" fmla="*/ T32 w 33"/>
                              <a:gd name="T34" fmla="+- 0 1271 1263"/>
                              <a:gd name="T35" fmla="*/ 1271 h 33"/>
                              <a:gd name="T36" fmla="+- 0 4667 4639"/>
                              <a:gd name="T37" fmla="*/ T36 w 33"/>
                              <a:gd name="T38" fmla="+- 0 1268 1263"/>
                              <a:gd name="T39" fmla="*/ 1268 h 33"/>
                              <a:gd name="T40" fmla="+- 0 4664 4639"/>
                              <a:gd name="T41" fmla="*/ T40 w 33"/>
                              <a:gd name="T42" fmla="+- 0 1265 1263"/>
                              <a:gd name="T43" fmla="*/ 1265 h 33"/>
                              <a:gd name="T44" fmla="+- 0 4660 4639"/>
                              <a:gd name="T45" fmla="*/ T44 w 33"/>
                              <a:gd name="T46" fmla="+- 0 1263 1263"/>
                              <a:gd name="T47" fmla="*/ 1263 h 33"/>
                              <a:gd name="T48" fmla="+- 0 4656 4639"/>
                              <a:gd name="T49" fmla="*/ T48 w 33"/>
                              <a:gd name="T50" fmla="+- 0 1263 1263"/>
                              <a:gd name="T51" fmla="*/ 1263 h 33"/>
                              <a:gd name="T52" fmla="+- 0 4651 4639"/>
                              <a:gd name="T53" fmla="*/ T52 w 33"/>
                              <a:gd name="T54" fmla="+- 0 1263 1263"/>
                              <a:gd name="T55" fmla="*/ 1263 h 33"/>
                              <a:gd name="T56" fmla="+- 0 4647 4639"/>
                              <a:gd name="T57" fmla="*/ T56 w 33"/>
                              <a:gd name="T58" fmla="+- 0 1265 1263"/>
                              <a:gd name="T59" fmla="*/ 1265 h 33"/>
                              <a:gd name="T60" fmla="+- 0 4644 4639"/>
                              <a:gd name="T61" fmla="*/ T60 w 33"/>
                              <a:gd name="T62" fmla="+- 0 1268 1263"/>
                              <a:gd name="T63" fmla="*/ 1268 h 33"/>
                              <a:gd name="T64" fmla="+- 0 4641 4639"/>
                              <a:gd name="T65" fmla="*/ T64 w 33"/>
                              <a:gd name="T66" fmla="+- 0 1271 1263"/>
                              <a:gd name="T67" fmla="*/ 1271 h 33"/>
                              <a:gd name="T68" fmla="+- 0 4639 4639"/>
                              <a:gd name="T69" fmla="*/ T68 w 33"/>
                              <a:gd name="T70" fmla="+- 0 1275 1263"/>
                              <a:gd name="T71" fmla="*/ 1275 h 33"/>
                              <a:gd name="T72" fmla="+- 0 4639 4639"/>
                              <a:gd name="T73" fmla="*/ T72 w 33"/>
                              <a:gd name="T74" fmla="+- 0 1279 1263"/>
                              <a:gd name="T75" fmla="*/ 1279 h 33"/>
                              <a:gd name="T76" fmla="+- 0 4639 4639"/>
                              <a:gd name="T77" fmla="*/ T76 w 33"/>
                              <a:gd name="T78" fmla="+- 0 1284 1263"/>
                              <a:gd name="T79" fmla="*/ 1284 h 33"/>
                              <a:gd name="T80" fmla="+- 0 4641 4639"/>
                              <a:gd name="T81" fmla="*/ T80 w 33"/>
                              <a:gd name="T82" fmla="+- 0 1288 1263"/>
                              <a:gd name="T83" fmla="*/ 1288 h 33"/>
                              <a:gd name="T84" fmla="+- 0 4644 4639"/>
                              <a:gd name="T85" fmla="*/ T84 w 33"/>
                              <a:gd name="T86" fmla="+- 0 1291 1263"/>
                              <a:gd name="T87" fmla="*/ 1291 h 33"/>
                              <a:gd name="T88" fmla="+- 0 4647 4639"/>
                              <a:gd name="T89" fmla="*/ T88 w 33"/>
                              <a:gd name="T90" fmla="+- 0 1294 1263"/>
                              <a:gd name="T91" fmla="*/ 1294 h 33"/>
                              <a:gd name="T92" fmla="+- 0 4651 4639"/>
                              <a:gd name="T93" fmla="*/ T92 w 33"/>
                              <a:gd name="T94" fmla="+- 0 1296 1263"/>
                              <a:gd name="T95" fmla="*/ 1296 h 33"/>
                              <a:gd name="T96" fmla="+- 0 4656 4639"/>
                              <a:gd name="T97" fmla="*/ T96 w 33"/>
                              <a:gd name="T98" fmla="+- 0 1296 1263"/>
                              <a:gd name="T99" fmla="*/ 129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Freeform 813"/>
                        <wps:cNvSpPr>
                          <a:spLocks/>
                        </wps:cNvSpPr>
                        <wps:spPr bwMode="auto">
                          <a:xfrm>
                            <a:off x="5467" y="1619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620 1620"/>
                              <a:gd name="T3" fmla="*/ 1620 h 33"/>
                              <a:gd name="T4" fmla="+- 0 5480 5468"/>
                              <a:gd name="T5" fmla="*/ T4 w 33"/>
                              <a:gd name="T6" fmla="+- 0 1620 1620"/>
                              <a:gd name="T7" fmla="*/ 1620 h 33"/>
                              <a:gd name="T8" fmla="+- 0 5475 5468"/>
                              <a:gd name="T9" fmla="*/ T8 w 33"/>
                              <a:gd name="T10" fmla="+- 0 1621 1620"/>
                              <a:gd name="T11" fmla="*/ 1621 h 33"/>
                              <a:gd name="T12" fmla="+- 0 5469 5468"/>
                              <a:gd name="T13" fmla="*/ T12 w 33"/>
                              <a:gd name="T14" fmla="+- 0 1628 1620"/>
                              <a:gd name="T15" fmla="*/ 1628 h 33"/>
                              <a:gd name="T16" fmla="+- 0 5468 5468"/>
                              <a:gd name="T17" fmla="*/ T16 w 33"/>
                              <a:gd name="T18" fmla="+- 0 1632 1620"/>
                              <a:gd name="T19" fmla="*/ 1632 h 33"/>
                              <a:gd name="T20" fmla="+- 0 5468 5468"/>
                              <a:gd name="T21" fmla="*/ T20 w 33"/>
                              <a:gd name="T22" fmla="+- 0 1640 1620"/>
                              <a:gd name="T23" fmla="*/ 1640 h 33"/>
                              <a:gd name="T24" fmla="+- 0 5469 5468"/>
                              <a:gd name="T25" fmla="*/ T24 w 33"/>
                              <a:gd name="T26" fmla="+- 0 1644 1620"/>
                              <a:gd name="T27" fmla="*/ 1644 h 33"/>
                              <a:gd name="T28" fmla="+- 0 5475 5468"/>
                              <a:gd name="T29" fmla="*/ T28 w 33"/>
                              <a:gd name="T30" fmla="+- 0 1651 1620"/>
                              <a:gd name="T31" fmla="*/ 1651 h 33"/>
                              <a:gd name="T32" fmla="+- 0 5480 5468"/>
                              <a:gd name="T33" fmla="*/ T32 w 33"/>
                              <a:gd name="T34" fmla="+- 0 1652 1620"/>
                              <a:gd name="T35" fmla="*/ 1652 h 33"/>
                              <a:gd name="T36" fmla="+- 0 5488 5468"/>
                              <a:gd name="T37" fmla="*/ T36 w 33"/>
                              <a:gd name="T38" fmla="+- 0 1652 1620"/>
                              <a:gd name="T39" fmla="*/ 1652 h 33"/>
                              <a:gd name="T40" fmla="+- 0 5492 5468"/>
                              <a:gd name="T41" fmla="*/ T40 w 33"/>
                              <a:gd name="T42" fmla="+- 0 1651 1620"/>
                              <a:gd name="T43" fmla="*/ 1651 h 33"/>
                              <a:gd name="T44" fmla="+- 0 5499 5468"/>
                              <a:gd name="T45" fmla="*/ T44 w 33"/>
                              <a:gd name="T46" fmla="+- 0 1644 1620"/>
                              <a:gd name="T47" fmla="*/ 1644 h 33"/>
                              <a:gd name="T48" fmla="+- 0 5500 5468"/>
                              <a:gd name="T49" fmla="*/ T48 w 33"/>
                              <a:gd name="T50" fmla="+- 0 1640 1620"/>
                              <a:gd name="T51" fmla="*/ 1640 h 33"/>
                              <a:gd name="T52" fmla="+- 0 5500 5468"/>
                              <a:gd name="T53" fmla="*/ T52 w 33"/>
                              <a:gd name="T54" fmla="+- 0 1632 1620"/>
                              <a:gd name="T55" fmla="*/ 1632 h 33"/>
                              <a:gd name="T56" fmla="+- 0 5499 5468"/>
                              <a:gd name="T57" fmla="*/ T56 w 33"/>
                              <a:gd name="T58" fmla="+- 0 1628 1620"/>
                              <a:gd name="T59" fmla="*/ 1628 h 33"/>
                              <a:gd name="T60" fmla="+- 0 5492 5468"/>
                              <a:gd name="T61" fmla="*/ T60 w 33"/>
                              <a:gd name="T62" fmla="+- 0 1621 1620"/>
                              <a:gd name="T63" fmla="*/ 1621 h 33"/>
                              <a:gd name="T64" fmla="+- 0 5488 5468"/>
                              <a:gd name="T65" fmla="*/ T64 w 33"/>
                              <a:gd name="T66" fmla="+- 0 1620 1620"/>
                              <a:gd name="T67" fmla="*/ 162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1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Freeform 812"/>
                        <wps:cNvSpPr>
                          <a:spLocks/>
                        </wps:cNvSpPr>
                        <wps:spPr bwMode="auto">
                          <a:xfrm>
                            <a:off x="5467" y="1619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652 1620"/>
                              <a:gd name="T3" fmla="*/ 1652 h 33"/>
                              <a:gd name="T4" fmla="+- 0 5488 5468"/>
                              <a:gd name="T5" fmla="*/ T4 w 33"/>
                              <a:gd name="T6" fmla="+- 0 1652 1620"/>
                              <a:gd name="T7" fmla="*/ 1652 h 33"/>
                              <a:gd name="T8" fmla="+- 0 5492 5468"/>
                              <a:gd name="T9" fmla="*/ T8 w 33"/>
                              <a:gd name="T10" fmla="+- 0 1651 1620"/>
                              <a:gd name="T11" fmla="*/ 1651 h 33"/>
                              <a:gd name="T12" fmla="+- 0 5496 5468"/>
                              <a:gd name="T13" fmla="*/ T12 w 33"/>
                              <a:gd name="T14" fmla="+- 0 1648 1620"/>
                              <a:gd name="T15" fmla="*/ 1648 h 33"/>
                              <a:gd name="T16" fmla="+- 0 5499 5468"/>
                              <a:gd name="T17" fmla="*/ T16 w 33"/>
                              <a:gd name="T18" fmla="+- 0 1644 1620"/>
                              <a:gd name="T19" fmla="*/ 1644 h 33"/>
                              <a:gd name="T20" fmla="+- 0 5500 5468"/>
                              <a:gd name="T21" fmla="*/ T20 w 33"/>
                              <a:gd name="T22" fmla="+- 0 1640 1620"/>
                              <a:gd name="T23" fmla="*/ 1640 h 33"/>
                              <a:gd name="T24" fmla="+- 0 5500 5468"/>
                              <a:gd name="T25" fmla="*/ T24 w 33"/>
                              <a:gd name="T26" fmla="+- 0 1636 1620"/>
                              <a:gd name="T27" fmla="*/ 1636 h 33"/>
                              <a:gd name="T28" fmla="+- 0 5500 5468"/>
                              <a:gd name="T29" fmla="*/ T28 w 33"/>
                              <a:gd name="T30" fmla="+- 0 1632 1620"/>
                              <a:gd name="T31" fmla="*/ 1632 h 33"/>
                              <a:gd name="T32" fmla="+- 0 5499 5468"/>
                              <a:gd name="T33" fmla="*/ T32 w 33"/>
                              <a:gd name="T34" fmla="+- 0 1628 1620"/>
                              <a:gd name="T35" fmla="*/ 1628 h 33"/>
                              <a:gd name="T36" fmla="+- 0 5496 5468"/>
                              <a:gd name="T37" fmla="*/ T36 w 33"/>
                              <a:gd name="T38" fmla="+- 0 1624 1620"/>
                              <a:gd name="T39" fmla="*/ 1624 h 33"/>
                              <a:gd name="T40" fmla="+- 0 5492 5468"/>
                              <a:gd name="T41" fmla="*/ T40 w 33"/>
                              <a:gd name="T42" fmla="+- 0 1621 1620"/>
                              <a:gd name="T43" fmla="*/ 1621 h 33"/>
                              <a:gd name="T44" fmla="+- 0 5488 5468"/>
                              <a:gd name="T45" fmla="*/ T44 w 33"/>
                              <a:gd name="T46" fmla="+- 0 1620 1620"/>
                              <a:gd name="T47" fmla="*/ 1620 h 33"/>
                              <a:gd name="T48" fmla="+- 0 5484 5468"/>
                              <a:gd name="T49" fmla="*/ T48 w 33"/>
                              <a:gd name="T50" fmla="+- 0 1620 1620"/>
                              <a:gd name="T51" fmla="*/ 1620 h 33"/>
                              <a:gd name="T52" fmla="+- 0 5480 5468"/>
                              <a:gd name="T53" fmla="*/ T52 w 33"/>
                              <a:gd name="T54" fmla="+- 0 1620 1620"/>
                              <a:gd name="T55" fmla="*/ 1620 h 33"/>
                              <a:gd name="T56" fmla="+- 0 5475 5468"/>
                              <a:gd name="T57" fmla="*/ T56 w 33"/>
                              <a:gd name="T58" fmla="+- 0 1621 1620"/>
                              <a:gd name="T59" fmla="*/ 1621 h 33"/>
                              <a:gd name="T60" fmla="+- 0 5472 5468"/>
                              <a:gd name="T61" fmla="*/ T60 w 33"/>
                              <a:gd name="T62" fmla="+- 0 1624 1620"/>
                              <a:gd name="T63" fmla="*/ 1624 h 33"/>
                              <a:gd name="T64" fmla="+- 0 5469 5468"/>
                              <a:gd name="T65" fmla="*/ T64 w 33"/>
                              <a:gd name="T66" fmla="+- 0 1628 1620"/>
                              <a:gd name="T67" fmla="*/ 1628 h 33"/>
                              <a:gd name="T68" fmla="+- 0 5468 5468"/>
                              <a:gd name="T69" fmla="*/ T68 w 33"/>
                              <a:gd name="T70" fmla="+- 0 1632 1620"/>
                              <a:gd name="T71" fmla="*/ 1632 h 33"/>
                              <a:gd name="T72" fmla="+- 0 5468 5468"/>
                              <a:gd name="T73" fmla="*/ T72 w 33"/>
                              <a:gd name="T74" fmla="+- 0 1636 1620"/>
                              <a:gd name="T75" fmla="*/ 1636 h 33"/>
                              <a:gd name="T76" fmla="+- 0 5468 5468"/>
                              <a:gd name="T77" fmla="*/ T76 w 33"/>
                              <a:gd name="T78" fmla="+- 0 1640 1620"/>
                              <a:gd name="T79" fmla="*/ 1640 h 33"/>
                              <a:gd name="T80" fmla="+- 0 5469 5468"/>
                              <a:gd name="T81" fmla="*/ T80 w 33"/>
                              <a:gd name="T82" fmla="+- 0 1644 1620"/>
                              <a:gd name="T83" fmla="*/ 1644 h 33"/>
                              <a:gd name="T84" fmla="+- 0 5472 5468"/>
                              <a:gd name="T85" fmla="*/ T84 w 33"/>
                              <a:gd name="T86" fmla="+- 0 1648 1620"/>
                              <a:gd name="T87" fmla="*/ 1648 h 33"/>
                              <a:gd name="T88" fmla="+- 0 5475 5468"/>
                              <a:gd name="T89" fmla="*/ T88 w 33"/>
                              <a:gd name="T90" fmla="+- 0 1651 1620"/>
                              <a:gd name="T91" fmla="*/ 1651 h 33"/>
                              <a:gd name="T92" fmla="+- 0 5480 5468"/>
                              <a:gd name="T93" fmla="*/ T92 w 33"/>
                              <a:gd name="T94" fmla="+- 0 1652 1620"/>
                              <a:gd name="T95" fmla="*/ 1652 h 33"/>
                              <a:gd name="T96" fmla="+- 0 5484 5468"/>
                              <a:gd name="T97" fmla="*/ T96 w 33"/>
                              <a:gd name="T98" fmla="+- 0 1652 1620"/>
                              <a:gd name="T99" fmla="*/ 165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4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Freeform 811"/>
                        <wps:cNvSpPr>
                          <a:spLocks/>
                        </wps:cNvSpPr>
                        <wps:spPr bwMode="auto">
                          <a:xfrm>
                            <a:off x="2170" y="1150"/>
                            <a:ext cx="3314" cy="388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209 1150"/>
                              <a:gd name="T3" fmla="*/ 1209 h 388"/>
                              <a:gd name="T4" fmla="+- 0 2999 2171"/>
                              <a:gd name="T5" fmla="*/ T4 w 3314"/>
                              <a:gd name="T6" fmla="+- 0 1150 1150"/>
                              <a:gd name="T7" fmla="*/ 1150 h 388"/>
                              <a:gd name="T8" fmla="+- 0 3827 2171"/>
                              <a:gd name="T9" fmla="*/ T8 w 3314"/>
                              <a:gd name="T10" fmla="+- 0 1218 1150"/>
                              <a:gd name="T11" fmla="*/ 1218 h 388"/>
                              <a:gd name="T12" fmla="+- 0 4656 2171"/>
                              <a:gd name="T13" fmla="*/ T12 w 3314"/>
                              <a:gd name="T14" fmla="+- 0 1201 1150"/>
                              <a:gd name="T15" fmla="*/ 1201 h 388"/>
                              <a:gd name="T16" fmla="+- 0 5484 2171"/>
                              <a:gd name="T17" fmla="*/ T16 w 3314"/>
                              <a:gd name="T18" fmla="+- 0 1537 1150"/>
                              <a:gd name="T19" fmla="*/ 1537 h 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388">
                                <a:moveTo>
                                  <a:pt x="0" y="59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68"/>
                                </a:lnTo>
                                <a:lnTo>
                                  <a:pt x="2485" y="51"/>
                                </a:lnTo>
                                <a:lnTo>
                                  <a:pt x="3313" y="387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Freeform 810"/>
                        <wps:cNvSpPr>
                          <a:spLocks/>
                        </wps:cNvSpPr>
                        <wps:spPr bwMode="auto">
                          <a:xfrm>
                            <a:off x="2154" y="1192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193 1193"/>
                              <a:gd name="T3" fmla="*/ 1193 h 33"/>
                              <a:gd name="T4" fmla="+- 0 2166 2154"/>
                              <a:gd name="T5" fmla="*/ T4 w 33"/>
                              <a:gd name="T6" fmla="+- 0 1193 1193"/>
                              <a:gd name="T7" fmla="*/ 1193 h 33"/>
                              <a:gd name="T8" fmla="+- 0 2162 2154"/>
                              <a:gd name="T9" fmla="*/ T8 w 33"/>
                              <a:gd name="T10" fmla="+- 0 1195 1193"/>
                              <a:gd name="T11" fmla="*/ 1195 h 33"/>
                              <a:gd name="T12" fmla="+- 0 2156 2154"/>
                              <a:gd name="T13" fmla="*/ T12 w 33"/>
                              <a:gd name="T14" fmla="+- 0 1201 1193"/>
                              <a:gd name="T15" fmla="*/ 1201 h 33"/>
                              <a:gd name="T16" fmla="+- 0 2154 2154"/>
                              <a:gd name="T17" fmla="*/ T16 w 33"/>
                              <a:gd name="T18" fmla="+- 0 1205 1193"/>
                              <a:gd name="T19" fmla="*/ 1205 h 33"/>
                              <a:gd name="T20" fmla="+- 0 2154 2154"/>
                              <a:gd name="T21" fmla="*/ T20 w 33"/>
                              <a:gd name="T22" fmla="+- 0 1214 1193"/>
                              <a:gd name="T23" fmla="*/ 1214 h 33"/>
                              <a:gd name="T24" fmla="+- 0 2156 2154"/>
                              <a:gd name="T25" fmla="*/ T24 w 33"/>
                              <a:gd name="T26" fmla="+- 0 1218 1193"/>
                              <a:gd name="T27" fmla="*/ 1218 h 33"/>
                              <a:gd name="T28" fmla="+- 0 2162 2154"/>
                              <a:gd name="T29" fmla="*/ T28 w 33"/>
                              <a:gd name="T30" fmla="+- 0 1224 1193"/>
                              <a:gd name="T31" fmla="*/ 1224 h 33"/>
                              <a:gd name="T32" fmla="+- 0 2166 2154"/>
                              <a:gd name="T33" fmla="*/ T32 w 33"/>
                              <a:gd name="T34" fmla="+- 0 1226 1193"/>
                              <a:gd name="T35" fmla="*/ 1226 h 33"/>
                              <a:gd name="T36" fmla="+- 0 2175 2154"/>
                              <a:gd name="T37" fmla="*/ T36 w 33"/>
                              <a:gd name="T38" fmla="+- 0 1226 1193"/>
                              <a:gd name="T39" fmla="*/ 1226 h 33"/>
                              <a:gd name="T40" fmla="+- 0 2179 2154"/>
                              <a:gd name="T41" fmla="*/ T40 w 33"/>
                              <a:gd name="T42" fmla="+- 0 1224 1193"/>
                              <a:gd name="T43" fmla="*/ 1224 h 33"/>
                              <a:gd name="T44" fmla="+- 0 2185 2154"/>
                              <a:gd name="T45" fmla="*/ T44 w 33"/>
                              <a:gd name="T46" fmla="+- 0 1218 1193"/>
                              <a:gd name="T47" fmla="*/ 1218 h 33"/>
                              <a:gd name="T48" fmla="+- 0 2187 2154"/>
                              <a:gd name="T49" fmla="*/ T48 w 33"/>
                              <a:gd name="T50" fmla="+- 0 1214 1193"/>
                              <a:gd name="T51" fmla="*/ 1214 h 33"/>
                              <a:gd name="T52" fmla="+- 0 2187 2154"/>
                              <a:gd name="T53" fmla="*/ T52 w 33"/>
                              <a:gd name="T54" fmla="+- 0 1205 1193"/>
                              <a:gd name="T55" fmla="*/ 1205 h 33"/>
                              <a:gd name="T56" fmla="+- 0 2185 2154"/>
                              <a:gd name="T57" fmla="*/ T56 w 33"/>
                              <a:gd name="T58" fmla="+- 0 1201 1193"/>
                              <a:gd name="T59" fmla="*/ 1201 h 33"/>
                              <a:gd name="T60" fmla="+- 0 2179 2154"/>
                              <a:gd name="T61" fmla="*/ T60 w 33"/>
                              <a:gd name="T62" fmla="+- 0 1195 1193"/>
                              <a:gd name="T63" fmla="*/ 1195 h 33"/>
                              <a:gd name="T64" fmla="+- 0 2175 2154"/>
                              <a:gd name="T65" fmla="*/ T64 w 33"/>
                              <a:gd name="T66" fmla="+- 0 1193 1193"/>
                              <a:gd name="T67" fmla="*/ 119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" name="Freeform 809"/>
                        <wps:cNvSpPr>
                          <a:spLocks/>
                        </wps:cNvSpPr>
                        <wps:spPr bwMode="auto">
                          <a:xfrm>
                            <a:off x="2154" y="1192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226 1193"/>
                              <a:gd name="T3" fmla="*/ 1226 h 33"/>
                              <a:gd name="T4" fmla="+- 0 2175 2154"/>
                              <a:gd name="T5" fmla="*/ T4 w 33"/>
                              <a:gd name="T6" fmla="+- 0 1226 1193"/>
                              <a:gd name="T7" fmla="*/ 1226 h 33"/>
                              <a:gd name="T8" fmla="+- 0 2179 2154"/>
                              <a:gd name="T9" fmla="*/ T8 w 33"/>
                              <a:gd name="T10" fmla="+- 0 1224 1193"/>
                              <a:gd name="T11" fmla="*/ 1224 h 33"/>
                              <a:gd name="T12" fmla="+- 0 2182 2154"/>
                              <a:gd name="T13" fmla="*/ T12 w 33"/>
                              <a:gd name="T14" fmla="+- 0 1221 1193"/>
                              <a:gd name="T15" fmla="*/ 1221 h 33"/>
                              <a:gd name="T16" fmla="+- 0 2185 2154"/>
                              <a:gd name="T17" fmla="*/ T16 w 33"/>
                              <a:gd name="T18" fmla="+- 0 1218 1193"/>
                              <a:gd name="T19" fmla="*/ 1218 h 33"/>
                              <a:gd name="T20" fmla="+- 0 2187 2154"/>
                              <a:gd name="T21" fmla="*/ T20 w 33"/>
                              <a:gd name="T22" fmla="+- 0 1214 1193"/>
                              <a:gd name="T23" fmla="*/ 1214 h 33"/>
                              <a:gd name="T24" fmla="+- 0 2187 2154"/>
                              <a:gd name="T25" fmla="*/ T24 w 33"/>
                              <a:gd name="T26" fmla="+- 0 1209 1193"/>
                              <a:gd name="T27" fmla="*/ 1209 h 33"/>
                              <a:gd name="T28" fmla="+- 0 2187 2154"/>
                              <a:gd name="T29" fmla="*/ T28 w 33"/>
                              <a:gd name="T30" fmla="+- 0 1205 1193"/>
                              <a:gd name="T31" fmla="*/ 1205 h 33"/>
                              <a:gd name="T32" fmla="+- 0 2185 2154"/>
                              <a:gd name="T33" fmla="*/ T32 w 33"/>
                              <a:gd name="T34" fmla="+- 0 1201 1193"/>
                              <a:gd name="T35" fmla="*/ 1201 h 33"/>
                              <a:gd name="T36" fmla="+- 0 2182 2154"/>
                              <a:gd name="T37" fmla="*/ T36 w 33"/>
                              <a:gd name="T38" fmla="+- 0 1198 1193"/>
                              <a:gd name="T39" fmla="*/ 1198 h 33"/>
                              <a:gd name="T40" fmla="+- 0 2179 2154"/>
                              <a:gd name="T41" fmla="*/ T40 w 33"/>
                              <a:gd name="T42" fmla="+- 0 1195 1193"/>
                              <a:gd name="T43" fmla="*/ 1195 h 33"/>
                              <a:gd name="T44" fmla="+- 0 2175 2154"/>
                              <a:gd name="T45" fmla="*/ T44 w 33"/>
                              <a:gd name="T46" fmla="+- 0 1193 1193"/>
                              <a:gd name="T47" fmla="*/ 1193 h 33"/>
                              <a:gd name="T48" fmla="+- 0 2171 2154"/>
                              <a:gd name="T49" fmla="*/ T48 w 33"/>
                              <a:gd name="T50" fmla="+- 0 1193 1193"/>
                              <a:gd name="T51" fmla="*/ 1193 h 33"/>
                              <a:gd name="T52" fmla="+- 0 2166 2154"/>
                              <a:gd name="T53" fmla="*/ T52 w 33"/>
                              <a:gd name="T54" fmla="+- 0 1193 1193"/>
                              <a:gd name="T55" fmla="*/ 1193 h 33"/>
                              <a:gd name="T56" fmla="+- 0 2162 2154"/>
                              <a:gd name="T57" fmla="*/ T56 w 33"/>
                              <a:gd name="T58" fmla="+- 0 1195 1193"/>
                              <a:gd name="T59" fmla="*/ 1195 h 33"/>
                              <a:gd name="T60" fmla="+- 0 2159 2154"/>
                              <a:gd name="T61" fmla="*/ T60 w 33"/>
                              <a:gd name="T62" fmla="+- 0 1198 1193"/>
                              <a:gd name="T63" fmla="*/ 1198 h 33"/>
                              <a:gd name="T64" fmla="+- 0 2156 2154"/>
                              <a:gd name="T65" fmla="*/ T64 w 33"/>
                              <a:gd name="T66" fmla="+- 0 1201 1193"/>
                              <a:gd name="T67" fmla="*/ 1201 h 33"/>
                              <a:gd name="T68" fmla="+- 0 2154 2154"/>
                              <a:gd name="T69" fmla="*/ T68 w 33"/>
                              <a:gd name="T70" fmla="+- 0 1205 1193"/>
                              <a:gd name="T71" fmla="*/ 1205 h 33"/>
                              <a:gd name="T72" fmla="+- 0 2154 2154"/>
                              <a:gd name="T73" fmla="*/ T72 w 33"/>
                              <a:gd name="T74" fmla="+- 0 1209 1193"/>
                              <a:gd name="T75" fmla="*/ 1209 h 33"/>
                              <a:gd name="T76" fmla="+- 0 2154 2154"/>
                              <a:gd name="T77" fmla="*/ T76 w 33"/>
                              <a:gd name="T78" fmla="+- 0 1214 1193"/>
                              <a:gd name="T79" fmla="*/ 1214 h 33"/>
                              <a:gd name="T80" fmla="+- 0 2156 2154"/>
                              <a:gd name="T81" fmla="*/ T80 w 33"/>
                              <a:gd name="T82" fmla="+- 0 1218 1193"/>
                              <a:gd name="T83" fmla="*/ 1218 h 33"/>
                              <a:gd name="T84" fmla="+- 0 2159 2154"/>
                              <a:gd name="T85" fmla="*/ T84 w 33"/>
                              <a:gd name="T86" fmla="+- 0 1221 1193"/>
                              <a:gd name="T87" fmla="*/ 1221 h 33"/>
                              <a:gd name="T88" fmla="+- 0 2162 2154"/>
                              <a:gd name="T89" fmla="*/ T88 w 33"/>
                              <a:gd name="T90" fmla="+- 0 1224 1193"/>
                              <a:gd name="T91" fmla="*/ 1224 h 33"/>
                              <a:gd name="T92" fmla="+- 0 2166 2154"/>
                              <a:gd name="T93" fmla="*/ T92 w 33"/>
                              <a:gd name="T94" fmla="+- 0 1226 1193"/>
                              <a:gd name="T95" fmla="*/ 1226 h 33"/>
                              <a:gd name="T96" fmla="+- 0 2171 2154"/>
                              <a:gd name="T97" fmla="*/ T96 w 33"/>
                              <a:gd name="T98" fmla="+- 0 1226 1193"/>
                              <a:gd name="T99" fmla="*/ 122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Freeform 808"/>
                        <wps:cNvSpPr>
                          <a:spLocks/>
                        </wps:cNvSpPr>
                        <wps:spPr bwMode="auto">
                          <a:xfrm>
                            <a:off x="2982" y="1133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134 1134"/>
                              <a:gd name="T3" fmla="*/ 1134 h 33"/>
                              <a:gd name="T4" fmla="+- 0 2995 2983"/>
                              <a:gd name="T5" fmla="*/ T4 w 33"/>
                              <a:gd name="T6" fmla="+- 0 1134 1134"/>
                              <a:gd name="T7" fmla="*/ 1134 h 33"/>
                              <a:gd name="T8" fmla="+- 0 2991 2983"/>
                              <a:gd name="T9" fmla="*/ T8 w 33"/>
                              <a:gd name="T10" fmla="+- 0 1135 1134"/>
                              <a:gd name="T11" fmla="*/ 1135 h 33"/>
                              <a:gd name="T12" fmla="+- 0 2984 2983"/>
                              <a:gd name="T13" fmla="*/ T12 w 33"/>
                              <a:gd name="T14" fmla="+- 0 1142 1134"/>
                              <a:gd name="T15" fmla="*/ 1142 h 33"/>
                              <a:gd name="T16" fmla="+- 0 2983 2983"/>
                              <a:gd name="T17" fmla="*/ T16 w 33"/>
                              <a:gd name="T18" fmla="+- 0 1146 1134"/>
                              <a:gd name="T19" fmla="*/ 1146 h 33"/>
                              <a:gd name="T20" fmla="+- 0 2983 2983"/>
                              <a:gd name="T21" fmla="*/ T20 w 33"/>
                              <a:gd name="T22" fmla="+- 0 1154 1134"/>
                              <a:gd name="T23" fmla="*/ 1154 h 33"/>
                              <a:gd name="T24" fmla="+- 0 2984 2983"/>
                              <a:gd name="T25" fmla="*/ T24 w 33"/>
                              <a:gd name="T26" fmla="+- 0 1159 1134"/>
                              <a:gd name="T27" fmla="*/ 1159 h 33"/>
                              <a:gd name="T28" fmla="+- 0 2991 2983"/>
                              <a:gd name="T29" fmla="*/ T28 w 33"/>
                              <a:gd name="T30" fmla="+- 0 1165 1134"/>
                              <a:gd name="T31" fmla="*/ 1165 h 33"/>
                              <a:gd name="T32" fmla="+- 0 2995 2983"/>
                              <a:gd name="T33" fmla="*/ T32 w 33"/>
                              <a:gd name="T34" fmla="+- 0 1166 1134"/>
                              <a:gd name="T35" fmla="*/ 1166 h 33"/>
                              <a:gd name="T36" fmla="+- 0 3003 2983"/>
                              <a:gd name="T37" fmla="*/ T36 w 33"/>
                              <a:gd name="T38" fmla="+- 0 1166 1134"/>
                              <a:gd name="T39" fmla="*/ 1166 h 33"/>
                              <a:gd name="T40" fmla="+- 0 3008 2983"/>
                              <a:gd name="T41" fmla="*/ T40 w 33"/>
                              <a:gd name="T42" fmla="+- 0 1165 1134"/>
                              <a:gd name="T43" fmla="*/ 1165 h 33"/>
                              <a:gd name="T44" fmla="+- 0 3014 2983"/>
                              <a:gd name="T45" fmla="*/ T44 w 33"/>
                              <a:gd name="T46" fmla="+- 0 1159 1134"/>
                              <a:gd name="T47" fmla="*/ 1159 h 33"/>
                              <a:gd name="T48" fmla="+- 0 3015 2983"/>
                              <a:gd name="T49" fmla="*/ T48 w 33"/>
                              <a:gd name="T50" fmla="+- 0 1154 1134"/>
                              <a:gd name="T51" fmla="*/ 1154 h 33"/>
                              <a:gd name="T52" fmla="+- 0 3015 2983"/>
                              <a:gd name="T53" fmla="*/ T52 w 33"/>
                              <a:gd name="T54" fmla="+- 0 1146 1134"/>
                              <a:gd name="T55" fmla="*/ 1146 h 33"/>
                              <a:gd name="T56" fmla="+- 0 3014 2983"/>
                              <a:gd name="T57" fmla="*/ T56 w 33"/>
                              <a:gd name="T58" fmla="+- 0 1142 1134"/>
                              <a:gd name="T59" fmla="*/ 1142 h 33"/>
                              <a:gd name="T60" fmla="+- 0 3008 2983"/>
                              <a:gd name="T61" fmla="*/ T60 w 33"/>
                              <a:gd name="T62" fmla="+- 0 1135 1134"/>
                              <a:gd name="T63" fmla="*/ 1135 h 33"/>
                              <a:gd name="T64" fmla="+- 0 3003 2983"/>
                              <a:gd name="T65" fmla="*/ T64 w 33"/>
                              <a:gd name="T66" fmla="+- 0 1134 1134"/>
                              <a:gd name="T67" fmla="*/ 113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" name="Freeform 807"/>
                        <wps:cNvSpPr>
                          <a:spLocks/>
                        </wps:cNvSpPr>
                        <wps:spPr bwMode="auto">
                          <a:xfrm>
                            <a:off x="2982" y="1133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166 1134"/>
                              <a:gd name="T3" fmla="*/ 1166 h 33"/>
                              <a:gd name="T4" fmla="+- 0 3003 2983"/>
                              <a:gd name="T5" fmla="*/ T4 w 33"/>
                              <a:gd name="T6" fmla="+- 0 1166 1134"/>
                              <a:gd name="T7" fmla="*/ 1166 h 33"/>
                              <a:gd name="T8" fmla="+- 0 3008 2983"/>
                              <a:gd name="T9" fmla="*/ T8 w 33"/>
                              <a:gd name="T10" fmla="+- 0 1165 1134"/>
                              <a:gd name="T11" fmla="*/ 1165 h 33"/>
                              <a:gd name="T12" fmla="+- 0 3011 2983"/>
                              <a:gd name="T13" fmla="*/ T12 w 33"/>
                              <a:gd name="T14" fmla="+- 0 1162 1134"/>
                              <a:gd name="T15" fmla="*/ 1162 h 33"/>
                              <a:gd name="T16" fmla="+- 0 3014 2983"/>
                              <a:gd name="T17" fmla="*/ T16 w 33"/>
                              <a:gd name="T18" fmla="+- 0 1159 1134"/>
                              <a:gd name="T19" fmla="*/ 1159 h 33"/>
                              <a:gd name="T20" fmla="+- 0 3015 2983"/>
                              <a:gd name="T21" fmla="*/ T20 w 33"/>
                              <a:gd name="T22" fmla="+- 0 1154 1134"/>
                              <a:gd name="T23" fmla="*/ 1154 h 33"/>
                              <a:gd name="T24" fmla="+- 0 3015 2983"/>
                              <a:gd name="T25" fmla="*/ T24 w 33"/>
                              <a:gd name="T26" fmla="+- 0 1150 1134"/>
                              <a:gd name="T27" fmla="*/ 1150 h 33"/>
                              <a:gd name="T28" fmla="+- 0 3015 2983"/>
                              <a:gd name="T29" fmla="*/ T28 w 33"/>
                              <a:gd name="T30" fmla="+- 0 1146 1134"/>
                              <a:gd name="T31" fmla="*/ 1146 h 33"/>
                              <a:gd name="T32" fmla="+- 0 3014 2983"/>
                              <a:gd name="T33" fmla="*/ T32 w 33"/>
                              <a:gd name="T34" fmla="+- 0 1142 1134"/>
                              <a:gd name="T35" fmla="*/ 1142 h 33"/>
                              <a:gd name="T36" fmla="+- 0 3011 2983"/>
                              <a:gd name="T37" fmla="*/ T36 w 33"/>
                              <a:gd name="T38" fmla="+- 0 1139 1134"/>
                              <a:gd name="T39" fmla="*/ 1139 h 33"/>
                              <a:gd name="T40" fmla="+- 0 3008 2983"/>
                              <a:gd name="T41" fmla="*/ T40 w 33"/>
                              <a:gd name="T42" fmla="+- 0 1135 1134"/>
                              <a:gd name="T43" fmla="*/ 1135 h 33"/>
                              <a:gd name="T44" fmla="+- 0 3003 2983"/>
                              <a:gd name="T45" fmla="*/ T44 w 33"/>
                              <a:gd name="T46" fmla="+- 0 1134 1134"/>
                              <a:gd name="T47" fmla="*/ 1134 h 33"/>
                              <a:gd name="T48" fmla="+- 0 2999 2983"/>
                              <a:gd name="T49" fmla="*/ T48 w 33"/>
                              <a:gd name="T50" fmla="+- 0 1134 1134"/>
                              <a:gd name="T51" fmla="*/ 1134 h 33"/>
                              <a:gd name="T52" fmla="+- 0 2995 2983"/>
                              <a:gd name="T53" fmla="*/ T52 w 33"/>
                              <a:gd name="T54" fmla="+- 0 1134 1134"/>
                              <a:gd name="T55" fmla="*/ 1134 h 33"/>
                              <a:gd name="T56" fmla="+- 0 2991 2983"/>
                              <a:gd name="T57" fmla="*/ T56 w 33"/>
                              <a:gd name="T58" fmla="+- 0 1135 1134"/>
                              <a:gd name="T59" fmla="*/ 1135 h 33"/>
                              <a:gd name="T60" fmla="+- 0 2988 2983"/>
                              <a:gd name="T61" fmla="*/ T60 w 33"/>
                              <a:gd name="T62" fmla="+- 0 1139 1134"/>
                              <a:gd name="T63" fmla="*/ 1139 h 33"/>
                              <a:gd name="T64" fmla="+- 0 2984 2983"/>
                              <a:gd name="T65" fmla="*/ T64 w 33"/>
                              <a:gd name="T66" fmla="+- 0 1142 1134"/>
                              <a:gd name="T67" fmla="*/ 1142 h 33"/>
                              <a:gd name="T68" fmla="+- 0 2983 2983"/>
                              <a:gd name="T69" fmla="*/ T68 w 33"/>
                              <a:gd name="T70" fmla="+- 0 1146 1134"/>
                              <a:gd name="T71" fmla="*/ 1146 h 33"/>
                              <a:gd name="T72" fmla="+- 0 2983 2983"/>
                              <a:gd name="T73" fmla="*/ T72 w 33"/>
                              <a:gd name="T74" fmla="+- 0 1150 1134"/>
                              <a:gd name="T75" fmla="*/ 1150 h 33"/>
                              <a:gd name="T76" fmla="+- 0 2983 2983"/>
                              <a:gd name="T77" fmla="*/ T76 w 33"/>
                              <a:gd name="T78" fmla="+- 0 1154 1134"/>
                              <a:gd name="T79" fmla="*/ 1154 h 33"/>
                              <a:gd name="T80" fmla="+- 0 2984 2983"/>
                              <a:gd name="T81" fmla="*/ T80 w 33"/>
                              <a:gd name="T82" fmla="+- 0 1159 1134"/>
                              <a:gd name="T83" fmla="*/ 1159 h 33"/>
                              <a:gd name="T84" fmla="+- 0 2988 2983"/>
                              <a:gd name="T85" fmla="*/ T84 w 33"/>
                              <a:gd name="T86" fmla="+- 0 1162 1134"/>
                              <a:gd name="T87" fmla="*/ 1162 h 33"/>
                              <a:gd name="T88" fmla="+- 0 2991 2983"/>
                              <a:gd name="T89" fmla="*/ T88 w 33"/>
                              <a:gd name="T90" fmla="+- 0 1165 1134"/>
                              <a:gd name="T91" fmla="*/ 1165 h 33"/>
                              <a:gd name="T92" fmla="+- 0 2995 2983"/>
                              <a:gd name="T93" fmla="*/ T92 w 33"/>
                              <a:gd name="T94" fmla="+- 0 1166 1134"/>
                              <a:gd name="T95" fmla="*/ 1166 h 33"/>
                              <a:gd name="T96" fmla="+- 0 2999 2983"/>
                              <a:gd name="T97" fmla="*/ T96 w 33"/>
                              <a:gd name="T98" fmla="+- 0 1166 1134"/>
                              <a:gd name="T99" fmla="*/ 11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Freeform 806"/>
                        <wps:cNvSpPr>
                          <a:spLocks/>
                        </wps:cNvSpPr>
                        <wps:spPr bwMode="auto">
                          <a:xfrm>
                            <a:off x="3811" y="1202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202 1202"/>
                              <a:gd name="T3" fmla="*/ 1202 h 33"/>
                              <a:gd name="T4" fmla="+- 0 3823 3811"/>
                              <a:gd name="T5" fmla="*/ T4 w 33"/>
                              <a:gd name="T6" fmla="+- 0 1202 1202"/>
                              <a:gd name="T7" fmla="*/ 1202 h 33"/>
                              <a:gd name="T8" fmla="+- 0 3819 3811"/>
                              <a:gd name="T9" fmla="*/ T8 w 33"/>
                              <a:gd name="T10" fmla="+- 0 1204 1202"/>
                              <a:gd name="T11" fmla="*/ 1204 h 33"/>
                              <a:gd name="T12" fmla="+- 0 3813 3811"/>
                              <a:gd name="T13" fmla="*/ T12 w 33"/>
                              <a:gd name="T14" fmla="+- 0 1210 1202"/>
                              <a:gd name="T15" fmla="*/ 1210 h 33"/>
                              <a:gd name="T16" fmla="+- 0 3811 3811"/>
                              <a:gd name="T17" fmla="*/ T16 w 33"/>
                              <a:gd name="T18" fmla="+- 0 1214 1202"/>
                              <a:gd name="T19" fmla="*/ 1214 h 33"/>
                              <a:gd name="T20" fmla="+- 0 3811 3811"/>
                              <a:gd name="T21" fmla="*/ T20 w 33"/>
                              <a:gd name="T22" fmla="+- 0 1223 1202"/>
                              <a:gd name="T23" fmla="*/ 1223 h 33"/>
                              <a:gd name="T24" fmla="+- 0 3813 3811"/>
                              <a:gd name="T25" fmla="*/ T24 w 33"/>
                              <a:gd name="T26" fmla="+- 0 1227 1202"/>
                              <a:gd name="T27" fmla="*/ 1227 h 33"/>
                              <a:gd name="T28" fmla="+- 0 3819 3811"/>
                              <a:gd name="T29" fmla="*/ T28 w 33"/>
                              <a:gd name="T30" fmla="+- 0 1233 1202"/>
                              <a:gd name="T31" fmla="*/ 1233 h 33"/>
                              <a:gd name="T32" fmla="+- 0 3823 3811"/>
                              <a:gd name="T33" fmla="*/ T32 w 33"/>
                              <a:gd name="T34" fmla="+- 0 1235 1202"/>
                              <a:gd name="T35" fmla="*/ 1235 h 33"/>
                              <a:gd name="T36" fmla="+- 0 3832 3811"/>
                              <a:gd name="T37" fmla="*/ T36 w 33"/>
                              <a:gd name="T38" fmla="+- 0 1235 1202"/>
                              <a:gd name="T39" fmla="*/ 1235 h 33"/>
                              <a:gd name="T40" fmla="+- 0 3836 3811"/>
                              <a:gd name="T41" fmla="*/ T40 w 33"/>
                              <a:gd name="T42" fmla="+- 0 1233 1202"/>
                              <a:gd name="T43" fmla="*/ 1233 h 33"/>
                              <a:gd name="T44" fmla="+- 0 3842 3811"/>
                              <a:gd name="T45" fmla="*/ T44 w 33"/>
                              <a:gd name="T46" fmla="+- 0 1227 1202"/>
                              <a:gd name="T47" fmla="*/ 1227 h 33"/>
                              <a:gd name="T48" fmla="+- 0 3844 3811"/>
                              <a:gd name="T49" fmla="*/ T48 w 33"/>
                              <a:gd name="T50" fmla="+- 0 1223 1202"/>
                              <a:gd name="T51" fmla="*/ 1223 h 33"/>
                              <a:gd name="T52" fmla="+- 0 3844 3811"/>
                              <a:gd name="T53" fmla="*/ T52 w 33"/>
                              <a:gd name="T54" fmla="+- 0 1214 1202"/>
                              <a:gd name="T55" fmla="*/ 1214 h 33"/>
                              <a:gd name="T56" fmla="+- 0 3842 3811"/>
                              <a:gd name="T57" fmla="*/ T56 w 33"/>
                              <a:gd name="T58" fmla="+- 0 1210 1202"/>
                              <a:gd name="T59" fmla="*/ 1210 h 33"/>
                              <a:gd name="T60" fmla="+- 0 3836 3811"/>
                              <a:gd name="T61" fmla="*/ T60 w 33"/>
                              <a:gd name="T62" fmla="+- 0 1204 1202"/>
                              <a:gd name="T63" fmla="*/ 1204 h 33"/>
                              <a:gd name="T64" fmla="+- 0 3832 3811"/>
                              <a:gd name="T65" fmla="*/ T64 w 33"/>
                              <a:gd name="T66" fmla="+- 0 1202 1202"/>
                              <a:gd name="T67" fmla="*/ 120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Freeform 805"/>
                        <wps:cNvSpPr>
                          <a:spLocks/>
                        </wps:cNvSpPr>
                        <wps:spPr bwMode="auto">
                          <a:xfrm>
                            <a:off x="3811" y="1202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235 1202"/>
                              <a:gd name="T3" fmla="*/ 1235 h 33"/>
                              <a:gd name="T4" fmla="+- 0 3832 3811"/>
                              <a:gd name="T5" fmla="*/ T4 w 33"/>
                              <a:gd name="T6" fmla="+- 0 1235 1202"/>
                              <a:gd name="T7" fmla="*/ 1235 h 33"/>
                              <a:gd name="T8" fmla="+- 0 3836 3811"/>
                              <a:gd name="T9" fmla="*/ T8 w 33"/>
                              <a:gd name="T10" fmla="+- 0 1233 1202"/>
                              <a:gd name="T11" fmla="*/ 1233 h 33"/>
                              <a:gd name="T12" fmla="+- 0 3839 3811"/>
                              <a:gd name="T13" fmla="*/ T12 w 33"/>
                              <a:gd name="T14" fmla="+- 0 1230 1202"/>
                              <a:gd name="T15" fmla="*/ 1230 h 33"/>
                              <a:gd name="T16" fmla="+- 0 3842 3811"/>
                              <a:gd name="T17" fmla="*/ T16 w 33"/>
                              <a:gd name="T18" fmla="+- 0 1227 1202"/>
                              <a:gd name="T19" fmla="*/ 1227 h 33"/>
                              <a:gd name="T20" fmla="+- 0 3844 3811"/>
                              <a:gd name="T21" fmla="*/ T20 w 33"/>
                              <a:gd name="T22" fmla="+- 0 1223 1202"/>
                              <a:gd name="T23" fmla="*/ 1223 h 33"/>
                              <a:gd name="T24" fmla="+- 0 3844 3811"/>
                              <a:gd name="T25" fmla="*/ T24 w 33"/>
                              <a:gd name="T26" fmla="+- 0 1218 1202"/>
                              <a:gd name="T27" fmla="*/ 1218 h 33"/>
                              <a:gd name="T28" fmla="+- 0 3844 3811"/>
                              <a:gd name="T29" fmla="*/ T28 w 33"/>
                              <a:gd name="T30" fmla="+- 0 1214 1202"/>
                              <a:gd name="T31" fmla="*/ 1214 h 33"/>
                              <a:gd name="T32" fmla="+- 0 3842 3811"/>
                              <a:gd name="T33" fmla="*/ T32 w 33"/>
                              <a:gd name="T34" fmla="+- 0 1210 1202"/>
                              <a:gd name="T35" fmla="*/ 1210 h 33"/>
                              <a:gd name="T36" fmla="+- 0 3839 3811"/>
                              <a:gd name="T37" fmla="*/ T36 w 33"/>
                              <a:gd name="T38" fmla="+- 0 1207 1202"/>
                              <a:gd name="T39" fmla="*/ 1207 h 33"/>
                              <a:gd name="T40" fmla="+- 0 3836 3811"/>
                              <a:gd name="T41" fmla="*/ T40 w 33"/>
                              <a:gd name="T42" fmla="+- 0 1204 1202"/>
                              <a:gd name="T43" fmla="*/ 1204 h 33"/>
                              <a:gd name="T44" fmla="+- 0 3832 3811"/>
                              <a:gd name="T45" fmla="*/ T44 w 33"/>
                              <a:gd name="T46" fmla="+- 0 1202 1202"/>
                              <a:gd name="T47" fmla="*/ 1202 h 33"/>
                              <a:gd name="T48" fmla="+- 0 3827 3811"/>
                              <a:gd name="T49" fmla="*/ T48 w 33"/>
                              <a:gd name="T50" fmla="+- 0 1202 1202"/>
                              <a:gd name="T51" fmla="*/ 1202 h 33"/>
                              <a:gd name="T52" fmla="+- 0 3823 3811"/>
                              <a:gd name="T53" fmla="*/ T52 w 33"/>
                              <a:gd name="T54" fmla="+- 0 1202 1202"/>
                              <a:gd name="T55" fmla="*/ 1202 h 33"/>
                              <a:gd name="T56" fmla="+- 0 3819 3811"/>
                              <a:gd name="T57" fmla="*/ T56 w 33"/>
                              <a:gd name="T58" fmla="+- 0 1204 1202"/>
                              <a:gd name="T59" fmla="*/ 1204 h 33"/>
                              <a:gd name="T60" fmla="+- 0 3816 3811"/>
                              <a:gd name="T61" fmla="*/ T60 w 33"/>
                              <a:gd name="T62" fmla="+- 0 1207 1202"/>
                              <a:gd name="T63" fmla="*/ 1207 h 33"/>
                              <a:gd name="T64" fmla="+- 0 3813 3811"/>
                              <a:gd name="T65" fmla="*/ T64 w 33"/>
                              <a:gd name="T66" fmla="+- 0 1210 1202"/>
                              <a:gd name="T67" fmla="*/ 1210 h 33"/>
                              <a:gd name="T68" fmla="+- 0 3811 3811"/>
                              <a:gd name="T69" fmla="*/ T68 w 33"/>
                              <a:gd name="T70" fmla="+- 0 1214 1202"/>
                              <a:gd name="T71" fmla="*/ 1214 h 33"/>
                              <a:gd name="T72" fmla="+- 0 3811 3811"/>
                              <a:gd name="T73" fmla="*/ T72 w 33"/>
                              <a:gd name="T74" fmla="+- 0 1218 1202"/>
                              <a:gd name="T75" fmla="*/ 1218 h 33"/>
                              <a:gd name="T76" fmla="+- 0 3811 3811"/>
                              <a:gd name="T77" fmla="*/ T76 w 33"/>
                              <a:gd name="T78" fmla="+- 0 1223 1202"/>
                              <a:gd name="T79" fmla="*/ 1223 h 33"/>
                              <a:gd name="T80" fmla="+- 0 3813 3811"/>
                              <a:gd name="T81" fmla="*/ T80 w 33"/>
                              <a:gd name="T82" fmla="+- 0 1227 1202"/>
                              <a:gd name="T83" fmla="*/ 1227 h 33"/>
                              <a:gd name="T84" fmla="+- 0 3816 3811"/>
                              <a:gd name="T85" fmla="*/ T84 w 33"/>
                              <a:gd name="T86" fmla="+- 0 1230 1202"/>
                              <a:gd name="T87" fmla="*/ 1230 h 33"/>
                              <a:gd name="T88" fmla="+- 0 3819 3811"/>
                              <a:gd name="T89" fmla="*/ T88 w 33"/>
                              <a:gd name="T90" fmla="+- 0 1233 1202"/>
                              <a:gd name="T91" fmla="*/ 1233 h 33"/>
                              <a:gd name="T92" fmla="+- 0 3823 3811"/>
                              <a:gd name="T93" fmla="*/ T92 w 33"/>
                              <a:gd name="T94" fmla="+- 0 1235 1202"/>
                              <a:gd name="T95" fmla="*/ 1235 h 33"/>
                              <a:gd name="T96" fmla="+- 0 3827 3811"/>
                              <a:gd name="T97" fmla="*/ T96 w 33"/>
                              <a:gd name="T98" fmla="+- 0 1235 1202"/>
                              <a:gd name="T99" fmla="*/ 123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Freeform 804"/>
                        <wps:cNvSpPr>
                          <a:spLocks/>
                        </wps:cNvSpPr>
                        <wps:spPr bwMode="auto">
                          <a:xfrm>
                            <a:off x="4639" y="1184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1185 1185"/>
                              <a:gd name="T3" fmla="*/ 1185 h 33"/>
                              <a:gd name="T4" fmla="+- 0 4651 4639"/>
                              <a:gd name="T5" fmla="*/ T4 w 33"/>
                              <a:gd name="T6" fmla="+- 0 1185 1185"/>
                              <a:gd name="T7" fmla="*/ 1185 h 33"/>
                              <a:gd name="T8" fmla="+- 0 4647 4639"/>
                              <a:gd name="T9" fmla="*/ T8 w 33"/>
                              <a:gd name="T10" fmla="+- 0 1187 1185"/>
                              <a:gd name="T11" fmla="*/ 1187 h 33"/>
                              <a:gd name="T12" fmla="+- 0 4641 4639"/>
                              <a:gd name="T13" fmla="*/ T12 w 33"/>
                              <a:gd name="T14" fmla="+- 0 1193 1185"/>
                              <a:gd name="T15" fmla="*/ 1193 h 33"/>
                              <a:gd name="T16" fmla="+- 0 4639 4639"/>
                              <a:gd name="T17" fmla="*/ T16 w 33"/>
                              <a:gd name="T18" fmla="+- 0 1197 1185"/>
                              <a:gd name="T19" fmla="*/ 1197 h 33"/>
                              <a:gd name="T20" fmla="+- 0 4639 4639"/>
                              <a:gd name="T21" fmla="*/ T20 w 33"/>
                              <a:gd name="T22" fmla="+- 0 1206 1185"/>
                              <a:gd name="T23" fmla="*/ 1206 h 33"/>
                              <a:gd name="T24" fmla="+- 0 4641 4639"/>
                              <a:gd name="T25" fmla="*/ T24 w 33"/>
                              <a:gd name="T26" fmla="+- 0 1210 1185"/>
                              <a:gd name="T27" fmla="*/ 1210 h 33"/>
                              <a:gd name="T28" fmla="+- 0 4647 4639"/>
                              <a:gd name="T29" fmla="*/ T28 w 33"/>
                              <a:gd name="T30" fmla="+- 0 1216 1185"/>
                              <a:gd name="T31" fmla="*/ 1216 h 33"/>
                              <a:gd name="T32" fmla="+- 0 4651 4639"/>
                              <a:gd name="T33" fmla="*/ T32 w 33"/>
                              <a:gd name="T34" fmla="+- 0 1218 1185"/>
                              <a:gd name="T35" fmla="*/ 1218 h 33"/>
                              <a:gd name="T36" fmla="+- 0 4660 4639"/>
                              <a:gd name="T37" fmla="*/ T36 w 33"/>
                              <a:gd name="T38" fmla="+- 0 1218 1185"/>
                              <a:gd name="T39" fmla="*/ 1218 h 33"/>
                              <a:gd name="T40" fmla="+- 0 4664 4639"/>
                              <a:gd name="T41" fmla="*/ T40 w 33"/>
                              <a:gd name="T42" fmla="+- 0 1216 1185"/>
                              <a:gd name="T43" fmla="*/ 1216 h 33"/>
                              <a:gd name="T44" fmla="+- 0 4670 4639"/>
                              <a:gd name="T45" fmla="*/ T44 w 33"/>
                              <a:gd name="T46" fmla="+- 0 1210 1185"/>
                              <a:gd name="T47" fmla="*/ 1210 h 33"/>
                              <a:gd name="T48" fmla="+- 0 4672 4639"/>
                              <a:gd name="T49" fmla="*/ T48 w 33"/>
                              <a:gd name="T50" fmla="+- 0 1206 1185"/>
                              <a:gd name="T51" fmla="*/ 1206 h 33"/>
                              <a:gd name="T52" fmla="+- 0 4672 4639"/>
                              <a:gd name="T53" fmla="*/ T52 w 33"/>
                              <a:gd name="T54" fmla="+- 0 1197 1185"/>
                              <a:gd name="T55" fmla="*/ 1197 h 33"/>
                              <a:gd name="T56" fmla="+- 0 4670 4639"/>
                              <a:gd name="T57" fmla="*/ T56 w 33"/>
                              <a:gd name="T58" fmla="+- 0 1193 1185"/>
                              <a:gd name="T59" fmla="*/ 1193 h 33"/>
                              <a:gd name="T60" fmla="+- 0 4664 4639"/>
                              <a:gd name="T61" fmla="*/ T60 w 33"/>
                              <a:gd name="T62" fmla="+- 0 1187 1185"/>
                              <a:gd name="T63" fmla="*/ 1187 h 33"/>
                              <a:gd name="T64" fmla="+- 0 4660 4639"/>
                              <a:gd name="T65" fmla="*/ T64 w 33"/>
                              <a:gd name="T66" fmla="+- 0 1185 1185"/>
                              <a:gd name="T67" fmla="*/ 118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Freeform 803"/>
                        <wps:cNvSpPr>
                          <a:spLocks/>
                        </wps:cNvSpPr>
                        <wps:spPr bwMode="auto">
                          <a:xfrm>
                            <a:off x="4639" y="1184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218 1185"/>
                              <a:gd name="T3" fmla="*/ 1218 h 33"/>
                              <a:gd name="T4" fmla="+- 0 4660 4639"/>
                              <a:gd name="T5" fmla="*/ T4 w 33"/>
                              <a:gd name="T6" fmla="+- 0 1218 1185"/>
                              <a:gd name="T7" fmla="*/ 1218 h 33"/>
                              <a:gd name="T8" fmla="+- 0 4664 4639"/>
                              <a:gd name="T9" fmla="*/ T8 w 33"/>
                              <a:gd name="T10" fmla="+- 0 1216 1185"/>
                              <a:gd name="T11" fmla="*/ 1216 h 33"/>
                              <a:gd name="T12" fmla="+- 0 4667 4639"/>
                              <a:gd name="T13" fmla="*/ T12 w 33"/>
                              <a:gd name="T14" fmla="+- 0 1213 1185"/>
                              <a:gd name="T15" fmla="*/ 1213 h 33"/>
                              <a:gd name="T16" fmla="+- 0 4670 4639"/>
                              <a:gd name="T17" fmla="*/ T16 w 33"/>
                              <a:gd name="T18" fmla="+- 0 1210 1185"/>
                              <a:gd name="T19" fmla="*/ 1210 h 33"/>
                              <a:gd name="T20" fmla="+- 0 4672 4639"/>
                              <a:gd name="T21" fmla="*/ T20 w 33"/>
                              <a:gd name="T22" fmla="+- 0 1206 1185"/>
                              <a:gd name="T23" fmla="*/ 1206 h 33"/>
                              <a:gd name="T24" fmla="+- 0 4672 4639"/>
                              <a:gd name="T25" fmla="*/ T24 w 33"/>
                              <a:gd name="T26" fmla="+- 0 1201 1185"/>
                              <a:gd name="T27" fmla="*/ 1201 h 33"/>
                              <a:gd name="T28" fmla="+- 0 4672 4639"/>
                              <a:gd name="T29" fmla="*/ T28 w 33"/>
                              <a:gd name="T30" fmla="+- 0 1197 1185"/>
                              <a:gd name="T31" fmla="*/ 1197 h 33"/>
                              <a:gd name="T32" fmla="+- 0 4670 4639"/>
                              <a:gd name="T33" fmla="*/ T32 w 33"/>
                              <a:gd name="T34" fmla="+- 0 1193 1185"/>
                              <a:gd name="T35" fmla="*/ 1193 h 33"/>
                              <a:gd name="T36" fmla="+- 0 4667 4639"/>
                              <a:gd name="T37" fmla="*/ T36 w 33"/>
                              <a:gd name="T38" fmla="+- 0 1190 1185"/>
                              <a:gd name="T39" fmla="*/ 1190 h 33"/>
                              <a:gd name="T40" fmla="+- 0 4664 4639"/>
                              <a:gd name="T41" fmla="*/ T40 w 33"/>
                              <a:gd name="T42" fmla="+- 0 1187 1185"/>
                              <a:gd name="T43" fmla="*/ 1187 h 33"/>
                              <a:gd name="T44" fmla="+- 0 4660 4639"/>
                              <a:gd name="T45" fmla="*/ T44 w 33"/>
                              <a:gd name="T46" fmla="+- 0 1185 1185"/>
                              <a:gd name="T47" fmla="*/ 1185 h 33"/>
                              <a:gd name="T48" fmla="+- 0 4656 4639"/>
                              <a:gd name="T49" fmla="*/ T48 w 33"/>
                              <a:gd name="T50" fmla="+- 0 1185 1185"/>
                              <a:gd name="T51" fmla="*/ 1185 h 33"/>
                              <a:gd name="T52" fmla="+- 0 4651 4639"/>
                              <a:gd name="T53" fmla="*/ T52 w 33"/>
                              <a:gd name="T54" fmla="+- 0 1185 1185"/>
                              <a:gd name="T55" fmla="*/ 1185 h 33"/>
                              <a:gd name="T56" fmla="+- 0 4647 4639"/>
                              <a:gd name="T57" fmla="*/ T56 w 33"/>
                              <a:gd name="T58" fmla="+- 0 1187 1185"/>
                              <a:gd name="T59" fmla="*/ 1187 h 33"/>
                              <a:gd name="T60" fmla="+- 0 4644 4639"/>
                              <a:gd name="T61" fmla="*/ T60 w 33"/>
                              <a:gd name="T62" fmla="+- 0 1190 1185"/>
                              <a:gd name="T63" fmla="*/ 1190 h 33"/>
                              <a:gd name="T64" fmla="+- 0 4641 4639"/>
                              <a:gd name="T65" fmla="*/ T64 w 33"/>
                              <a:gd name="T66" fmla="+- 0 1193 1185"/>
                              <a:gd name="T67" fmla="*/ 1193 h 33"/>
                              <a:gd name="T68" fmla="+- 0 4639 4639"/>
                              <a:gd name="T69" fmla="*/ T68 w 33"/>
                              <a:gd name="T70" fmla="+- 0 1197 1185"/>
                              <a:gd name="T71" fmla="*/ 1197 h 33"/>
                              <a:gd name="T72" fmla="+- 0 4639 4639"/>
                              <a:gd name="T73" fmla="*/ T72 w 33"/>
                              <a:gd name="T74" fmla="+- 0 1201 1185"/>
                              <a:gd name="T75" fmla="*/ 1201 h 33"/>
                              <a:gd name="T76" fmla="+- 0 4639 4639"/>
                              <a:gd name="T77" fmla="*/ T76 w 33"/>
                              <a:gd name="T78" fmla="+- 0 1206 1185"/>
                              <a:gd name="T79" fmla="*/ 1206 h 33"/>
                              <a:gd name="T80" fmla="+- 0 4641 4639"/>
                              <a:gd name="T81" fmla="*/ T80 w 33"/>
                              <a:gd name="T82" fmla="+- 0 1210 1185"/>
                              <a:gd name="T83" fmla="*/ 1210 h 33"/>
                              <a:gd name="T84" fmla="+- 0 4644 4639"/>
                              <a:gd name="T85" fmla="*/ T84 w 33"/>
                              <a:gd name="T86" fmla="+- 0 1213 1185"/>
                              <a:gd name="T87" fmla="*/ 1213 h 33"/>
                              <a:gd name="T88" fmla="+- 0 4647 4639"/>
                              <a:gd name="T89" fmla="*/ T88 w 33"/>
                              <a:gd name="T90" fmla="+- 0 1216 1185"/>
                              <a:gd name="T91" fmla="*/ 1216 h 33"/>
                              <a:gd name="T92" fmla="+- 0 4651 4639"/>
                              <a:gd name="T93" fmla="*/ T92 w 33"/>
                              <a:gd name="T94" fmla="+- 0 1218 1185"/>
                              <a:gd name="T95" fmla="*/ 1218 h 33"/>
                              <a:gd name="T96" fmla="+- 0 4656 4639"/>
                              <a:gd name="T97" fmla="*/ T96 w 33"/>
                              <a:gd name="T98" fmla="+- 0 1218 1185"/>
                              <a:gd name="T99" fmla="*/ 121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" name="Freeform 802"/>
                        <wps:cNvSpPr>
                          <a:spLocks/>
                        </wps:cNvSpPr>
                        <wps:spPr bwMode="auto">
                          <a:xfrm>
                            <a:off x="5467" y="1520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521 1521"/>
                              <a:gd name="T3" fmla="*/ 1521 h 33"/>
                              <a:gd name="T4" fmla="+- 0 5480 5468"/>
                              <a:gd name="T5" fmla="*/ T4 w 33"/>
                              <a:gd name="T6" fmla="+- 0 1521 1521"/>
                              <a:gd name="T7" fmla="*/ 1521 h 33"/>
                              <a:gd name="T8" fmla="+- 0 5475 5468"/>
                              <a:gd name="T9" fmla="*/ T8 w 33"/>
                              <a:gd name="T10" fmla="+- 0 1523 1521"/>
                              <a:gd name="T11" fmla="*/ 1523 h 33"/>
                              <a:gd name="T12" fmla="+- 0 5469 5468"/>
                              <a:gd name="T13" fmla="*/ T12 w 33"/>
                              <a:gd name="T14" fmla="+- 0 1529 1521"/>
                              <a:gd name="T15" fmla="*/ 1529 h 33"/>
                              <a:gd name="T16" fmla="+- 0 5468 5468"/>
                              <a:gd name="T17" fmla="*/ T16 w 33"/>
                              <a:gd name="T18" fmla="+- 0 1533 1521"/>
                              <a:gd name="T19" fmla="*/ 1533 h 33"/>
                              <a:gd name="T20" fmla="+- 0 5468 5468"/>
                              <a:gd name="T21" fmla="*/ T20 w 33"/>
                              <a:gd name="T22" fmla="+- 0 1541 1521"/>
                              <a:gd name="T23" fmla="*/ 1541 h 33"/>
                              <a:gd name="T24" fmla="+- 0 5469 5468"/>
                              <a:gd name="T25" fmla="*/ T24 w 33"/>
                              <a:gd name="T26" fmla="+- 0 1546 1521"/>
                              <a:gd name="T27" fmla="*/ 1546 h 33"/>
                              <a:gd name="T28" fmla="+- 0 5475 5468"/>
                              <a:gd name="T29" fmla="*/ T28 w 33"/>
                              <a:gd name="T30" fmla="+- 0 1552 1521"/>
                              <a:gd name="T31" fmla="*/ 1552 h 33"/>
                              <a:gd name="T32" fmla="+- 0 5480 5468"/>
                              <a:gd name="T33" fmla="*/ T32 w 33"/>
                              <a:gd name="T34" fmla="+- 0 1553 1521"/>
                              <a:gd name="T35" fmla="*/ 1553 h 33"/>
                              <a:gd name="T36" fmla="+- 0 5488 5468"/>
                              <a:gd name="T37" fmla="*/ T36 w 33"/>
                              <a:gd name="T38" fmla="+- 0 1553 1521"/>
                              <a:gd name="T39" fmla="*/ 1553 h 33"/>
                              <a:gd name="T40" fmla="+- 0 5492 5468"/>
                              <a:gd name="T41" fmla="*/ T40 w 33"/>
                              <a:gd name="T42" fmla="+- 0 1552 1521"/>
                              <a:gd name="T43" fmla="*/ 1552 h 33"/>
                              <a:gd name="T44" fmla="+- 0 5499 5468"/>
                              <a:gd name="T45" fmla="*/ T44 w 33"/>
                              <a:gd name="T46" fmla="+- 0 1546 1521"/>
                              <a:gd name="T47" fmla="*/ 1546 h 33"/>
                              <a:gd name="T48" fmla="+- 0 5500 5468"/>
                              <a:gd name="T49" fmla="*/ T48 w 33"/>
                              <a:gd name="T50" fmla="+- 0 1541 1521"/>
                              <a:gd name="T51" fmla="*/ 1541 h 33"/>
                              <a:gd name="T52" fmla="+- 0 5500 5468"/>
                              <a:gd name="T53" fmla="*/ T52 w 33"/>
                              <a:gd name="T54" fmla="+- 0 1533 1521"/>
                              <a:gd name="T55" fmla="*/ 1533 h 33"/>
                              <a:gd name="T56" fmla="+- 0 5499 5468"/>
                              <a:gd name="T57" fmla="*/ T56 w 33"/>
                              <a:gd name="T58" fmla="+- 0 1529 1521"/>
                              <a:gd name="T59" fmla="*/ 1529 h 33"/>
                              <a:gd name="T60" fmla="+- 0 5492 5468"/>
                              <a:gd name="T61" fmla="*/ T60 w 33"/>
                              <a:gd name="T62" fmla="+- 0 1523 1521"/>
                              <a:gd name="T63" fmla="*/ 1523 h 33"/>
                              <a:gd name="T64" fmla="+- 0 5488 5468"/>
                              <a:gd name="T65" fmla="*/ T64 w 33"/>
                              <a:gd name="T66" fmla="+- 0 1521 1521"/>
                              <a:gd name="T67" fmla="*/ 152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" name="Freeform 801"/>
                        <wps:cNvSpPr>
                          <a:spLocks/>
                        </wps:cNvSpPr>
                        <wps:spPr bwMode="auto">
                          <a:xfrm>
                            <a:off x="5467" y="1520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553 1521"/>
                              <a:gd name="T3" fmla="*/ 1553 h 33"/>
                              <a:gd name="T4" fmla="+- 0 5488 5468"/>
                              <a:gd name="T5" fmla="*/ T4 w 33"/>
                              <a:gd name="T6" fmla="+- 0 1553 1521"/>
                              <a:gd name="T7" fmla="*/ 1553 h 33"/>
                              <a:gd name="T8" fmla="+- 0 5492 5468"/>
                              <a:gd name="T9" fmla="*/ T8 w 33"/>
                              <a:gd name="T10" fmla="+- 0 1552 1521"/>
                              <a:gd name="T11" fmla="*/ 1552 h 33"/>
                              <a:gd name="T12" fmla="+- 0 5496 5468"/>
                              <a:gd name="T13" fmla="*/ T12 w 33"/>
                              <a:gd name="T14" fmla="+- 0 1549 1521"/>
                              <a:gd name="T15" fmla="*/ 1549 h 33"/>
                              <a:gd name="T16" fmla="+- 0 5499 5468"/>
                              <a:gd name="T17" fmla="*/ T16 w 33"/>
                              <a:gd name="T18" fmla="+- 0 1546 1521"/>
                              <a:gd name="T19" fmla="*/ 1546 h 33"/>
                              <a:gd name="T20" fmla="+- 0 5500 5468"/>
                              <a:gd name="T21" fmla="*/ T20 w 33"/>
                              <a:gd name="T22" fmla="+- 0 1541 1521"/>
                              <a:gd name="T23" fmla="*/ 1541 h 33"/>
                              <a:gd name="T24" fmla="+- 0 5500 5468"/>
                              <a:gd name="T25" fmla="*/ T24 w 33"/>
                              <a:gd name="T26" fmla="+- 0 1537 1521"/>
                              <a:gd name="T27" fmla="*/ 1537 h 33"/>
                              <a:gd name="T28" fmla="+- 0 5500 5468"/>
                              <a:gd name="T29" fmla="*/ T28 w 33"/>
                              <a:gd name="T30" fmla="+- 0 1533 1521"/>
                              <a:gd name="T31" fmla="*/ 1533 h 33"/>
                              <a:gd name="T32" fmla="+- 0 5499 5468"/>
                              <a:gd name="T33" fmla="*/ T32 w 33"/>
                              <a:gd name="T34" fmla="+- 0 1529 1521"/>
                              <a:gd name="T35" fmla="*/ 1529 h 33"/>
                              <a:gd name="T36" fmla="+- 0 5496 5468"/>
                              <a:gd name="T37" fmla="*/ T36 w 33"/>
                              <a:gd name="T38" fmla="+- 0 1526 1521"/>
                              <a:gd name="T39" fmla="*/ 1526 h 33"/>
                              <a:gd name="T40" fmla="+- 0 5492 5468"/>
                              <a:gd name="T41" fmla="*/ T40 w 33"/>
                              <a:gd name="T42" fmla="+- 0 1523 1521"/>
                              <a:gd name="T43" fmla="*/ 1523 h 33"/>
                              <a:gd name="T44" fmla="+- 0 5488 5468"/>
                              <a:gd name="T45" fmla="*/ T44 w 33"/>
                              <a:gd name="T46" fmla="+- 0 1521 1521"/>
                              <a:gd name="T47" fmla="*/ 1521 h 33"/>
                              <a:gd name="T48" fmla="+- 0 5484 5468"/>
                              <a:gd name="T49" fmla="*/ T48 w 33"/>
                              <a:gd name="T50" fmla="+- 0 1521 1521"/>
                              <a:gd name="T51" fmla="*/ 1521 h 33"/>
                              <a:gd name="T52" fmla="+- 0 5480 5468"/>
                              <a:gd name="T53" fmla="*/ T52 w 33"/>
                              <a:gd name="T54" fmla="+- 0 1521 1521"/>
                              <a:gd name="T55" fmla="*/ 1521 h 33"/>
                              <a:gd name="T56" fmla="+- 0 5475 5468"/>
                              <a:gd name="T57" fmla="*/ T56 w 33"/>
                              <a:gd name="T58" fmla="+- 0 1523 1521"/>
                              <a:gd name="T59" fmla="*/ 1523 h 33"/>
                              <a:gd name="T60" fmla="+- 0 5472 5468"/>
                              <a:gd name="T61" fmla="*/ T60 w 33"/>
                              <a:gd name="T62" fmla="+- 0 1526 1521"/>
                              <a:gd name="T63" fmla="*/ 1526 h 33"/>
                              <a:gd name="T64" fmla="+- 0 5469 5468"/>
                              <a:gd name="T65" fmla="*/ T64 w 33"/>
                              <a:gd name="T66" fmla="+- 0 1529 1521"/>
                              <a:gd name="T67" fmla="*/ 1529 h 33"/>
                              <a:gd name="T68" fmla="+- 0 5468 5468"/>
                              <a:gd name="T69" fmla="*/ T68 w 33"/>
                              <a:gd name="T70" fmla="+- 0 1533 1521"/>
                              <a:gd name="T71" fmla="*/ 1533 h 33"/>
                              <a:gd name="T72" fmla="+- 0 5468 5468"/>
                              <a:gd name="T73" fmla="*/ T72 w 33"/>
                              <a:gd name="T74" fmla="+- 0 1537 1521"/>
                              <a:gd name="T75" fmla="*/ 1537 h 33"/>
                              <a:gd name="T76" fmla="+- 0 5468 5468"/>
                              <a:gd name="T77" fmla="*/ T76 w 33"/>
                              <a:gd name="T78" fmla="+- 0 1541 1521"/>
                              <a:gd name="T79" fmla="*/ 1541 h 33"/>
                              <a:gd name="T80" fmla="+- 0 5469 5468"/>
                              <a:gd name="T81" fmla="*/ T80 w 33"/>
                              <a:gd name="T82" fmla="+- 0 1546 1521"/>
                              <a:gd name="T83" fmla="*/ 1546 h 33"/>
                              <a:gd name="T84" fmla="+- 0 5472 5468"/>
                              <a:gd name="T85" fmla="*/ T84 w 33"/>
                              <a:gd name="T86" fmla="+- 0 1549 1521"/>
                              <a:gd name="T87" fmla="*/ 1549 h 33"/>
                              <a:gd name="T88" fmla="+- 0 5475 5468"/>
                              <a:gd name="T89" fmla="*/ T88 w 33"/>
                              <a:gd name="T90" fmla="+- 0 1552 1521"/>
                              <a:gd name="T91" fmla="*/ 1552 h 33"/>
                              <a:gd name="T92" fmla="+- 0 5480 5468"/>
                              <a:gd name="T93" fmla="*/ T92 w 33"/>
                              <a:gd name="T94" fmla="+- 0 1553 1521"/>
                              <a:gd name="T95" fmla="*/ 1553 h 33"/>
                              <a:gd name="T96" fmla="+- 0 5484 5468"/>
                              <a:gd name="T97" fmla="*/ T96 w 33"/>
                              <a:gd name="T98" fmla="+- 0 1553 1521"/>
                              <a:gd name="T99" fmla="*/ 15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" name="Freeform 800"/>
                        <wps:cNvSpPr>
                          <a:spLocks/>
                        </wps:cNvSpPr>
                        <wps:spPr bwMode="auto">
                          <a:xfrm>
                            <a:off x="2170" y="1337"/>
                            <a:ext cx="3314" cy="37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3314"/>
                              <a:gd name="T2" fmla="+- 0 1347 1338"/>
                              <a:gd name="T3" fmla="*/ 1347 h 37"/>
                              <a:gd name="T4" fmla="+- 0 2999 2171"/>
                              <a:gd name="T5" fmla="*/ T4 w 3314"/>
                              <a:gd name="T6" fmla="+- 0 1338 1338"/>
                              <a:gd name="T7" fmla="*/ 1338 h 37"/>
                              <a:gd name="T8" fmla="+- 0 3827 2171"/>
                              <a:gd name="T9" fmla="*/ T8 w 3314"/>
                              <a:gd name="T10" fmla="+- 0 1338 1338"/>
                              <a:gd name="T11" fmla="*/ 1338 h 37"/>
                              <a:gd name="T12" fmla="+- 0 4656 2171"/>
                              <a:gd name="T13" fmla="*/ T12 w 3314"/>
                              <a:gd name="T14" fmla="+- 0 1373 1338"/>
                              <a:gd name="T15" fmla="*/ 1373 h 37"/>
                              <a:gd name="T16" fmla="+- 0 5484 2171"/>
                              <a:gd name="T17" fmla="*/ T16 w 3314"/>
                              <a:gd name="T18" fmla="+- 0 1374 1338"/>
                              <a:gd name="T19" fmla="*/ 1374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37">
                                <a:moveTo>
                                  <a:pt x="0" y="9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0"/>
                                </a:lnTo>
                                <a:lnTo>
                                  <a:pt x="2485" y="35"/>
                                </a:lnTo>
                                <a:lnTo>
                                  <a:pt x="3313" y="36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" name="Freeform 799"/>
                        <wps:cNvSpPr>
                          <a:spLocks/>
                        </wps:cNvSpPr>
                        <wps:spPr bwMode="auto">
                          <a:xfrm>
                            <a:off x="2154" y="1330"/>
                            <a:ext cx="33" cy="33"/>
                          </a:xfrm>
                          <a:custGeom>
                            <a:avLst/>
                            <a:gdLst>
                              <a:gd name="T0" fmla="+- 0 2175 2154"/>
                              <a:gd name="T1" fmla="*/ T0 w 33"/>
                              <a:gd name="T2" fmla="+- 0 1331 1331"/>
                              <a:gd name="T3" fmla="*/ 1331 h 33"/>
                              <a:gd name="T4" fmla="+- 0 2166 2154"/>
                              <a:gd name="T5" fmla="*/ T4 w 33"/>
                              <a:gd name="T6" fmla="+- 0 1331 1331"/>
                              <a:gd name="T7" fmla="*/ 1331 h 33"/>
                              <a:gd name="T8" fmla="+- 0 2162 2154"/>
                              <a:gd name="T9" fmla="*/ T8 w 33"/>
                              <a:gd name="T10" fmla="+- 0 1333 1331"/>
                              <a:gd name="T11" fmla="*/ 1333 h 33"/>
                              <a:gd name="T12" fmla="+- 0 2156 2154"/>
                              <a:gd name="T13" fmla="*/ T12 w 33"/>
                              <a:gd name="T14" fmla="+- 0 1339 1331"/>
                              <a:gd name="T15" fmla="*/ 1339 h 33"/>
                              <a:gd name="T16" fmla="+- 0 2154 2154"/>
                              <a:gd name="T17" fmla="*/ T16 w 33"/>
                              <a:gd name="T18" fmla="+- 0 1343 1331"/>
                              <a:gd name="T19" fmla="*/ 1343 h 33"/>
                              <a:gd name="T20" fmla="+- 0 2154 2154"/>
                              <a:gd name="T21" fmla="*/ T20 w 33"/>
                              <a:gd name="T22" fmla="+- 0 1352 1331"/>
                              <a:gd name="T23" fmla="*/ 1352 h 33"/>
                              <a:gd name="T24" fmla="+- 0 2156 2154"/>
                              <a:gd name="T25" fmla="*/ T24 w 33"/>
                              <a:gd name="T26" fmla="+- 0 1356 1331"/>
                              <a:gd name="T27" fmla="*/ 1356 h 33"/>
                              <a:gd name="T28" fmla="+- 0 2162 2154"/>
                              <a:gd name="T29" fmla="*/ T28 w 33"/>
                              <a:gd name="T30" fmla="+- 0 1362 1331"/>
                              <a:gd name="T31" fmla="*/ 1362 h 33"/>
                              <a:gd name="T32" fmla="+- 0 2166 2154"/>
                              <a:gd name="T33" fmla="*/ T32 w 33"/>
                              <a:gd name="T34" fmla="+- 0 1364 1331"/>
                              <a:gd name="T35" fmla="*/ 1364 h 33"/>
                              <a:gd name="T36" fmla="+- 0 2175 2154"/>
                              <a:gd name="T37" fmla="*/ T36 w 33"/>
                              <a:gd name="T38" fmla="+- 0 1364 1331"/>
                              <a:gd name="T39" fmla="*/ 1364 h 33"/>
                              <a:gd name="T40" fmla="+- 0 2179 2154"/>
                              <a:gd name="T41" fmla="*/ T40 w 33"/>
                              <a:gd name="T42" fmla="+- 0 1362 1331"/>
                              <a:gd name="T43" fmla="*/ 1362 h 33"/>
                              <a:gd name="T44" fmla="+- 0 2185 2154"/>
                              <a:gd name="T45" fmla="*/ T44 w 33"/>
                              <a:gd name="T46" fmla="+- 0 1356 1331"/>
                              <a:gd name="T47" fmla="*/ 1356 h 33"/>
                              <a:gd name="T48" fmla="+- 0 2187 2154"/>
                              <a:gd name="T49" fmla="*/ T48 w 33"/>
                              <a:gd name="T50" fmla="+- 0 1352 1331"/>
                              <a:gd name="T51" fmla="*/ 1352 h 33"/>
                              <a:gd name="T52" fmla="+- 0 2187 2154"/>
                              <a:gd name="T53" fmla="*/ T52 w 33"/>
                              <a:gd name="T54" fmla="+- 0 1343 1331"/>
                              <a:gd name="T55" fmla="*/ 1343 h 33"/>
                              <a:gd name="T56" fmla="+- 0 2185 2154"/>
                              <a:gd name="T57" fmla="*/ T56 w 33"/>
                              <a:gd name="T58" fmla="+- 0 1339 1331"/>
                              <a:gd name="T59" fmla="*/ 1339 h 33"/>
                              <a:gd name="T60" fmla="+- 0 2179 2154"/>
                              <a:gd name="T61" fmla="*/ T60 w 33"/>
                              <a:gd name="T62" fmla="+- 0 1333 1331"/>
                              <a:gd name="T63" fmla="*/ 1333 h 33"/>
                              <a:gd name="T64" fmla="+- 0 2175 2154"/>
                              <a:gd name="T65" fmla="*/ T64 w 33"/>
                              <a:gd name="T66" fmla="+- 0 1331 1331"/>
                              <a:gd name="T67" fmla="*/ 133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Freeform 798"/>
                        <wps:cNvSpPr>
                          <a:spLocks/>
                        </wps:cNvSpPr>
                        <wps:spPr bwMode="auto">
                          <a:xfrm>
                            <a:off x="2154" y="1330"/>
                            <a:ext cx="33" cy="33"/>
                          </a:xfrm>
                          <a:custGeom>
                            <a:avLst/>
                            <a:gdLst>
                              <a:gd name="T0" fmla="+- 0 2171 2154"/>
                              <a:gd name="T1" fmla="*/ T0 w 33"/>
                              <a:gd name="T2" fmla="+- 0 1364 1331"/>
                              <a:gd name="T3" fmla="*/ 1364 h 33"/>
                              <a:gd name="T4" fmla="+- 0 2175 2154"/>
                              <a:gd name="T5" fmla="*/ T4 w 33"/>
                              <a:gd name="T6" fmla="+- 0 1364 1331"/>
                              <a:gd name="T7" fmla="*/ 1364 h 33"/>
                              <a:gd name="T8" fmla="+- 0 2179 2154"/>
                              <a:gd name="T9" fmla="*/ T8 w 33"/>
                              <a:gd name="T10" fmla="+- 0 1362 1331"/>
                              <a:gd name="T11" fmla="*/ 1362 h 33"/>
                              <a:gd name="T12" fmla="+- 0 2182 2154"/>
                              <a:gd name="T13" fmla="*/ T12 w 33"/>
                              <a:gd name="T14" fmla="+- 0 1359 1331"/>
                              <a:gd name="T15" fmla="*/ 1359 h 33"/>
                              <a:gd name="T16" fmla="+- 0 2185 2154"/>
                              <a:gd name="T17" fmla="*/ T16 w 33"/>
                              <a:gd name="T18" fmla="+- 0 1356 1331"/>
                              <a:gd name="T19" fmla="*/ 1356 h 33"/>
                              <a:gd name="T20" fmla="+- 0 2187 2154"/>
                              <a:gd name="T21" fmla="*/ T20 w 33"/>
                              <a:gd name="T22" fmla="+- 0 1352 1331"/>
                              <a:gd name="T23" fmla="*/ 1352 h 33"/>
                              <a:gd name="T24" fmla="+- 0 2187 2154"/>
                              <a:gd name="T25" fmla="*/ T24 w 33"/>
                              <a:gd name="T26" fmla="+- 0 1347 1331"/>
                              <a:gd name="T27" fmla="*/ 1347 h 33"/>
                              <a:gd name="T28" fmla="+- 0 2187 2154"/>
                              <a:gd name="T29" fmla="*/ T28 w 33"/>
                              <a:gd name="T30" fmla="+- 0 1343 1331"/>
                              <a:gd name="T31" fmla="*/ 1343 h 33"/>
                              <a:gd name="T32" fmla="+- 0 2185 2154"/>
                              <a:gd name="T33" fmla="*/ T32 w 33"/>
                              <a:gd name="T34" fmla="+- 0 1339 1331"/>
                              <a:gd name="T35" fmla="*/ 1339 h 33"/>
                              <a:gd name="T36" fmla="+- 0 2182 2154"/>
                              <a:gd name="T37" fmla="*/ T36 w 33"/>
                              <a:gd name="T38" fmla="+- 0 1336 1331"/>
                              <a:gd name="T39" fmla="*/ 1336 h 33"/>
                              <a:gd name="T40" fmla="+- 0 2179 2154"/>
                              <a:gd name="T41" fmla="*/ T40 w 33"/>
                              <a:gd name="T42" fmla="+- 0 1333 1331"/>
                              <a:gd name="T43" fmla="*/ 1333 h 33"/>
                              <a:gd name="T44" fmla="+- 0 2175 2154"/>
                              <a:gd name="T45" fmla="*/ T44 w 33"/>
                              <a:gd name="T46" fmla="+- 0 1331 1331"/>
                              <a:gd name="T47" fmla="*/ 1331 h 33"/>
                              <a:gd name="T48" fmla="+- 0 2171 2154"/>
                              <a:gd name="T49" fmla="*/ T48 w 33"/>
                              <a:gd name="T50" fmla="+- 0 1331 1331"/>
                              <a:gd name="T51" fmla="*/ 1331 h 33"/>
                              <a:gd name="T52" fmla="+- 0 2166 2154"/>
                              <a:gd name="T53" fmla="*/ T52 w 33"/>
                              <a:gd name="T54" fmla="+- 0 1331 1331"/>
                              <a:gd name="T55" fmla="*/ 1331 h 33"/>
                              <a:gd name="T56" fmla="+- 0 2162 2154"/>
                              <a:gd name="T57" fmla="*/ T56 w 33"/>
                              <a:gd name="T58" fmla="+- 0 1333 1331"/>
                              <a:gd name="T59" fmla="*/ 1333 h 33"/>
                              <a:gd name="T60" fmla="+- 0 2159 2154"/>
                              <a:gd name="T61" fmla="*/ T60 w 33"/>
                              <a:gd name="T62" fmla="+- 0 1336 1331"/>
                              <a:gd name="T63" fmla="*/ 1336 h 33"/>
                              <a:gd name="T64" fmla="+- 0 2156 2154"/>
                              <a:gd name="T65" fmla="*/ T64 w 33"/>
                              <a:gd name="T66" fmla="+- 0 1339 1331"/>
                              <a:gd name="T67" fmla="*/ 1339 h 33"/>
                              <a:gd name="T68" fmla="+- 0 2154 2154"/>
                              <a:gd name="T69" fmla="*/ T68 w 33"/>
                              <a:gd name="T70" fmla="+- 0 1343 1331"/>
                              <a:gd name="T71" fmla="*/ 1343 h 33"/>
                              <a:gd name="T72" fmla="+- 0 2154 2154"/>
                              <a:gd name="T73" fmla="*/ T72 w 33"/>
                              <a:gd name="T74" fmla="+- 0 1347 1331"/>
                              <a:gd name="T75" fmla="*/ 1347 h 33"/>
                              <a:gd name="T76" fmla="+- 0 2154 2154"/>
                              <a:gd name="T77" fmla="*/ T76 w 33"/>
                              <a:gd name="T78" fmla="+- 0 1352 1331"/>
                              <a:gd name="T79" fmla="*/ 1352 h 33"/>
                              <a:gd name="T80" fmla="+- 0 2156 2154"/>
                              <a:gd name="T81" fmla="*/ T80 w 33"/>
                              <a:gd name="T82" fmla="+- 0 1356 1331"/>
                              <a:gd name="T83" fmla="*/ 1356 h 33"/>
                              <a:gd name="T84" fmla="+- 0 2159 2154"/>
                              <a:gd name="T85" fmla="*/ T84 w 33"/>
                              <a:gd name="T86" fmla="+- 0 1359 1331"/>
                              <a:gd name="T87" fmla="*/ 1359 h 33"/>
                              <a:gd name="T88" fmla="+- 0 2162 2154"/>
                              <a:gd name="T89" fmla="*/ T88 w 33"/>
                              <a:gd name="T90" fmla="+- 0 1362 1331"/>
                              <a:gd name="T91" fmla="*/ 1362 h 33"/>
                              <a:gd name="T92" fmla="+- 0 2166 2154"/>
                              <a:gd name="T93" fmla="*/ T92 w 33"/>
                              <a:gd name="T94" fmla="+- 0 1364 1331"/>
                              <a:gd name="T95" fmla="*/ 1364 h 33"/>
                              <a:gd name="T96" fmla="+- 0 2171 2154"/>
                              <a:gd name="T97" fmla="*/ T96 w 33"/>
                              <a:gd name="T98" fmla="+- 0 1364 1331"/>
                              <a:gd name="T99" fmla="*/ 136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" name="Freeform 797"/>
                        <wps:cNvSpPr>
                          <a:spLocks/>
                        </wps:cNvSpPr>
                        <wps:spPr bwMode="auto">
                          <a:xfrm>
                            <a:off x="2982" y="1321"/>
                            <a:ext cx="33" cy="33"/>
                          </a:xfrm>
                          <a:custGeom>
                            <a:avLst/>
                            <a:gdLst>
                              <a:gd name="T0" fmla="+- 0 3003 2983"/>
                              <a:gd name="T1" fmla="*/ T0 w 33"/>
                              <a:gd name="T2" fmla="+- 0 1322 1322"/>
                              <a:gd name="T3" fmla="*/ 1322 h 33"/>
                              <a:gd name="T4" fmla="+- 0 2995 2983"/>
                              <a:gd name="T5" fmla="*/ T4 w 33"/>
                              <a:gd name="T6" fmla="+- 0 1322 1322"/>
                              <a:gd name="T7" fmla="*/ 1322 h 33"/>
                              <a:gd name="T8" fmla="+- 0 2991 2983"/>
                              <a:gd name="T9" fmla="*/ T8 w 33"/>
                              <a:gd name="T10" fmla="+- 0 1323 1322"/>
                              <a:gd name="T11" fmla="*/ 1323 h 33"/>
                              <a:gd name="T12" fmla="+- 0 2984 2983"/>
                              <a:gd name="T13" fmla="*/ T12 w 33"/>
                              <a:gd name="T14" fmla="+- 0 1329 1322"/>
                              <a:gd name="T15" fmla="*/ 1329 h 33"/>
                              <a:gd name="T16" fmla="+- 0 2983 2983"/>
                              <a:gd name="T17" fmla="*/ T16 w 33"/>
                              <a:gd name="T18" fmla="+- 0 1334 1322"/>
                              <a:gd name="T19" fmla="*/ 1334 h 33"/>
                              <a:gd name="T20" fmla="+- 0 2983 2983"/>
                              <a:gd name="T21" fmla="*/ T20 w 33"/>
                              <a:gd name="T22" fmla="+- 0 1342 1322"/>
                              <a:gd name="T23" fmla="*/ 1342 h 33"/>
                              <a:gd name="T24" fmla="+- 0 2984 2983"/>
                              <a:gd name="T25" fmla="*/ T24 w 33"/>
                              <a:gd name="T26" fmla="+- 0 1346 1322"/>
                              <a:gd name="T27" fmla="*/ 1346 h 33"/>
                              <a:gd name="T28" fmla="+- 0 2991 2983"/>
                              <a:gd name="T29" fmla="*/ T28 w 33"/>
                              <a:gd name="T30" fmla="+- 0 1352 1322"/>
                              <a:gd name="T31" fmla="*/ 1352 h 33"/>
                              <a:gd name="T32" fmla="+- 0 2995 2983"/>
                              <a:gd name="T33" fmla="*/ T32 w 33"/>
                              <a:gd name="T34" fmla="+- 0 1354 1322"/>
                              <a:gd name="T35" fmla="*/ 1354 h 33"/>
                              <a:gd name="T36" fmla="+- 0 3003 2983"/>
                              <a:gd name="T37" fmla="*/ T36 w 33"/>
                              <a:gd name="T38" fmla="+- 0 1354 1322"/>
                              <a:gd name="T39" fmla="*/ 1354 h 33"/>
                              <a:gd name="T40" fmla="+- 0 3008 2983"/>
                              <a:gd name="T41" fmla="*/ T40 w 33"/>
                              <a:gd name="T42" fmla="+- 0 1352 1322"/>
                              <a:gd name="T43" fmla="*/ 1352 h 33"/>
                              <a:gd name="T44" fmla="+- 0 3014 2983"/>
                              <a:gd name="T45" fmla="*/ T44 w 33"/>
                              <a:gd name="T46" fmla="+- 0 1346 1322"/>
                              <a:gd name="T47" fmla="*/ 1346 h 33"/>
                              <a:gd name="T48" fmla="+- 0 3015 2983"/>
                              <a:gd name="T49" fmla="*/ T48 w 33"/>
                              <a:gd name="T50" fmla="+- 0 1342 1322"/>
                              <a:gd name="T51" fmla="*/ 1342 h 33"/>
                              <a:gd name="T52" fmla="+- 0 3015 2983"/>
                              <a:gd name="T53" fmla="*/ T52 w 33"/>
                              <a:gd name="T54" fmla="+- 0 1334 1322"/>
                              <a:gd name="T55" fmla="*/ 1334 h 33"/>
                              <a:gd name="T56" fmla="+- 0 3014 2983"/>
                              <a:gd name="T57" fmla="*/ T56 w 33"/>
                              <a:gd name="T58" fmla="+- 0 1329 1322"/>
                              <a:gd name="T59" fmla="*/ 1329 h 33"/>
                              <a:gd name="T60" fmla="+- 0 3008 2983"/>
                              <a:gd name="T61" fmla="*/ T60 w 33"/>
                              <a:gd name="T62" fmla="+- 0 1323 1322"/>
                              <a:gd name="T63" fmla="*/ 1323 h 33"/>
                              <a:gd name="T64" fmla="+- 0 3003 2983"/>
                              <a:gd name="T65" fmla="*/ T64 w 33"/>
                              <a:gd name="T66" fmla="+- 0 1322 1322"/>
                              <a:gd name="T67" fmla="*/ 132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Freeform 796"/>
                        <wps:cNvSpPr>
                          <a:spLocks/>
                        </wps:cNvSpPr>
                        <wps:spPr bwMode="auto">
                          <a:xfrm>
                            <a:off x="2982" y="1321"/>
                            <a:ext cx="33" cy="33"/>
                          </a:xfrm>
                          <a:custGeom>
                            <a:avLst/>
                            <a:gdLst>
                              <a:gd name="T0" fmla="+- 0 2999 2983"/>
                              <a:gd name="T1" fmla="*/ T0 w 33"/>
                              <a:gd name="T2" fmla="+- 0 1354 1322"/>
                              <a:gd name="T3" fmla="*/ 1354 h 33"/>
                              <a:gd name="T4" fmla="+- 0 3003 2983"/>
                              <a:gd name="T5" fmla="*/ T4 w 33"/>
                              <a:gd name="T6" fmla="+- 0 1354 1322"/>
                              <a:gd name="T7" fmla="*/ 1354 h 33"/>
                              <a:gd name="T8" fmla="+- 0 3008 2983"/>
                              <a:gd name="T9" fmla="*/ T8 w 33"/>
                              <a:gd name="T10" fmla="+- 0 1352 1322"/>
                              <a:gd name="T11" fmla="*/ 1352 h 33"/>
                              <a:gd name="T12" fmla="+- 0 3011 2983"/>
                              <a:gd name="T13" fmla="*/ T12 w 33"/>
                              <a:gd name="T14" fmla="+- 0 1349 1322"/>
                              <a:gd name="T15" fmla="*/ 1349 h 33"/>
                              <a:gd name="T16" fmla="+- 0 3014 2983"/>
                              <a:gd name="T17" fmla="*/ T16 w 33"/>
                              <a:gd name="T18" fmla="+- 0 1346 1322"/>
                              <a:gd name="T19" fmla="*/ 1346 h 33"/>
                              <a:gd name="T20" fmla="+- 0 3015 2983"/>
                              <a:gd name="T21" fmla="*/ T20 w 33"/>
                              <a:gd name="T22" fmla="+- 0 1342 1322"/>
                              <a:gd name="T23" fmla="*/ 1342 h 33"/>
                              <a:gd name="T24" fmla="+- 0 3015 2983"/>
                              <a:gd name="T25" fmla="*/ T24 w 33"/>
                              <a:gd name="T26" fmla="+- 0 1338 1322"/>
                              <a:gd name="T27" fmla="*/ 1338 h 33"/>
                              <a:gd name="T28" fmla="+- 0 3015 2983"/>
                              <a:gd name="T29" fmla="*/ T28 w 33"/>
                              <a:gd name="T30" fmla="+- 0 1334 1322"/>
                              <a:gd name="T31" fmla="*/ 1334 h 33"/>
                              <a:gd name="T32" fmla="+- 0 3014 2983"/>
                              <a:gd name="T33" fmla="*/ T32 w 33"/>
                              <a:gd name="T34" fmla="+- 0 1329 1322"/>
                              <a:gd name="T35" fmla="*/ 1329 h 33"/>
                              <a:gd name="T36" fmla="+- 0 3011 2983"/>
                              <a:gd name="T37" fmla="*/ T36 w 33"/>
                              <a:gd name="T38" fmla="+- 0 1326 1322"/>
                              <a:gd name="T39" fmla="*/ 1326 h 33"/>
                              <a:gd name="T40" fmla="+- 0 3008 2983"/>
                              <a:gd name="T41" fmla="*/ T40 w 33"/>
                              <a:gd name="T42" fmla="+- 0 1323 1322"/>
                              <a:gd name="T43" fmla="*/ 1323 h 33"/>
                              <a:gd name="T44" fmla="+- 0 3003 2983"/>
                              <a:gd name="T45" fmla="*/ T44 w 33"/>
                              <a:gd name="T46" fmla="+- 0 1322 1322"/>
                              <a:gd name="T47" fmla="*/ 1322 h 33"/>
                              <a:gd name="T48" fmla="+- 0 2999 2983"/>
                              <a:gd name="T49" fmla="*/ T48 w 33"/>
                              <a:gd name="T50" fmla="+- 0 1322 1322"/>
                              <a:gd name="T51" fmla="*/ 1322 h 33"/>
                              <a:gd name="T52" fmla="+- 0 2995 2983"/>
                              <a:gd name="T53" fmla="*/ T52 w 33"/>
                              <a:gd name="T54" fmla="+- 0 1322 1322"/>
                              <a:gd name="T55" fmla="*/ 1322 h 33"/>
                              <a:gd name="T56" fmla="+- 0 2991 2983"/>
                              <a:gd name="T57" fmla="*/ T56 w 33"/>
                              <a:gd name="T58" fmla="+- 0 1323 1322"/>
                              <a:gd name="T59" fmla="*/ 1323 h 33"/>
                              <a:gd name="T60" fmla="+- 0 2988 2983"/>
                              <a:gd name="T61" fmla="*/ T60 w 33"/>
                              <a:gd name="T62" fmla="+- 0 1326 1322"/>
                              <a:gd name="T63" fmla="*/ 1326 h 33"/>
                              <a:gd name="T64" fmla="+- 0 2984 2983"/>
                              <a:gd name="T65" fmla="*/ T64 w 33"/>
                              <a:gd name="T66" fmla="+- 0 1329 1322"/>
                              <a:gd name="T67" fmla="*/ 1329 h 33"/>
                              <a:gd name="T68" fmla="+- 0 2983 2983"/>
                              <a:gd name="T69" fmla="*/ T68 w 33"/>
                              <a:gd name="T70" fmla="+- 0 1334 1322"/>
                              <a:gd name="T71" fmla="*/ 1334 h 33"/>
                              <a:gd name="T72" fmla="+- 0 2983 2983"/>
                              <a:gd name="T73" fmla="*/ T72 w 33"/>
                              <a:gd name="T74" fmla="+- 0 1338 1322"/>
                              <a:gd name="T75" fmla="*/ 1338 h 33"/>
                              <a:gd name="T76" fmla="+- 0 2983 2983"/>
                              <a:gd name="T77" fmla="*/ T76 w 33"/>
                              <a:gd name="T78" fmla="+- 0 1342 1322"/>
                              <a:gd name="T79" fmla="*/ 1342 h 33"/>
                              <a:gd name="T80" fmla="+- 0 2984 2983"/>
                              <a:gd name="T81" fmla="*/ T80 w 33"/>
                              <a:gd name="T82" fmla="+- 0 1346 1322"/>
                              <a:gd name="T83" fmla="*/ 1346 h 33"/>
                              <a:gd name="T84" fmla="+- 0 2988 2983"/>
                              <a:gd name="T85" fmla="*/ T84 w 33"/>
                              <a:gd name="T86" fmla="+- 0 1349 1322"/>
                              <a:gd name="T87" fmla="*/ 1349 h 33"/>
                              <a:gd name="T88" fmla="+- 0 2991 2983"/>
                              <a:gd name="T89" fmla="*/ T88 w 33"/>
                              <a:gd name="T90" fmla="+- 0 1352 1322"/>
                              <a:gd name="T91" fmla="*/ 1352 h 33"/>
                              <a:gd name="T92" fmla="+- 0 2995 2983"/>
                              <a:gd name="T93" fmla="*/ T92 w 33"/>
                              <a:gd name="T94" fmla="+- 0 1354 1322"/>
                              <a:gd name="T95" fmla="*/ 1354 h 33"/>
                              <a:gd name="T96" fmla="+- 0 2999 2983"/>
                              <a:gd name="T97" fmla="*/ T96 w 33"/>
                              <a:gd name="T98" fmla="+- 0 1354 1322"/>
                              <a:gd name="T99" fmla="*/ 135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Freeform 795"/>
                        <wps:cNvSpPr>
                          <a:spLocks/>
                        </wps:cNvSpPr>
                        <wps:spPr bwMode="auto">
                          <a:xfrm>
                            <a:off x="3811" y="1321"/>
                            <a:ext cx="33" cy="33"/>
                          </a:xfrm>
                          <a:custGeom>
                            <a:avLst/>
                            <a:gdLst>
                              <a:gd name="T0" fmla="+- 0 3832 3811"/>
                              <a:gd name="T1" fmla="*/ T0 w 33"/>
                              <a:gd name="T2" fmla="+- 0 1321 1321"/>
                              <a:gd name="T3" fmla="*/ 1321 h 33"/>
                              <a:gd name="T4" fmla="+- 0 3823 3811"/>
                              <a:gd name="T5" fmla="*/ T4 w 33"/>
                              <a:gd name="T6" fmla="+- 0 1321 1321"/>
                              <a:gd name="T7" fmla="*/ 1321 h 33"/>
                              <a:gd name="T8" fmla="+- 0 3819 3811"/>
                              <a:gd name="T9" fmla="*/ T8 w 33"/>
                              <a:gd name="T10" fmla="+- 0 1323 1321"/>
                              <a:gd name="T11" fmla="*/ 1323 h 33"/>
                              <a:gd name="T12" fmla="+- 0 3813 3811"/>
                              <a:gd name="T13" fmla="*/ T12 w 33"/>
                              <a:gd name="T14" fmla="+- 0 1329 1321"/>
                              <a:gd name="T15" fmla="*/ 1329 h 33"/>
                              <a:gd name="T16" fmla="+- 0 3811 3811"/>
                              <a:gd name="T17" fmla="*/ T16 w 33"/>
                              <a:gd name="T18" fmla="+- 0 1333 1321"/>
                              <a:gd name="T19" fmla="*/ 1333 h 33"/>
                              <a:gd name="T20" fmla="+- 0 3811 3811"/>
                              <a:gd name="T21" fmla="*/ T20 w 33"/>
                              <a:gd name="T22" fmla="+- 0 1342 1321"/>
                              <a:gd name="T23" fmla="*/ 1342 h 33"/>
                              <a:gd name="T24" fmla="+- 0 3813 3811"/>
                              <a:gd name="T25" fmla="*/ T24 w 33"/>
                              <a:gd name="T26" fmla="+- 0 1346 1321"/>
                              <a:gd name="T27" fmla="*/ 1346 h 33"/>
                              <a:gd name="T28" fmla="+- 0 3819 3811"/>
                              <a:gd name="T29" fmla="*/ T28 w 33"/>
                              <a:gd name="T30" fmla="+- 0 1352 1321"/>
                              <a:gd name="T31" fmla="*/ 1352 h 33"/>
                              <a:gd name="T32" fmla="+- 0 3823 3811"/>
                              <a:gd name="T33" fmla="*/ T32 w 33"/>
                              <a:gd name="T34" fmla="+- 0 1354 1321"/>
                              <a:gd name="T35" fmla="*/ 1354 h 33"/>
                              <a:gd name="T36" fmla="+- 0 3832 3811"/>
                              <a:gd name="T37" fmla="*/ T36 w 33"/>
                              <a:gd name="T38" fmla="+- 0 1354 1321"/>
                              <a:gd name="T39" fmla="*/ 1354 h 33"/>
                              <a:gd name="T40" fmla="+- 0 3836 3811"/>
                              <a:gd name="T41" fmla="*/ T40 w 33"/>
                              <a:gd name="T42" fmla="+- 0 1352 1321"/>
                              <a:gd name="T43" fmla="*/ 1352 h 33"/>
                              <a:gd name="T44" fmla="+- 0 3842 3811"/>
                              <a:gd name="T45" fmla="*/ T44 w 33"/>
                              <a:gd name="T46" fmla="+- 0 1346 1321"/>
                              <a:gd name="T47" fmla="*/ 1346 h 33"/>
                              <a:gd name="T48" fmla="+- 0 3844 3811"/>
                              <a:gd name="T49" fmla="*/ T48 w 33"/>
                              <a:gd name="T50" fmla="+- 0 1342 1321"/>
                              <a:gd name="T51" fmla="*/ 1342 h 33"/>
                              <a:gd name="T52" fmla="+- 0 3844 3811"/>
                              <a:gd name="T53" fmla="*/ T52 w 33"/>
                              <a:gd name="T54" fmla="+- 0 1333 1321"/>
                              <a:gd name="T55" fmla="*/ 1333 h 33"/>
                              <a:gd name="T56" fmla="+- 0 3842 3811"/>
                              <a:gd name="T57" fmla="*/ T56 w 33"/>
                              <a:gd name="T58" fmla="+- 0 1329 1321"/>
                              <a:gd name="T59" fmla="*/ 1329 h 33"/>
                              <a:gd name="T60" fmla="+- 0 3836 3811"/>
                              <a:gd name="T61" fmla="*/ T60 w 33"/>
                              <a:gd name="T62" fmla="+- 0 1323 1321"/>
                              <a:gd name="T63" fmla="*/ 1323 h 33"/>
                              <a:gd name="T64" fmla="+- 0 3832 3811"/>
                              <a:gd name="T65" fmla="*/ T64 w 33"/>
                              <a:gd name="T66" fmla="+- 0 1321 1321"/>
                              <a:gd name="T67" fmla="*/ 132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5" name="Freeform 794"/>
                        <wps:cNvSpPr>
                          <a:spLocks/>
                        </wps:cNvSpPr>
                        <wps:spPr bwMode="auto">
                          <a:xfrm>
                            <a:off x="3811" y="1321"/>
                            <a:ext cx="33" cy="33"/>
                          </a:xfrm>
                          <a:custGeom>
                            <a:avLst/>
                            <a:gdLst>
                              <a:gd name="T0" fmla="+- 0 3827 3811"/>
                              <a:gd name="T1" fmla="*/ T0 w 33"/>
                              <a:gd name="T2" fmla="+- 0 1354 1321"/>
                              <a:gd name="T3" fmla="*/ 1354 h 33"/>
                              <a:gd name="T4" fmla="+- 0 3832 3811"/>
                              <a:gd name="T5" fmla="*/ T4 w 33"/>
                              <a:gd name="T6" fmla="+- 0 1354 1321"/>
                              <a:gd name="T7" fmla="*/ 1354 h 33"/>
                              <a:gd name="T8" fmla="+- 0 3836 3811"/>
                              <a:gd name="T9" fmla="*/ T8 w 33"/>
                              <a:gd name="T10" fmla="+- 0 1352 1321"/>
                              <a:gd name="T11" fmla="*/ 1352 h 33"/>
                              <a:gd name="T12" fmla="+- 0 3839 3811"/>
                              <a:gd name="T13" fmla="*/ T12 w 33"/>
                              <a:gd name="T14" fmla="+- 0 1349 1321"/>
                              <a:gd name="T15" fmla="*/ 1349 h 33"/>
                              <a:gd name="T16" fmla="+- 0 3842 3811"/>
                              <a:gd name="T17" fmla="*/ T16 w 33"/>
                              <a:gd name="T18" fmla="+- 0 1346 1321"/>
                              <a:gd name="T19" fmla="*/ 1346 h 33"/>
                              <a:gd name="T20" fmla="+- 0 3844 3811"/>
                              <a:gd name="T21" fmla="*/ T20 w 33"/>
                              <a:gd name="T22" fmla="+- 0 1342 1321"/>
                              <a:gd name="T23" fmla="*/ 1342 h 33"/>
                              <a:gd name="T24" fmla="+- 0 3844 3811"/>
                              <a:gd name="T25" fmla="*/ T24 w 33"/>
                              <a:gd name="T26" fmla="+- 0 1338 1321"/>
                              <a:gd name="T27" fmla="*/ 1338 h 33"/>
                              <a:gd name="T28" fmla="+- 0 3844 3811"/>
                              <a:gd name="T29" fmla="*/ T28 w 33"/>
                              <a:gd name="T30" fmla="+- 0 1333 1321"/>
                              <a:gd name="T31" fmla="*/ 1333 h 33"/>
                              <a:gd name="T32" fmla="+- 0 3842 3811"/>
                              <a:gd name="T33" fmla="*/ T32 w 33"/>
                              <a:gd name="T34" fmla="+- 0 1329 1321"/>
                              <a:gd name="T35" fmla="*/ 1329 h 33"/>
                              <a:gd name="T36" fmla="+- 0 3839 3811"/>
                              <a:gd name="T37" fmla="*/ T36 w 33"/>
                              <a:gd name="T38" fmla="+- 0 1326 1321"/>
                              <a:gd name="T39" fmla="*/ 1326 h 33"/>
                              <a:gd name="T40" fmla="+- 0 3836 3811"/>
                              <a:gd name="T41" fmla="*/ T40 w 33"/>
                              <a:gd name="T42" fmla="+- 0 1323 1321"/>
                              <a:gd name="T43" fmla="*/ 1323 h 33"/>
                              <a:gd name="T44" fmla="+- 0 3832 3811"/>
                              <a:gd name="T45" fmla="*/ T44 w 33"/>
                              <a:gd name="T46" fmla="+- 0 1321 1321"/>
                              <a:gd name="T47" fmla="*/ 1321 h 33"/>
                              <a:gd name="T48" fmla="+- 0 3827 3811"/>
                              <a:gd name="T49" fmla="*/ T48 w 33"/>
                              <a:gd name="T50" fmla="+- 0 1321 1321"/>
                              <a:gd name="T51" fmla="*/ 1321 h 33"/>
                              <a:gd name="T52" fmla="+- 0 3823 3811"/>
                              <a:gd name="T53" fmla="*/ T52 w 33"/>
                              <a:gd name="T54" fmla="+- 0 1321 1321"/>
                              <a:gd name="T55" fmla="*/ 1321 h 33"/>
                              <a:gd name="T56" fmla="+- 0 3819 3811"/>
                              <a:gd name="T57" fmla="*/ T56 w 33"/>
                              <a:gd name="T58" fmla="+- 0 1323 1321"/>
                              <a:gd name="T59" fmla="*/ 1323 h 33"/>
                              <a:gd name="T60" fmla="+- 0 3816 3811"/>
                              <a:gd name="T61" fmla="*/ T60 w 33"/>
                              <a:gd name="T62" fmla="+- 0 1326 1321"/>
                              <a:gd name="T63" fmla="*/ 1326 h 33"/>
                              <a:gd name="T64" fmla="+- 0 3813 3811"/>
                              <a:gd name="T65" fmla="*/ T64 w 33"/>
                              <a:gd name="T66" fmla="+- 0 1329 1321"/>
                              <a:gd name="T67" fmla="*/ 1329 h 33"/>
                              <a:gd name="T68" fmla="+- 0 3811 3811"/>
                              <a:gd name="T69" fmla="*/ T68 w 33"/>
                              <a:gd name="T70" fmla="+- 0 1333 1321"/>
                              <a:gd name="T71" fmla="*/ 1333 h 33"/>
                              <a:gd name="T72" fmla="+- 0 3811 3811"/>
                              <a:gd name="T73" fmla="*/ T72 w 33"/>
                              <a:gd name="T74" fmla="+- 0 1338 1321"/>
                              <a:gd name="T75" fmla="*/ 1338 h 33"/>
                              <a:gd name="T76" fmla="+- 0 3811 3811"/>
                              <a:gd name="T77" fmla="*/ T76 w 33"/>
                              <a:gd name="T78" fmla="+- 0 1342 1321"/>
                              <a:gd name="T79" fmla="*/ 1342 h 33"/>
                              <a:gd name="T80" fmla="+- 0 3813 3811"/>
                              <a:gd name="T81" fmla="*/ T80 w 33"/>
                              <a:gd name="T82" fmla="+- 0 1346 1321"/>
                              <a:gd name="T83" fmla="*/ 1346 h 33"/>
                              <a:gd name="T84" fmla="+- 0 3816 3811"/>
                              <a:gd name="T85" fmla="*/ T84 w 33"/>
                              <a:gd name="T86" fmla="+- 0 1349 1321"/>
                              <a:gd name="T87" fmla="*/ 1349 h 33"/>
                              <a:gd name="T88" fmla="+- 0 3819 3811"/>
                              <a:gd name="T89" fmla="*/ T88 w 33"/>
                              <a:gd name="T90" fmla="+- 0 1352 1321"/>
                              <a:gd name="T91" fmla="*/ 1352 h 33"/>
                              <a:gd name="T92" fmla="+- 0 3823 3811"/>
                              <a:gd name="T93" fmla="*/ T92 w 33"/>
                              <a:gd name="T94" fmla="+- 0 1354 1321"/>
                              <a:gd name="T95" fmla="*/ 1354 h 33"/>
                              <a:gd name="T96" fmla="+- 0 3827 3811"/>
                              <a:gd name="T97" fmla="*/ T96 w 33"/>
                              <a:gd name="T98" fmla="+- 0 1354 1321"/>
                              <a:gd name="T99" fmla="*/ 135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Freeform 793"/>
                        <wps:cNvSpPr>
                          <a:spLocks/>
                        </wps:cNvSpPr>
                        <wps:spPr bwMode="auto">
                          <a:xfrm>
                            <a:off x="4639" y="1356"/>
                            <a:ext cx="33" cy="33"/>
                          </a:xfrm>
                          <a:custGeom>
                            <a:avLst/>
                            <a:gdLst>
                              <a:gd name="T0" fmla="+- 0 4660 4639"/>
                              <a:gd name="T1" fmla="*/ T0 w 33"/>
                              <a:gd name="T2" fmla="+- 0 1357 1357"/>
                              <a:gd name="T3" fmla="*/ 1357 h 33"/>
                              <a:gd name="T4" fmla="+- 0 4651 4639"/>
                              <a:gd name="T5" fmla="*/ T4 w 33"/>
                              <a:gd name="T6" fmla="+- 0 1357 1357"/>
                              <a:gd name="T7" fmla="*/ 1357 h 33"/>
                              <a:gd name="T8" fmla="+- 0 4647 4639"/>
                              <a:gd name="T9" fmla="*/ T8 w 33"/>
                              <a:gd name="T10" fmla="+- 0 1358 1357"/>
                              <a:gd name="T11" fmla="*/ 1358 h 33"/>
                              <a:gd name="T12" fmla="+- 0 4641 4639"/>
                              <a:gd name="T13" fmla="*/ T12 w 33"/>
                              <a:gd name="T14" fmla="+- 0 1364 1357"/>
                              <a:gd name="T15" fmla="*/ 1364 h 33"/>
                              <a:gd name="T16" fmla="+- 0 4639 4639"/>
                              <a:gd name="T17" fmla="*/ T16 w 33"/>
                              <a:gd name="T18" fmla="+- 0 1369 1357"/>
                              <a:gd name="T19" fmla="*/ 1369 h 33"/>
                              <a:gd name="T20" fmla="+- 0 4639 4639"/>
                              <a:gd name="T21" fmla="*/ T20 w 33"/>
                              <a:gd name="T22" fmla="+- 0 1377 1357"/>
                              <a:gd name="T23" fmla="*/ 1377 h 33"/>
                              <a:gd name="T24" fmla="+- 0 4641 4639"/>
                              <a:gd name="T25" fmla="*/ T24 w 33"/>
                              <a:gd name="T26" fmla="+- 0 1381 1357"/>
                              <a:gd name="T27" fmla="*/ 1381 h 33"/>
                              <a:gd name="T28" fmla="+- 0 4647 4639"/>
                              <a:gd name="T29" fmla="*/ T28 w 33"/>
                              <a:gd name="T30" fmla="+- 0 1387 1357"/>
                              <a:gd name="T31" fmla="*/ 1387 h 33"/>
                              <a:gd name="T32" fmla="+- 0 4651 4639"/>
                              <a:gd name="T33" fmla="*/ T32 w 33"/>
                              <a:gd name="T34" fmla="+- 0 1389 1357"/>
                              <a:gd name="T35" fmla="*/ 1389 h 33"/>
                              <a:gd name="T36" fmla="+- 0 4660 4639"/>
                              <a:gd name="T37" fmla="*/ T36 w 33"/>
                              <a:gd name="T38" fmla="+- 0 1389 1357"/>
                              <a:gd name="T39" fmla="*/ 1389 h 33"/>
                              <a:gd name="T40" fmla="+- 0 4664 4639"/>
                              <a:gd name="T41" fmla="*/ T40 w 33"/>
                              <a:gd name="T42" fmla="+- 0 1387 1357"/>
                              <a:gd name="T43" fmla="*/ 1387 h 33"/>
                              <a:gd name="T44" fmla="+- 0 4670 4639"/>
                              <a:gd name="T45" fmla="*/ T44 w 33"/>
                              <a:gd name="T46" fmla="+- 0 1381 1357"/>
                              <a:gd name="T47" fmla="*/ 1381 h 33"/>
                              <a:gd name="T48" fmla="+- 0 4672 4639"/>
                              <a:gd name="T49" fmla="*/ T48 w 33"/>
                              <a:gd name="T50" fmla="+- 0 1377 1357"/>
                              <a:gd name="T51" fmla="*/ 1377 h 33"/>
                              <a:gd name="T52" fmla="+- 0 4672 4639"/>
                              <a:gd name="T53" fmla="*/ T52 w 33"/>
                              <a:gd name="T54" fmla="+- 0 1369 1357"/>
                              <a:gd name="T55" fmla="*/ 1369 h 33"/>
                              <a:gd name="T56" fmla="+- 0 4670 4639"/>
                              <a:gd name="T57" fmla="*/ T56 w 33"/>
                              <a:gd name="T58" fmla="+- 0 1364 1357"/>
                              <a:gd name="T59" fmla="*/ 1364 h 33"/>
                              <a:gd name="T60" fmla="+- 0 4664 4639"/>
                              <a:gd name="T61" fmla="*/ T60 w 33"/>
                              <a:gd name="T62" fmla="+- 0 1358 1357"/>
                              <a:gd name="T63" fmla="*/ 1358 h 33"/>
                              <a:gd name="T64" fmla="+- 0 4660 4639"/>
                              <a:gd name="T65" fmla="*/ T64 w 33"/>
                              <a:gd name="T66" fmla="+- 0 1357 1357"/>
                              <a:gd name="T67" fmla="*/ 135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Freeform 792"/>
                        <wps:cNvSpPr>
                          <a:spLocks/>
                        </wps:cNvSpPr>
                        <wps:spPr bwMode="auto">
                          <a:xfrm>
                            <a:off x="4639" y="1356"/>
                            <a:ext cx="33" cy="33"/>
                          </a:xfrm>
                          <a:custGeom>
                            <a:avLst/>
                            <a:gdLst>
                              <a:gd name="T0" fmla="+- 0 4656 4639"/>
                              <a:gd name="T1" fmla="*/ T0 w 33"/>
                              <a:gd name="T2" fmla="+- 0 1389 1357"/>
                              <a:gd name="T3" fmla="*/ 1389 h 33"/>
                              <a:gd name="T4" fmla="+- 0 4660 4639"/>
                              <a:gd name="T5" fmla="*/ T4 w 33"/>
                              <a:gd name="T6" fmla="+- 0 1389 1357"/>
                              <a:gd name="T7" fmla="*/ 1389 h 33"/>
                              <a:gd name="T8" fmla="+- 0 4664 4639"/>
                              <a:gd name="T9" fmla="*/ T8 w 33"/>
                              <a:gd name="T10" fmla="+- 0 1387 1357"/>
                              <a:gd name="T11" fmla="*/ 1387 h 33"/>
                              <a:gd name="T12" fmla="+- 0 4667 4639"/>
                              <a:gd name="T13" fmla="*/ T12 w 33"/>
                              <a:gd name="T14" fmla="+- 0 1384 1357"/>
                              <a:gd name="T15" fmla="*/ 1384 h 33"/>
                              <a:gd name="T16" fmla="+- 0 4670 4639"/>
                              <a:gd name="T17" fmla="*/ T16 w 33"/>
                              <a:gd name="T18" fmla="+- 0 1381 1357"/>
                              <a:gd name="T19" fmla="*/ 1381 h 33"/>
                              <a:gd name="T20" fmla="+- 0 4672 4639"/>
                              <a:gd name="T21" fmla="*/ T20 w 33"/>
                              <a:gd name="T22" fmla="+- 0 1377 1357"/>
                              <a:gd name="T23" fmla="*/ 1377 h 33"/>
                              <a:gd name="T24" fmla="+- 0 4672 4639"/>
                              <a:gd name="T25" fmla="*/ T24 w 33"/>
                              <a:gd name="T26" fmla="+- 0 1373 1357"/>
                              <a:gd name="T27" fmla="*/ 1373 h 33"/>
                              <a:gd name="T28" fmla="+- 0 4672 4639"/>
                              <a:gd name="T29" fmla="*/ T28 w 33"/>
                              <a:gd name="T30" fmla="+- 0 1369 1357"/>
                              <a:gd name="T31" fmla="*/ 1369 h 33"/>
                              <a:gd name="T32" fmla="+- 0 4670 4639"/>
                              <a:gd name="T33" fmla="*/ T32 w 33"/>
                              <a:gd name="T34" fmla="+- 0 1364 1357"/>
                              <a:gd name="T35" fmla="*/ 1364 h 33"/>
                              <a:gd name="T36" fmla="+- 0 4667 4639"/>
                              <a:gd name="T37" fmla="*/ T36 w 33"/>
                              <a:gd name="T38" fmla="+- 0 1361 1357"/>
                              <a:gd name="T39" fmla="*/ 1361 h 33"/>
                              <a:gd name="T40" fmla="+- 0 4664 4639"/>
                              <a:gd name="T41" fmla="*/ T40 w 33"/>
                              <a:gd name="T42" fmla="+- 0 1358 1357"/>
                              <a:gd name="T43" fmla="*/ 1358 h 33"/>
                              <a:gd name="T44" fmla="+- 0 4660 4639"/>
                              <a:gd name="T45" fmla="*/ T44 w 33"/>
                              <a:gd name="T46" fmla="+- 0 1357 1357"/>
                              <a:gd name="T47" fmla="*/ 1357 h 33"/>
                              <a:gd name="T48" fmla="+- 0 4656 4639"/>
                              <a:gd name="T49" fmla="*/ T48 w 33"/>
                              <a:gd name="T50" fmla="+- 0 1357 1357"/>
                              <a:gd name="T51" fmla="*/ 1357 h 33"/>
                              <a:gd name="T52" fmla="+- 0 4651 4639"/>
                              <a:gd name="T53" fmla="*/ T52 w 33"/>
                              <a:gd name="T54" fmla="+- 0 1357 1357"/>
                              <a:gd name="T55" fmla="*/ 1357 h 33"/>
                              <a:gd name="T56" fmla="+- 0 4647 4639"/>
                              <a:gd name="T57" fmla="*/ T56 w 33"/>
                              <a:gd name="T58" fmla="+- 0 1358 1357"/>
                              <a:gd name="T59" fmla="*/ 1358 h 33"/>
                              <a:gd name="T60" fmla="+- 0 4644 4639"/>
                              <a:gd name="T61" fmla="*/ T60 w 33"/>
                              <a:gd name="T62" fmla="+- 0 1361 1357"/>
                              <a:gd name="T63" fmla="*/ 1361 h 33"/>
                              <a:gd name="T64" fmla="+- 0 4641 4639"/>
                              <a:gd name="T65" fmla="*/ T64 w 33"/>
                              <a:gd name="T66" fmla="+- 0 1364 1357"/>
                              <a:gd name="T67" fmla="*/ 1364 h 33"/>
                              <a:gd name="T68" fmla="+- 0 4639 4639"/>
                              <a:gd name="T69" fmla="*/ T68 w 33"/>
                              <a:gd name="T70" fmla="+- 0 1369 1357"/>
                              <a:gd name="T71" fmla="*/ 1369 h 33"/>
                              <a:gd name="T72" fmla="+- 0 4639 4639"/>
                              <a:gd name="T73" fmla="*/ T72 w 33"/>
                              <a:gd name="T74" fmla="+- 0 1373 1357"/>
                              <a:gd name="T75" fmla="*/ 1373 h 33"/>
                              <a:gd name="T76" fmla="+- 0 4639 4639"/>
                              <a:gd name="T77" fmla="*/ T76 w 33"/>
                              <a:gd name="T78" fmla="+- 0 1377 1357"/>
                              <a:gd name="T79" fmla="*/ 1377 h 33"/>
                              <a:gd name="T80" fmla="+- 0 4641 4639"/>
                              <a:gd name="T81" fmla="*/ T80 w 33"/>
                              <a:gd name="T82" fmla="+- 0 1381 1357"/>
                              <a:gd name="T83" fmla="*/ 1381 h 33"/>
                              <a:gd name="T84" fmla="+- 0 4644 4639"/>
                              <a:gd name="T85" fmla="*/ T84 w 33"/>
                              <a:gd name="T86" fmla="+- 0 1384 1357"/>
                              <a:gd name="T87" fmla="*/ 1384 h 33"/>
                              <a:gd name="T88" fmla="+- 0 4647 4639"/>
                              <a:gd name="T89" fmla="*/ T88 w 33"/>
                              <a:gd name="T90" fmla="+- 0 1387 1357"/>
                              <a:gd name="T91" fmla="*/ 1387 h 33"/>
                              <a:gd name="T92" fmla="+- 0 4651 4639"/>
                              <a:gd name="T93" fmla="*/ T92 w 33"/>
                              <a:gd name="T94" fmla="+- 0 1389 1357"/>
                              <a:gd name="T95" fmla="*/ 1389 h 33"/>
                              <a:gd name="T96" fmla="+- 0 4656 4639"/>
                              <a:gd name="T97" fmla="*/ T96 w 33"/>
                              <a:gd name="T98" fmla="+- 0 1389 1357"/>
                              <a:gd name="T99" fmla="*/ 138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Freeform 791"/>
                        <wps:cNvSpPr>
                          <a:spLocks/>
                        </wps:cNvSpPr>
                        <wps:spPr bwMode="auto">
                          <a:xfrm>
                            <a:off x="5467" y="1357"/>
                            <a:ext cx="33" cy="33"/>
                          </a:xfrm>
                          <a:custGeom>
                            <a:avLst/>
                            <a:gdLst>
                              <a:gd name="T0" fmla="+- 0 5488 5468"/>
                              <a:gd name="T1" fmla="*/ T0 w 33"/>
                              <a:gd name="T2" fmla="+- 0 1358 1358"/>
                              <a:gd name="T3" fmla="*/ 1358 h 33"/>
                              <a:gd name="T4" fmla="+- 0 5480 5468"/>
                              <a:gd name="T5" fmla="*/ T4 w 33"/>
                              <a:gd name="T6" fmla="+- 0 1358 1358"/>
                              <a:gd name="T7" fmla="*/ 1358 h 33"/>
                              <a:gd name="T8" fmla="+- 0 5475 5468"/>
                              <a:gd name="T9" fmla="*/ T8 w 33"/>
                              <a:gd name="T10" fmla="+- 0 1360 1358"/>
                              <a:gd name="T11" fmla="*/ 1360 h 33"/>
                              <a:gd name="T12" fmla="+- 0 5469 5468"/>
                              <a:gd name="T13" fmla="*/ T12 w 33"/>
                              <a:gd name="T14" fmla="+- 0 1366 1358"/>
                              <a:gd name="T15" fmla="*/ 1366 h 33"/>
                              <a:gd name="T16" fmla="+- 0 5468 5468"/>
                              <a:gd name="T17" fmla="*/ T16 w 33"/>
                              <a:gd name="T18" fmla="+- 0 1370 1358"/>
                              <a:gd name="T19" fmla="*/ 1370 h 33"/>
                              <a:gd name="T20" fmla="+- 0 5468 5468"/>
                              <a:gd name="T21" fmla="*/ T20 w 33"/>
                              <a:gd name="T22" fmla="+- 0 1378 1358"/>
                              <a:gd name="T23" fmla="*/ 1378 h 33"/>
                              <a:gd name="T24" fmla="+- 0 5469 5468"/>
                              <a:gd name="T25" fmla="*/ T24 w 33"/>
                              <a:gd name="T26" fmla="+- 0 1383 1358"/>
                              <a:gd name="T27" fmla="*/ 1383 h 33"/>
                              <a:gd name="T28" fmla="+- 0 5475 5468"/>
                              <a:gd name="T29" fmla="*/ T28 w 33"/>
                              <a:gd name="T30" fmla="+- 0 1389 1358"/>
                              <a:gd name="T31" fmla="*/ 1389 h 33"/>
                              <a:gd name="T32" fmla="+- 0 5480 5468"/>
                              <a:gd name="T33" fmla="*/ T32 w 33"/>
                              <a:gd name="T34" fmla="+- 0 1390 1358"/>
                              <a:gd name="T35" fmla="*/ 1390 h 33"/>
                              <a:gd name="T36" fmla="+- 0 5488 5468"/>
                              <a:gd name="T37" fmla="*/ T36 w 33"/>
                              <a:gd name="T38" fmla="+- 0 1390 1358"/>
                              <a:gd name="T39" fmla="*/ 1390 h 33"/>
                              <a:gd name="T40" fmla="+- 0 5492 5468"/>
                              <a:gd name="T41" fmla="*/ T40 w 33"/>
                              <a:gd name="T42" fmla="+- 0 1389 1358"/>
                              <a:gd name="T43" fmla="*/ 1389 h 33"/>
                              <a:gd name="T44" fmla="+- 0 5499 5468"/>
                              <a:gd name="T45" fmla="*/ T44 w 33"/>
                              <a:gd name="T46" fmla="+- 0 1383 1358"/>
                              <a:gd name="T47" fmla="*/ 1383 h 33"/>
                              <a:gd name="T48" fmla="+- 0 5500 5468"/>
                              <a:gd name="T49" fmla="*/ T48 w 33"/>
                              <a:gd name="T50" fmla="+- 0 1378 1358"/>
                              <a:gd name="T51" fmla="*/ 1378 h 33"/>
                              <a:gd name="T52" fmla="+- 0 5500 5468"/>
                              <a:gd name="T53" fmla="*/ T52 w 33"/>
                              <a:gd name="T54" fmla="+- 0 1370 1358"/>
                              <a:gd name="T55" fmla="*/ 1370 h 33"/>
                              <a:gd name="T56" fmla="+- 0 5499 5468"/>
                              <a:gd name="T57" fmla="*/ T56 w 33"/>
                              <a:gd name="T58" fmla="+- 0 1366 1358"/>
                              <a:gd name="T59" fmla="*/ 1366 h 33"/>
                              <a:gd name="T60" fmla="+- 0 5492 5468"/>
                              <a:gd name="T61" fmla="*/ T60 w 33"/>
                              <a:gd name="T62" fmla="+- 0 1360 1358"/>
                              <a:gd name="T63" fmla="*/ 1360 h 33"/>
                              <a:gd name="T64" fmla="+- 0 5488 5468"/>
                              <a:gd name="T65" fmla="*/ T64 w 33"/>
                              <a:gd name="T66" fmla="+- 0 1358 1358"/>
                              <a:gd name="T67" fmla="*/ 135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Freeform 790"/>
                        <wps:cNvSpPr>
                          <a:spLocks/>
                        </wps:cNvSpPr>
                        <wps:spPr bwMode="auto">
                          <a:xfrm>
                            <a:off x="5467" y="1357"/>
                            <a:ext cx="33" cy="33"/>
                          </a:xfrm>
                          <a:custGeom>
                            <a:avLst/>
                            <a:gdLst>
                              <a:gd name="T0" fmla="+- 0 5484 5468"/>
                              <a:gd name="T1" fmla="*/ T0 w 33"/>
                              <a:gd name="T2" fmla="+- 0 1390 1358"/>
                              <a:gd name="T3" fmla="*/ 1390 h 33"/>
                              <a:gd name="T4" fmla="+- 0 5488 5468"/>
                              <a:gd name="T5" fmla="*/ T4 w 33"/>
                              <a:gd name="T6" fmla="+- 0 1390 1358"/>
                              <a:gd name="T7" fmla="*/ 1390 h 33"/>
                              <a:gd name="T8" fmla="+- 0 5492 5468"/>
                              <a:gd name="T9" fmla="*/ T8 w 33"/>
                              <a:gd name="T10" fmla="+- 0 1389 1358"/>
                              <a:gd name="T11" fmla="*/ 1389 h 33"/>
                              <a:gd name="T12" fmla="+- 0 5496 5468"/>
                              <a:gd name="T13" fmla="*/ T12 w 33"/>
                              <a:gd name="T14" fmla="+- 0 1386 1358"/>
                              <a:gd name="T15" fmla="*/ 1386 h 33"/>
                              <a:gd name="T16" fmla="+- 0 5499 5468"/>
                              <a:gd name="T17" fmla="*/ T16 w 33"/>
                              <a:gd name="T18" fmla="+- 0 1383 1358"/>
                              <a:gd name="T19" fmla="*/ 1383 h 33"/>
                              <a:gd name="T20" fmla="+- 0 5500 5468"/>
                              <a:gd name="T21" fmla="*/ T20 w 33"/>
                              <a:gd name="T22" fmla="+- 0 1378 1358"/>
                              <a:gd name="T23" fmla="*/ 1378 h 33"/>
                              <a:gd name="T24" fmla="+- 0 5500 5468"/>
                              <a:gd name="T25" fmla="*/ T24 w 33"/>
                              <a:gd name="T26" fmla="+- 0 1374 1358"/>
                              <a:gd name="T27" fmla="*/ 1374 h 33"/>
                              <a:gd name="T28" fmla="+- 0 5500 5468"/>
                              <a:gd name="T29" fmla="*/ T28 w 33"/>
                              <a:gd name="T30" fmla="+- 0 1370 1358"/>
                              <a:gd name="T31" fmla="*/ 1370 h 33"/>
                              <a:gd name="T32" fmla="+- 0 5499 5468"/>
                              <a:gd name="T33" fmla="*/ T32 w 33"/>
                              <a:gd name="T34" fmla="+- 0 1366 1358"/>
                              <a:gd name="T35" fmla="*/ 1366 h 33"/>
                              <a:gd name="T36" fmla="+- 0 5496 5468"/>
                              <a:gd name="T37" fmla="*/ T36 w 33"/>
                              <a:gd name="T38" fmla="+- 0 1363 1358"/>
                              <a:gd name="T39" fmla="*/ 1363 h 33"/>
                              <a:gd name="T40" fmla="+- 0 5492 5468"/>
                              <a:gd name="T41" fmla="*/ T40 w 33"/>
                              <a:gd name="T42" fmla="+- 0 1360 1358"/>
                              <a:gd name="T43" fmla="*/ 1360 h 33"/>
                              <a:gd name="T44" fmla="+- 0 5488 5468"/>
                              <a:gd name="T45" fmla="*/ T44 w 33"/>
                              <a:gd name="T46" fmla="+- 0 1358 1358"/>
                              <a:gd name="T47" fmla="*/ 1358 h 33"/>
                              <a:gd name="T48" fmla="+- 0 5484 5468"/>
                              <a:gd name="T49" fmla="*/ T48 w 33"/>
                              <a:gd name="T50" fmla="+- 0 1358 1358"/>
                              <a:gd name="T51" fmla="*/ 1358 h 33"/>
                              <a:gd name="T52" fmla="+- 0 5480 5468"/>
                              <a:gd name="T53" fmla="*/ T52 w 33"/>
                              <a:gd name="T54" fmla="+- 0 1358 1358"/>
                              <a:gd name="T55" fmla="*/ 1358 h 33"/>
                              <a:gd name="T56" fmla="+- 0 5475 5468"/>
                              <a:gd name="T57" fmla="*/ T56 w 33"/>
                              <a:gd name="T58" fmla="+- 0 1360 1358"/>
                              <a:gd name="T59" fmla="*/ 1360 h 33"/>
                              <a:gd name="T60" fmla="+- 0 5472 5468"/>
                              <a:gd name="T61" fmla="*/ T60 w 33"/>
                              <a:gd name="T62" fmla="+- 0 1363 1358"/>
                              <a:gd name="T63" fmla="*/ 1363 h 33"/>
                              <a:gd name="T64" fmla="+- 0 5469 5468"/>
                              <a:gd name="T65" fmla="*/ T64 w 33"/>
                              <a:gd name="T66" fmla="+- 0 1366 1358"/>
                              <a:gd name="T67" fmla="*/ 1366 h 33"/>
                              <a:gd name="T68" fmla="+- 0 5468 5468"/>
                              <a:gd name="T69" fmla="*/ T68 w 33"/>
                              <a:gd name="T70" fmla="+- 0 1370 1358"/>
                              <a:gd name="T71" fmla="*/ 1370 h 33"/>
                              <a:gd name="T72" fmla="+- 0 5468 5468"/>
                              <a:gd name="T73" fmla="*/ T72 w 33"/>
                              <a:gd name="T74" fmla="+- 0 1374 1358"/>
                              <a:gd name="T75" fmla="*/ 1374 h 33"/>
                              <a:gd name="T76" fmla="+- 0 5468 5468"/>
                              <a:gd name="T77" fmla="*/ T76 w 33"/>
                              <a:gd name="T78" fmla="+- 0 1378 1358"/>
                              <a:gd name="T79" fmla="*/ 1378 h 33"/>
                              <a:gd name="T80" fmla="+- 0 5469 5468"/>
                              <a:gd name="T81" fmla="*/ T80 w 33"/>
                              <a:gd name="T82" fmla="+- 0 1383 1358"/>
                              <a:gd name="T83" fmla="*/ 1383 h 33"/>
                              <a:gd name="T84" fmla="+- 0 5472 5468"/>
                              <a:gd name="T85" fmla="*/ T84 w 33"/>
                              <a:gd name="T86" fmla="+- 0 1386 1358"/>
                              <a:gd name="T87" fmla="*/ 1386 h 33"/>
                              <a:gd name="T88" fmla="+- 0 5475 5468"/>
                              <a:gd name="T89" fmla="*/ T88 w 33"/>
                              <a:gd name="T90" fmla="+- 0 1389 1358"/>
                              <a:gd name="T91" fmla="*/ 1389 h 33"/>
                              <a:gd name="T92" fmla="+- 0 5480 5468"/>
                              <a:gd name="T93" fmla="*/ T92 w 33"/>
                              <a:gd name="T94" fmla="+- 0 1390 1358"/>
                              <a:gd name="T95" fmla="*/ 1390 h 33"/>
                              <a:gd name="T96" fmla="+- 0 5484 5468"/>
                              <a:gd name="T97" fmla="*/ T96 w 33"/>
                              <a:gd name="T98" fmla="+- 0 1390 1358"/>
                              <a:gd name="T99" fmla="*/ 139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4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4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4" y="28"/>
                                </a:lnTo>
                                <a:lnTo>
                                  <a:pt x="7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Freeform 789"/>
                        <wps:cNvSpPr>
                          <a:spLocks/>
                        </wps:cNvSpPr>
                        <wps:spPr bwMode="auto">
                          <a:xfrm>
                            <a:off x="1986" y="1738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Line 788"/>
                        <wps:cNvCnPr>
                          <a:cxnSpLocks noChangeShapeType="1"/>
                        </wps:cNvCnPr>
                        <wps:spPr bwMode="auto">
                          <a:xfrm>
                            <a:off x="2005" y="17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" name="Freeform 787"/>
                        <wps:cNvSpPr>
                          <a:spLocks/>
                        </wps:cNvSpPr>
                        <wps:spPr bwMode="auto">
                          <a:xfrm>
                            <a:off x="1986" y="1465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Line 786"/>
                        <wps:cNvCnPr>
                          <a:cxnSpLocks noChangeShapeType="1"/>
                        </wps:cNvCnPr>
                        <wps:spPr bwMode="auto">
                          <a:xfrm>
                            <a:off x="2005" y="1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Freeform 785"/>
                        <wps:cNvSpPr>
                          <a:spLocks/>
                        </wps:cNvSpPr>
                        <wps:spPr bwMode="auto">
                          <a:xfrm>
                            <a:off x="1986" y="1191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Line 784"/>
                        <wps:cNvCnPr>
                          <a:cxnSpLocks noChangeShapeType="1"/>
                        </wps:cNvCnPr>
                        <wps:spPr bwMode="auto">
                          <a:xfrm>
                            <a:off x="2005" y="119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Freeform 783"/>
                        <wps:cNvSpPr>
                          <a:spLocks/>
                        </wps:cNvSpPr>
                        <wps:spPr bwMode="auto">
                          <a:xfrm>
                            <a:off x="1986" y="918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Line 782"/>
                        <wps:cNvCnPr>
                          <a:cxnSpLocks noChangeShapeType="1"/>
                        </wps:cNvCnPr>
                        <wps:spPr bwMode="auto">
                          <a:xfrm>
                            <a:off x="2005" y="9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Freeform 781"/>
                        <wps:cNvSpPr>
                          <a:spLocks/>
                        </wps:cNvSpPr>
                        <wps:spPr bwMode="auto">
                          <a:xfrm>
                            <a:off x="1986" y="645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Line 780"/>
                        <wps:cNvCnPr>
                          <a:cxnSpLocks noChangeShapeType="1"/>
                        </wps:cNvCnPr>
                        <wps:spPr bwMode="auto">
                          <a:xfrm>
                            <a:off x="2005" y="64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Freeform 779"/>
                        <wps:cNvSpPr>
                          <a:spLocks/>
                        </wps:cNvSpPr>
                        <wps:spPr bwMode="auto">
                          <a:xfrm>
                            <a:off x="1986" y="371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1" name="Line 778"/>
                        <wps:cNvCnPr>
                          <a:cxnSpLocks noChangeShapeType="1"/>
                        </wps:cNvCnPr>
                        <wps:spPr bwMode="auto">
                          <a:xfrm>
                            <a:off x="2005" y="3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" name="Freeform 777"/>
                        <wps:cNvSpPr>
                          <a:spLocks/>
                        </wps:cNvSpPr>
                        <wps:spPr bwMode="auto">
                          <a:xfrm>
                            <a:off x="1986" y="98"/>
                            <a:ext cx="20" cy="2"/>
                          </a:xfrm>
                          <a:custGeom>
                            <a:avLst/>
                            <a:gdLst>
                              <a:gd name="T0" fmla="+- 0 2005 1986"/>
                              <a:gd name="T1" fmla="*/ T0 w 20"/>
                              <a:gd name="T2" fmla="+- 0 1986 1986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" name="Line 776"/>
                        <wps:cNvCnPr>
                          <a:cxnSpLocks noChangeShapeType="1"/>
                        </wps:cNvCnPr>
                        <wps:spPr bwMode="auto">
                          <a:xfrm>
                            <a:off x="2005" y="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" name="AutoShape 775"/>
                        <wps:cNvSpPr>
                          <a:spLocks/>
                        </wps:cNvSpPr>
                        <wps:spPr bwMode="auto">
                          <a:xfrm>
                            <a:off x="2160" y="3714"/>
                            <a:ext cx="13392" cy="6653"/>
                          </a:xfrm>
                          <a:custGeom>
                            <a:avLst/>
                            <a:gdLst>
                              <a:gd name="T0" fmla="+- 0 2005 2160"/>
                              <a:gd name="T1" fmla="*/ T0 w 13392"/>
                              <a:gd name="T2" fmla="+- 0 1749 3714"/>
                              <a:gd name="T3" fmla="*/ 1749 h 6653"/>
                              <a:gd name="T4" fmla="+- 0 2005 2160"/>
                              <a:gd name="T5" fmla="*/ T4 w 13392"/>
                              <a:gd name="T6" fmla="+- 0 -61 3714"/>
                              <a:gd name="T7" fmla="*/ -61 h 6653"/>
                              <a:gd name="T8" fmla="+- 0 5650 2160"/>
                              <a:gd name="T9" fmla="*/ T8 w 13392"/>
                              <a:gd name="T10" fmla="+- 0 1749 3714"/>
                              <a:gd name="T11" fmla="*/ 1749 h 6653"/>
                              <a:gd name="T12" fmla="+- 0 5650 2160"/>
                              <a:gd name="T13" fmla="*/ T12 w 13392"/>
                              <a:gd name="T14" fmla="+- 0 -61 3714"/>
                              <a:gd name="T15" fmla="*/ -61 h 6653"/>
                              <a:gd name="T16" fmla="+- 0 2005 2160"/>
                              <a:gd name="T17" fmla="*/ T16 w 13392"/>
                              <a:gd name="T18" fmla="+- 0 1749 3714"/>
                              <a:gd name="T19" fmla="*/ 1749 h 6653"/>
                              <a:gd name="T20" fmla="+- 0 5650 2160"/>
                              <a:gd name="T21" fmla="*/ T20 w 13392"/>
                              <a:gd name="T22" fmla="+- 0 1749 3714"/>
                              <a:gd name="T23" fmla="*/ 1749 h 6653"/>
                              <a:gd name="T24" fmla="+- 0 2005 2160"/>
                              <a:gd name="T25" fmla="*/ T24 w 13392"/>
                              <a:gd name="T26" fmla="+- 0 -61 3714"/>
                              <a:gd name="T27" fmla="*/ -61 h 6653"/>
                              <a:gd name="T28" fmla="+- 0 5650 2160"/>
                              <a:gd name="T29" fmla="*/ T28 w 13392"/>
                              <a:gd name="T30" fmla="+- 0 -61 3714"/>
                              <a:gd name="T31" fmla="*/ -61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-155" y="-1965"/>
                                </a:moveTo>
                                <a:lnTo>
                                  <a:pt x="-155" y="-3775"/>
                                </a:lnTo>
                                <a:moveTo>
                                  <a:pt x="3490" y="-1965"/>
                                </a:moveTo>
                                <a:lnTo>
                                  <a:pt x="3490" y="-3775"/>
                                </a:lnTo>
                                <a:moveTo>
                                  <a:pt x="-155" y="-1965"/>
                                </a:moveTo>
                                <a:lnTo>
                                  <a:pt x="3490" y="-1965"/>
                                </a:lnTo>
                                <a:moveTo>
                                  <a:pt x="-155" y="-3775"/>
                                </a:moveTo>
                                <a:lnTo>
                                  <a:pt x="3490" y="-3775"/>
                                </a:lnTo>
                              </a:path>
                            </a:pathLst>
                          </a:cu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" name="Freeform 774"/>
                        <wps:cNvSpPr>
                          <a:spLocks/>
                        </wps:cNvSpPr>
                        <wps:spPr bwMode="auto">
                          <a:xfrm>
                            <a:off x="5191" y="-35"/>
                            <a:ext cx="431" cy="416"/>
                          </a:xfrm>
                          <a:custGeom>
                            <a:avLst/>
                            <a:gdLst>
                              <a:gd name="T0" fmla="+- 0 5619 5192"/>
                              <a:gd name="T1" fmla="*/ T0 w 431"/>
                              <a:gd name="T2" fmla="+- 0 -34 -34"/>
                              <a:gd name="T3" fmla="*/ -34 h 416"/>
                              <a:gd name="T4" fmla="+- 0 5195 5192"/>
                              <a:gd name="T5" fmla="*/ T4 w 431"/>
                              <a:gd name="T6" fmla="+- 0 -34 -34"/>
                              <a:gd name="T7" fmla="*/ -34 h 416"/>
                              <a:gd name="T8" fmla="+- 0 5192 5192"/>
                              <a:gd name="T9" fmla="*/ T8 w 431"/>
                              <a:gd name="T10" fmla="+- 0 -31 -34"/>
                              <a:gd name="T11" fmla="*/ -31 h 416"/>
                              <a:gd name="T12" fmla="+- 0 5192 5192"/>
                              <a:gd name="T13" fmla="*/ T12 w 431"/>
                              <a:gd name="T14" fmla="+- 0 378 -34"/>
                              <a:gd name="T15" fmla="*/ 378 h 416"/>
                              <a:gd name="T16" fmla="+- 0 5195 5192"/>
                              <a:gd name="T17" fmla="*/ T16 w 431"/>
                              <a:gd name="T18" fmla="+- 0 381 -34"/>
                              <a:gd name="T19" fmla="*/ 381 h 416"/>
                              <a:gd name="T20" fmla="+- 0 5619 5192"/>
                              <a:gd name="T21" fmla="*/ T20 w 431"/>
                              <a:gd name="T22" fmla="+- 0 381 -34"/>
                              <a:gd name="T23" fmla="*/ 381 h 416"/>
                              <a:gd name="T24" fmla="+- 0 5622 5192"/>
                              <a:gd name="T25" fmla="*/ T24 w 431"/>
                              <a:gd name="T26" fmla="+- 0 378 -34"/>
                              <a:gd name="T27" fmla="*/ 378 h 416"/>
                              <a:gd name="T28" fmla="+- 0 5622 5192"/>
                              <a:gd name="T29" fmla="*/ T28 w 431"/>
                              <a:gd name="T30" fmla="+- 0 -31 -34"/>
                              <a:gd name="T31" fmla="*/ -31 h 416"/>
                              <a:gd name="T32" fmla="+- 0 5619 5192"/>
                              <a:gd name="T33" fmla="*/ T32 w 431"/>
                              <a:gd name="T34" fmla="+- 0 -34 -34"/>
                              <a:gd name="T35" fmla="*/ -34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427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412"/>
                                </a:lnTo>
                                <a:lnTo>
                                  <a:pt x="3" y="415"/>
                                </a:lnTo>
                                <a:lnTo>
                                  <a:pt x="427" y="415"/>
                                </a:lnTo>
                                <a:lnTo>
                                  <a:pt x="430" y="412"/>
                                </a:lnTo>
                                <a:lnTo>
                                  <a:pt x="430" y="3"/>
                                </a:lnTo>
                                <a:lnTo>
                                  <a:pt x="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6" name="Freeform 773"/>
                        <wps:cNvSpPr>
                          <a:spLocks/>
                        </wps:cNvSpPr>
                        <wps:spPr bwMode="auto">
                          <a:xfrm>
                            <a:off x="5191" y="-35"/>
                            <a:ext cx="431" cy="416"/>
                          </a:xfrm>
                          <a:custGeom>
                            <a:avLst/>
                            <a:gdLst>
                              <a:gd name="T0" fmla="+- 0 5202 5192"/>
                              <a:gd name="T1" fmla="*/ T0 w 431"/>
                              <a:gd name="T2" fmla="+- 0 381 -34"/>
                              <a:gd name="T3" fmla="*/ 381 h 416"/>
                              <a:gd name="T4" fmla="+- 0 5612 5192"/>
                              <a:gd name="T5" fmla="*/ T4 w 431"/>
                              <a:gd name="T6" fmla="+- 0 381 -34"/>
                              <a:gd name="T7" fmla="*/ 381 h 416"/>
                              <a:gd name="T8" fmla="+- 0 5619 5192"/>
                              <a:gd name="T9" fmla="*/ T8 w 431"/>
                              <a:gd name="T10" fmla="+- 0 381 -34"/>
                              <a:gd name="T11" fmla="*/ 381 h 416"/>
                              <a:gd name="T12" fmla="+- 0 5622 5192"/>
                              <a:gd name="T13" fmla="*/ T12 w 431"/>
                              <a:gd name="T14" fmla="+- 0 378 -34"/>
                              <a:gd name="T15" fmla="*/ 378 h 416"/>
                              <a:gd name="T16" fmla="+- 0 5622 5192"/>
                              <a:gd name="T17" fmla="*/ T16 w 431"/>
                              <a:gd name="T18" fmla="+- 0 371 -34"/>
                              <a:gd name="T19" fmla="*/ 371 h 416"/>
                              <a:gd name="T20" fmla="+- 0 5622 5192"/>
                              <a:gd name="T21" fmla="*/ T20 w 431"/>
                              <a:gd name="T22" fmla="+- 0 -23 -34"/>
                              <a:gd name="T23" fmla="*/ -23 h 416"/>
                              <a:gd name="T24" fmla="+- 0 5622 5192"/>
                              <a:gd name="T25" fmla="*/ T24 w 431"/>
                              <a:gd name="T26" fmla="+- 0 -31 -34"/>
                              <a:gd name="T27" fmla="*/ -31 h 416"/>
                              <a:gd name="T28" fmla="+- 0 5619 5192"/>
                              <a:gd name="T29" fmla="*/ T28 w 431"/>
                              <a:gd name="T30" fmla="+- 0 -34 -34"/>
                              <a:gd name="T31" fmla="*/ -34 h 416"/>
                              <a:gd name="T32" fmla="+- 0 5612 5192"/>
                              <a:gd name="T33" fmla="*/ T32 w 431"/>
                              <a:gd name="T34" fmla="+- 0 -34 -34"/>
                              <a:gd name="T35" fmla="*/ -34 h 416"/>
                              <a:gd name="T36" fmla="+- 0 5202 5192"/>
                              <a:gd name="T37" fmla="*/ T36 w 431"/>
                              <a:gd name="T38" fmla="+- 0 -34 -34"/>
                              <a:gd name="T39" fmla="*/ -34 h 416"/>
                              <a:gd name="T40" fmla="+- 0 5195 5192"/>
                              <a:gd name="T41" fmla="*/ T40 w 431"/>
                              <a:gd name="T42" fmla="+- 0 -34 -34"/>
                              <a:gd name="T43" fmla="*/ -34 h 416"/>
                              <a:gd name="T44" fmla="+- 0 5192 5192"/>
                              <a:gd name="T45" fmla="*/ T44 w 431"/>
                              <a:gd name="T46" fmla="+- 0 -31 -34"/>
                              <a:gd name="T47" fmla="*/ -31 h 416"/>
                              <a:gd name="T48" fmla="+- 0 5192 5192"/>
                              <a:gd name="T49" fmla="*/ T48 w 431"/>
                              <a:gd name="T50" fmla="+- 0 -23 -34"/>
                              <a:gd name="T51" fmla="*/ -23 h 416"/>
                              <a:gd name="T52" fmla="+- 0 5192 5192"/>
                              <a:gd name="T53" fmla="*/ T52 w 431"/>
                              <a:gd name="T54" fmla="+- 0 371 -34"/>
                              <a:gd name="T55" fmla="*/ 371 h 416"/>
                              <a:gd name="T56" fmla="+- 0 5192 5192"/>
                              <a:gd name="T57" fmla="*/ T56 w 431"/>
                              <a:gd name="T58" fmla="+- 0 378 -34"/>
                              <a:gd name="T59" fmla="*/ 378 h 416"/>
                              <a:gd name="T60" fmla="+- 0 5195 5192"/>
                              <a:gd name="T61" fmla="*/ T60 w 431"/>
                              <a:gd name="T62" fmla="+- 0 381 -34"/>
                              <a:gd name="T63" fmla="*/ 381 h 416"/>
                              <a:gd name="T64" fmla="+- 0 5202 5192"/>
                              <a:gd name="T65" fmla="*/ T64 w 431"/>
                              <a:gd name="T66" fmla="+- 0 381 -34"/>
                              <a:gd name="T67" fmla="*/ 381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10" y="415"/>
                                </a:moveTo>
                                <a:lnTo>
                                  <a:pt x="420" y="415"/>
                                </a:lnTo>
                                <a:lnTo>
                                  <a:pt x="427" y="415"/>
                                </a:lnTo>
                                <a:lnTo>
                                  <a:pt x="430" y="412"/>
                                </a:lnTo>
                                <a:lnTo>
                                  <a:pt x="430" y="405"/>
                                </a:lnTo>
                                <a:lnTo>
                                  <a:pt x="430" y="11"/>
                                </a:lnTo>
                                <a:lnTo>
                                  <a:pt x="430" y="3"/>
                                </a:lnTo>
                                <a:lnTo>
                                  <a:pt x="427" y="0"/>
                                </a:lnTo>
                                <a:lnTo>
                                  <a:pt x="420" y="0"/>
                                </a:lnTo>
                                <a:lnTo>
                                  <a:pt x="10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0" y="405"/>
                                </a:lnTo>
                                <a:lnTo>
                                  <a:pt x="0" y="412"/>
                                </a:lnTo>
                                <a:lnTo>
                                  <a:pt x="3" y="415"/>
                                </a:lnTo>
                                <a:lnTo>
                                  <a:pt x="10" y="4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" name="Freeform 772"/>
                        <wps:cNvSpPr>
                          <a:spLocks/>
                        </wps:cNvSpPr>
                        <wps:spPr bwMode="auto">
                          <a:xfrm>
                            <a:off x="5251" y="-7"/>
                            <a:ext cx="33" cy="33"/>
                          </a:xfrm>
                          <a:custGeom>
                            <a:avLst/>
                            <a:gdLst>
                              <a:gd name="T0" fmla="+- 0 5272 5251"/>
                              <a:gd name="T1" fmla="*/ T0 w 33"/>
                              <a:gd name="T2" fmla="+- 0 -6 -6"/>
                              <a:gd name="T3" fmla="*/ -6 h 33"/>
                              <a:gd name="T4" fmla="+- 0 5263 5251"/>
                              <a:gd name="T5" fmla="*/ T4 w 33"/>
                              <a:gd name="T6" fmla="+- 0 -6 -6"/>
                              <a:gd name="T7" fmla="*/ -6 h 33"/>
                              <a:gd name="T8" fmla="+- 0 5259 5251"/>
                              <a:gd name="T9" fmla="*/ T8 w 33"/>
                              <a:gd name="T10" fmla="+- 0 -5 -6"/>
                              <a:gd name="T11" fmla="*/ -5 h 33"/>
                              <a:gd name="T12" fmla="+- 0 5253 5251"/>
                              <a:gd name="T13" fmla="*/ T12 w 33"/>
                              <a:gd name="T14" fmla="+- 0 1 -6"/>
                              <a:gd name="T15" fmla="*/ 1 h 33"/>
                              <a:gd name="T16" fmla="+- 0 5251 5251"/>
                              <a:gd name="T17" fmla="*/ T16 w 33"/>
                              <a:gd name="T18" fmla="+- 0 6 -6"/>
                              <a:gd name="T19" fmla="*/ 6 h 33"/>
                              <a:gd name="T20" fmla="+- 0 5251 5251"/>
                              <a:gd name="T21" fmla="*/ T20 w 33"/>
                              <a:gd name="T22" fmla="+- 0 14 -6"/>
                              <a:gd name="T23" fmla="*/ 14 h 33"/>
                              <a:gd name="T24" fmla="+- 0 5253 5251"/>
                              <a:gd name="T25" fmla="*/ T24 w 33"/>
                              <a:gd name="T26" fmla="+- 0 18 -6"/>
                              <a:gd name="T27" fmla="*/ 18 h 33"/>
                              <a:gd name="T28" fmla="+- 0 5259 5251"/>
                              <a:gd name="T29" fmla="*/ T28 w 33"/>
                              <a:gd name="T30" fmla="+- 0 24 -6"/>
                              <a:gd name="T31" fmla="*/ 24 h 33"/>
                              <a:gd name="T32" fmla="+- 0 5263 5251"/>
                              <a:gd name="T33" fmla="*/ T32 w 33"/>
                              <a:gd name="T34" fmla="+- 0 26 -6"/>
                              <a:gd name="T35" fmla="*/ 26 h 33"/>
                              <a:gd name="T36" fmla="+- 0 5272 5251"/>
                              <a:gd name="T37" fmla="*/ T36 w 33"/>
                              <a:gd name="T38" fmla="+- 0 26 -6"/>
                              <a:gd name="T39" fmla="*/ 26 h 33"/>
                              <a:gd name="T40" fmla="+- 0 5276 5251"/>
                              <a:gd name="T41" fmla="*/ T40 w 33"/>
                              <a:gd name="T42" fmla="+- 0 24 -6"/>
                              <a:gd name="T43" fmla="*/ 24 h 33"/>
                              <a:gd name="T44" fmla="+- 0 5282 5251"/>
                              <a:gd name="T45" fmla="*/ T44 w 33"/>
                              <a:gd name="T46" fmla="+- 0 18 -6"/>
                              <a:gd name="T47" fmla="*/ 18 h 33"/>
                              <a:gd name="T48" fmla="+- 0 5284 5251"/>
                              <a:gd name="T49" fmla="*/ T48 w 33"/>
                              <a:gd name="T50" fmla="+- 0 14 -6"/>
                              <a:gd name="T51" fmla="*/ 14 h 33"/>
                              <a:gd name="T52" fmla="+- 0 5284 5251"/>
                              <a:gd name="T53" fmla="*/ T52 w 33"/>
                              <a:gd name="T54" fmla="+- 0 6 -6"/>
                              <a:gd name="T55" fmla="*/ 6 h 33"/>
                              <a:gd name="T56" fmla="+- 0 5282 5251"/>
                              <a:gd name="T57" fmla="*/ T56 w 33"/>
                              <a:gd name="T58" fmla="+- 0 1 -6"/>
                              <a:gd name="T59" fmla="*/ 1 h 33"/>
                              <a:gd name="T60" fmla="+- 0 5276 5251"/>
                              <a:gd name="T61" fmla="*/ T60 w 33"/>
                              <a:gd name="T62" fmla="+- 0 -5 -6"/>
                              <a:gd name="T63" fmla="*/ -5 h 33"/>
                              <a:gd name="T64" fmla="+- 0 5272 5251"/>
                              <a:gd name="T65" fmla="*/ T64 w 33"/>
                              <a:gd name="T66" fmla="+- 0 -6 -6"/>
                              <a:gd name="T67" fmla="*/ -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Freeform 771"/>
                        <wps:cNvSpPr>
                          <a:spLocks/>
                        </wps:cNvSpPr>
                        <wps:spPr bwMode="auto">
                          <a:xfrm>
                            <a:off x="5251" y="-7"/>
                            <a:ext cx="33" cy="33"/>
                          </a:xfrm>
                          <a:custGeom>
                            <a:avLst/>
                            <a:gdLst>
                              <a:gd name="T0" fmla="+- 0 5268 5251"/>
                              <a:gd name="T1" fmla="*/ T0 w 33"/>
                              <a:gd name="T2" fmla="+- 0 26 -6"/>
                              <a:gd name="T3" fmla="*/ 26 h 33"/>
                              <a:gd name="T4" fmla="+- 0 5272 5251"/>
                              <a:gd name="T5" fmla="*/ T4 w 33"/>
                              <a:gd name="T6" fmla="+- 0 26 -6"/>
                              <a:gd name="T7" fmla="*/ 26 h 33"/>
                              <a:gd name="T8" fmla="+- 0 5276 5251"/>
                              <a:gd name="T9" fmla="*/ T8 w 33"/>
                              <a:gd name="T10" fmla="+- 0 24 -6"/>
                              <a:gd name="T11" fmla="*/ 24 h 33"/>
                              <a:gd name="T12" fmla="+- 0 5279 5251"/>
                              <a:gd name="T13" fmla="*/ T12 w 33"/>
                              <a:gd name="T14" fmla="+- 0 21 -6"/>
                              <a:gd name="T15" fmla="*/ 21 h 33"/>
                              <a:gd name="T16" fmla="+- 0 5282 5251"/>
                              <a:gd name="T17" fmla="*/ T16 w 33"/>
                              <a:gd name="T18" fmla="+- 0 18 -6"/>
                              <a:gd name="T19" fmla="*/ 18 h 33"/>
                              <a:gd name="T20" fmla="+- 0 5284 5251"/>
                              <a:gd name="T21" fmla="*/ T20 w 33"/>
                              <a:gd name="T22" fmla="+- 0 14 -6"/>
                              <a:gd name="T23" fmla="*/ 14 h 33"/>
                              <a:gd name="T24" fmla="+- 0 5284 5251"/>
                              <a:gd name="T25" fmla="*/ T24 w 33"/>
                              <a:gd name="T26" fmla="+- 0 10 -6"/>
                              <a:gd name="T27" fmla="*/ 10 h 33"/>
                              <a:gd name="T28" fmla="+- 0 5284 5251"/>
                              <a:gd name="T29" fmla="*/ T28 w 33"/>
                              <a:gd name="T30" fmla="+- 0 6 -6"/>
                              <a:gd name="T31" fmla="*/ 6 h 33"/>
                              <a:gd name="T32" fmla="+- 0 5282 5251"/>
                              <a:gd name="T33" fmla="*/ T32 w 33"/>
                              <a:gd name="T34" fmla="+- 0 1 -6"/>
                              <a:gd name="T35" fmla="*/ 1 h 33"/>
                              <a:gd name="T36" fmla="+- 0 5279 5251"/>
                              <a:gd name="T37" fmla="*/ T36 w 33"/>
                              <a:gd name="T38" fmla="+- 0 -2 -6"/>
                              <a:gd name="T39" fmla="*/ -2 h 33"/>
                              <a:gd name="T40" fmla="+- 0 5276 5251"/>
                              <a:gd name="T41" fmla="*/ T40 w 33"/>
                              <a:gd name="T42" fmla="+- 0 -5 -6"/>
                              <a:gd name="T43" fmla="*/ -5 h 33"/>
                              <a:gd name="T44" fmla="+- 0 5272 5251"/>
                              <a:gd name="T45" fmla="*/ T44 w 33"/>
                              <a:gd name="T46" fmla="+- 0 -6 -6"/>
                              <a:gd name="T47" fmla="*/ -6 h 33"/>
                              <a:gd name="T48" fmla="+- 0 5268 5251"/>
                              <a:gd name="T49" fmla="*/ T48 w 33"/>
                              <a:gd name="T50" fmla="+- 0 -6 -6"/>
                              <a:gd name="T51" fmla="*/ -6 h 33"/>
                              <a:gd name="T52" fmla="+- 0 5263 5251"/>
                              <a:gd name="T53" fmla="*/ T52 w 33"/>
                              <a:gd name="T54" fmla="+- 0 -6 -6"/>
                              <a:gd name="T55" fmla="*/ -6 h 33"/>
                              <a:gd name="T56" fmla="+- 0 5259 5251"/>
                              <a:gd name="T57" fmla="*/ T56 w 33"/>
                              <a:gd name="T58" fmla="+- 0 -5 -6"/>
                              <a:gd name="T59" fmla="*/ -5 h 33"/>
                              <a:gd name="T60" fmla="+- 0 5256 5251"/>
                              <a:gd name="T61" fmla="*/ T60 w 33"/>
                              <a:gd name="T62" fmla="+- 0 -2 -6"/>
                              <a:gd name="T63" fmla="*/ -2 h 33"/>
                              <a:gd name="T64" fmla="+- 0 5253 5251"/>
                              <a:gd name="T65" fmla="*/ T64 w 33"/>
                              <a:gd name="T66" fmla="+- 0 1 -6"/>
                              <a:gd name="T67" fmla="*/ 1 h 33"/>
                              <a:gd name="T68" fmla="+- 0 5251 5251"/>
                              <a:gd name="T69" fmla="*/ T68 w 33"/>
                              <a:gd name="T70" fmla="+- 0 6 -6"/>
                              <a:gd name="T71" fmla="*/ 6 h 33"/>
                              <a:gd name="T72" fmla="+- 0 5251 5251"/>
                              <a:gd name="T73" fmla="*/ T72 w 33"/>
                              <a:gd name="T74" fmla="+- 0 10 -6"/>
                              <a:gd name="T75" fmla="*/ 10 h 33"/>
                              <a:gd name="T76" fmla="+- 0 5251 5251"/>
                              <a:gd name="T77" fmla="*/ T76 w 33"/>
                              <a:gd name="T78" fmla="+- 0 14 -6"/>
                              <a:gd name="T79" fmla="*/ 14 h 33"/>
                              <a:gd name="T80" fmla="+- 0 5253 5251"/>
                              <a:gd name="T81" fmla="*/ T80 w 33"/>
                              <a:gd name="T82" fmla="+- 0 18 -6"/>
                              <a:gd name="T83" fmla="*/ 18 h 33"/>
                              <a:gd name="T84" fmla="+- 0 5256 5251"/>
                              <a:gd name="T85" fmla="*/ T84 w 33"/>
                              <a:gd name="T86" fmla="+- 0 21 -6"/>
                              <a:gd name="T87" fmla="*/ 21 h 33"/>
                              <a:gd name="T88" fmla="+- 0 5259 5251"/>
                              <a:gd name="T89" fmla="*/ T88 w 33"/>
                              <a:gd name="T90" fmla="+- 0 24 -6"/>
                              <a:gd name="T91" fmla="*/ 24 h 33"/>
                              <a:gd name="T92" fmla="+- 0 5263 5251"/>
                              <a:gd name="T93" fmla="*/ T92 w 33"/>
                              <a:gd name="T94" fmla="+- 0 26 -6"/>
                              <a:gd name="T95" fmla="*/ 26 h 33"/>
                              <a:gd name="T96" fmla="+- 0 5268 5251"/>
                              <a:gd name="T97" fmla="*/ T96 w 33"/>
                              <a:gd name="T98" fmla="+- 0 26 -6"/>
                              <a:gd name="T99" fmla="*/ 2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" name="Freeform 770"/>
                        <wps:cNvSpPr>
                          <a:spLocks/>
                        </wps:cNvSpPr>
                        <wps:spPr bwMode="auto">
                          <a:xfrm>
                            <a:off x="5251" y="73"/>
                            <a:ext cx="33" cy="33"/>
                          </a:xfrm>
                          <a:custGeom>
                            <a:avLst/>
                            <a:gdLst>
                              <a:gd name="T0" fmla="+- 0 5272 5251"/>
                              <a:gd name="T1" fmla="*/ T0 w 33"/>
                              <a:gd name="T2" fmla="+- 0 73 73"/>
                              <a:gd name="T3" fmla="*/ 73 h 33"/>
                              <a:gd name="T4" fmla="+- 0 5263 5251"/>
                              <a:gd name="T5" fmla="*/ T4 w 33"/>
                              <a:gd name="T6" fmla="+- 0 73 73"/>
                              <a:gd name="T7" fmla="*/ 73 h 33"/>
                              <a:gd name="T8" fmla="+- 0 5259 5251"/>
                              <a:gd name="T9" fmla="*/ T8 w 33"/>
                              <a:gd name="T10" fmla="+- 0 75 73"/>
                              <a:gd name="T11" fmla="*/ 75 h 33"/>
                              <a:gd name="T12" fmla="+- 0 5253 5251"/>
                              <a:gd name="T13" fmla="*/ T12 w 33"/>
                              <a:gd name="T14" fmla="+- 0 81 73"/>
                              <a:gd name="T15" fmla="*/ 81 h 33"/>
                              <a:gd name="T16" fmla="+- 0 5251 5251"/>
                              <a:gd name="T17" fmla="*/ T16 w 33"/>
                              <a:gd name="T18" fmla="+- 0 85 73"/>
                              <a:gd name="T19" fmla="*/ 85 h 33"/>
                              <a:gd name="T20" fmla="+- 0 5251 5251"/>
                              <a:gd name="T21" fmla="*/ T20 w 33"/>
                              <a:gd name="T22" fmla="+- 0 94 73"/>
                              <a:gd name="T23" fmla="*/ 94 h 33"/>
                              <a:gd name="T24" fmla="+- 0 5253 5251"/>
                              <a:gd name="T25" fmla="*/ T24 w 33"/>
                              <a:gd name="T26" fmla="+- 0 98 73"/>
                              <a:gd name="T27" fmla="*/ 98 h 33"/>
                              <a:gd name="T28" fmla="+- 0 5259 5251"/>
                              <a:gd name="T29" fmla="*/ T28 w 33"/>
                              <a:gd name="T30" fmla="+- 0 104 73"/>
                              <a:gd name="T31" fmla="*/ 104 h 33"/>
                              <a:gd name="T32" fmla="+- 0 5263 5251"/>
                              <a:gd name="T33" fmla="*/ T32 w 33"/>
                              <a:gd name="T34" fmla="+- 0 106 73"/>
                              <a:gd name="T35" fmla="*/ 106 h 33"/>
                              <a:gd name="T36" fmla="+- 0 5272 5251"/>
                              <a:gd name="T37" fmla="*/ T36 w 33"/>
                              <a:gd name="T38" fmla="+- 0 106 73"/>
                              <a:gd name="T39" fmla="*/ 106 h 33"/>
                              <a:gd name="T40" fmla="+- 0 5276 5251"/>
                              <a:gd name="T41" fmla="*/ T40 w 33"/>
                              <a:gd name="T42" fmla="+- 0 104 73"/>
                              <a:gd name="T43" fmla="*/ 104 h 33"/>
                              <a:gd name="T44" fmla="+- 0 5282 5251"/>
                              <a:gd name="T45" fmla="*/ T44 w 33"/>
                              <a:gd name="T46" fmla="+- 0 98 73"/>
                              <a:gd name="T47" fmla="*/ 98 h 33"/>
                              <a:gd name="T48" fmla="+- 0 5284 5251"/>
                              <a:gd name="T49" fmla="*/ T48 w 33"/>
                              <a:gd name="T50" fmla="+- 0 94 73"/>
                              <a:gd name="T51" fmla="*/ 94 h 33"/>
                              <a:gd name="T52" fmla="+- 0 5284 5251"/>
                              <a:gd name="T53" fmla="*/ T52 w 33"/>
                              <a:gd name="T54" fmla="+- 0 85 73"/>
                              <a:gd name="T55" fmla="*/ 85 h 33"/>
                              <a:gd name="T56" fmla="+- 0 5282 5251"/>
                              <a:gd name="T57" fmla="*/ T56 w 33"/>
                              <a:gd name="T58" fmla="+- 0 81 73"/>
                              <a:gd name="T59" fmla="*/ 81 h 33"/>
                              <a:gd name="T60" fmla="+- 0 5276 5251"/>
                              <a:gd name="T61" fmla="*/ T60 w 33"/>
                              <a:gd name="T62" fmla="+- 0 75 73"/>
                              <a:gd name="T63" fmla="*/ 75 h 33"/>
                              <a:gd name="T64" fmla="+- 0 5272 5251"/>
                              <a:gd name="T65" fmla="*/ T64 w 33"/>
                              <a:gd name="T66" fmla="+- 0 73 73"/>
                              <a:gd name="T67" fmla="*/ 7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" name="Freeform 769"/>
                        <wps:cNvSpPr>
                          <a:spLocks/>
                        </wps:cNvSpPr>
                        <wps:spPr bwMode="auto">
                          <a:xfrm>
                            <a:off x="5251" y="73"/>
                            <a:ext cx="33" cy="33"/>
                          </a:xfrm>
                          <a:custGeom>
                            <a:avLst/>
                            <a:gdLst>
                              <a:gd name="T0" fmla="+- 0 5268 5251"/>
                              <a:gd name="T1" fmla="*/ T0 w 33"/>
                              <a:gd name="T2" fmla="+- 0 106 73"/>
                              <a:gd name="T3" fmla="*/ 106 h 33"/>
                              <a:gd name="T4" fmla="+- 0 5272 5251"/>
                              <a:gd name="T5" fmla="*/ T4 w 33"/>
                              <a:gd name="T6" fmla="+- 0 106 73"/>
                              <a:gd name="T7" fmla="*/ 106 h 33"/>
                              <a:gd name="T8" fmla="+- 0 5276 5251"/>
                              <a:gd name="T9" fmla="*/ T8 w 33"/>
                              <a:gd name="T10" fmla="+- 0 104 73"/>
                              <a:gd name="T11" fmla="*/ 104 h 33"/>
                              <a:gd name="T12" fmla="+- 0 5279 5251"/>
                              <a:gd name="T13" fmla="*/ T12 w 33"/>
                              <a:gd name="T14" fmla="+- 0 101 73"/>
                              <a:gd name="T15" fmla="*/ 101 h 33"/>
                              <a:gd name="T16" fmla="+- 0 5282 5251"/>
                              <a:gd name="T17" fmla="*/ T16 w 33"/>
                              <a:gd name="T18" fmla="+- 0 98 73"/>
                              <a:gd name="T19" fmla="*/ 98 h 33"/>
                              <a:gd name="T20" fmla="+- 0 5284 5251"/>
                              <a:gd name="T21" fmla="*/ T20 w 33"/>
                              <a:gd name="T22" fmla="+- 0 94 73"/>
                              <a:gd name="T23" fmla="*/ 94 h 33"/>
                              <a:gd name="T24" fmla="+- 0 5284 5251"/>
                              <a:gd name="T25" fmla="*/ T24 w 33"/>
                              <a:gd name="T26" fmla="+- 0 90 73"/>
                              <a:gd name="T27" fmla="*/ 90 h 33"/>
                              <a:gd name="T28" fmla="+- 0 5284 5251"/>
                              <a:gd name="T29" fmla="*/ T28 w 33"/>
                              <a:gd name="T30" fmla="+- 0 85 73"/>
                              <a:gd name="T31" fmla="*/ 85 h 33"/>
                              <a:gd name="T32" fmla="+- 0 5282 5251"/>
                              <a:gd name="T33" fmla="*/ T32 w 33"/>
                              <a:gd name="T34" fmla="+- 0 81 73"/>
                              <a:gd name="T35" fmla="*/ 81 h 33"/>
                              <a:gd name="T36" fmla="+- 0 5279 5251"/>
                              <a:gd name="T37" fmla="*/ T36 w 33"/>
                              <a:gd name="T38" fmla="+- 0 78 73"/>
                              <a:gd name="T39" fmla="*/ 78 h 33"/>
                              <a:gd name="T40" fmla="+- 0 5276 5251"/>
                              <a:gd name="T41" fmla="*/ T40 w 33"/>
                              <a:gd name="T42" fmla="+- 0 75 73"/>
                              <a:gd name="T43" fmla="*/ 75 h 33"/>
                              <a:gd name="T44" fmla="+- 0 5272 5251"/>
                              <a:gd name="T45" fmla="*/ T44 w 33"/>
                              <a:gd name="T46" fmla="+- 0 73 73"/>
                              <a:gd name="T47" fmla="*/ 73 h 33"/>
                              <a:gd name="T48" fmla="+- 0 5268 5251"/>
                              <a:gd name="T49" fmla="*/ T48 w 33"/>
                              <a:gd name="T50" fmla="+- 0 73 73"/>
                              <a:gd name="T51" fmla="*/ 73 h 33"/>
                              <a:gd name="T52" fmla="+- 0 5263 5251"/>
                              <a:gd name="T53" fmla="*/ T52 w 33"/>
                              <a:gd name="T54" fmla="+- 0 73 73"/>
                              <a:gd name="T55" fmla="*/ 73 h 33"/>
                              <a:gd name="T56" fmla="+- 0 5259 5251"/>
                              <a:gd name="T57" fmla="*/ T56 w 33"/>
                              <a:gd name="T58" fmla="+- 0 75 73"/>
                              <a:gd name="T59" fmla="*/ 75 h 33"/>
                              <a:gd name="T60" fmla="+- 0 5256 5251"/>
                              <a:gd name="T61" fmla="*/ T60 w 33"/>
                              <a:gd name="T62" fmla="+- 0 78 73"/>
                              <a:gd name="T63" fmla="*/ 78 h 33"/>
                              <a:gd name="T64" fmla="+- 0 5253 5251"/>
                              <a:gd name="T65" fmla="*/ T64 w 33"/>
                              <a:gd name="T66" fmla="+- 0 81 73"/>
                              <a:gd name="T67" fmla="*/ 81 h 33"/>
                              <a:gd name="T68" fmla="+- 0 5251 5251"/>
                              <a:gd name="T69" fmla="*/ T68 w 33"/>
                              <a:gd name="T70" fmla="+- 0 85 73"/>
                              <a:gd name="T71" fmla="*/ 85 h 33"/>
                              <a:gd name="T72" fmla="+- 0 5251 5251"/>
                              <a:gd name="T73" fmla="*/ T72 w 33"/>
                              <a:gd name="T74" fmla="+- 0 90 73"/>
                              <a:gd name="T75" fmla="*/ 90 h 33"/>
                              <a:gd name="T76" fmla="+- 0 5251 5251"/>
                              <a:gd name="T77" fmla="*/ T76 w 33"/>
                              <a:gd name="T78" fmla="+- 0 94 73"/>
                              <a:gd name="T79" fmla="*/ 94 h 33"/>
                              <a:gd name="T80" fmla="+- 0 5253 5251"/>
                              <a:gd name="T81" fmla="*/ T80 w 33"/>
                              <a:gd name="T82" fmla="+- 0 98 73"/>
                              <a:gd name="T83" fmla="*/ 98 h 33"/>
                              <a:gd name="T84" fmla="+- 0 5256 5251"/>
                              <a:gd name="T85" fmla="*/ T84 w 33"/>
                              <a:gd name="T86" fmla="+- 0 101 73"/>
                              <a:gd name="T87" fmla="*/ 101 h 33"/>
                              <a:gd name="T88" fmla="+- 0 5259 5251"/>
                              <a:gd name="T89" fmla="*/ T88 w 33"/>
                              <a:gd name="T90" fmla="+- 0 104 73"/>
                              <a:gd name="T91" fmla="*/ 104 h 33"/>
                              <a:gd name="T92" fmla="+- 0 5263 5251"/>
                              <a:gd name="T93" fmla="*/ T92 w 33"/>
                              <a:gd name="T94" fmla="+- 0 106 73"/>
                              <a:gd name="T95" fmla="*/ 106 h 33"/>
                              <a:gd name="T96" fmla="+- 0 5268 5251"/>
                              <a:gd name="T97" fmla="*/ T96 w 33"/>
                              <a:gd name="T98" fmla="+- 0 106 73"/>
                              <a:gd name="T99" fmla="*/ 10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Freeform 768"/>
                        <wps:cNvSpPr>
                          <a:spLocks/>
                        </wps:cNvSpPr>
                        <wps:spPr bwMode="auto">
                          <a:xfrm>
                            <a:off x="5251" y="153"/>
                            <a:ext cx="33" cy="33"/>
                          </a:xfrm>
                          <a:custGeom>
                            <a:avLst/>
                            <a:gdLst>
                              <a:gd name="T0" fmla="+- 0 5272 5251"/>
                              <a:gd name="T1" fmla="*/ T0 w 33"/>
                              <a:gd name="T2" fmla="+- 0 153 153"/>
                              <a:gd name="T3" fmla="*/ 153 h 33"/>
                              <a:gd name="T4" fmla="+- 0 5263 5251"/>
                              <a:gd name="T5" fmla="*/ T4 w 33"/>
                              <a:gd name="T6" fmla="+- 0 153 153"/>
                              <a:gd name="T7" fmla="*/ 153 h 33"/>
                              <a:gd name="T8" fmla="+- 0 5259 5251"/>
                              <a:gd name="T9" fmla="*/ T8 w 33"/>
                              <a:gd name="T10" fmla="+- 0 155 153"/>
                              <a:gd name="T11" fmla="*/ 155 h 33"/>
                              <a:gd name="T12" fmla="+- 0 5253 5251"/>
                              <a:gd name="T13" fmla="*/ T12 w 33"/>
                              <a:gd name="T14" fmla="+- 0 161 153"/>
                              <a:gd name="T15" fmla="*/ 161 h 33"/>
                              <a:gd name="T16" fmla="+- 0 5251 5251"/>
                              <a:gd name="T17" fmla="*/ T16 w 33"/>
                              <a:gd name="T18" fmla="+- 0 165 153"/>
                              <a:gd name="T19" fmla="*/ 165 h 33"/>
                              <a:gd name="T20" fmla="+- 0 5251 5251"/>
                              <a:gd name="T21" fmla="*/ T20 w 33"/>
                              <a:gd name="T22" fmla="+- 0 174 153"/>
                              <a:gd name="T23" fmla="*/ 174 h 33"/>
                              <a:gd name="T24" fmla="+- 0 5253 5251"/>
                              <a:gd name="T25" fmla="*/ T24 w 33"/>
                              <a:gd name="T26" fmla="+- 0 178 153"/>
                              <a:gd name="T27" fmla="*/ 178 h 33"/>
                              <a:gd name="T28" fmla="+- 0 5259 5251"/>
                              <a:gd name="T29" fmla="*/ T28 w 33"/>
                              <a:gd name="T30" fmla="+- 0 184 153"/>
                              <a:gd name="T31" fmla="*/ 184 h 33"/>
                              <a:gd name="T32" fmla="+- 0 5263 5251"/>
                              <a:gd name="T33" fmla="*/ T32 w 33"/>
                              <a:gd name="T34" fmla="+- 0 186 153"/>
                              <a:gd name="T35" fmla="*/ 186 h 33"/>
                              <a:gd name="T36" fmla="+- 0 5272 5251"/>
                              <a:gd name="T37" fmla="*/ T36 w 33"/>
                              <a:gd name="T38" fmla="+- 0 186 153"/>
                              <a:gd name="T39" fmla="*/ 186 h 33"/>
                              <a:gd name="T40" fmla="+- 0 5276 5251"/>
                              <a:gd name="T41" fmla="*/ T40 w 33"/>
                              <a:gd name="T42" fmla="+- 0 184 153"/>
                              <a:gd name="T43" fmla="*/ 184 h 33"/>
                              <a:gd name="T44" fmla="+- 0 5282 5251"/>
                              <a:gd name="T45" fmla="*/ T44 w 33"/>
                              <a:gd name="T46" fmla="+- 0 178 153"/>
                              <a:gd name="T47" fmla="*/ 178 h 33"/>
                              <a:gd name="T48" fmla="+- 0 5284 5251"/>
                              <a:gd name="T49" fmla="*/ T48 w 33"/>
                              <a:gd name="T50" fmla="+- 0 174 153"/>
                              <a:gd name="T51" fmla="*/ 174 h 33"/>
                              <a:gd name="T52" fmla="+- 0 5284 5251"/>
                              <a:gd name="T53" fmla="*/ T52 w 33"/>
                              <a:gd name="T54" fmla="+- 0 165 153"/>
                              <a:gd name="T55" fmla="*/ 165 h 33"/>
                              <a:gd name="T56" fmla="+- 0 5282 5251"/>
                              <a:gd name="T57" fmla="*/ T56 w 33"/>
                              <a:gd name="T58" fmla="+- 0 161 153"/>
                              <a:gd name="T59" fmla="*/ 161 h 33"/>
                              <a:gd name="T60" fmla="+- 0 5276 5251"/>
                              <a:gd name="T61" fmla="*/ T60 w 33"/>
                              <a:gd name="T62" fmla="+- 0 155 153"/>
                              <a:gd name="T63" fmla="*/ 155 h 33"/>
                              <a:gd name="T64" fmla="+- 0 5272 5251"/>
                              <a:gd name="T65" fmla="*/ T64 w 33"/>
                              <a:gd name="T66" fmla="+- 0 153 153"/>
                              <a:gd name="T67" fmla="*/ 1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Freeform 767"/>
                        <wps:cNvSpPr>
                          <a:spLocks/>
                        </wps:cNvSpPr>
                        <wps:spPr bwMode="auto">
                          <a:xfrm>
                            <a:off x="5251" y="153"/>
                            <a:ext cx="33" cy="33"/>
                          </a:xfrm>
                          <a:custGeom>
                            <a:avLst/>
                            <a:gdLst>
                              <a:gd name="T0" fmla="+- 0 5268 5251"/>
                              <a:gd name="T1" fmla="*/ T0 w 33"/>
                              <a:gd name="T2" fmla="+- 0 186 153"/>
                              <a:gd name="T3" fmla="*/ 186 h 33"/>
                              <a:gd name="T4" fmla="+- 0 5272 5251"/>
                              <a:gd name="T5" fmla="*/ T4 w 33"/>
                              <a:gd name="T6" fmla="+- 0 186 153"/>
                              <a:gd name="T7" fmla="*/ 186 h 33"/>
                              <a:gd name="T8" fmla="+- 0 5276 5251"/>
                              <a:gd name="T9" fmla="*/ T8 w 33"/>
                              <a:gd name="T10" fmla="+- 0 184 153"/>
                              <a:gd name="T11" fmla="*/ 184 h 33"/>
                              <a:gd name="T12" fmla="+- 0 5279 5251"/>
                              <a:gd name="T13" fmla="*/ T12 w 33"/>
                              <a:gd name="T14" fmla="+- 0 181 153"/>
                              <a:gd name="T15" fmla="*/ 181 h 33"/>
                              <a:gd name="T16" fmla="+- 0 5282 5251"/>
                              <a:gd name="T17" fmla="*/ T16 w 33"/>
                              <a:gd name="T18" fmla="+- 0 178 153"/>
                              <a:gd name="T19" fmla="*/ 178 h 33"/>
                              <a:gd name="T20" fmla="+- 0 5284 5251"/>
                              <a:gd name="T21" fmla="*/ T20 w 33"/>
                              <a:gd name="T22" fmla="+- 0 174 153"/>
                              <a:gd name="T23" fmla="*/ 174 h 33"/>
                              <a:gd name="T24" fmla="+- 0 5284 5251"/>
                              <a:gd name="T25" fmla="*/ T24 w 33"/>
                              <a:gd name="T26" fmla="+- 0 170 153"/>
                              <a:gd name="T27" fmla="*/ 170 h 33"/>
                              <a:gd name="T28" fmla="+- 0 5284 5251"/>
                              <a:gd name="T29" fmla="*/ T28 w 33"/>
                              <a:gd name="T30" fmla="+- 0 165 153"/>
                              <a:gd name="T31" fmla="*/ 165 h 33"/>
                              <a:gd name="T32" fmla="+- 0 5282 5251"/>
                              <a:gd name="T33" fmla="*/ T32 w 33"/>
                              <a:gd name="T34" fmla="+- 0 161 153"/>
                              <a:gd name="T35" fmla="*/ 161 h 33"/>
                              <a:gd name="T36" fmla="+- 0 5279 5251"/>
                              <a:gd name="T37" fmla="*/ T36 w 33"/>
                              <a:gd name="T38" fmla="+- 0 158 153"/>
                              <a:gd name="T39" fmla="*/ 158 h 33"/>
                              <a:gd name="T40" fmla="+- 0 5276 5251"/>
                              <a:gd name="T41" fmla="*/ T40 w 33"/>
                              <a:gd name="T42" fmla="+- 0 155 153"/>
                              <a:gd name="T43" fmla="*/ 155 h 33"/>
                              <a:gd name="T44" fmla="+- 0 5272 5251"/>
                              <a:gd name="T45" fmla="*/ T44 w 33"/>
                              <a:gd name="T46" fmla="+- 0 153 153"/>
                              <a:gd name="T47" fmla="*/ 153 h 33"/>
                              <a:gd name="T48" fmla="+- 0 5268 5251"/>
                              <a:gd name="T49" fmla="*/ T48 w 33"/>
                              <a:gd name="T50" fmla="+- 0 153 153"/>
                              <a:gd name="T51" fmla="*/ 153 h 33"/>
                              <a:gd name="T52" fmla="+- 0 5263 5251"/>
                              <a:gd name="T53" fmla="*/ T52 w 33"/>
                              <a:gd name="T54" fmla="+- 0 153 153"/>
                              <a:gd name="T55" fmla="*/ 153 h 33"/>
                              <a:gd name="T56" fmla="+- 0 5259 5251"/>
                              <a:gd name="T57" fmla="*/ T56 w 33"/>
                              <a:gd name="T58" fmla="+- 0 155 153"/>
                              <a:gd name="T59" fmla="*/ 155 h 33"/>
                              <a:gd name="T60" fmla="+- 0 5256 5251"/>
                              <a:gd name="T61" fmla="*/ T60 w 33"/>
                              <a:gd name="T62" fmla="+- 0 158 153"/>
                              <a:gd name="T63" fmla="*/ 158 h 33"/>
                              <a:gd name="T64" fmla="+- 0 5253 5251"/>
                              <a:gd name="T65" fmla="*/ T64 w 33"/>
                              <a:gd name="T66" fmla="+- 0 161 153"/>
                              <a:gd name="T67" fmla="*/ 161 h 33"/>
                              <a:gd name="T68" fmla="+- 0 5251 5251"/>
                              <a:gd name="T69" fmla="*/ T68 w 33"/>
                              <a:gd name="T70" fmla="+- 0 165 153"/>
                              <a:gd name="T71" fmla="*/ 165 h 33"/>
                              <a:gd name="T72" fmla="+- 0 5251 5251"/>
                              <a:gd name="T73" fmla="*/ T72 w 33"/>
                              <a:gd name="T74" fmla="+- 0 170 153"/>
                              <a:gd name="T75" fmla="*/ 170 h 33"/>
                              <a:gd name="T76" fmla="+- 0 5251 5251"/>
                              <a:gd name="T77" fmla="*/ T76 w 33"/>
                              <a:gd name="T78" fmla="+- 0 174 153"/>
                              <a:gd name="T79" fmla="*/ 174 h 33"/>
                              <a:gd name="T80" fmla="+- 0 5253 5251"/>
                              <a:gd name="T81" fmla="*/ T80 w 33"/>
                              <a:gd name="T82" fmla="+- 0 178 153"/>
                              <a:gd name="T83" fmla="*/ 178 h 33"/>
                              <a:gd name="T84" fmla="+- 0 5256 5251"/>
                              <a:gd name="T85" fmla="*/ T84 w 33"/>
                              <a:gd name="T86" fmla="+- 0 181 153"/>
                              <a:gd name="T87" fmla="*/ 181 h 33"/>
                              <a:gd name="T88" fmla="+- 0 5259 5251"/>
                              <a:gd name="T89" fmla="*/ T88 w 33"/>
                              <a:gd name="T90" fmla="+- 0 184 153"/>
                              <a:gd name="T91" fmla="*/ 184 h 33"/>
                              <a:gd name="T92" fmla="+- 0 5263 5251"/>
                              <a:gd name="T93" fmla="*/ T92 w 33"/>
                              <a:gd name="T94" fmla="+- 0 186 153"/>
                              <a:gd name="T95" fmla="*/ 186 h 33"/>
                              <a:gd name="T96" fmla="+- 0 5268 5251"/>
                              <a:gd name="T97" fmla="*/ T96 w 33"/>
                              <a:gd name="T98" fmla="+- 0 186 153"/>
                              <a:gd name="T99" fmla="*/ 18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Freeform 766"/>
                        <wps:cNvSpPr>
                          <a:spLocks/>
                        </wps:cNvSpPr>
                        <wps:spPr bwMode="auto">
                          <a:xfrm>
                            <a:off x="5251" y="233"/>
                            <a:ext cx="33" cy="33"/>
                          </a:xfrm>
                          <a:custGeom>
                            <a:avLst/>
                            <a:gdLst>
                              <a:gd name="T0" fmla="+- 0 5272 5251"/>
                              <a:gd name="T1" fmla="*/ T0 w 33"/>
                              <a:gd name="T2" fmla="+- 0 233 233"/>
                              <a:gd name="T3" fmla="*/ 233 h 33"/>
                              <a:gd name="T4" fmla="+- 0 5263 5251"/>
                              <a:gd name="T5" fmla="*/ T4 w 33"/>
                              <a:gd name="T6" fmla="+- 0 233 233"/>
                              <a:gd name="T7" fmla="*/ 233 h 33"/>
                              <a:gd name="T8" fmla="+- 0 5259 5251"/>
                              <a:gd name="T9" fmla="*/ T8 w 33"/>
                              <a:gd name="T10" fmla="+- 0 235 233"/>
                              <a:gd name="T11" fmla="*/ 235 h 33"/>
                              <a:gd name="T12" fmla="+- 0 5253 5251"/>
                              <a:gd name="T13" fmla="*/ T12 w 33"/>
                              <a:gd name="T14" fmla="+- 0 241 233"/>
                              <a:gd name="T15" fmla="*/ 241 h 33"/>
                              <a:gd name="T16" fmla="+- 0 5251 5251"/>
                              <a:gd name="T17" fmla="*/ T16 w 33"/>
                              <a:gd name="T18" fmla="+- 0 245 233"/>
                              <a:gd name="T19" fmla="*/ 245 h 33"/>
                              <a:gd name="T20" fmla="+- 0 5251 5251"/>
                              <a:gd name="T21" fmla="*/ T20 w 33"/>
                              <a:gd name="T22" fmla="+- 0 254 233"/>
                              <a:gd name="T23" fmla="*/ 254 h 33"/>
                              <a:gd name="T24" fmla="+- 0 5253 5251"/>
                              <a:gd name="T25" fmla="*/ T24 w 33"/>
                              <a:gd name="T26" fmla="+- 0 258 233"/>
                              <a:gd name="T27" fmla="*/ 258 h 33"/>
                              <a:gd name="T28" fmla="+- 0 5259 5251"/>
                              <a:gd name="T29" fmla="*/ T28 w 33"/>
                              <a:gd name="T30" fmla="+- 0 264 233"/>
                              <a:gd name="T31" fmla="*/ 264 h 33"/>
                              <a:gd name="T32" fmla="+- 0 5263 5251"/>
                              <a:gd name="T33" fmla="*/ T32 w 33"/>
                              <a:gd name="T34" fmla="+- 0 266 233"/>
                              <a:gd name="T35" fmla="*/ 266 h 33"/>
                              <a:gd name="T36" fmla="+- 0 5272 5251"/>
                              <a:gd name="T37" fmla="*/ T36 w 33"/>
                              <a:gd name="T38" fmla="+- 0 266 233"/>
                              <a:gd name="T39" fmla="*/ 266 h 33"/>
                              <a:gd name="T40" fmla="+- 0 5276 5251"/>
                              <a:gd name="T41" fmla="*/ T40 w 33"/>
                              <a:gd name="T42" fmla="+- 0 264 233"/>
                              <a:gd name="T43" fmla="*/ 264 h 33"/>
                              <a:gd name="T44" fmla="+- 0 5282 5251"/>
                              <a:gd name="T45" fmla="*/ T44 w 33"/>
                              <a:gd name="T46" fmla="+- 0 258 233"/>
                              <a:gd name="T47" fmla="*/ 258 h 33"/>
                              <a:gd name="T48" fmla="+- 0 5284 5251"/>
                              <a:gd name="T49" fmla="*/ T48 w 33"/>
                              <a:gd name="T50" fmla="+- 0 254 233"/>
                              <a:gd name="T51" fmla="*/ 254 h 33"/>
                              <a:gd name="T52" fmla="+- 0 5284 5251"/>
                              <a:gd name="T53" fmla="*/ T52 w 33"/>
                              <a:gd name="T54" fmla="+- 0 245 233"/>
                              <a:gd name="T55" fmla="*/ 245 h 33"/>
                              <a:gd name="T56" fmla="+- 0 5282 5251"/>
                              <a:gd name="T57" fmla="*/ T56 w 33"/>
                              <a:gd name="T58" fmla="+- 0 241 233"/>
                              <a:gd name="T59" fmla="*/ 241 h 33"/>
                              <a:gd name="T60" fmla="+- 0 5276 5251"/>
                              <a:gd name="T61" fmla="*/ T60 w 33"/>
                              <a:gd name="T62" fmla="+- 0 235 233"/>
                              <a:gd name="T63" fmla="*/ 235 h 33"/>
                              <a:gd name="T64" fmla="+- 0 5272 5251"/>
                              <a:gd name="T65" fmla="*/ T64 w 33"/>
                              <a:gd name="T66" fmla="+- 0 233 233"/>
                              <a:gd name="T67" fmla="*/ 23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" name="Freeform 765"/>
                        <wps:cNvSpPr>
                          <a:spLocks/>
                        </wps:cNvSpPr>
                        <wps:spPr bwMode="auto">
                          <a:xfrm>
                            <a:off x="5251" y="233"/>
                            <a:ext cx="33" cy="33"/>
                          </a:xfrm>
                          <a:custGeom>
                            <a:avLst/>
                            <a:gdLst>
                              <a:gd name="T0" fmla="+- 0 5268 5251"/>
                              <a:gd name="T1" fmla="*/ T0 w 33"/>
                              <a:gd name="T2" fmla="+- 0 266 233"/>
                              <a:gd name="T3" fmla="*/ 266 h 33"/>
                              <a:gd name="T4" fmla="+- 0 5272 5251"/>
                              <a:gd name="T5" fmla="*/ T4 w 33"/>
                              <a:gd name="T6" fmla="+- 0 266 233"/>
                              <a:gd name="T7" fmla="*/ 266 h 33"/>
                              <a:gd name="T8" fmla="+- 0 5276 5251"/>
                              <a:gd name="T9" fmla="*/ T8 w 33"/>
                              <a:gd name="T10" fmla="+- 0 264 233"/>
                              <a:gd name="T11" fmla="*/ 264 h 33"/>
                              <a:gd name="T12" fmla="+- 0 5279 5251"/>
                              <a:gd name="T13" fmla="*/ T12 w 33"/>
                              <a:gd name="T14" fmla="+- 0 261 233"/>
                              <a:gd name="T15" fmla="*/ 261 h 33"/>
                              <a:gd name="T16" fmla="+- 0 5282 5251"/>
                              <a:gd name="T17" fmla="*/ T16 w 33"/>
                              <a:gd name="T18" fmla="+- 0 258 233"/>
                              <a:gd name="T19" fmla="*/ 258 h 33"/>
                              <a:gd name="T20" fmla="+- 0 5284 5251"/>
                              <a:gd name="T21" fmla="*/ T20 w 33"/>
                              <a:gd name="T22" fmla="+- 0 254 233"/>
                              <a:gd name="T23" fmla="*/ 254 h 33"/>
                              <a:gd name="T24" fmla="+- 0 5284 5251"/>
                              <a:gd name="T25" fmla="*/ T24 w 33"/>
                              <a:gd name="T26" fmla="+- 0 249 233"/>
                              <a:gd name="T27" fmla="*/ 249 h 33"/>
                              <a:gd name="T28" fmla="+- 0 5284 5251"/>
                              <a:gd name="T29" fmla="*/ T28 w 33"/>
                              <a:gd name="T30" fmla="+- 0 245 233"/>
                              <a:gd name="T31" fmla="*/ 245 h 33"/>
                              <a:gd name="T32" fmla="+- 0 5282 5251"/>
                              <a:gd name="T33" fmla="*/ T32 w 33"/>
                              <a:gd name="T34" fmla="+- 0 241 233"/>
                              <a:gd name="T35" fmla="*/ 241 h 33"/>
                              <a:gd name="T36" fmla="+- 0 5279 5251"/>
                              <a:gd name="T37" fmla="*/ T36 w 33"/>
                              <a:gd name="T38" fmla="+- 0 238 233"/>
                              <a:gd name="T39" fmla="*/ 238 h 33"/>
                              <a:gd name="T40" fmla="+- 0 5276 5251"/>
                              <a:gd name="T41" fmla="*/ T40 w 33"/>
                              <a:gd name="T42" fmla="+- 0 235 233"/>
                              <a:gd name="T43" fmla="*/ 235 h 33"/>
                              <a:gd name="T44" fmla="+- 0 5272 5251"/>
                              <a:gd name="T45" fmla="*/ T44 w 33"/>
                              <a:gd name="T46" fmla="+- 0 233 233"/>
                              <a:gd name="T47" fmla="*/ 233 h 33"/>
                              <a:gd name="T48" fmla="+- 0 5268 5251"/>
                              <a:gd name="T49" fmla="*/ T48 w 33"/>
                              <a:gd name="T50" fmla="+- 0 233 233"/>
                              <a:gd name="T51" fmla="*/ 233 h 33"/>
                              <a:gd name="T52" fmla="+- 0 5263 5251"/>
                              <a:gd name="T53" fmla="*/ T52 w 33"/>
                              <a:gd name="T54" fmla="+- 0 233 233"/>
                              <a:gd name="T55" fmla="*/ 233 h 33"/>
                              <a:gd name="T56" fmla="+- 0 5259 5251"/>
                              <a:gd name="T57" fmla="*/ T56 w 33"/>
                              <a:gd name="T58" fmla="+- 0 235 233"/>
                              <a:gd name="T59" fmla="*/ 235 h 33"/>
                              <a:gd name="T60" fmla="+- 0 5256 5251"/>
                              <a:gd name="T61" fmla="*/ T60 w 33"/>
                              <a:gd name="T62" fmla="+- 0 238 233"/>
                              <a:gd name="T63" fmla="*/ 238 h 33"/>
                              <a:gd name="T64" fmla="+- 0 5253 5251"/>
                              <a:gd name="T65" fmla="*/ T64 w 33"/>
                              <a:gd name="T66" fmla="+- 0 241 233"/>
                              <a:gd name="T67" fmla="*/ 241 h 33"/>
                              <a:gd name="T68" fmla="+- 0 5251 5251"/>
                              <a:gd name="T69" fmla="*/ T68 w 33"/>
                              <a:gd name="T70" fmla="+- 0 245 233"/>
                              <a:gd name="T71" fmla="*/ 245 h 33"/>
                              <a:gd name="T72" fmla="+- 0 5251 5251"/>
                              <a:gd name="T73" fmla="*/ T72 w 33"/>
                              <a:gd name="T74" fmla="+- 0 249 233"/>
                              <a:gd name="T75" fmla="*/ 249 h 33"/>
                              <a:gd name="T76" fmla="+- 0 5251 5251"/>
                              <a:gd name="T77" fmla="*/ T76 w 33"/>
                              <a:gd name="T78" fmla="+- 0 254 233"/>
                              <a:gd name="T79" fmla="*/ 254 h 33"/>
                              <a:gd name="T80" fmla="+- 0 5253 5251"/>
                              <a:gd name="T81" fmla="*/ T80 w 33"/>
                              <a:gd name="T82" fmla="+- 0 258 233"/>
                              <a:gd name="T83" fmla="*/ 258 h 33"/>
                              <a:gd name="T84" fmla="+- 0 5256 5251"/>
                              <a:gd name="T85" fmla="*/ T84 w 33"/>
                              <a:gd name="T86" fmla="+- 0 261 233"/>
                              <a:gd name="T87" fmla="*/ 261 h 33"/>
                              <a:gd name="T88" fmla="+- 0 5259 5251"/>
                              <a:gd name="T89" fmla="*/ T88 w 33"/>
                              <a:gd name="T90" fmla="+- 0 264 233"/>
                              <a:gd name="T91" fmla="*/ 264 h 33"/>
                              <a:gd name="T92" fmla="+- 0 5263 5251"/>
                              <a:gd name="T93" fmla="*/ T92 w 33"/>
                              <a:gd name="T94" fmla="+- 0 266 233"/>
                              <a:gd name="T95" fmla="*/ 266 h 33"/>
                              <a:gd name="T96" fmla="+- 0 5268 5251"/>
                              <a:gd name="T97" fmla="*/ T96 w 33"/>
                              <a:gd name="T98" fmla="+- 0 266 233"/>
                              <a:gd name="T99" fmla="*/ 2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Freeform 764"/>
                        <wps:cNvSpPr>
                          <a:spLocks/>
                        </wps:cNvSpPr>
                        <wps:spPr bwMode="auto">
                          <a:xfrm>
                            <a:off x="5251" y="312"/>
                            <a:ext cx="33" cy="33"/>
                          </a:xfrm>
                          <a:custGeom>
                            <a:avLst/>
                            <a:gdLst>
                              <a:gd name="T0" fmla="+- 0 5272 5251"/>
                              <a:gd name="T1" fmla="*/ T0 w 33"/>
                              <a:gd name="T2" fmla="+- 0 313 313"/>
                              <a:gd name="T3" fmla="*/ 313 h 33"/>
                              <a:gd name="T4" fmla="+- 0 5263 5251"/>
                              <a:gd name="T5" fmla="*/ T4 w 33"/>
                              <a:gd name="T6" fmla="+- 0 313 313"/>
                              <a:gd name="T7" fmla="*/ 313 h 33"/>
                              <a:gd name="T8" fmla="+- 0 5259 5251"/>
                              <a:gd name="T9" fmla="*/ T8 w 33"/>
                              <a:gd name="T10" fmla="+- 0 315 313"/>
                              <a:gd name="T11" fmla="*/ 315 h 33"/>
                              <a:gd name="T12" fmla="+- 0 5253 5251"/>
                              <a:gd name="T13" fmla="*/ T12 w 33"/>
                              <a:gd name="T14" fmla="+- 0 321 313"/>
                              <a:gd name="T15" fmla="*/ 321 h 33"/>
                              <a:gd name="T16" fmla="+- 0 5251 5251"/>
                              <a:gd name="T17" fmla="*/ T16 w 33"/>
                              <a:gd name="T18" fmla="+- 0 325 313"/>
                              <a:gd name="T19" fmla="*/ 325 h 33"/>
                              <a:gd name="T20" fmla="+- 0 5251 5251"/>
                              <a:gd name="T21" fmla="*/ T20 w 33"/>
                              <a:gd name="T22" fmla="+- 0 334 313"/>
                              <a:gd name="T23" fmla="*/ 334 h 33"/>
                              <a:gd name="T24" fmla="+- 0 5253 5251"/>
                              <a:gd name="T25" fmla="*/ T24 w 33"/>
                              <a:gd name="T26" fmla="+- 0 338 313"/>
                              <a:gd name="T27" fmla="*/ 338 h 33"/>
                              <a:gd name="T28" fmla="+- 0 5259 5251"/>
                              <a:gd name="T29" fmla="*/ T28 w 33"/>
                              <a:gd name="T30" fmla="+- 0 344 313"/>
                              <a:gd name="T31" fmla="*/ 344 h 33"/>
                              <a:gd name="T32" fmla="+- 0 5263 5251"/>
                              <a:gd name="T33" fmla="*/ T32 w 33"/>
                              <a:gd name="T34" fmla="+- 0 346 313"/>
                              <a:gd name="T35" fmla="*/ 346 h 33"/>
                              <a:gd name="T36" fmla="+- 0 5272 5251"/>
                              <a:gd name="T37" fmla="*/ T36 w 33"/>
                              <a:gd name="T38" fmla="+- 0 346 313"/>
                              <a:gd name="T39" fmla="*/ 346 h 33"/>
                              <a:gd name="T40" fmla="+- 0 5276 5251"/>
                              <a:gd name="T41" fmla="*/ T40 w 33"/>
                              <a:gd name="T42" fmla="+- 0 344 313"/>
                              <a:gd name="T43" fmla="*/ 344 h 33"/>
                              <a:gd name="T44" fmla="+- 0 5282 5251"/>
                              <a:gd name="T45" fmla="*/ T44 w 33"/>
                              <a:gd name="T46" fmla="+- 0 338 313"/>
                              <a:gd name="T47" fmla="*/ 338 h 33"/>
                              <a:gd name="T48" fmla="+- 0 5284 5251"/>
                              <a:gd name="T49" fmla="*/ T48 w 33"/>
                              <a:gd name="T50" fmla="+- 0 334 313"/>
                              <a:gd name="T51" fmla="*/ 334 h 33"/>
                              <a:gd name="T52" fmla="+- 0 5284 5251"/>
                              <a:gd name="T53" fmla="*/ T52 w 33"/>
                              <a:gd name="T54" fmla="+- 0 325 313"/>
                              <a:gd name="T55" fmla="*/ 325 h 33"/>
                              <a:gd name="T56" fmla="+- 0 5282 5251"/>
                              <a:gd name="T57" fmla="*/ T56 w 33"/>
                              <a:gd name="T58" fmla="+- 0 321 313"/>
                              <a:gd name="T59" fmla="*/ 321 h 33"/>
                              <a:gd name="T60" fmla="+- 0 5276 5251"/>
                              <a:gd name="T61" fmla="*/ T60 w 33"/>
                              <a:gd name="T62" fmla="+- 0 315 313"/>
                              <a:gd name="T63" fmla="*/ 315 h 33"/>
                              <a:gd name="T64" fmla="+- 0 5272 5251"/>
                              <a:gd name="T65" fmla="*/ T64 w 33"/>
                              <a:gd name="T66" fmla="+- 0 313 313"/>
                              <a:gd name="T67" fmla="*/ 31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Freeform 763"/>
                        <wps:cNvSpPr>
                          <a:spLocks/>
                        </wps:cNvSpPr>
                        <wps:spPr bwMode="auto">
                          <a:xfrm>
                            <a:off x="5251" y="312"/>
                            <a:ext cx="33" cy="33"/>
                          </a:xfrm>
                          <a:custGeom>
                            <a:avLst/>
                            <a:gdLst>
                              <a:gd name="T0" fmla="+- 0 5268 5251"/>
                              <a:gd name="T1" fmla="*/ T0 w 33"/>
                              <a:gd name="T2" fmla="+- 0 346 313"/>
                              <a:gd name="T3" fmla="*/ 346 h 33"/>
                              <a:gd name="T4" fmla="+- 0 5272 5251"/>
                              <a:gd name="T5" fmla="*/ T4 w 33"/>
                              <a:gd name="T6" fmla="+- 0 346 313"/>
                              <a:gd name="T7" fmla="*/ 346 h 33"/>
                              <a:gd name="T8" fmla="+- 0 5276 5251"/>
                              <a:gd name="T9" fmla="*/ T8 w 33"/>
                              <a:gd name="T10" fmla="+- 0 344 313"/>
                              <a:gd name="T11" fmla="*/ 344 h 33"/>
                              <a:gd name="T12" fmla="+- 0 5279 5251"/>
                              <a:gd name="T13" fmla="*/ T12 w 33"/>
                              <a:gd name="T14" fmla="+- 0 341 313"/>
                              <a:gd name="T15" fmla="*/ 341 h 33"/>
                              <a:gd name="T16" fmla="+- 0 5282 5251"/>
                              <a:gd name="T17" fmla="*/ T16 w 33"/>
                              <a:gd name="T18" fmla="+- 0 338 313"/>
                              <a:gd name="T19" fmla="*/ 338 h 33"/>
                              <a:gd name="T20" fmla="+- 0 5284 5251"/>
                              <a:gd name="T21" fmla="*/ T20 w 33"/>
                              <a:gd name="T22" fmla="+- 0 334 313"/>
                              <a:gd name="T23" fmla="*/ 334 h 33"/>
                              <a:gd name="T24" fmla="+- 0 5284 5251"/>
                              <a:gd name="T25" fmla="*/ T24 w 33"/>
                              <a:gd name="T26" fmla="+- 0 329 313"/>
                              <a:gd name="T27" fmla="*/ 329 h 33"/>
                              <a:gd name="T28" fmla="+- 0 5284 5251"/>
                              <a:gd name="T29" fmla="*/ T28 w 33"/>
                              <a:gd name="T30" fmla="+- 0 325 313"/>
                              <a:gd name="T31" fmla="*/ 325 h 33"/>
                              <a:gd name="T32" fmla="+- 0 5282 5251"/>
                              <a:gd name="T33" fmla="*/ T32 w 33"/>
                              <a:gd name="T34" fmla="+- 0 321 313"/>
                              <a:gd name="T35" fmla="*/ 321 h 33"/>
                              <a:gd name="T36" fmla="+- 0 5279 5251"/>
                              <a:gd name="T37" fmla="*/ T36 w 33"/>
                              <a:gd name="T38" fmla="+- 0 318 313"/>
                              <a:gd name="T39" fmla="*/ 318 h 33"/>
                              <a:gd name="T40" fmla="+- 0 5276 5251"/>
                              <a:gd name="T41" fmla="*/ T40 w 33"/>
                              <a:gd name="T42" fmla="+- 0 315 313"/>
                              <a:gd name="T43" fmla="*/ 315 h 33"/>
                              <a:gd name="T44" fmla="+- 0 5272 5251"/>
                              <a:gd name="T45" fmla="*/ T44 w 33"/>
                              <a:gd name="T46" fmla="+- 0 313 313"/>
                              <a:gd name="T47" fmla="*/ 313 h 33"/>
                              <a:gd name="T48" fmla="+- 0 5268 5251"/>
                              <a:gd name="T49" fmla="*/ T48 w 33"/>
                              <a:gd name="T50" fmla="+- 0 313 313"/>
                              <a:gd name="T51" fmla="*/ 313 h 33"/>
                              <a:gd name="T52" fmla="+- 0 5263 5251"/>
                              <a:gd name="T53" fmla="*/ T52 w 33"/>
                              <a:gd name="T54" fmla="+- 0 313 313"/>
                              <a:gd name="T55" fmla="*/ 313 h 33"/>
                              <a:gd name="T56" fmla="+- 0 5259 5251"/>
                              <a:gd name="T57" fmla="*/ T56 w 33"/>
                              <a:gd name="T58" fmla="+- 0 315 313"/>
                              <a:gd name="T59" fmla="*/ 315 h 33"/>
                              <a:gd name="T60" fmla="+- 0 5256 5251"/>
                              <a:gd name="T61" fmla="*/ T60 w 33"/>
                              <a:gd name="T62" fmla="+- 0 318 313"/>
                              <a:gd name="T63" fmla="*/ 318 h 33"/>
                              <a:gd name="T64" fmla="+- 0 5253 5251"/>
                              <a:gd name="T65" fmla="*/ T64 w 33"/>
                              <a:gd name="T66" fmla="+- 0 321 313"/>
                              <a:gd name="T67" fmla="*/ 321 h 33"/>
                              <a:gd name="T68" fmla="+- 0 5251 5251"/>
                              <a:gd name="T69" fmla="*/ T68 w 33"/>
                              <a:gd name="T70" fmla="+- 0 325 313"/>
                              <a:gd name="T71" fmla="*/ 325 h 33"/>
                              <a:gd name="T72" fmla="+- 0 5251 5251"/>
                              <a:gd name="T73" fmla="*/ T72 w 33"/>
                              <a:gd name="T74" fmla="+- 0 329 313"/>
                              <a:gd name="T75" fmla="*/ 329 h 33"/>
                              <a:gd name="T76" fmla="+- 0 5251 5251"/>
                              <a:gd name="T77" fmla="*/ T76 w 33"/>
                              <a:gd name="T78" fmla="+- 0 334 313"/>
                              <a:gd name="T79" fmla="*/ 334 h 33"/>
                              <a:gd name="T80" fmla="+- 0 5253 5251"/>
                              <a:gd name="T81" fmla="*/ T80 w 33"/>
                              <a:gd name="T82" fmla="+- 0 338 313"/>
                              <a:gd name="T83" fmla="*/ 338 h 33"/>
                              <a:gd name="T84" fmla="+- 0 5256 5251"/>
                              <a:gd name="T85" fmla="*/ T84 w 33"/>
                              <a:gd name="T86" fmla="+- 0 341 313"/>
                              <a:gd name="T87" fmla="*/ 341 h 33"/>
                              <a:gd name="T88" fmla="+- 0 5259 5251"/>
                              <a:gd name="T89" fmla="*/ T88 w 33"/>
                              <a:gd name="T90" fmla="+- 0 344 313"/>
                              <a:gd name="T91" fmla="*/ 344 h 33"/>
                              <a:gd name="T92" fmla="+- 0 5263 5251"/>
                              <a:gd name="T93" fmla="*/ T92 w 33"/>
                              <a:gd name="T94" fmla="+- 0 346 313"/>
                              <a:gd name="T95" fmla="*/ 346 h 33"/>
                              <a:gd name="T96" fmla="+- 0 5268 5251"/>
                              <a:gd name="T97" fmla="*/ T96 w 33"/>
                              <a:gd name="T98" fmla="+- 0 346 313"/>
                              <a:gd name="T99" fmla="*/ 34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2007" y="-60"/>
                            <a:ext cx="3641" cy="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B2C16" w14:textId="77777777" w:rsidR="00053D16" w:rsidRDefault="00053D16">
                              <w:pPr>
                                <w:spacing w:before="4"/>
                                <w:rPr>
                                  <w:sz w:val="3"/>
                                </w:rPr>
                              </w:pPr>
                            </w:p>
                            <w:p w14:paraId="0D4715B2" w14:textId="77777777" w:rsidR="00053D16" w:rsidRDefault="00053D16">
                              <w:pPr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1F77B3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7B180F00" w14:textId="77777777" w:rsidR="00053D16" w:rsidRDefault="00053D16">
                              <w:pPr>
                                <w:spacing w:before="22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FF7F0E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2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65045BD3" w14:textId="77777777" w:rsidR="00053D16" w:rsidRDefault="00053D16">
                              <w:pPr>
                                <w:spacing w:before="21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2BA02B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4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73438BFC" w14:textId="77777777" w:rsidR="00053D16" w:rsidRDefault="00053D16">
                              <w:pPr>
                                <w:spacing w:before="22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D62728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8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015E36B1" w14:textId="77777777" w:rsidR="00053D16" w:rsidRDefault="00053D16">
                              <w:pPr>
                                <w:spacing w:before="22"/>
                                <w:ind w:right="44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9466BD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16 *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DF3A4" id="Group 761" o:spid="_x0000_s1389" style="position:absolute;left:0;text-align:left;margin-left:99.3pt;margin-top:-3.2pt;width:183.3pt;height:91.6pt;z-index:-251644416;mso-position-horizontal-relative:page;mso-position-vertical-relative:text" coordorigin="1986,-64" coordsize="3666,1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">
                <v:shape id="Freeform 862" o:spid="_x0000_s1390" style="position:absolute;left:2170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" path="m,l,19e" fillcolor="black" stroked="f">
                  <v:path arrowok="t" o:connecttype="custom" o:connectlocs="0,1749;0,1768" o:connectangles="0,0"/>
                </v:shape>
                <v:line id="Line 861" o:spid="_x0000_s1391" style="position:absolute;visibility:visible;mso-wrap-style:square" from="2171,1749" to="2171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" strokeweight=".07681mm"/>
                <v:shape id="Freeform 860" o:spid="_x0000_s1392" style="position:absolute;left:2584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59" o:spid="_x0000_s1393" style="position:absolute;visibility:visible;mso-wrap-style:square" from="2585,1749" to="2585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" strokeweight=".07681mm"/>
                <v:shape id="Freeform 858" o:spid="_x0000_s1394" style="position:absolute;left:2999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57" o:spid="_x0000_s1395" style="position:absolute;visibility:visible;mso-wrap-style:square" from="2999,1749" to="2999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" strokeweight=".07681mm"/>
                <v:shape id="Freeform 856" o:spid="_x0000_s1396" style="position:absolute;left:3413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55" o:spid="_x0000_s1397" style="position:absolute;visibility:visible;mso-wrap-style:square" from="3413,1749" to="3413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" strokeweight=".07681mm"/>
                <v:shape id="Freeform 854" o:spid="_x0000_s1398" style="position:absolute;left:3827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53" o:spid="_x0000_s1399" style="position:absolute;visibility:visible;mso-wrap-style:square" from="3827,1749" to="3827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" strokeweight=".07681mm"/>
                <v:shape id="Freeform 852" o:spid="_x0000_s1400" style="position:absolute;left:4241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51" o:spid="_x0000_s1401" style="position:absolute;visibility:visible;mso-wrap-style:square" from="4242,1749" to="4242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" strokeweight=".07681mm"/>
                <v:shape id="Freeform 850" o:spid="_x0000_s1402" style="position:absolute;left:4655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49" o:spid="_x0000_s1403" style="position:absolute;visibility:visible;mso-wrap-style:square" from="4656,1749" to="4656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" strokeweight=".07681mm"/>
                <v:shape id="Freeform 848" o:spid="_x0000_s1404" style="position:absolute;left:5069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47" o:spid="_x0000_s1405" style="position:absolute;visibility:visible;mso-wrap-style:square" from="5070,1749" to="5070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" strokeweight=".07681mm"/>
                <v:shape id="Freeform 846" o:spid="_x0000_s1406" style="position:absolute;left:5483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845" o:spid="_x0000_s1407" style="position:absolute;visibility:visible;mso-wrap-style:square" from="5484,1749" to="5484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" strokeweight=".07681mm"/>
                <v:shape id="Freeform 844" o:spid="_x0000_s1408" style="position:absolute;left:2170;top:20;width:3314;height:1572;visibility:visible;mso-wrap-style:square;v-text-anchor:top" coordsize="3314,1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" path="m,114l828,r828,68l2485,454r828,1118e" filled="f" strokecolor="#1f77b3" strokeweight=".144mm">
                  <v:path arrowok="t" o:connecttype="custom" o:connectlocs="0,135;828,21;1656,89;2485,475;3313,1593" o:connectangles="0,0,0,0,0"/>
                </v:shape>
                <v:shape id="Freeform 843" o:spid="_x0000_s1409" style="position:absolute;left:2154;top:11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" path="m21,l12,,8,2,2,8,,12r,9l2,25r6,6l12,33r9,l25,31r6,-6l33,21r,-9l31,8,25,2,21,xe" fillcolor="#1f77b3" stroked="f">
                  <v:path arrowok="t" o:connecttype="custom" o:connectlocs="21,119;12,119;8,121;2,127;0,131;0,140;2,144;8,150;12,152;21,152;25,150;31,144;33,140;33,131;31,127;25,121;21,119" o:connectangles="0,0,0,0,0,0,0,0,0,0,0,0,0,0,0,0,0"/>
                </v:shape>
                <v:shape id="Freeform 842" o:spid="_x0000_s1410" style="position:absolute;left:2154;top:11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" path="m17,33r4,l25,31r3,-3l31,25r2,-4l33,16r,-4l31,8,28,5,25,2,21,,17,,12,,8,2,5,5,2,8,,12r,4l,21r2,4l5,28r3,3l12,33r5,xe" filled="f" strokecolor="#1f77b3" strokeweight=".096mm">
                  <v:path arrowok="t" o:connecttype="custom" o:connectlocs="17,152;21,152;25,150;28,147;31,144;33,140;33,135;33,131;31,127;28,124;25,121;21,119;17,119;12,119;8,121;5,124;2,127;0,131;0,135;0,140;2,144;5,147;8,150;12,152;17,152" o:connectangles="0,0,0,0,0,0,0,0,0,0,0,0,0,0,0,0,0,0,0,0,0,0,0,0,0"/>
                </v:shape>
                <v:shape id="Freeform 841" o:spid="_x0000_s1411" style="position:absolute;left:2982;top: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" path="m20,l12,,8,1,1,7,,12r,8l1,24r7,7l12,32r8,l25,31r6,-7l32,20r,-8l31,7,25,1,20,xe" fillcolor="#1f77b3" stroked="f">
                  <v:path arrowok="t" o:connecttype="custom" o:connectlocs="20,5;12,5;8,6;1,12;0,17;0,25;1,29;8,36;12,37;20,37;25,36;31,29;32,25;32,17;31,12;25,6;20,5" o:connectangles="0,0,0,0,0,0,0,0,0,0,0,0,0,0,0,0,0"/>
                </v:shape>
                <v:shape id="Freeform 840" o:spid="_x0000_s1412" style="position:absolute;left:2982;top: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" path="m16,32r4,l25,31r3,-4l31,24r1,-4l32,16r,-4l31,7,28,4,25,1,20,,16,,12,,8,1,5,4,1,7,,12r,4l,20r1,4l5,27r3,4l12,32r4,xe" filled="f" strokecolor="#1f77b3" strokeweight=".096mm">
                  <v:path arrowok="t" o:connecttype="custom" o:connectlocs="16,37;20,37;25,36;28,32;31,29;32,25;32,21;32,17;31,12;28,9;25,6;20,5;16,5;12,5;8,6;5,9;1,12;0,17;0,21;0,25;1,29;5,32;8,36;12,37;16,37" o:connectangles="0,0,0,0,0,0,0,0,0,0,0,0,0,0,0,0,0,0,0,0,0,0,0,0,0"/>
                </v:shape>
                <v:shape id="Freeform 839" o:spid="_x0000_s1413" style="position:absolute;left:3811;top:7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" path="m21,l12,,8,2,2,8,,12r,9l2,25r6,6l12,33r9,l25,31r6,-6l33,21r,-9l31,8,25,2,21,xe" fillcolor="#1f77b3" stroked="f">
                  <v:path arrowok="t" o:connecttype="custom" o:connectlocs="21,72;12,72;8,74;2,80;0,84;0,93;2,97;8,103;12,105;21,105;25,103;31,97;33,93;33,84;31,80;25,74;21,72" o:connectangles="0,0,0,0,0,0,0,0,0,0,0,0,0,0,0,0,0"/>
                </v:shape>
                <v:shape id="Freeform 838" o:spid="_x0000_s1414" style="position:absolute;left:3811;top:7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" path="m16,33r5,l25,31r3,-3l31,25r2,-4l33,17r,-5l31,8,28,5,25,2,21,,16,,12,,8,2,5,5,2,8,,12r,5l,21r2,4l5,28r3,3l12,33r4,xe" filled="f" strokecolor="#1f77b3" strokeweight=".096mm">
                  <v:path arrowok="t" o:connecttype="custom" o:connectlocs="16,105;21,105;25,103;28,100;31,97;33,93;33,89;33,84;31,80;28,77;25,74;21,72;16,72;12,72;8,74;5,77;2,80;0,84;0,89;0,93;2,97;5,100;8,103;12,105;16,105" o:connectangles="0,0,0,0,0,0,0,0,0,0,0,0,0,0,0,0,0,0,0,0,0,0,0,0,0"/>
                </v:shape>
                <v:shape id="Freeform 837" o:spid="_x0000_s1415" style="position:absolute;left:4639;top:4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" path="m21,l12,,8,2,2,8,,12r,9l2,25r6,6l12,33r9,l25,31r6,-6l33,21r,-9l31,8,25,2,21,xe" fillcolor="#1f77b3" stroked="f">
                  <v:path arrowok="t" o:connecttype="custom" o:connectlocs="21,458;12,458;8,460;2,466;0,470;0,479;2,483;8,489;12,491;21,491;25,489;31,483;33,479;33,470;31,466;25,460;21,458" o:connectangles="0,0,0,0,0,0,0,0,0,0,0,0,0,0,0,0,0"/>
                </v:shape>
                <v:shape id="Freeform 836" o:spid="_x0000_s1416" style="position:absolute;left:4639;top:4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" path="m17,33r4,l25,31r3,-3l31,25r2,-4l33,17r,-5l31,8,28,5,25,2,21,,17,,12,,8,2,5,5,2,8,,12r,5l,21r2,4l5,28r3,3l12,33r5,xe" filled="f" strokecolor="#1f77b3" strokeweight=".096mm">
                  <v:path arrowok="t" o:connecttype="custom" o:connectlocs="17,491;21,491;25,489;28,486;31,483;33,479;33,475;33,470;31,466;28,463;25,460;21,458;17,458;12,458;8,460;5,463;2,466;0,470;0,475;0,479;2,483;5,486;8,489;12,491;17,491" o:connectangles="0,0,0,0,0,0,0,0,0,0,0,0,0,0,0,0,0,0,0,0,0,0,0,0,0"/>
                </v:shape>
                <v:shape id="Freeform 835" o:spid="_x0000_s1417" style="position:absolute;left:5467;top:157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" path="m20,l12,,7,2,1,8,,12r,9l1,25r6,6l12,33r8,l24,31r7,-6l32,21r,-9l31,8,24,2,20,xe" fillcolor="#1f77b3" stroked="f">
                  <v:path arrowok="t" o:connecttype="custom" o:connectlocs="20,1576;12,1576;7,1578;1,1584;0,1588;0,1597;1,1601;7,1607;12,1609;20,1609;24,1607;31,1601;32,1597;32,1588;31,1584;24,1578;20,1576" o:connectangles="0,0,0,0,0,0,0,0,0,0,0,0,0,0,0,0,0"/>
                </v:shape>
                <v:shape id="Freeform 834" o:spid="_x0000_s1418" style="position:absolute;left:5467;top:157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" path="m16,33r4,l24,31r4,-3l31,25r1,-4l32,17r,-5l31,8,28,5,24,2,20,,16,,12,,7,2,4,5,1,8,,12r,5l,21r1,4l4,28r3,3l12,33r4,xe" filled="f" strokecolor="#1f77b3" strokeweight=".096mm">
                  <v:path arrowok="t" o:connecttype="custom" o:connectlocs="16,1609;20,1609;24,1607;28,1604;31,1601;32,1597;32,1593;32,1588;31,1584;28,1581;24,1578;20,1576;16,1576;12,1576;7,1578;4,1581;1,1584;0,1588;0,1593;0,1597;1,1601;4,1604;7,1607;12,1609;16,1609" o:connectangles="0,0,0,0,0,0,0,0,0,0,0,0,0,0,0,0,0,0,0,0,0,0,0,0,0"/>
                </v:shape>
                <v:shape id="Freeform 833" o:spid="_x0000_s1419" style="position:absolute;left:2170;top:694;width:3314;height:973;visibility:visible;mso-wrap-style:square;v-text-anchor:top" coordsize="3314,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" path="m,143l828,r828,232l2485,227r828,746e" filled="f" strokecolor="#ff7f0e" strokeweight=".144mm">
                  <v:path arrowok="t" o:connecttype="custom" o:connectlocs="0,837;828,694;1656,926;2485,921;3313,1667" o:connectangles="0,0,0,0,0"/>
                </v:shape>
                <v:shape id="Freeform 832" o:spid="_x0000_s1420" style="position:absolute;left:2154;top:82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820;12,820;8,822;2,828;0,832;0,841;2,845;8,851;12,853;21,853;25,851;31,845;33,841;33,832;31,828;25,822;21,820" o:connectangles="0,0,0,0,0,0,0,0,0,0,0,0,0,0,0,0,0"/>
                </v:shape>
                <v:shape id="Freeform 831" o:spid="_x0000_s1421" style="position:absolute;left:2154;top:82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" path="m17,33r4,l25,31r3,-3l31,25r2,-4l33,17r,-5l31,8,28,5,25,2,21,,17,,12,,8,2,5,5,2,8,,12r,5l,21r2,4l5,28r3,3l12,33r5,xe" filled="f" strokecolor="#ff7f0e" strokeweight=".096mm">
                  <v:path arrowok="t" o:connecttype="custom" o:connectlocs="17,853;21,853;25,851;28,848;31,845;33,841;33,837;33,832;31,828;28,825;25,822;21,820;17,820;12,820;8,822;5,825;2,828;0,832;0,837;0,841;2,845;5,848;8,851;12,853;17,853" o:connectangles="0,0,0,0,0,0,0,0,0,0,0,0,0,0,0,0,0,0,0,0,0,0,0,0,0"/>
                </v:shape>
                <v:shape id="Freeform 830" o:spid="_x0000_s1422" style="position:absolute;left:2982;top:67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" path="m20,l12,,8,2,1,8,,12r,9l1,25r7,6l12,33r8,l25,31r6,-6l32,21r,-9l31,8,25,2,20,xe" fillcolor="#ff7f0e" stroked="f">
                  <v:path arrowok="t" o:connecttype="custom" o:connectlocs="20,678;12,678;8,680;1,686;0,690;0,699;1,703;8,709;12,711;20,711;25,709;31,703;32,699;32,690;31,686;25,680;20,678" o:connectangles="0,0,0,0,0,0,0,0,0,0,0,0,0,0,0,0,0"/>
                </v:shape>
                <v:shape id="Freeform 829" o:spid="_x0000_s1423" style="position:absolute;left:2982;top:67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" path="m16,33r4,l25,31r3,-3l31,25r1,-4l32,16r,-4l31,8,28,5,25,2,20,,16,,12,,8,2,5,5,1,8,,12r,4l,21r1,4l5,28r3,3l12,33r4,xe" filled="f" strokecolor="#ff7f0e" strokeweight=".096mm">
                  <v:path arrowok="t" o:connecttype="custom" o:connectlocs="16,711;20,711;25,709;28,706;31,703;32,699;32,694;32,690;31,686;28,683;25,680;20,678;16,678;12,678;8,680;5,683;1,686;0,690;0,694;0,699;1,703;5,706;8,709;12,711;16,711" o:connectangles="0,0,0,0,0,0,0,0,0,0,0,0,0,0,0,0,0,0,0,0,0,0,0,0,0"/>
                </v:shape>
                <v:shape id="Freeform 828" o:spid="_x0000_s1424" style="position:absolute;left:3811;top:91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910;12,910;8,912;2,918;0,922;0,931;2,935;8,941;12,943;21,943;25,941;31,935;33,931;33,922;31,918;25,912;21,910" o:connectangles="0,0,0,0,0,0,0,0,0,0,0,0,0,0,0,0,0"/>
                </v:shape>
                <v:shape id="Freeform 827" o:spid="_x0000_s1425" style="position:absolute;left:3811;top:91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" path="m16,33r5,l25,31r3,-3l31,25r2,-4l33,16r,-4l31,8,28,5,25,2,21,,16,,12,,8,2,5,5,2,8,,12r,4l,21r2,4l5,28r3,3l12,33r4,xe" filled="f" strokecolor="#ff7f0e" strokeweight=".096mm">
                  <v:path arrowok="t" o:connecttype="custom" o:connectlocs="16,943;21,943;25,941;28,938;31,935;33,931;33,926;33,922;31,918;28,915;25,912;21,910;16,910;12,910;8,912;5,915;2,918;0,922;0,926;0,931;2,935;5,938;8,941;12,943;16,943" o:connectangles="0,0,0,0,0,0,0,0,0,0,0,0,0,0,0,0,0,0,0,0,0,0,0,0,0"/>
                </v:shape>
                <v:shape id="Freeform 826" o:spid="_x0000_s1426" style="position:absolute;left:4639;top:90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" path="m21,l12,,8,1,2,7,,12r,8l2,24r6,6l12,32r9,l25,30r6,-6l33,20r,-8l31,7,25,1,21,xe" fillcolor="#ff7f0e" stroked="f">
                  <v:path arrowok="t" o:connecttype="custom" o:connectlocs="21,905;12,905;8,906;2,912;0,917;0,925;2,929;8,935;12,937;21,937;25,935;31,929;33,925;33,917;31,912;25,906;21,905" o:connectangles="0,0,0,0,0,0,0,0,0,0,0,0,0,0,0,0,0"/>
                </v:shape>
                <v:shape id="Freeform 825" o:spid="_x0000_s1427" style="position:absolute;left:4639;top:90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" path="m17,32r4,l25,30r3,-3l31,24r2,-4l33,16r,-4l31,7,28,4,25,1,21,,17,,12,,8,1,5,4,2,7,,12r,4l,20r2,4l5,27r3,3l12,32r5,xe" filled="f" strokecolor="#ff7f0e" strokeweight=".096mm">
                  <v:path arrowok="t" o:connecttype="custom" o:connectlocs="17,937;21,937;25,935;28,932;31,929;33,925;33,921;33,917;31,912;28,909;25,906;21,905;17,905;12,905;8,906;5,909;2,912;0,917;0,921;0,925;2,929;5,932;8,935;12,937;17,937" o:connectangles="0,0,0,0,0,0,0,0,0,0,0,0,0,0,0,0,0,0,0,0,0,0,0,0,0"/>
                </v:shape>
                <v:shape id="Freeform 824" o:spid="_x0000_s1428" style="position:absolute;left:5467;top:165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" path="m20,l12,,7,2,1,8,,12r,9l1,25r6,6l12,33r8,l24,31r7,-6l32,21r,-9l31,8,24,2,20,xe" fillcolor="#ff7f0e" stroked="f">
                  <v:path arrowok="t" o:connecttype="custom" o:connectlocs="20,1650;12,1650;7,1652;1,1658;0,1662;0,1671;1,1675;7,1681;12,1683;20,1683;24,1681;31,1675;32,1671;32,1662;31,1658;24,1652;20,1650" o:connectangles="0,0,0,0,0,0,0,0,0,0,0,0,0,0,0,0,0"/>
                </v:shape>
                <v:shape id="Freeform 823" o:spid="_x0000_s1429" style="position:absolute;left:5467;top:165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" path="m16,33r4,l24,31r4,-3l31,25r1,-4l32,17r,-5l31,8,28,5,24,2,20,,16,,12,,7,2,4,5,1,8,,12r,5l,21r1,4l4,28r3,3l12,33r4,xe" filled="f" strokecolor="#ff7f0e" strokeweight=".096mm">
                  <v:path arrowok="t" o:connecttype="custom" o:connectlocs="16,1683;20,1683;24,1681;28,1678;31,1675;32,1671;32,1667;32,1662;31,1658;28,1655;24,1652;20,1650;16,1650;12,1650;7,1652;4,1655;1,1658;0,1662;0,1667;0,1671;1,1675;4,1678;7,1681;12,1683;16,1683" o:connectangles="0,0,0,0,0,0,0,0,0,0,0,0,0,0,0,0,0,0,0,0,0,0,0,0,0"/>
                </v:shape>
                <v:shape id="Freeform 822" o:spid="_x0000_s1430" style="position:absolute;left:2170;top:1136;width:3314;height:500;visibility:visible;mso-wrap-style:square;v-text-anchor:top" coordsize="3314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" path="m,55l828,36,1656,r829,142l3313,499e" filled="f" strokecolor="#2ba02b" strokeweight=".144mm">
                  <v:path arrowok="t" o:connecttype="custom" o:connectlocs="0,1192;828,1173;1656,1137;2485,1279;3313,1636" o:connectangles="0,0,0,0,0"/>
                </v:shape>
                <v:shape id="Freeform 821" o:spid="_x0000_s1431" style="position:absolute;left:2154;top:117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" path="m21,l12,,8,1,2,7,,12r,8l2,24r6,7l12,32r9,l25,31r6,-7l33,20r,-8l31,7,25,1,21,xe" fillcolor="#2ba02b" stroked="f">
                  <v:path arrowok="t" o:connecttype="custom" o:connectlocs="21,1176;12,1176;8,1177;2,1183;0,1188;0,1196;2,1200;8,1207;12,1208;21,1208;25,1207;31,1200;33,1196;33,1188;31,1183;25,1177;21,1176" o:connectangles="0,0,0,0,0,0,0,0,0,0,0,0,0,0,0,0,0"/>
                </v:shape>
                <v:shape id="Freeform 820" o:spid="_x0000_s1432" style="position:absolute;left:2154;top:117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" path="m17,32r4,l25,31r3,-4l31,24r2,-4l33,16r,-4l31,7,28,4,25,1,21,,17,,12,,8,1,5,4,2,7,,12r,4l,20r2,4l5,27r3,4l12,32r5,xe" filled="f" strokecolor="#2ba02b" strokeweight=".096mm">
                  <v:path arrowok="t" o:connecttype="custom" o:connectlocs="17,1208;21,1208;25,1207;28,1203;31,1200;33,1196;33,1192;33,1188;31,1183;28,1180;25,1177;21,1176;17,1176;12,1176;8,1177;5,1180;2,1183;0,1188;0,1192;0,1196;2,1200;5,1203;8,1207;12,1208;17,1208" o:connectangles="0,0,0,0,0,0,0,0,0,0,0,0,0,0,0,0,0,0,0,0,0,0,0,0,0"/>
                </v:shape>
                <v:shape id="Freeform 819" o:spid="_x0000_s1433" style="position:absolute;left:2982;top:11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" path="m20,l12,,8,2,1,8,,12r,9l1,25r7,6l12,33r8,l25,31r6,-6l32,21r,-9l31,8,25,2,20,xe" fillcolor="#2ba02b" stroked="f">
                  <v:path arrowok="t" o:connecttype="custom" o:connectlocs="20,1156;12,1156;8,1158;1,1164;0,1168;0,1177;1,1181;8,1187;12,1189;20,1189;25,1187;31,1181;32,1177;32,1168;31,1164;25,1158;20,1156" o:connectangles="0,0,0,0,0,0,0,0,0,0,0,0,0,0,0,0,0"/>
                </v:shape>
                <v:shape id="Freeform 818" o:spid="_x0000_s1434" style="position:absolute;left:2982;top:11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" path="m16,33r4,l25,31r3,-3l31,25r1,-4l32,17r,-5l31,8,28,5,25,2,20,,16,,12,,8,2,5,5,1,8,,12r,5l,21r1,4l5,28r3,3l12,33r4,xe" filled="f" strokecolor="#2ba02b" strokeweight=".096mm">
                  <v:path arrowok="t" o:connecttype="custom" o:connectlocs="16,1189;20,1189;25,1187;28,1184;31,1181;32,1177;32,1173;32,1168;31,1164;28,1161;25,1158;20,1156;16,1156;12,1156;8,1158;5,1161;1,1164;0,1168;0,1173;0,1177;1,1181;5,1184;8,1187;12,1189;16,1189" o:connectangles="0,0,0,0,0,0,0,0,0,0,0,0,0,0,0,0,0,0,0,0,0,0,0,0,0"/>
                </v:shape>
                <v:shape id="Freeform 817" o:spid="_x0000_s1435" style="position:absolute;left:3811;top:112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" path="m21,l12,,8,2,2,8,,12r,9l2,25r6,6l12,33r9,l25,31r6,-6l33,21r,-9l31,8,25,2,21,xe" fillcolor="#2ba02b" stroked="f">
                  <v:path arrowok="t" o:connecttype="custom" o:connectlocs="21,1120;12,1120;8,1122;2,1128;0,1132;0,1141;2,1145;8,1151;12,1153;21,1153;25,1151;31,1145;33,1141;33,1132;31,1128;25,1122;21,1120" o:connectangles="0,0,0,0,0,0,0,0,0,0,0,0,0,0,0,0,0"/>
                </v:shape>
                <v:shape id="Freeform 816" o:spid="_x0000_s1436" style="position:absolute;left:3811;top:112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" path="m16,33r5,l25,31r3,-3l31,25r2,-4l33,17r,-5l31,8,28,5,25,2,21,,16,,12,,8,2,5,5,2,8,,12r,5l,21r2,4l5,28r3,3l12,33r4,xe" filled="f" strokecolor="#2ba02b" strokeweight=".096mm">
                  <v:path arrowok="t" o:connecttype="custom" o:connectlocs="16,1153;21,1153;25,1151;28,1148;31,1145;33,1141;33,1137;33,1132;31,1128;28,1125;25,1122;21,1120;16,1120;12,1120;8,1122;5,1125;2,1128;0,1132;0,1137;0,1141;2,1145;5,1148;8,1151;12,1153;16,1153" o:connectangles="0,0,0,0,0,0,0,0,0,0,0,0,0,0,0,0,0,0,0,0,0,0,0,0,0"/>
                </v:shape>
                <v:shape id="Freeform 815" o:spid="_x0000_s1437" style="position:absolute;left:4639;top:126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" path="m21,l12,,8,2,2,8,,12r,9l2,25r6,6l12,33r9,l25,31r6,-6l33,21r,-9l31,8,25,2,21,xe" fillcolor="#2ba02b" stroked="f">
                  <v:path arrowok="t" o:connecttype="custom" o:connectlocs="21,1263;12,1263;8,1265;2,1271;0,1275;0,1284;2,1288;8,1294;12,1296;21,1296;25,1294;31,1288;33,1284;33,1275;31,1271;25,1265;21,1263" o:connectangles="0,0,0,0,0,0,0,0,0,0,0,0,0,0,0,0,0"/>
                </v:shape>
                <v:shape id="Freeform 814" o:spid="_x0000_s1438" style="position:absolute;left:4639;top:126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" path="m17,33r4,l25,31r3,-3l31,25r2,-4l33,16r,-4l31,8,28,5,25,2,21,,17,,12,,8,2,5,5,2,8,,12r,4l,21r2,4l5,28r3,3l12,33r5,xe" filled="f" strokecolor="#2ba02b" strokeweight=".096mm">
                  <v:path arrowok="t" o:connecttype="custom" o:connectlocs="17,1296;21,1296;25,1294;28,1291;31,1288;33,1284;33,1279;33,1275;31,1271;28,1268;25,1265;21,1263;17,1263;12,1263;8,1265;5,1268;2,1271;0,1275;0,1279;0,1284;2,1288;5,1291;8,1294;12,1296;17,1296" o:connectangles="0,0,0,0,0,0,0,0,0,0,0,0,0,0,0,0,0,0,0,0,0,0,0,0,0"/>
                </v:shape>
                <v:shape id="Freeform 813" o:spid="_x0000_s1439" style="position:absolute;left:5467;top:161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" path="m20,l12,,7,1,1,8,,12r,8l1,24r6,7l12,32r8,l24,31r7,-7l32,20r,-8l31,8,24,1,20,xe" fillcolor="#2ba02b" stroked="f">
                  <v:path arrowok="t" o:connecttype="custom" o:connectlocs="20,1620;12,1620;7,1621;1,1628;0,1632;0,1640;1,1644;7,1651;12,1652;20,1652;24,1651;31,1644;32,1640;32,1632;31,1628;24,1621;20,1620" o:connectangles="0,0,0,0,0,0,0,0,0,0,0,0,0,0,0,0,0"/>
                </v:shape>
                <v:shape id="Freeform 812" o:spid="_x0000_s1440" style="position:absolute;left:5467;top:161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" path="m16,32r4,l24,31r4,-3l31,24r1,-4l32,16r,-4l31,8,28,4,24,1,20,,16,,12,,7,1,4,4,1,8,,12r,4l,20r1,4l4,28r3,3l12,32r4,xe" filled="f" strokecolor="#2ba02b" strokeweight=".096mm">
                  <v:path arrowok="t" o:connecttype="custom" o:connectlocs="16,1652;20,1652;24,1651;28,1648;31,1644;32,1640;32,1636;32,1632;31,1628;28,1624;24,1621;20,1620;16,1620;12,1620;7,1621;4,1624;1,1628;0,1632;0,1636;0,1640;1,1644;4,1648;7,1651;12,1652;16,1652" o:connectangles="0,0,0,0,0,0,0,0,0,0,0,0,0,0,0,0,0,0,0,0,0,0,0,0,0"/>
                </v:shape>
                <v:shape id="Freeform 811" o:spid="_x0000_s1441" style="position:absolute;left:2170;top:1150;width:3314;height:388;visibility:visible;mso-wrap-style:square;v-text-anchor:top" coordsize="3314,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" path="m,59l828,r828,68l2485,51r828,336e" filled="f" strokecolor="#d62728" strokeweight=".144mm">
                  <v:path arrowok="t" o:connecttype="custom" o:connectlocs="0,1209;828,1150;1656,1218;2485,1201;3313,1537" o:connectangles="0,0,0,0,0"/>
                </v:shape>
                <v:shape id="Freeform 810" o:spid="_x0000_s1442" style="position:absolute;left:2154;top:119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" path="m21,l12,,8,2,2,8,,12r,9l2,25r6,6l12,33r9,l25,31r6,-6l33,21r,-9l31,8,25,2,21,xe" fillcolor="#d62728" stroked="f">
                  <v:path arrowok="t" o:connecttype="custom" o:connectlocs="21,1193;12,1193;8,1195;2,1201;0,1205;0,1214;2,1218;8,1224;12,1226;21,1226;25,1224;31,1218;33,1214;33,1205;31,1201;25,1195;21,1193" o:connectangles="0,0,0,0,0,0,0,0,0,0,0,0,0,0,0,0,0"/>
                </v:shape>
                <v:shape id="Freeform 809" o:spid="_x0000_s1443" style="position:absolute;left:2154;top:119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" path="m17,33r4,l25,31r3,-3l31,25r2,-4l33,16r,-4l31,8,28,5,25,2,21,,17,,12,,8,2,5,5,2,8,,12r,4l,21r2,4l5,28r3,3l12,33r5,xe" filled="f" strokecolor="#d62728" strokeweight=".096mm">
                  <v:path arrowok="t" o:connecttype="custom" o:connectlocs="17,1226;21,1226;25,1224;28,1221;31,1218;33,1214;33,1209;33,1205;31,1201;28,1198;25,1195;21,1193;17,1193;12,1193;8,1195;5,1198;2,1201;0,1205;0,1209;0,1214;2,1218;5,1221;8,1224;12,1226;17,1226" o:connectangles="0,0,0,0,0,0,0,0,0,0,0,0,0,0,0,0,0,0,0,0,0,0,0,0,0"/>
                </v:shape>
                <v:shape id="Freeform 808" o:spid="_x0000_s1444" style="position:absolute;left:2982;top:11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" path="m20,l12,,8,1,1,8,,12r,8l1,25r7,6l12,32r8,l25,31r6,-6l32,20r,-8l31,8,25,1,20,xe" fillcolor="#d62728" stroked="f">
                  <v:path arrowok="t" o:connecttype="custom" o:connectlocs="20,1134;12,1134;8,1135;1,1142;0,1146;0,1154;1,1159;8,1165;12,1166;20,1166;25,1165;31,1159;32,1154;32,1146;31,1142;25,1135;20,1134" o:connectangles="0,0,0,0,0,0,0,0,0,0,0,0,0,0,0,0,0"/>
                </v:shape>
                <v:shape id="Freeform 807" o:spid="_x0000_s1445" style="position:absolute;left:2982;top:11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" path="m16,32r4,l25,31r3,-3l31,25r1,-5l32,16r,-4l31,8,28,5,25,1,20,,16,,12,,8,1,5,5,1,8,,12r,4l,20r1,5l5,28r3,3l12,32r4,xe" filled="f" strokecolor="#d62728" strokeweight=".096mm">
                  <v:path arrowok="t" o:connecttype="custom" o:connectlocs="16,1166;20,1166;25,1165;28,1162;31,1159;32,1154;32,1150;32,1146;31,1142;28,1139;25,1135;20,1134;16,1134;12,1134;8,1135;5,1139;1,1142;0,1146;0,1150;0,1154;1,1159;5,1162;8,1165;12,1166;16,1166" o:connectangles="0,0,0,0,0,0,0,0,0,0,0,0,0,0,0,0,0,0,0,0,0,0,0,0,0"/>
                </v:shape>
                <v:shape id="Freeform 806" o:spid="_x0000_s1446" style="position:absolute;left:3811;top:120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" path="m21,l12,,8,2,2,8,,12r,9l2,25r6,6l12,33r9,l25,31r6,-6l33,21r,-9l31,8,25,2,21,xe" fillcolor="#d62728" stroked="f">
                  <v:path arrowok="t" o:connecttype="custom" o:connectlocs="21,1202;12,1202;8,1204;2,1210;0,1214;0,1223;2,1227;8,1233;12,1235;21,1235;25,1233;31,1227;33,1223;33,1214;31,1210;25,1204;21,1202" o:connectangles="0,0,0,0,0,0,0,0,0,0,0,0,0,0,0,0,0"/>
                </v:shape>
                <v:shape id="Freeform 805" o:spid="_x0000_s1447" style="position:absolute;left:3811;top:120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" path="m16,33r5,l25,31r3,-3l31,25r2,-4l33,16r,-4l31,8,28,5,25,2,21,,16,,12,,8,2,5,5,2,8,,12r,4l,21r2,4l5,28r3,3l12,33r4,xe" filled="f" strokecolor="#d62728" strokeweight=".096mm">
                  <v:path arrowok="t" o:connecttype="custom" o:connectlocs="16,1235;21,1235;25,1233;28,1230;31,1227;33,1223;33,1218;33,1214;31,1210;28,1207;25,1204;21,1202;16,1202;12,1202;8,1204;5,1207;2,1210;0,1214;0,1218;0,1223;2,1227;5,1230;8,1233;12,1235;16,1235" o:connectangles="0,0,0,0,0,0,0,0,0,0,0,0,0,0,0,0,0,0,0,0,0,0,0,0,0"/>
                </v:shape>
                <v:shape id="Freeform 804" o:spid="_x0000_s1448" style="position:absolute;left:4639;top:118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" path="m21,l12,,8,2,2,8,,12r,9l2,25r6,6l12,33r9,l25,31r6,-6l33,21r,-9l31,8,25,2,21,xe" fillcolor="#d62728" stroked="f">
                  <v:path arrowok="t" o:connecttype="custom" o:connectlocs="21,1185;12,1185;8,1187;2,1193;0,1197;0,1206;2,1210;8,1216;12,1218;21,1218;25,1216;31,1210;33,1206;33,1197;31,1193;25,1187;21,1185" o:connectangles="0,0,0,0,0,0,0,0,0,0,0,0,0,0,0,0,0"/>
                </v:shape>
                <v:shape id="Freeform 803" o:spid="_x0000_s1449" style="position:absolute;left:4639;top:118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" path="m17,33r4,l25,31r3,-3l31,25r2,-4l33,16r,-4l31,8,28,5,25,2,21,,17,,12,,8,2,5,5,2,8,,12r,4l,21r2,4l5,28r3,3l12,33r5,xe" filled="f" strokecolor="#d62728" strokeweight=".096mm">
                  <v:path arrowok="t" o:connecttype="custom" o:connectlocs="17,1218;21,1218;25,1216;28,1213;31,1210;33,1206;33,1201;33,1197;31,1193;28,1190;25,1187;21,1185;17,1185;12,1185;8,1187;5,1190;2,1193;0,1197;0,1201;0,1206;2,1210;5,1213;8,1216;12,1218;17,1218" o:connectangles="0,0,0,0,0,0,0,0,0,0,0,0,0,0,0,0,0,0,0,0,0,0,0,0,0"/>
                </v:shape>
                <v:shape id="Freeform 802" o:spid="_x0000_s1450" style="position:absolute;left:5467;top:152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" path="m20,l12,,7,2,1,8,,12r,8l1,25r6,6l12,32r8,l24,31r7,-6l32,20r,-8l31,8,24,2,20,xe" fillcolor="#d62728" stroked="f">
                  <v:path arrowok="t" o:connecttype="custom" o:connectlocs="20,1521;12,1521;7,1523;1,1529;0,1533;0,1541;1,1546;7,1552;12,1553;20,1553;24,1552;31,1546;32,1541;32,1533;31,1529;24,1523;20,1521" o:connectangles="0,0,0,0,0,0,0,0,0,0,0,0,0,0,0,0,0"/>
                </v:shape>
                <v:shape id="Freeform 801" o:spid="_x0000_s1451" style="position:absolute;left:5467;top:152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" path="m16,32r4,l24,31r4,-3l31,25r1,-5l32,16r,-4l31,8,28,5,24,2,20,,16,,12,,7,2,4,5,1,8,,12r,4l,20r1,5l4,28r3,3l12,32r4,xe" filled="f" strokecolor="#d62728" strokeweight=".096mm">
                  <v:path arrowok="t" o:connecttype="custom" o:connectlocs="16,1553;20,1553;24,1552;28,1549;31,1546;32,1541;32,1537;32,1533;31,1529;28,1526;24,1523;20,1521;16,1521;12,1521;7,1523;4,1526;1,1529;0,1533;0,1537;0,1541;1,1546;4,1549;7,1552;12,1553;16,1553" o:connectangles="0,0,0,0,0,0,0,0,0,0,0,0,0,0,0,0,0,0,0,0,0,0,0,0,0"/>
                </v:shape>
                <v:shape id="Freeform 800" o:spid="_x0000_s1452" style="position:absolute;left:2170;top:1337;width:3314;height:37;visibility:visible;mso-wrap-style:square;v-text-anchor:top" coordsize="3314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" path="m,9l828,r828,l2485,35r828,1e" filled="f" strokecolor="#9466bd" strokeweight=".144mm">
                  <v:path arrowok="t" o:connecttype="custom" o:connectlocs="0,1347;828,1338;1656,1338;2485,1373;3313,1374" o:connectangles="0,0,0,0,0"/>
                </v:shape>
                <v:shape id="Freeform 799" o:spid="_x0000_s1453" style="position:absolute;left:2154;top:133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" path="m21,l12,,8,2,2,8,,12r,9l2,25r6,6l12,33r9,l25,31r6,-6l33,21r,-9l31,8,25,2,21,xe" fillcolor="#9466bd" stroked="f">
                  <v:path arrowok="t" o:connecttype="custom" o:connectlocs="21,1331;12,1331;8,1333;2,1339;0,1343;0,1352;2,1356;8,1362;12,1364;21,1364;25,1362;31,1356;33,1352;33,1343;31,1339;25,1333;21,1331" o:connectangles="0,0,0,0,0,0,0,0,0,0,0,0,0,0,0,0,0"/>
                </v:shape>
                <v:shape id="Freeform 798" o:spid="_x0000_s1454" style="position:absolute;left:2154;top:133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" path="m17,33r4,l25,31r3,-3l31,25r2,-4l33,16r,-4l31,8,28,5,25,2,21,,17,,12,,8,2,5,5,2,8,,12r,4l,21r2,4l5,28r3,3l12,33r5,xe" filled="f" strokecolor="#9466bd" strokeweight=".096mm">
                  <v:path arrowok="t" o:connecttype="custom" o:connectlocs="17,1364;21,1364;25,1362;28,1359;31,1356;33,1352;33,1347;33,1343;31,1339;28,1336;25,1333;21,1331;17,1331;12,1331;8,1333;5,1336;2,1339;0,1343;0,1347;0,1352;2,1356;5,1359;8,1362;12,1364;17,1364" o:connectangles="0,0,0,0,0,0,0,0,0,0,0,0,0,0,0,0,0,0,0,0,0,0,0,0,0"/>
                </v:shape>
                <v:shape id="Freeform 797" o:spid="_x0000_s1455" style="position:absolute;left:2982;top:132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" path="m20,l12,,8,1,1,7,,12r,8l1,24r7,6l12,32r8,l25,30r6,-6l32,20r,-8l31,7,25,1,20,xe" fillcolor="#9466bd" stroked="f">
                  <v:path arrowok="t" o:connecttype="custom" o:connectlocs="20,1322;12,1322;8,1323;1,1329;0,1334;0,1342;1,1346;8,1352;12,1354;20,1354;25,1352;31,1346;32,1342;32,1334;31,1329;25,1323;20,1322" o:connectangles="0,0,0,0,0,0,0,0,0,0,0,0,0,0,0,0,0"/>
                </v:shape>
                <v:shape id="Freeform 796" o:spid="_x0000_s1456" style="position:absolute;left:2982;top:132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" path="m16,32r4,l25,30r3,-3l31,24r1,-4l32,16r,-4l31,7,28,4,25,1,20,,16,,12,,8,1,5,4,1,7,,12r,4l,20r1,4l5,27r3,3l12,32r4,xe" filled="f" strokecolor="#9466bd" strokeweight=".096mm">
                  <v:path arrowok="t" o:connecttype="custom" o:connectlocs="16,1354;20,1354;25,1352;28,1349;31,1346;32,1342;32,1338;32,1334;31,1329;28,1326;25,1323;20,1322;16,1322;12,1322;8,1323;5,1326;1,1329;0,1334;0,1338;0,1342;1,1346;5,1349;8,1352;12,1354;16,1354" o:connectangles="0,0,0,0,0,0,0,0,0,0,0,0,0,0,0,0,0,0,0,0,0,0,0,0,0"/>
                </v:shape>
                <v:shape id="Freeform 795" o:spid="_x0000_s1457" style="position:absolute;left:3811;top:132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1321;12,1321;8,1323;2,1329;0,1333;0,1342;2,1346;8,1352;12,1354;21,1354;25,1352;31,1346;33,1342;33,1333;31,1329;25,1323;21,1321" o:connectangles="0,0,0,0,0,0,0,0,0,0,0,0,0,0,0,0,0"/>
                </v:shape>
                <v:shape id="Freeform 794" o:spid="_x0000_s1458" style="position:absolute;left:3811;top:132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" path="m16,33r5,l25,31r3,-3l31,25r2,-4l33,17r,-5l31,8,28,5,25,2,21,,16,,12,,8,2,5,5,2,8,,12r,5l,21r2,4l5,28r3,3l12,33r4,xe" filled="f" strokecolor="#9466bd" strokeweight=".096mm">
                  <v:path arrowok="t" o:connecttype="custom" o:connectlocs="16,1354;21,1354;25,1352;28,1349;31,1346;33,1342;33,1338;33,1333;31,1329;28,1326;25,1323;21,1321;16,1321;12,1321;8,1323;5,1326;2,1329;0,1333;0,1338;0,1342;2,1346;5,1349;8,1352;12,1354;16,1354" o:connectangles="0,0,0,0,0,0,0,0,0,0,0,0,0,0,0,0,0,0,0,0,0,0,0,0,0"/>
                </v:shape>
                <v:shape id="Freeform 793" o:spid="_x0000_s1459" style="position:absolute;left:4639;top:13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" path="m21,l12,,8,1,2,7,,12r,8l2,24r6,6l12,32r9,l25,30r6,-6l33,20r,-8l31,7,25,1,21,xe" fillcolor="#9466bd" stroked="f">
                  <v:path arrowok="t" o:connecttype="custom" o:connectlocs="21,1357;12,1357;8,1358;2,1364;0,1369;0,1377;2,1381;8,1387;12,1389;21,1389;25,1387;31,1381;33,1377;33,1369;31,1364;25,1358;21,1357" o:connectangles="0,0,0,0,0,0,0,0,0,0,0,0,0,0,0,0,0"/>
                </v:shape>
                <v:shape id="Freeform 792" o:spid="_x0000_s1460" style="position:absolute;left:4639;top:13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" path="m17,32r4,l25,30r3,-3l31,24r2,-4l33,16r,-4l31,7,28,4,25,1,21,,17,,12,,8,1,5,4,2,7,,12r,4l,20r2,4l5,27r3,3l12,32r5,xe" filled="f" strokecolor="#9466bd" strokeweight=".096mm">
                  <v:path arrowok="t" o:connecttype="custom" o:connectlocs="17,1389;21,1389;25,1387;28,1384;31,1381;33,1377;33,1373;33,1369;31,1364;28,1361;25,1358;21,1357;17,1357;12,1357;8,1358;5,1361;2,1364;0,1369;0,1373;0,1377;2,1381;5,1384;8,1387;12,1389;17,1389" o:connectangles="0,0,0,0,0,0,0,0,0,0,0,0,0,0,0,0,0,0,0,0,0,0,0,0,0"/>
                </v:shape>
                <v:shape id="Freeform 791" o:spid="_x0000_s1461" style="position:absolute;left:5467;top:135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" path="m20,l12,,7,2,1,8,,12r,8l1,25r6,6l12,32r8,l24,31r7,-6l32,20r,-8l31,8,24,2,20,xe" fillcolor="#9466bd" stroked="f">
                  <v:path arrowok="t" o:connecttype="custom" o:connectlocs="20,1358;12,1358;7,1360;1,1366;0,1370;0,1378;1,1383;7,1389;12,1390;20,1390;24,1389;31,1383;32,1378;32,1370;31,1366;24,1360;20,1358" o:connectangles="0,0,0,0,0,0,0,0,0,0,0,0,0,0,0,0,0"/>
                </v:shape>
                <v:shape id="Freeform 790" o:spid="_x0000_s1462" style="position:absolute;left:5467;top:135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" path="m16,32r4,l24,31r4,-3l31,25r1,-5l32,16r,-4l31,8,28,5,24,2,20,,16,,12,,7,2,4,5,1,8,,12r,4l,20r1,5l4,28r3,3l12,32r4,xe" filled="f" strokecolor="#9466bd" strokeweight=".096mm">
                  <v:path arrowok="t" o:connecttype="custom" o:connectlocs="16,1390;20,1390;24,1389;28,1386;31,1383;32,1378;32,1374;32,1370;31,1366;28,1363;24,1360;20,1358;16,1358;12,1358;7,1360;4,1363;1,1366;0,1370;0,1374;0,1378;1,1383;4,1386;7,1389;12,1390;16,1390" o:connectangles="0,0,0,0,0,0,0,0,0,0,0,0,0,0,0,0,0,0,0,0,0,0,0,0,0"/>
                </v:shape>
                <v:shape id="Freeform 789" o:spid="_x0000_s1463" style="position:absolute;left:1986;top:1738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788" o:spid="_x0000_s1464" style="position:absolute;visibility:visible;mso-wrap-style:square" from="2005,1738" to="2005,1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" strokeweight=".07681mm"/>
                <v:shape id="Freeform 787" o:spid="_x0000_s1465" style="position:absolute;left:1986;top:1465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786" o:spid="_x0000_s1466" style="position:absolute;visibility:visible;mso-wrap-style:square" from="2005,1465" to="2005,1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" strokeweight=".07681mm"/>
                <v:shape id="Freeform 785" o:spid="_x0000_s1467" style="position:absolute;left:1986;top:1191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784" o:spid="_x0000_s1468" style="position:absolute;visibility:visible;mso-wrap-style:square" from="2005,1192" to="2005,1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" strokeweight=".07681mm"/>
                <v:shape id="Freeform 783" o:spid="_x0000_s1469" style="position:absolute;left:1986;top:918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782" o:spid="_x0000_s1470" style="position:absolute;visibility:visible;mso-wrap-style:square" from="2005,918" to="2005,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" strokeweight=".07681mm"/>
                <v:shape id="Freeform 781" o:spid="_x0000_s1471" style="position:absolute;left:1986;top:645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780" o:spid="_x0000_s1472" style="position:absolute;visibility:visible;mso-wrap-style:square" from="2005,645" to="2005,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" strokeweight=".07681mm"/>
                <v:shape id="Freeform 779" o:spid="_x0000_s1473" style="position:absolute;left:1986;top:371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" path="m19,l,e" fillcolor="black" stroked="f">
                  <v:path arrowok="t" o:connecttype="custom" o:connectlocs="19,0;0,0" o:connectangles="0,0"/>
                </v:shape>
                <v:line id="Line 778" o:spid="_x0000_s1474" style="position:absolute;visibility:visible;mso-wrap-style:square" from="2005,372" to="2005,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" strokeweight=".07681mm"/>
                <v:shape id="Freeform 777" o:spid="_x0000_s1475" style="position:absolute;left:1986;top:98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776" o:spid="_x0000_s1476" style="position:absolute;visibility:visible;mso-wrap-style:square" from="2005,98" to="2005,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" strokeweight=".07681mm"/>
                <v:shape id="AutoShape 775" o:spid="_x0000_s1477" style="position:absolute;left:2160;top:3714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" path="m-155,-1965r,-1810m3490,-1965r,-1810m-155,-1965r3645,m-155,-3775r3645,e" filled="f" strokeweight=".07681mm">
                  <v:path arrowok="t" o:connecttype="custom" o:connectlocs="-155,1749;-155,-61;3490,1749;3490,-61;-155,1749;3490,1749;-155,-61;3490,-61" o:connectangles="0,0,0,0,0,0,0,0"/>
                </v:shape>
                <v:shape id="Freeform 774" o:spid="_x0000_s1478" style="position:absolute;left:5191;top:-35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" path="m427,l3,,,3,,412r3,3l427,415r3,-3l430,3,427,xe" stroked="f">
                  <v:fill opacity="52428f"/>
                  <v:path arrowok="t" o:connecttype="custom" o:connectlocs="427,-34;3,-34;0,-31;0,378;3,381;427,381;430,378;430,-31;427,-34" o:connectangles="0,0,0,0,0,0,0,0,0"/>
                </v:shape>
                <v:shape id="Freeform 773" o:spid="_x0000_s1479" style="position:absolute;left:5191;top:-35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" path="m10,415r410,l427,415r3,-3l430,405r,-394l430,3,427,r-7,l10,,3,,,3r,8l,405r,7l3,415r7,xe" filled="f" strokecolor="#ccc" strokeweight=".096mm">
                  <v:path arrowok="t" o:connecttype="custom" o:connectlocs="10,381;420,381;427,381;430,378;430,371;430,-23;430,-31;427,-34;420,-34;10,-34;3,-34;0,-31;0,-23;0,371;0,378;3,381;10,381" o:connectangles="0,0,0,0,0,0,0,0,0,0,0,0,0,0,0,0,0"/>
                </v:shape>
                <v:shape id="Freeform 772" o:spid="_x0000_s1480" style="position:absolute;left:5251;top:-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" path="m21,l12,,8,1,2,7,,12r,8l2,24r6,6l12,32r9,l25,30r6,-6l33,20r,-8l31,7,25,1,21,xe" fillcolor="#1f77b3" stroked="f">
                  <v:path arrowok="t" o:connecttype="custom" o:connectlocs="21,-6;12,-6;8,-5;2,1;0,6;0,14;2,18;8,24;12,26;21,26;25,24;31,18;33,14;33,6;31,1;25,-5;21,-6" o:connectangles="0,0,0,0,0,0,0,0,0,0,0,0,0,0,0,0,0"/>
                </v:shape>
                <v:shape id="Freeform 771" o:spid="_x0000_s1481" style="position:absolute;left:5251;top:-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" path="m17,32r4,l25,30r3,-3l31,24r2,-4l33,16r,-4l31,7,28,4,25,1,21,,17,,12,,8,1,5,4,2,7,,12r,4l,20r2,4l5,27r3,3l12,32r5,xe" filled="f" strokecolor="#1f77b3" strokeweight=".096mm">
                  <v:path arrowok="t" o:connecttype="custom" o:connectlocs="17,26;21,26;25,24;28,21;31,18;33,14;33,10;33,6;31,1;28,-2;25,-5;21,-6;17,-6;12,-6;8,-5;5,-2;2,1;0,6;0,10;0,14;2,18;5,21;8,24;12,26;17,26" o:connectangles="0,0,0,0,0,0,0,0,0,0,0,0,0,0,0,0,0,0,0,0,0,0,0,0,0"/>
                </v:shape>
                <v:shape id="Freeform 770" o:spid="_x0000_s1482" style="position:absolute;left:5251;top: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73;12,73;8,75;2,81;0,85;0,94;2,98;8,104;12,106;21,106;25,104;31,98;33,94;33,85;31,81;25,75;21,73" o:connectangles="0,0,0,0,0,0,0,0,0,0,0,0,0,0,0,0,0"/>
                </v:shape>
                <v:shape id="Freeform 769" o:spid="_x0000_s1483" style="position:absolute;left:5251;top: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" path="m17,33r4,l25,31r3,-3l31,25r2,-4l33,17r,-5l31,8,28,5,25,2,21,,17,,12,,8,2,5,5,2,8,,12r,5l,21r2,4l5,28r3,3l12,33r5,xe" filled="f" strokecolor="#ff7f0e" strokeweight=".096mm">
                  <v:path arrowok="t" o:connecttype="custom" o:connectlocs="17,106;21,106;25,104;28,101;31,98;33,94;33,90;33,85;31,81;28,78;25,75;21,73;17,73;12,73;8,75;5,78;2,81;0,85;0,90;0,94;2,98;5,101;8,104;12,106;17,106" o:connectangles="0,0,0,0,0,0,0,0,0,0,0,0,0,0,0,0,0,0,0,0,0,0,0,0,0"/>
                </v:shape>
                <v:shape id="Freeform 768" o:spid="_x0000_s1484" style="position:absolute;left:5251;top:15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" path="m21,l12,,8,2,2,8,,12r,9l2,25r6,6l12,33r9,l25,31r6,-6l33,21r,-9l31,8,25,2,21,xe" fillcolor="#2ba02b" stroked="f">
                  <v:path arrowok="t" o:connecttype="custom" o:connectlocs="21,153;12,153;8,155;2,161;0,165;0,174;2,178;8,184;12,186;21,186;25,184;31,178;33,174;33,165;31,161;25,155;21,153" o:connectangles="0,0,0,0,0,0,0,0,0,0,0,0,0,0,0,0,0"/>
                </v:shape>
                <v:shape id="Freeform 767" o:spid="_x0000_s1485" style="position:absolute;left:5251;top:15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" path="m17,33r4,l25,31r3,-3l31,25r2,-4l33,17r,-5l31,8,28,5,25,2,21,,17,,12,,8,2,5,5,2,8,,12r,5l,21r2,4l5,28r3,3l12,33r5,xe" filled="f" strokecolor="#2ba02b" strokeweight=".096mm">
                  <v:path arrowok="t" o:connecttype="custom" o:connectlocs="17,186;21,186;25,184;28,181;31,178;33,174;33,170;33,165;31,161;28,158;25,155;21,153;17,153;12,153;8,155;5,158;2,161;0,165;0,170;0,174;2,178;5,181;8,184;12,186;17,186" o:connectangles="0,0,0,0,0,0,0,0,0,0,0,0,0,0,0,0,0,0,0,0,0,0,0,0,0"/>
                </v:shape>
                <v:shape id="Freeform 766" o:spid="_x0000_s1486" style="position:absolute;left:5251;top:2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" path="m21,l12,,8,2,2,8,,12r,9l2,25r6,6l12,33r9,l25,31r6,-6l33,21r,-9l31,8,25,2,21,xe" fillcolor="#d62728" stroked="f">
                  <v:path arrowok="t" o:connecttype="custom" o:connectlocs="21,233;12,233;8,235;2,241;0,245;0,254;2,258;8,264;12,266;21,266;25,264;31,258;33,254;33,245;31,241;25,235;21,233" o:connectangles="0,0,0,0,0,0,0,0,0,0,0,0,0,0,0,0,0"/>
                </v:shape>
                <v:shape id="Freeform 765" o:spid="_x0000_s1487" style="position:absolute;left:5251;top:2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" path="m17,33r4,l25,31r3,-3l31,25r2,-4l33,16r,-4l31,8,28,5,25,2,21,,17,,12,,8,2,5,5,2,8,,12r,4l,21r2,4l5,28r3,3l12,33r5,xe" filled="f" strokecolor="#d62728" strokeweight=".096mm">
                  <v:path arrowok="t" o:connecttype="custom" o:connectlocs="17,266;21,266;25,264;28,261;31,258;33,254;33,249;33,245;31,241;28,238;25,235;21,233;17,233;12,233;8,235;5,238;2,241;0,245;0,249;0,254;2,258;5,261;8,264;12,266;17,266" o:connectangles="0,0,0,0,0,0,0,0,0,0,0,0,0,0,0,0,0,0,0,0,0,0,0,0,0"/>
                </v:shape>
                <v:shape id="Freeform 764" o:spid="_x0000_s1488" style="position:absolute;left:5251;top:31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313;12,313;8,315;2,321;0,325;0,334;2,338;8,344;12,346;21,346;25,344;31,338;33,334;33,325;31,321;25,315;21,313" o:connectangles="0,0,0,0,0,0,0,0,0,0,0,0,0,0,0,0,0"/>
                </v:shape>
                <v:shape id="Freeform 763" o:spid="_x0000_s1489" style="position:absolute;left:5251;top:31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" path="m17,33r4,l25,31r3,-3l31,25r2,-4l33,16r,-4l31,8,28,5,25,2,21,,17,,12,,8,2,5,5,2,8,,12r,4l,21r2,4l5,28r3,3l12,33r5,xe" filled="f" strokecolor="#9466bd" strokeweight=".096mm">
                  <v:path arrowok="t" o:connecttype="custom" o:connectlocs="17,346;21,346;25,344;28,341;31,338;33,334;33,329;33,325;31,321;28,318;25,315;21,313;17,313;12,313;8,315;5,318;2,321;0,325;0,329;0,334;2,338;5,341;8,344;12,346;17,346" o:connectangles="0,0,0,0,0,0,0,0,0,0,0,0,0,0,0,0,0,0,0,0,0,0,0,0,0"/>
                </v:shape>
                <v:shape id="Text Box 762" o:spid="_x0000_s1490" type="#_x0000_t202" style="position:absolute;left:2007;top:-60;width:3641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3qV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" filled="f" stroked="f">
                  <v:textbox inset="0,0,0,0">
                    <w:txbxContent>
                      <w:p w14:paraId="422B2C16" w14:textId="77777777" w:rsidR="00053D16" w:rsidRDefault="00053D16">
                        <w:pPr>
                          <w:spacing w:before="4"/>
                          <w:rPr>
                            <w:sz w:val="3"/>
                          </w:rPr>
                        </w:pPr>
                      </w:p>
                      <w:p w14:paraId="0D4715B2" w14:textId="77777777" w:rsidR="00053D16" w:rsidRDefault="00053D16">
                        <w:pPr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1F77B3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7B180F00" w14:textId="77777777" w:rsidR="00053D16" w:rsidRDefault="00053D16">
                        <w:pPr>
                          <w:spacing w:before="22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FF7F0E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2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65045BD3" w14:textId="77777777" w:rsidR="00053D16" w:rsidRDefault="00053D16">
                        <w:pPr>
                          <w:spacing w:before="21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2BA02B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4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73438BFC" w14:textId="77777777" w:rsidR="00053D16" w:rsidRDefault="00053D16">
                        <w:pPr>
                          <w:spacing w:before="22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D62728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8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015E36B1" w14:textId="77777777" w:rsidR="00053D16" w:rsidRDefault="00053D16">
                        <w:pPr>
                          <w:spacing w:before="22"/>
                          <w:ind w:right="44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9466BD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16 *</w:t>
                        </w:r>
                        <w:r>
                          <w:rPr>
                            <w:rFonts w:ascii="DejaVu Sans"/>
                            <w:spacing w:val="-4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1AE8BBC3" wp14:editId="321E7DEB">
                <wp:simplePos x="0" y="0"/>
                <wp:positionH relativeFrom="page">
                  <wp:posOffset>4280535</wp:posOffset>
                </wp:positionH>
                <wp:positionV relativeFrom="paragraph">
                  <wp:posOffset>-40640</wp:posOffset>
                </wp:positionV>
                <wp:extent cx="2327910" cy="1163320"/>
                <wp:effectExtent l="13335" t="6350" r="11430" b="11430"/>
                <wp:wrapNone/>
                <wp:docPr id="660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7910" cy="1163320"/>
                          <a:chOff x="6741" y="-64"/>
                          <a:chExt cx="3666" cy="1832"/>
                        </a:xfrm>
                      </wpg:grpSpPr>
                      <wps:wsp>
                        <wps:cNvPr id="661" name="Freeform 760"/>
                        <wps:cNvSpPr>
                          <a:spLocks/>
                        </wps:cNvSpPr>
                        <wps:spPr bwMode="auto">
                          <a:xfrm>
                            <a:off x="6925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Line 759"/>
                        <wps:cNvCnPr>
                          <a:cxnSpLocks noChangeShapeType="1"/>
                        </wps:cNvCnPr>
                        <wps:spPr bwMode="auto">
                          <a:xfrm>
                            <a:off x="6926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3" name="Freeform 758"/>
                        <wps:cNvSpPr>
                          <a:spLocks/>
                        </wps:cNvSpPr>
                        <wps:spPr bwMode="auto">
                          <a:xfrm>
                            <a:off x="7339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Line 757"/>
                        <wps:cNvCnPr>
                          <a:cxnSpLocks noChangeShapeType="1"/>
                        </wps:cNvCnPr>
                        <wps:spPr bwMode="auto">
                          <a:xfrm>
                            <a:off x="7340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5" name="Freeform 756"/>
                        <wps:cNvSpPr>
                          <a:spLocks/>
                        </wps:cNvSpPr>
                        <wps:spPr bwMode="auto">
                          <a:xfrm>
                            <a:off x="7753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Line 755"/>
                        <wps:cNvCnPr>
                          <a:cxnSpLocks noChangeShapeType="1"/>
                        </wps:cNvCnPr>
                        <wps:spPr bwMode="auto">
                          <a:xfrm>
                            <a:off x="7754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" name="Freeform 754"/>
                        <wps:cNvSpPr>
                          <a:spLocks/>
                        </wps:cNvSpPr>
                        <wps:spPr bwMode="auto">
                          <a:xfrm>
                            <a:off x="8167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Line 753"/>
                        <wps:cNvCnPr>
                          <a:cxnSpLocks noChangeShapeType="1"/>
                        </wps:cNvCnPr>
                        <wps:spPr bwMode="auto">
                          <a:xfrm>
                            <a:off x="8168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9" name="Freeform 752"/>
                        <wps:cNvSpPr>
                          <a:spLocks/>
                        </wps:cNvSpPr>
                        <wps:spPr bwMode="auto">
                          <a:xfrm>
                            <a:off x="8582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Line 751"/>
                        <wps:cNvCnPr>
                          <a:cxnSpLocks noChangeShapeType="1"/>
                        </wps:cNvCnPr>
                        <wps:spPr bwMode="auto">
                          <a:xfrm>
                            <a:off x="8582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Freeform 750"/>
                        <wps:cNvSpPr>
                          <a:spLocks/>
                        </wps:cNvSpPr>
                        <wps:spPr bwMode="auto">
                          <a:xfrm>
                            <a:off x="8996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Line 749"/>
                        <wps:cNvCnPr>
                          <a:cxnSpLocks noChangeShapeType="1"/>
                        </wps:cNvCnPr>
                        <wps:spPr bwMode="auto">
                          <a:xfrm>
                            <a:off x="8996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Freeform 748"/>
                        <wps:cNvSpPr>
                          <a:spLocks/>
                        </wps:cNvSpPr>
                        <wps:spPr bwMode="auto">
                          <a:xfrm>
                            <a:off x="9410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Line 747"/>
                        <wps:cNvCnPr>
                          <a:cxnSpLocks noChangeShapeType="1"/>
                        </wps:cNvCnPr>
                        <wps:spPr bwMode="auto">
                          <a:xfrm>
                            <a:off x="9410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Freeform 746"/>
                        <wps:cNvSpPr>
                          <a:spLocks/>
                        </wps:cNvSpPr>
                        <wps:spPr bwMode="auto">
                          <a:xfrm>
                            <a:off x="9824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Line 745"/>
                        <wps:cNvCnPr>
                          <a:cxnSpLocks noChangeShapeType="1"/>
                        </wps:cNvCnPr>
                        <wps:spPr bwMode="auto">
                          <a:xfrm>
                            <a:off x="9825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7" name="Freeform 744"/>
                        <wps:cNvSpPr>
                          <a:spLocks/>
                        </wps:cNvSpPr>
                        <wps:spPr bwMode="auto">
                          <a:xfrm>
                            <a:off x="10238" y="1749"/>
                            <a:ext cx="2" cy="20"/>
                          </a:xfrm>
                          <a:custGeom>
                            <a:avLst/>
                            <a:gdLst>
                              <a:gd name="T0" fmla="+- 0 1749 1749"/>
                              <a:gd name="T1" fmla="*/ 1749 h 20"/>
                              <a:gd name="T2" fmla="+- 0 1768 1749"/>
                              <a:gd name="T3" fmla="*/ 1768 h 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">
                                <a:moveTo>
                                  <a:pt x="0" y="0"/>
                                </a:moveTo>
                                <a:lnTo>
                                  <a:pt x="0" y="1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Line 743"/>
                        <wps:cNvCnPr>
                          <a:cxnSpLocks noChangeShapeType="1"/>
                        </wps:cNvCnPr>
                        <wps:spPr bwMode="auto">
                          <a:xfrm>
                            <a:off x="10239" y="1749"/>
                            <a:ext cx="0" cy="19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Freeform 742"/>
                        <wps:cNvSpPr>
                          <a:spLocks/>
                        </wps:cNvSpPr>
                        <wps:spPr bwMode="auto">
                          <a:xfrm>
                            <a:off x="6925" y="20"/>
                            <a:ext cx="3314" cy="1436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21 21"/>
                              <a:gd name="T3" fmla="*/ 21 h 1436"/>
                              <a:gd name="T4" fmla="+- 0 7754 6926"/>
                              <a:gd name="T5" fmla="*/ T4 w 3314"/>
                              <a:gd name="T6" fmla="+- 0 173 21"/>
                              <a:gd name="T7" fmla="*/ 173 h 1436"/>
                              <a:gd name="T8" fmla="+- 0 8582 6926"/>
                              <a:gd name="T9" fmla="*/ T8 w 3314"/>
                              <a:gd name="T10" fmla="+- 0 359 21"/>
                              <a:gd name="T11" fmla="*/ 359 h 1436"/>
                              <a:gd name="T12" fmla="+- 0 9410 6926"/>
                              <a:gd name="T13" fmla="*/ T12 w 3314"/>
                              <a:gd name="T14" fmla="+- 0 516 21"/>
                              <a:gd name="T15" fmla="*/ 516 h 1436"/>
                              <a:gd name="T16" fmla="+- 0 10239 6926"/>
                              <a:gd name="T17" fmla="*/ T16 w 3314"/>
                              <a:gd name="T18" fmla="+- 0 1457 21"/>
                              <a:gd name="T19" fmla="*/ 1457 h 1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1436">
                                <a:moveTo>
                                  <a:pt x="0" y="0"/>
                                </a:moveTo>
                                <a:lnTo>
                                  <a:pt x="828" y="152"/>
                                </a:lnTo>
                                <a:lnTo>
                                  <a:pt x="1656" y="338"/>
                                </a:lnTo>
                                <a:lnTo>
                                  <a:pt x="2484" y="495"/>
                                </a:lnTo>
                                <a:lnTo>
                                  <a:pt x="3313" y="1436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Freeform 741"/>
                        <wps:cNvSpPr>
                          <a:spLocks/>
                        </wps:cNvSpPr>
                        <wps:spPr bwMode="auto">
                          <a:xfrm>
                            <a:off x="6909" y="4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5 5"/>
                              <a:gd name="T3" fmla="*/ 5 h 33"/>
                              <a:gd name="T4" fmla="+- 0 6921 6909"/>
                              <a:gd name="T5" fmla="*/ T4 w 33"/>
                              <a:gd name="T6" fmla="+- 0 5 5"/>
                              <a:gd name="T7" fmla="*/ 5 h 33"/>
                              <a:gd name="T8" fmla="+- 0 6917 6909"/>
                              <a:gd name="T9" fmla="*/ T8 w 33"/>
                              <a:gd name="T10" fmla="+- 0 6 5"/>
                              <a:gd name="T11" fmla="*/ 6 h 33"/>
                              <a:gd name="T12" fmla="+- 0 6911 6909"/>
                              <a:gd name="T13" fmla="*/ T12 w 33"/>
                              <a:gd name="T14" fmla="+- 0 12 5"/>
                              <a:gd name="T15" fmla="*/ 12 h 33"/>
                              <a:gd name="T16" fmla="+- 0 6909 6909"/>
                              <a:gd name="T17" fmla="*/ T16 w 33"/>
                              <a:gd name="T18" fmla="+- 0 17 5"/>
                              <a:gd name="T19" fmla="*/ 17 h 33"/>
                              <a:gd name="T20" fmla="+- 0 6909 6909"/>
                              <a:gd name="T21" fmla="*/ T20 w 33"/>
                              <a:gd name="T22" fmla="+- 0 25 5"/>
                              <a:gd name="T23" fmla="*/ 25 h 33"/>
                              <a:gd name="T24" fmla="+- 0 6911 6909"/>
                              <a:gd name="T25" fmla="*/ T24 w 33"/>
                              <a:gd name="T26" fmla="+- 0 29 5"/>
                              <a:gd name="T27" fmla="*/ 29 h 33"/>
                              <a:gd name="T28" fmla="+- 0 6917 6909"/>
                              <a:gd name="T29" fmla="*/ T28 w 33"/>
                              <a:gd name="T30" fmla="+- 0 36 5"/>
                              <a:gd name="T31" fmla="*/ 36 h 33"/>
                              <a:gd name="T32" fmla="+- 0 6921 6909"/>
                              <a:gd name="T33" fmla="*/ T32 w 33"/>
                              <a:gd name="T34" fmla="+- 0 37 5"/>
                              <a:gd name="T35" fmla="*/ 37 h 33"/>
                              <a:gd name="T36" fmla="+- 0 6930 6909"/>
                              <a:gd name="T37" fmla="*/ T36 w 33"/>
                              <a:gd name="T38" fmla="+- 0 37 5"/>
                              <a:gd name="T39" fmla="*/ 37 h 33"/>
                              <a:gd name="T40" fmla="+- 0 6934 6909"/>
                              <a:gd name="T41" fmla="*/ T40 w 33"/>
                              <a:gd name="T42" fmla="+- 0 36 5"/>
                              <a:gd name="T43" fmla="*/ 36 h 33"/>
                              <a:gd name="T44" fmla="+- 0 6940 6909"/>
                              <a:gd name="T45" fmla="*/ T44 w 33"/>
                              <a:gd name="T46" fmla="+- 0 29 5"/>
                              <a:gd name="T47" fmla="*/ 29 h 33"/>
                              <a:gd name="T48" fmla="+- 0 6942 6909"/>
                              <a:gd name="T49" fmla="*/ T48 w 33"/>
                              <a:gd name="T50" fmla="+- 0 25 5"/>
                              <a:gd name="T51" fmla="*/ 25 h 33"/>
                              <a:gd name="T52" fmla="+- 0 6942 6909"/>
                              <a:gd name="T53" fmla="*/ T52 w 33"/>
                              <a:gd name="T54" fmla="+- 0 17 5"/>
                              <a:gd name="T55" fmla="*/ 17 h 33"/>
                              <a:gd name="T56" fmla="+- 0 6940 6909"/>
                              <a:gd name="T57" fmla="*/ T56 w 33"/>
                              <a:gd name="T58" fmla="+- 0 12 5"/>
                              <a:gd name="T59" fmla="*/ 12 h 33"/>
                              <a:gd name="T60" fmla="+- 0 6934 6909"/>
                              <a:gd name="T61" fmla="*/ T60 w 33"/>
                              <a:gd name="T62" fmla="+- 0 6 5"/>
                              <a:gd name="T63" fmla="*/ 6 h 33"/>
                              <a:gd name="T64" fmla="+- 0 6930 6909"/>
                              <a:gd name="T65" fmla="*/ T64 w 33"/>
                              <a:gd name="T66" fmla="+- 0 5 5"/>
                              <a:gd name="T67" fmla="*/ 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740"/>
                        <wps:cNvSpPr>
                          <a:spLocks/>
                        </wps:cNvSpPr>
                        <wps:spPr bwMode="auto">
                          <a:xfrm>
                            <a:off x="6909" y="4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37 5"/>
                              <a:gd name="T3" fmla="*/ 37 h 33"/>
                              <a:gd name="T4" fmla="+- 0 6930 6909"/>
                              <a:gd name="T5" fmla="*/ T4 w 33"/>
                              <a:gd name="T6" fmla="+- 0 37 5"/>
                              <a:gd name="T7" fmla="*/ 37 h 33"/>
                              <a:gd name="T8" fmla="+- 0 6934 6909"/>
                              <a:gd name="T9" fmla="*/ T8 w 33"/>
                              <a:gd name="T10" fmla="+- 0 36 5"/>
                              <a:gd name="T11" fmla="*/ 36 h 33"/>
                              <a:gd name="T12" fmla="+- 0 6937 6909"/>
                              <a:gd name="T13" fmla="*/ T12 w 33"/>
                              <a:gd name="T14" fmla="+- 0 32 5"/>
                              <a:gd name="T15" fmla="*/ 32 h 33"/>
                              <a:gd name="T16" fmla="+- 0 6940 6909"/>
                              <a:gd name="T17" fmla="*/ T16 w 33"/>
                              <a:gd name="T18" fmla="+- 0 29 5"/>
                              <a:gd name="T19" fmla="*/ 29 h 33"/>
                              <a:gd name="T20" fmla="+- 0 6942 6909"/>
                              <a:gd name="T21" fmla="*/ T20 w 33"/>
                              <a:gd name="T22" fmla="+- 0 25 5"/>
                              <a:gd name="T23" fmla="*/ 25 h 33"/>
                              <a:gd name="T24" fmla="+- 0 6942 6909"/>
                              <a:gd name="T25" fmla="*/ T24 w 33"/>
                              <a:gd name="T26" fmla="+- 0 21 5"/>
                              <a:gd name="T27" fmla="*/ 21 h 33"/>
                              <a:gd name="T28" fmla="+- 0 6942 6909"/>
                              <a:gd name="T29" fmla="*/ T28 w 33"/>
                              <a:gd name="T30" fmla="+- 0 17 5"/>
                              <a:gd name="T31" fmla="*/ 17 h 33"/>
                              <a:gd name="T32" fmla="+- 0 6940 6909"/>
                              <a:gd name="T33" fmla="*/ T32 w 33"/>
                              <a:gd name="T34" fmla="+- 0 12 5"/>
                              <a:gd name="T35" fmla="*/ 12 h 33"/>
                              <a:gd name="T36" fmla="+- 0 6937 6909"/>
                              <a:gd name="T37" fmla="*/ T36 w 33"/>
                              <a:gd name="T38" fmla="+- 0 9 5"/>
                              <a:gd name="T39" fmla="*/ 9 h 33"/>
                              <a:gd name="T40" fmla="+- 0 6934 6909"/>
                              <a:gd name="T41" fmla="*/ T40 w 33"/>
                              <a:gd name="T42" fmla="+- 0 6 5"/>
                              <a:gd name="T43" fmla="*/ 6 h 33"/>
                              <a:gd name="T44" fmla="+- 0 6930 6909"/>
                              <a:gd name="T45" fmla="*/ T44 w 33"/>
                              <a:gd name="T46" fmla="+- 0 5 5"/>
                              <a:gd name="T47" fmla="*/ 5 h 33"/>
                              <a:gd name="T48" fmla="+- 0 6926 6909"/>
                              <a:gd name="T49" fmla="*/ T48 w 33"/>
                              <a:gd name="T50" fmla="+- 0 5 5"/>
                              <a:gd name="T51" fmla="*/ 5 h 33"/>
                              <a:gd name="T52" fmla="+- 0 6921 6909"/>
                              <a:gd name="T53" fmla="*/ T52 w 33"/>
                              <a:gd name="T54" fmla="+- 0 5 5"/>
                              <a:gd name="T55" fmla="*/ 5 h 33"/>
                              <a:gd name="T56" fmla="+- 0 6917 6909"/>
                              <a:gd name="T57" fmla="*/ T56 w 33"/>
                              <a:gd name="T58" fmla="+- 0 6 5"/>
                              <a:gd name="T59" fmla="*/ 6 h 33"/>
                              <a:gd name="T60" fmla="+- 0 6914 6909"/>
                              <a:gd name="T61" fmla="*/ T60 w 33"/>
                              <a:gd name="T62" fmla="+- 0 9 5"/>
                              <a:gd name="T63" fmla="*/ 9 h 33"/>
                              <a:gd name="T64" fmla="+- 0 6911 6909"/>
                              <a:gd name="T65" fmla="*/ T64 w 33"/>
                              <a:gd name="T66" fmla="+- 0 12 5"/>
                              <a:gd name="T67" fmla="*/ 12 h 33"/>
                              <a:gd name="T68" fmla="+- 0 6909 6909"/>
                              <a:gd name="T69" fmla="*/ T68 w 33"/>
                              <a:gd name="T70" fmla="+- 0 17 5"/>
                              <a:gd name="T71" fmla="*/ 17 h 33"/>
                              <a:gd name="T72" fmla="+- 0 6909 6909"/>
                              <a:gd name="T73" fmla="*/ T72 w 33"/>
                              <a:gd name="T74" fmla="+- 0 21 5"/>
                              <a:gd name="T75" fmla="*/ 21 h 33"/>
                              <a:gd name="T76" fmla="+- 0 6909 6909"/>
                              <a:gd name="T77" fmla="*/ T76 w 33"/>
                              <a:gd name="T78" fmla="+- 0 25 5"/>
                              <a:gd name="T79" fmla="*/ 25 h 33"/>
                              <a:gd name="T80" fmla="+- 0 6911 6909"/>
                              <a:gd name="T81" fmla="*/ T80 w 33"/>
                              <a:gd name="T82" fmla="+- 0 29 5"/>
                              <a:gd name="T83" fmla="*/ 29 h 33"/>
                              <a:gd name="T84" fmla="+- 0 6914 6909"/>
                              <a:gd name="T85" fmla="*/ T84 w 33"/>
                              <a:gd name="T86" fmla="+- 0 32 5"/>
                              <a:gd name="T87" fmla="*/ 32 h 33"/>
                              <a:gd name="T88" fmla="+- 0 6917 6909"/>
                              <a:gd name="T89" fmla="*/ T88 w 33"/>
                              <a:gd name="T90" fmla="+- 0 36 5"/>
                              <a:gd name="T91" fmla="*/ 36 h 33"/>
                              <a:gd name="T92" fmla="+- 0 6921 6909"/>
                              <a:gd name="T93" fmla="*/ T92 w 33"/>
                              <a:gd name="T94" fmla="+- 0 37 5"/>
                              <a:gd name="T95" fmla="*/ 37 h 33"/>
                              <a:gd name="T96" fmla="+- 0 6926 6909"/>
                              <a:gd name="T97" fmla="*/ T96 w 33"/>
                              <a:gd name="T98" fmla="+- 0 37 5"/>
                              <a:gd name="T99" fmla="*/ 3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739"/>
                        <wps:cNvSpPr>
                          <a:spLocks/>
                        </wps:cNvSpPr>
                        <wps:spPr bwMode="auto">
                          <a:xfrm>
                            <a:off x="7737" y="156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157 157"/>
                              <a:gd name="T3" fmla="*/ 157 h 33"/>
                              <a:gd name="T4" fmla="+- 0 7749 7737"/>
                              <a:gd name="T5" fmla="*/ T4 w 33"/>
                              <a:gd name="T6" fmla="+- 0 157 157"/>
                              <a:gd name="T7" fmla="*/ 157 h 33"/>
                              <a:gd name="T8" fmla="+- 0 7745 7737"/>
                              <a:gd name="T9" fmla="*/ T8 w 33"/>
                              <a:gd name="T10" fmla="+- 0 158 157"/>
                              <a:gd name="T11" fmla="*/ 158 h 33"/>
                              <a:gd name="T12" fmla="+- 0 7739 7737"/>
                              <a:gd name="T13" fmla="*/ T12 w 33"/>
                              <a:gd name="T14" fmla="+- 0 164 157"/>
                              <a:gd name="T15" fmla="*/ 164 h 33"/>
                              <a:gd name="T16" fmla="+- 0 7737 7737"/>
                              <a:gd name="T17" fmla="*/ T16 w 33"/>
                              <a:gd name="T18" fmla="+- 0 169 157"/>
                              <a:gd name="T19" fmla="*/ 169 h 33"/>
                              <a:gd name="T20" fmla="+- 0 7737 7737"/>
                              <a:gd name="T21" fmla="*/ T20 w 33"/>
                              <a:gd name="T22" fmla="+- 0 177 157"/>
                              <a:gd name="T23" fmla="*/ 177 h 33"/>
                              <a:gd name="T24" fmla="+- 0 7739 7737"/>
                              <a:gd name="T25" fmla="*/ T24 w 33"/>
                              <a:gd name="T26" fmla="+- 0 181 157"/>
                              <a:gd name="T27" fmla="*/ 181 h 33"/>
                              <a:gd name="T28" fmla="+- 0 7745 7737"/>
                              <a:gd name="T29" fmla="*/ T28 w 33"/>
                              <a:gd name="T30" fmla="+- 0 187 157"/>
                              <a:gd name="T31" fmla="*/ 187 h 33"/>
                              <a:gd name="T32" fmla="+- 0 7749 7737"/>
                              <a:gd name="T33" fmla="*/ T32 w 33"/>
                              <a:gd name="T34" fmla="+- 0 189 157"/>
                              <a:gd name="T35" fmla="*/ 189 h 33"/>
                              <a:gd name="T36" fmla="+- 0 7758 7737"/>
                              <a:gd name="T37" fmla="*/ T36 w 33"/>
                              <a:gd name="T38" fmla="+- 0 189 157"/>
                              <a:gd name="T39" fmla="*/ 189 h 33"/>
                              <a:gd name="T40" fmla="+- 0 7762 7737"/>
                              <a:gd name="T41" fmla="*/ T40 w 33"/>
                              <a:gd name="T42" fmla="+- 0 187 157"/>
                              <a:gd name="T43" fmla="*/ 187 h 33"/>
                              <a:gd name="T44" fmla="+- 0 7768 7737"/>
                              <a:gd name="T45" fmla="*/ T44 w 33"/>
                              <a:gd name="T46" fmla="+- 0 181 157"/>
                              <a:gd name="T47" fmla="*/ 181 h 33"/>
                              <a:gd name="T48" fmla="+- 0 7770 7737"/>
                              <a:gd name="T49" fmla="*/ T48 w 33"/>
                              <a:gd name="T50" fmla="+- 0 177 157"/>
                              <a:gd name="T51" fmla="*/ 177 h 33"/>
                              <a:gd name="T52" fmla="+- 0 7770 7737"/>
                              <a:gd name="T53" fmla="*/ T52 w 33"/>
                              <a:gd name="T54" fmla="+- 0 169 157"/>
                              <a:gd name="T55" fmla="*/ 169 h 33"/>
                              <a:gd name="T56" fmla="+- 0 7768 7737"/>
                              <a:gd name="T57" fmla="*/ T56 w 33"/>
                              <a:gd name="T58" fmla="+- 0 164 157"/>
                              <a:gd name="T59" fmla="*/ 164 h 33"/>
                              <a:gd name="T60" fmla="+- 0 7762 7737"/>
                              <a:gd name="T61" fmla="*/ T60 w 33"/>
                              <a:gd name="T62" fmla="+- 0 158 157"/>
                              <a:gd name="T63" fmla="*/ 158 h 33"/>
                              <a:gd name="T64" fmla="+- 0 7758 7737"/>
                              <a:gd name="T65" fmla="*/ T64 w 33"/>
                              <a:gd name="T66" fmla="+- 0 157 157"/>
                              <a:gd name="T67" fmla="*/ 15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738"/>
                        <wps:cNvSpPr>
                          <a:spLocks/>
                        </wps:cNvSpPr>
                        <wps:spPr bwMode="auto">
                          <a:xfrm>
                            <a:off x="7737" y="156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89 157"/>
                              <a:gd name="T3" fmla="*/ 189 h 33"/>
                              <a:gd name="T4" fmla="+- 0 7758 7737"/>
                              <a:gd name="T5" fmla="*/ T4 w 33"/>
                              <a:gd name="T6" fmla="+- 0 189 157"/>
                              <a:gd name="T7" fmla="*/ 189 h 33"/>
                              <a:gd name="T8" fmla="+- 0 7762 7737"/>
                              <a:gd name="T9" fmla="*/ T8 w 33"/>
                              <a:gd name="T10" fmla="+- 0 187 157"/>
                              <a:gd name="T11" fmla="*/ 187 h 33"/>
                              <a:gd name="T12" fmla="+- 0 7765 7737"/>
                              <a:gd name="T13" fmla="*/ T12 w 33"/>
                              <a:gd name="T14" fmla="+- 0 184 157"/>
                              <a:gd name="T15" fmla="*/ 184 h 33"/>
                              <a:gd name="T16" fmla="+- 0 7768 7737"/>
                              <a:gd name="T17" fmla="*/ T16 w 33"/>
                              <a:gd name="T18" fmla="+- 0 181 157"/>
                              <a:gd name="T19" fmla="*/ 181 h 33"/>
                              <a:gd name="T20" fmla="+- 0 7770 7737"/>
                              <a:gd name="T21" fmla="*/ T20 w 33"/>
                              <a:gd name="T22" fmla="+- 0 177 157"/>
                              <a:gd name="T23" fmla="*/ 177 h 33"/>
                              <a:gd name="T24" fmla="+- 0 7770 7737"/>
                              <a:gd name="T25" fmla="*/ T24 w 33"/>
                              <a:gd name="T26" fmla="+- 0 173 157"/>
                              <a:gd name="T27" fmla="*/ 173 h 33"/>
                              <a:gd name="T28" fmla="+- 0 7770 7737"/>
                              <a:gd name="T29" fmla="*/ T28 w 33"/>
                              <a:gd name="T30" fmla="+- 0 169 157"/>
                              <a:gd name="T31" fmla="*/ 169 h 33"/>
                              <a:gd name="T32" fmla="+- 0 7768 7737"/>
                              <a:gd name="T33" fmla="*/ T32 w 33"/>
                              <a:gd name="T34" fmla="+- 0 164 157"/>
                              <a:gd name="T35" fmla="*/ 164 h 33"/>
                              <a:gd name="T36" fmla="+- 0 7765 7737"/>
                              <a:gd name="T37" fmla="*/ T36 w 33"/>
                              <a:gd name="T38" fmla="+- 0 161 157"/>
                              <a:gd name="T39" fmla="*/ 161 h 33"/>
                              <a:gd name="T40" fmla="+- 0 7762 7737"/>
                              <a:gd name="T41" fmla="*/ T40 w 33"/>
                              <a:gd name="T42" fmla="+- 0 158 157"/>
                              <a:gd name="T43" fmla="*/ 158 h 33"/>
                              <a:gd name="T44" fmla="+- 0 7758 7737"/>
                              <a:gd name="T45" fmla="*/ T44 w 33"/>
                              <a:gd name="T46" fmla="+- 0 157 157"/>
                              <a:gd name="T47" fmla="*/ 157 h 33"/>
                              <a:gd name="T48" fmla="+- 0 7754 7737"/>
                              <a:gd name="T49" fmla="*/ T48 w 33"/>
                              <a:gd name="T50" fmla="+- 0 157 157"/>
                              <a:gd name="T51" fmla="*/ 157 h 33"/>
                              <a:gd name="T52" fmla="+- 0 7749 7737"/>
                              <a:gd name="T53" fmla="*/ T52 w 33"/>
                              <a:gd name="T54" fmla="+- 0 157 157"/>
                              <a:gd name="T55" fmla="*/ 157 h 33"/>
                              <a:gd name="T56" fmla="+- 0 7745 7737"/>
                              <a:gd name="T57" fmla="*/ T56 w 33"/>
                              <a:gd name="T58" fmla="+- 0 158 157"/>
                              <a:gd name="T59" fmla="*/ 158 h 33"/>
                              <a:gd name="T60" fmla="+- 0 7742 7737"/>
                              <a:gd name="T61" fmla="*/ T60 w 33"/>
                              <a:gd name="T62" fmla="+- 0 161 157"/>
                              <a:gd name="T63" fmla="*/ 161 h 33"/>
                              <a:gd name="T64" fmla="+- 0 7739 7737"/>
                              <a:gd name="T65" fmla="*/ T64 w 33"/>
                              <a:gd name="T66" fmla="+- 0 164 157"/>
                              <a:gd name="T67" fmla="*/ 164 h 33"/>
                              <a:gd name="T68" fmla="+- 0 7737 7737"/>
                              <a:gd name="T69" fmla="*/ T68 w 33"/>
                              <a:gd name="T70" fmla="+- 0 169 157"/>
                              <a:gd name="T71" fmla="*/ 169 h 33"/>
                              <a:gd name="T72" fmla="+- 0 7737 7737"/>
                              <a:gd name="T73" fmla="*/ T72 w 33"/>
                              <a:gd name="T74" fmla="+- 0 173 157"/>
                              <a:gd name="T75" fmla="*/ 173 h 33"/>
                              <a:gd name="T76" fmla="+- 0 7737 7737"/>
                              <a:gd name="T77" fmla="*/ T76 w 33"/>
                              <a:gd name="T78" fmla="+- 0 177 157"/>
                              <a:gd name="T79" fmla="*/ 177 h 33"/>
                              <a:gd name="T80" fmla="+- 0 7739 7737"/>
                              <a:gd name="T81" fmla="*/ T80 w 33"/>
                              <a:gd name="T82" fmla="+- 0 181 157"/>
                              <a:gd name="T83" fmla="*/ 181 h 33"/>
                              <a:gd name="T84" fmla="+- 0 7742 7737"/>
                              <a:gd name="T85" fmla="*/ T84 w 33"/>
                              <a:gd name="T86" fmla="+- 0 184 157"/>
                              <a:gd name="T87" fmla="*/ 184 h 33"/>
                              <a:gd name="T88" fmla="+- 0 7745 7737"/>
                              <a:gd name="T89" fmla="*/ T88 w 33"/>
                              <a:gd name="T90" fmla="+- 0 187 157"/>
                              <a:gd name="T91" fmla="*/ 187 h 33"/>
                              <a:gd name="T92" fmla="+- 0 7749 7737"/>
                              <a:gd name="T93" fmla="*/ T92 w 33"/>
                              <a:gd name="T94" fmla="+- 0 189 157"/>
                              <a:gd name="T95" fmla="*/ 189 h 33"/>
                              <a:gd name="T96" fmla="+- 0 7754 7737"/>
                              <a:gd name="T97" fmla="*/ T96 w 33"/>
                              <a:gd name="T98" fmla="+- 0 189 157"/>
                              <a:gd name="T99" fmla="*/ 18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737"/>
                        <wps:cNvSpPr>
                          <a:spLocks/>
                        </wps:cNvSpPr>
                        <wps:spPr bwMode="auto">
                          <a:xfrm>
                            <a:off x="8565" y="342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343 343"/>
                              <a:gd name="T3" fmla="*/ 343 h 33"/>
                              <a:gd name="T4" fmla="+- 0 8578 8566"/>
                              <a:gd name="T5" fmla="*/ T4 w 33"/>
                              <a:gd name="T6" fmla="+- 0 343 343"/>
                              <a:gd name="T7" fmla="*/ 343 h 33"/>
                              <a:gd name="T8" fmla="+- 0 8574 8566"/>
                              <a:gd name="T9" fmla="*/ T8 w 33"/>
                              <a:gd name="T10" fmla="+- 0 345 343"/>
                              <a:gd name="T11" fmla="*/ 345 h 33"/>
                              <a:gd name="T12" fmla="+- 0 8567 8566"/>
                              <a:gd name="T13" fmla="*/ T12 w 33"/>
                              <a:gd name="T14" fmla="+- 0 351 343"/>
                              <a:gd name="T15" fmla="*/ 351 h 33"/>
                              <a:gd name="T16" fmla="+- 0 8566 8566"/>
                              <a:gd name="T17" fmla="*/ T16 w 33"/>
                              <a:gd name="T18" fmla="+- 0 355 343"/>
                              <a:gd name="T19" fmla="*/ 355 h 33"/>
                              <a:gd name="T20" fmla="+- 0 8566 8566"/>
                              <a:gd name="T21" fmla="*/ T20 w 33"/>
                              <a:gd name="T22" fmla="+- 0 364 343"/>
                              <a:gd name="T23" fmla="*/ 364 h 33"/>
                              <a:gd name="T24" fmla="+- 0 8567 8566"/>
                              <a:gd name="T25" fmla="*/ T24 w 33"/>
                              <a:gd name="T26" fmla="+- 0 368 343"/>
                              <a:gd name="T27" fmla="*/ 368 h 33"/>
                              <a:gd name="T28" fmla="+- 0 8574 8566"/>
                              <a:gd name="T29" fmla="*/ T28 w 33"/>
                              <a:gd name="T30" fmla="+- 0 374 343"/>
                              <a:gd name="T31" fmla="*/ 374 h 33"/>
                              <a:gd name="T32" fmla="+- 0 8578 8566"/>
                              <a:gd name="T33" fmla="*/ T32 w 33"/>
                              <a:gd name="T34" fmla="+- 0 376 343"/>
                              <a:gd name="T35" fmla="*/ 376 h 33"/>
                              <a:gd name="T36" fmla="+- 0 8586 8566"/>
                              <a:gd name="T37" fmla="*/ T36 w 33"/>
                              <a:gd name="T38" fmla="+- 0 376 343"/>
                              <a:gd name="T39" fmla="*/ 376 h 33"/>
                              <a:gd name="T40" fmla="+- 0 8591 8566"/>
                              <a:gd name="T41" fmla="*/ T40 w 33"/>
                              <a:gd name="T42" fmla="+- 0 374 343"/>
                              <a:gd name="T43" fmla="*/ 374 h 33"/>
                              <a:gd name="T44" fmla="+- 0 8597 8566"/>
                              <a:gd name="T45" fmla="*/ T44 w 33"/>
                              <a:gd name="T46" fmla="+- 0 368 343"/>
                              <a:gd name="T47" fmla="*/ 368 h 33"/>
                              <a:gd name="T48" fmla="+- 0 8598 8566"/>
                              <a:gd name="T49" fmla="*/ T48 w 33"/>
                              <a:gd name="T50" fmla="+- 0 364 343"/>
                              <a:gd name="T51" fmla="*/ 364 h 33"/>
                              <a:gd name="T52" fmla="+- 0 8598 8566"/>
                              <a:gd name="T53" fmla="*/ T52 w 33"/>
                              <a:gd name="T54" fmla="+- 0 355 343"/>
                              <a:gd name="T55" fmla="*/ 355 h 33"/>
                              <a:gd name="T56" fmla="+- 0 8597 8566"/>
                              <a:gd name="T57" fmla="*/ T56 w 33"/>
                              <a:gd name="T58" fmla="+- 0 351 343"/>
                              <a:gd name="T59" fmla="*/ 351 h 33"/>
                              <a:gd name="T60" fmla="+- 0 8591 8566"/>
                              <a:gd name="T61" fmla="*/ T60 w 33"/>
                              <a:gd name="T62" fmla="+- 0 345 343"/>
                              <a:gd name="T63" fmla="*/ 345 h 33"/>
                              <a:gd name="T64" fmla="+- 0 8586 8566"/>
                              <a:gd name="T65" fmla="*/ T64 w 33"/>
                              <a:gd name="T66" fmla="+- 0 343 343"/>
                              <a:gd name="T67" fmla="*/ 34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Freeform 736"/>
                        <wps:cNvSpPr>
                          <a:spLocks/>
                        </wps:cNvSpPr>
                        <wps:spPr bwMode="auto">
                          <a:xfrm>
                            <a:off x="8565" y="342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376 343"/>
                              <a:gd name="T3" fmla="*/ 376 h 33"/>
                              <a:gd name="T4" fmla="+- 0 8586 8566"/>
                              <a:gd name="T5" fmla="*/ T4 w 33"/>
                              <a:gd name="T6" fmla="+- 0 376 343"/>
                              <a:gd name="T7" fmla="*/ 376 h 33"/>
                              <a:gd name="T8" fmla="+- 0 8591 8566"/>
                              <a:gd name="T9" fmla="*/ T8 w 33"/>
                              <a:gd name="T10" fmla="+- 0 374 343"/>
                              <a:gd name="T11" fmla="*/ 374 h 33"/>
                              <a:gd name="T12" fmla="+- 0 8594 8566"/>
                              <a:gd name="T13" fmla="*/ T12 w 33"/>
                              <a:gd name="T14" fmla="+- 0 371 343"/>
                              <a:gd name="T15" fmla="*/ 371 h 33"/>
                              <a:gd name="T16" fmla="+- 0 8597 8566"/>
                              <a:gd name="T17" fmla="*/ T16 w 33"/>
                              <a:gd name="T18" fmla="+- 0 368 343"/>
                              <a:gd name="T19" fmla="*/ 368 h 33"/>
                              <a:gd name="T20" fmla="+- 0 8598 8566"/>
                              <a:gd name="T21" fmla="*/ T20 w 33"/>
                              <a:gd name="T22" fmla="+- 0 364 343"/>
                              <a:gd name="T23" fmla="*/ 364 h 33"/>
                              <a:gd name="T24" fmla="+- 0 8598 8566"/>
                              <a:gd name="T25" fmla="*/ T24 w 33"/>
                              <a:gd name="T26" fmla="+- 0 359 343"/>
                              <a:gd name="T27" fmla="*/ 359 h 33"/>
                              <a:gd name="T28" fmla="+- 0 8598 8566"/>
                              <a:gd name="T29" fmla="*/ T28 w 33"/>
                              <a:gd name="T30" fmla="+- 0 355 343"/>
                              <a:gd name="T31" fmla="*/ 355 h 33"/>
                              <a:gd name="T32" fmla="+- 0 8597 8566"/>
                              <a:gd name="T33" fmla="*/ T32 w 33"/>
                              <a:gd name="T34" fmla="+- 0 351 343"/>
                              <a:gd name="T35" fmla="*/ 351 h 33"/>
                              <a:gd name="T36" fmla="+- 0 8594 8566"/>
                              <a:gd name="T37" fmla="*/ T36 w 33"/>
                              <a:gd name="T38" fmla="+- 0 348 343"/>
                              <a:gd name="T39" fmla="*/ 348 h 33"/>
                              <a:gd name="T40" fmla="+- 0 8591 8566"/>
                              <a:gd name="T41" fmla="*/ T40 w 33"/>
                              <a:gd name="T42" fmla="+- 0 345 343"/>
                              <a:gd name="T43" fmla="*/ 345 h 33"/>
                              <a:gd name="T44" fmla="+- 0 8586 8566"/>
                              <a:gd name="T45" fmla="*/ T44 w 33"/>
                              <a:gd name="T46" fmla="+- 0 343 343"/>
                              <a:gd name="T47" fmla="*/ 343 h 33"/>
                              <a:gd name="T48" fmla="+- 0 8582 8566"/>
                              <a:gd name="T49" fmla="*/ T48 w 33"/>
                              <a:gd name="T50" fmla="+- 0 343 343"/>
                              <a:gd name="T51" fmla="*/ 343 h 33"/>
                              <a:gd name="T52" fmla="+- 0 8578 8566"/>
                              <a:gd name="T53" fmla="*/ T52 w 33"/>
                              <a:gd name="T54" fmla="+- 0 343 343"/>
                              <a:gd name="T55" fmla="*/ 343 h 33"/>
                              <a:gd name="T56" fmla="+- 0 8574 8566"/>
                              <a:gd name="T57" fmla="*/ T56 w 33"/>
                              <a:gd name="T58" fmla="+- 0 345 343"/>
                              <a:gd name="T59" fmla="*/ 345 h 33"/>
                              <a:gd name="T60" fmla="+- 0 8571 8566"/>
                              <a:gd name="T61" fmla="*/ T60 w 33"/>
                              <a:gd name="T62" fmla="+- 0 348 343"/>
                              <a:gd name="T63" fmla="*/ 348 h 33"/>
                              <a:gd name="T64" fmla="+- 0 8567 8566"/>
                              <a:gd name="T65" fmla="*/ T64 w 33"/>
                              <a:gd name="T66" fmla="+- 0 351 343"/>
                              <a:gd name="T67" fmla="*/ 351 h 33"/>
                              <a:gd name="T68" fmla="+- 0 8566 8566"/>
                              <a:gd name="T69" fmla="*/ T68 w 33"/>
                              <a:gd name="T70" fmla="+- 0 355 343"/>
                              <a:gd name="T71" fmla="*/ 355 h 33"/>
                              <a:gd name="T72" fmla="+- 0 8566 8566"/>
                              <a:gd name="T73" fmla="*/ T72 w 33"/>
                              <a:gd name="T74" fmla="+- 0 359 343"/>
                              <a:gd name="T75" fmla="*/ 359 h 33"/>
                              <a:gd name="T76" fmla="+- 0 8566 8566"/>
                              <a:gd name="T77" fmla="*/ T76 w 33"/>
                              <a:gd name="T78" fmla="+- 0 364 343"/>
                              <a:gd name="T79" fmla="*/ 364 h 33"/>
                              <a:gd name="T80" fmla="+- 0 8567 8566"/>
                              <a:gd name="T81" fmla="*/ T80 w 33"/>
                              <a:gd name="T82" fmla="+- 0 368 343"/>
                              <a:gd name="T83" fmla="*/ 368 h 33"/>
                              <a:gd name="T84" fmla="+- 0 8571 8566"/>
                              <a:gd name="T85" fmla="*/ T84 w 33"/>
                              <a:gd name="T86" fmla="+- 0 371 343"/>
                              <a:gd name="T87" fmla="*/ 371 h 33"/>
                              <a:gd name="T88" fmla="+- 0 8574 8566"/>
                              <a:gd name="T89" fmla="*/ T88 w 33"/>
                              <a:gd name="T90" fmla="+- 0 374 343"/>
                              <a:gd name="T91" fmla="*/ 374 h 33"/>
                              <a:gd name="T92" fmla="+- 0 8578 8566"/>
                              <a:gd name="T93" fmla="*/ T92 w 33"/>
                              <a:gd name="T94" fmla="+- 0 376 343"/>
                              <a:gd name="T95" fmla="*/ 376 h 33"/>
                              <a:gd name="T96" fmla="+- 0 8582 8566"/>
                              <a:gd name="T97" fmla="*/ T96 w 33"/>
                              <a:gd name="T98" fmla="+- 0 376 343"/>
                              <a:gd name="T99" fmla="*/ 37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0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1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735"/>
                        <wps:cNvSpPr>
                          <a:spLocks/>
                        </wps:cNvSpPr>
                        <wps:spPr bwMode="auto">
                          <a:xfrm>
                            <a:off x="9394" y="499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500 500"/>
                              <a:gd name="T3" fmla="*/ 500 h 33"/>
                              <a:gd name="T4" fmla="+- 0 9406 9394"/>
                              <a:gd name="T5" fmla="*/ T4 w 33"/>
                              <a:gd name="T6" fmla="+- 0 500 500"/>
                              <a:gd name="T7" fmla="*/ 500 h 33"/>
                              <a:gd name="T8" fmla="+- 0 9402 9394"/>
                              <a:gd name="T9" fmla="*/ T8 w 33"/>
                              <a:gd name="T10" fmla="+- 0 501 500"/>
                              <a:gd name="T11" fmla="*/ 501 h 33"/>
                              <a:gd name="T12" fmla="+- 0 9396 9394"/>
                              <a:gd name="T13" fmla="*/ T12 w 33"/>
                              <a:gd name="T14" fmla="+- 0 508 500"/>
                              <a:gd name="T15" fmla="*/ 508 h 33"/>
                              <a:gd name="T16" fmla="+- 0 9394 9394"/>
                              <a:gd name="T17" fmla="*/ T16 w 33"/>
                              <a:gd name="T18" fmla="+- 0 512 500"/>
                              <a:gd name="T19" fmla="*/ 512 h 33"/>
                              <a:gd name="T20" fmla="+- 0 9394 9394"/>
                              <a:gd name="T21" fmla="*/ T20 w 33"/>
                              <a:gd name="T22" fmla="+- 0 520 500"/>
                              <a:gd name="T23" fmla="*/ 520 h 33"/>
                              <a:gd name="T24" fmla="+- 0 9396 9394"/>
                              <a:gd name="T25" fmla="*/ T24 w 33"/>
                              <a:gd name="T26" fmla="+- 0 525 500"/>
                              <a:gd name="T27" fmla="*/ 525 h 33"/>
                              <a:gd name="T28" fmla="+- 0 9402 9394"/>
                              <a:gd name="T29" fmla="*/ T28 w 33"/>
                              <a:gd name="T30" fmla="+- 0 531 500"/>
                              <a:gd name="T31" fmla="*/ 531 h 33"/>
                              <a:gd name="T32" fmla="+- 0 9406 9394"/>
                              <a:gd name="T33" fmla="*/ T32 w 33"/>
                              <a:gd name="T34" fmla="+- 0 532 500"/>
                              <a:gd name="T35" fmla="*/ 532 h 33"/>
                              <a:gd name="T36" fmla="+- 0 9415 9394"/>
                              <a:gd name="T37" fmla="*/ T36 w 33"/>
                              <a:gd name="T38" fmla="+- 0 532 500"/>
                              <a:gd name="T39" fmla="*/ 532 h 33"/>
                              <a:gd name="T40" fmla="+- 0 9419 9394"/>
                              <a:gd name="T41" fmla="*/ T40 w 33"/>
                              <a:gd name="T42" fmla="+- 0 531 500"/>
                              <a:gd name="T43" fmla="*/ 531 h 33"/>
                              <a:gd name="T44" fmla="+- 0 9425 9394"/>
                              <a:gd name="T45" fmla="*/ T44 w 33"/>
                              <a:gd name="T46" fmla="+- 0 525 500"/>
                              <a:gd name="T47" fmla="*/ 525 h 33"/>
                              <a:gd name="T48" fmla="+- 0 9427 9394"/>
                              <a:gd name="T49" fmla="*/ T48 w 33"/>
                              <a:gd name="T50" fmla="+- 0 520 500"/>
                              <a:gd name="T51" fmla="*/ 520 h 33"/>
                              <a:gd name="T52" fmla="+- 0 9427 9394"/>
                              <a:gd name="T53" fmla="*/ T52 w 33"/>
                              <a:gd name="T54" fmla="+- 0 512 500"/>
                              <a:gd name="T55" fmla="*/ 512 h 33"/>
                              <a:gd name="T56" fmla="+- 0 9425 9394"/>
                              <a:gd name="T57" fmla="*/ T56 w 33"/>
                              <a:gd name="T58" fmla="+- 0 508 500"/>
                              <a:gd name="T59" fmla="*/ 508 h 33"/>
                              <a:gd name="T60" fmla="+- 0 9419 9394"/>
                              <a:gd name="T61" fmla="*/ T60 w 33"/>
                              <a:gd name="T62" fmla="+- 0 501 500"/>
                              <a:gd name="T63" fmla="*/ 501 h 33"/>
                              <a:gd name="T64" fmla="+- 0 9415 9394"/>
                              <a:gd name="T65" fmla="*/ T64 w 33"/>
                              <a:gd name="T66" fmla="+- 0 500 500"/>
                              <a:gd name="T67" fmla="*/ 50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734"/>
                        <wps:cNvSpPr>
                          <a:spLocks/>
                        </wps:cNvSpPr>
                        <wps:spPr bwMode="auto">
                          <a:xfrm>
                            <a:off x="9394" y="499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532 500"/>
                              <a:gd name="T3" fmla="*/ 532 h 33"/>
                              <a:gd name="T4" fmla="+- 0 9415 9394"/>
                              <a:gd name="T5" fmla="*/ T4 w 33"/>
                              <a:gd name="T6" fmla="+- 0 532 500"/>
                              <a:gd name="T7" fmla="*/ 532 h 33"/>
                              <a:gd name="T8" fmla="+- 0 9419 9394"/>
                              <a:gd name="T9" fmla="*/ T8 w 33"/>
                              <a:gd name="T10" fmla="+- 0 531 500"/>
                              <a:gd name="T11" fmla="*/ 531 h 33"/>
                              <a:gd name="T12" fmla="+- 0 9422 9394"/>
                              <a:gd name="T13" fmla="*/ T12 w 33"/>
                              <a:gd name="T14" fmla="+- 0 528 500"/>
                              <a:gd name="T15" fmla="*/ 528 h 33"/>
                              <a:gd name="T16" fmla="+- 0 9425 9394"/>
                              <a:gd name="T17" fmla="*/ T16 w 33"/>
                              <a:gd name="T18" fmla="+- 0 525 500"/>
                              <a:gd name="T19" fmla="*/ 525 h 33"/>
                              <a:gd name="T20" fmla="+- 0 9427 9394"/>
                              <a:gd name="T21" fmla="*/ T20 w 33"/>
                              <a:gd name="T22" fmla="+- 0 520 500"/>
                              <a:gd name="T23" fmla="*/ 520 h 33"/>
                              <a:gd name="T24" fmla="+- 0 9427 9394"/>
                              <a:gd name="T25" fmla="*/ T24 w 33"/>
                              <a:gd name="T26" fmla="+- 0 516 500"/>
                              <a:gd name="T27" fmla="*/ 516 h 33"/>
                              <a:gd name="T28" fmla="+- 0 9427 9394"/>
                              <a:gd name="T29" fmla="*/ T28 w 33"/>
                              <a:gd name="T30" fmla="+- 0 512 500"/>
                              <a:gd name="T31" fmla="*/ 512 h 33"/>
                              <a:gd name="T32" fmla="+- 0 9425 9394"/>
                              <a:gd name="T33" fmla="*/ T32 w 33"/>
                              <a:gd name="T34" fmla="+- 0 508 500"/>
                              <a:gd name="T35" fmla="*/ 508 h 33"/>
                              <a:gd name="T36" fmla="+- 0 9422 9394"/>
                              <a:gd name="T37" fmla="*/ T36 w 33"/>
                              <a:gd name="T38" fmla="+- 0 504 500"/>
                              <a:gd name="T39" fmla="*/ 504 h 33"/>
                              <a:gd name="T40" fmla="+- 0 9419 9394"/>
                              <a:gd name="T41" fmla="*/ T40 w 33"/>
                              <a:gd name="T42" fmla="+- 0 501 500"/>
                              <a:gd name="T43" fmla="*/ 501 h 33"/>
                              <a:gd name="T44" fmla="+- 0 9415 9394"/>
                              <a:gd name="T45" fmla="*/ T44 w 33"/>
                              <a:gd name="T46" fmla="+- 0 500 500"/>
                              <a:gd name="T47" fmla="*/ 500 h 33"/>
                              <a:gd name="T48" fmla="+- 0 9410 9394"/>
                              <a:gd name="T49" fmla="*/ T48 w 33"/>
                              <a:gd name="T50" fmla="+- 0 500 500"/>
                              <a:gd name="T51" fmla="*/ 500 h 33"/>
                              <a:gd name="T52" fmla="+- 0 9406 9394"/>
                              <a:gd name="T53" fmla="*/ T52 w 33"/>
                              <a:gd name="T54" fmla="+- 0 500 500"/>
                              <a:gd name="T55" fmla="*/ 500 h 33"/>
                              <a:gd name="T56" fmla="+- 0 9402 9394"/>
                              <a:gd name="T57" fmla="*/ T56 w 33"/>
                              <a:gd name="T58" fmla="+- 0 501 500"/>
                              <a:gd name="T59" fmla="*/ 501 h 33"/>
                              <a:gd name="T60" fmla="+- 0 9399 9394"/>
                              <a:gd name="T61" fmla="*/ T60 w 33"/>
                              <a:gd name="T62" fmla="+- 0 504 500"/>
                              <a:gd name="T63" fmla="*/ 504 h 33"/>
                              <a:gd name="T64" fmla="+- 0 9396 9394"/>
                              <a:gd name="T65" fmla="*/ T64 w 33"/>
                              <a:gd name="T66" fmla="+- 0 508 500"/>
                              <a:gd name="T67" fmla="*/ 508 h 33"/>
                              <a:gd name="T68" fmla="+- 0 9394 9394"/>
                              <a:gd name="T69" fmla="*/ T68 w 33"/>
                              <a:gd name="T70" fmla="+- 0 512 500"/>
                              <a:gd name="T71" fmla="*/ 512 h 33"/>
                              <a:gd name="T72" fmla="+- 0 9394 9394"/>
                              <a:gd name="T73" fmla="*/ T72 w 33"/>
                              <a:gd name="T74" fmla="+- 0 516 500"/>
                              <a:gd name="T75" fmla="*/ 516 h 33"/>
                              <a:gd name="T76" fmla="+- 0 9394 9394"/>
                              <a:gd name="T77" fmla="*/ T76 w 33"/>
                              <a:gd name="T78" fmla="+- 0 520 500"/>
                              <a:gd name="T79" fmla="*/ 520 h 33"/>
                              <a:gd name="T80" fmla="+- 0 9396 9394"/>
                              <a:gd name="T81" fmla="*/ T80 w 33"/>
                              <a:gd name="T82" fmla="+- 0 525 500"/>
                              <a:gd name="T83" fmla="*/ 525 h 33"/>
                              <a:gd name="T84" fmla="+- 0 9399 9394"/>
                              <a:gd name="T85" fmla="*/ T84 w 33"/>
                              <a:gd name="T86" fmla="+- 0 528 500"/>
                              <a:gd name="T87" fmla="*/ 528 h 33"/>
                              <a:gd name="T88" fmla="+- 0 9402 9394"/>
                              <a:gd name="T89" fmla="*/ T88 w 33"/>
                              <a:gd name="T90" fmla="+- 0 531 500"/>
                              <a:gd name="T91" fmla="*/ 531 h 33"/>
                              <a:gd name="T92" fmla="+- 0 9406 9394"/>
                              <a:gd name="T93" fmla="*/ T92 w 33"/>
                              <a:gd name="T94" fmla="+- 0 532 500"/>
                              <a:gd name="T95" fmla="*/ 532 h 33"/>
                              <a:gd name="T96" fmla="+- 0 9410 9394"/>
                              <a:gd name="T97" fmla="*/ T96 w 33"/>
                              <a:gd name="T98" fmla="+- 0 532 500"/>
                              <a:gd name="T99" fmla="*/ 53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733"/>
                        <wps:cNvSpPr>
                          <a:spLocks/>
                        </wps:cNvSpPr>
                        <wps:spPr bwMode="auto">
                          <a:xfrm>
                            <a:off x="10222" y="1440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440 1440"/>
                              <a:gd name="T3" fmla="*/ 1440 h 33"/>
                              <a:gd name="T4" fmla="+- 0 10234 10222"/>
                              <a:gd name="T5" fmla="*/ T4 w 33"/>
                              <a:gd name="T6" fmla="+- 0 1440 1440"/>
                              <a:gd name="T7" fmla="*/ 1440 h 33"/>
                              <a:gd name="T8" fmla="+- 0 10230 10222"/>
                              <a:gd name="T9" fmla="*/ T8 w 33"/>
                              <a:gd name="T10" fmla="+- 0 1442 1440"/>
                              <a:gd name="T11" fmla="*/ 1442 h 33"/>
                              <a:gd name="T12" fmla="+- 0 10224 10222"/>
                              <a:gd name="T13" fmla="*/ T12 w 33"/>
                              <a:gd name="T14" fmla="+- 0 1448 1440"/>
                              <a:gd name="T15" fmla="*/ 1448 h 33"/>
                              <a:gd name="T16" fmla="+- 0 10222 10222"/>
                              <a:gd name="T17" fmla="*/ T16 w 33"/>
                              <a:gd name="T18" fmla="+- 0 1452 1440"/>
                              <a:gd name="T19" fmla="*/ 1452 h 33"/>
                              <a:gd name="T20" fmla="+- 0 10222 10222"/>
                              <a:gd name="T21" fmla="*/ T20 w 33"/>
                              <a:gd name="T22" fmla="+- 0 1461 1440"/>
                              <a:gd name="T23" fmla="*/ 1461 h 33"/>
                              <a:gd name="T24" fmla="+- 0 10224 10222"/>
                              <a:gd name="T25" fmla="*/ T24 w 33"/>
                              <a:gd name="T26" fmla="+- 0 1465 1440"/>
                              <a:gd name="T27" fmla="*/ 1465 h 33"/>
                              <a:gd name="T28" fmla="+- 0 10230 10222"/>
                              <a:gd name="T29" fmla="*/ T28 w 33"/>
                              <a:gd name="T30" fmla="+- 0 1471 1440"/>
                              <a:gd name="T31" fmla="*/ 1471 h 33"/>
                              <a:gd name="T32" fmla="+- 0 10234 10222"/>
                              <a:gd name="T33" fmla="*/ T32 w 33"/>
                              <a:gd name="T34" fmla="+- 0 1473 1440"/>
                              <a:gd name="T35" fmla="*/ 1473 h 33"/>
                              <a:gd name="T36" fmla="+- 0 10243 10222"/>
                              <a:gd name="T37" fmla="*/ T36 w 33"/>
                              <a:gd name="T38" fmla="+- 0 1473 1440"/>
                              <a:gd name="T39" fmla="*/ 1473 h 33"/>
                              <a:gd name="T40" fmla="+- 0 10247 10222"/>
                              <a:gd name="T41" fmla="*/ T40 w 33"/>
                              <a:gd name="T42" fmla="+- 0 1471 1440"/>
                              <a:gd name="T43" fmla="*/ 1471 h 33"/>
                              <a:gd name="T44" fmla="+- 0 10253 10222"/>
                              <a:gd name="T45" fmla="*/ T44 w 33"/>
                              <a:gd name="T46" fmla="+- 0 1465 1440"/>
                              <a:gd name="T47" fmla="*/ 1465 h 33"/>
                              <a:gd name="T48" fmla="+- 0 10255 10222"/>
                              <a:gd name="T49" fmla="*/ T48 w 33"/>
                              <a:gd name="T50" fmla="+- 0 1461 1440"/>
                              <a:gd name="T51" fmla="*/ 1461 h 33"/>
                              <a:gd name="T52" fmla="+- 0 10255 10222"/>
                              <a:gd name="T53" fmla="*/ T52 w 33"/>
                              <a:gd name="T54" fmla="+- 0 1452 1440"/>
                              <a:gd name="T55" fmla="*/ 1452 h 33"/>
                              <a:gd name="T56" fmla="+- 0 10253 10222"/>
                              <a:gd name="T57" fmla="*/ T56 w 33"/>
                              <a:gd name="T58" fmla="+- 0 1448 1440"/>
                              <a:gd name="T59" fmla="*/ 1448 h 33"/>
                              <a:gd name="T60" fmla="+- 0 10247 10222"/>
                              <a:gd name="T61" fmla="*/ T60 w 33"/>
                              <a:gd name="T62" fmla="+- 0 1442 1440"/>
                              <a:gd name="T63" fmla="*/ 1442 h 33"/>
                              <a:gd name="T64" fmla="+- 0 10243 10222"/>
                              <a:gd name="T65" fmla="*/ T64 w 33"/>
                              <a:gd name="T66" fmla="+- 0 1440 1440"/>
                              <a:gd name="T67" fmla="*/ 144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732"/>
                        <wps:cNvSpPr>
                          <a:spLocks/>
                        </wps:cNvSpPr>
                        <wps:spPr bwMode="auto">
                          <a:xfrm>
                            <a:off x="10222" y="1440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473 1440"/>
                              <a:gd name="T3" fmla="*/ 1473 h 33"/>
                              <a:gd name="T4" fmla="+- 0 10243 10222"/>
                              <a:gd name="T5" fmla="*/ T4 w 33"/>
                              <a:gd name="T6" fmla="+- 0 1473 1440"/>
                              <a:gd name="T7" fmla="*/ 1473 h 33"/>
                              <a:gd name="T8" fmla="+- 0 10247 10222"/>
                              <a:gd name="T9" fmla="*/ T8 w 33"/>
                              <a:gd name="T10" fmla="+- 0 1471 1440"/>
                              <a:gd name="T11" fmla="*/ 1471 h 33"/>
                              <a:gd name="T12" fmla="+- 0 10250 10222"/>
                              <a:gd name="T13" fmla="*/ T12 w 33"/>
                              <a:gd name="T14" fmla="+- 0 1468 1440"/>
                              <a:gd name="T15" fmla="*/ 1468 h 33"/>
                              <a:gd name="T16" fmla="+- 0 10253 10222"/>
                              <a:gd name="T17" fmla="*/ T16 w 33"/>
                              <a:gd name="T18" fmla="+- 0 1465 1440"/>
                              <a:gd name="T19" fmla="*/ 1465 h 33"/>
                              <a:gd name="T20" fmla="+- 0 10255 10222"/>
                              <a:gd name="T21" fmla="*/ T20 w 33"/>
                              <a:gd name="T22" fmla="+- 0 1461 1440"/>
                              <a:gd name="T23" fmla="*/ 1461 h 33"/>
                              <a:gd name="T24" fmla="+- 0 10255 10222"/>
                              <a:gd name="T25" fmla="*/ T24 w 33"/>
                              <a:gd name="T26" fmla="+- 0 1457 1440"/>
                              <a:gd name="T27" fmla="*/ 1457 h 33"/>
                              <a:gd name="T28" fmla="+- 0 10255 10222"/>
                              <a:gd name="T29" fmla="*/ T28 w 33"/>
                              <a:gd name="T30" fmla="+- 0 1452 1440"/>
                              <a:gd name="T31" fmla="*/ 1452 h 33"/>
                              <a:gd name="T32" fmla="+- 0 10253 10222"/>
                              <a:gd name="T33" fmla="*/ T32 w 33"/>
                              <a:gd name="T34" fmla="+- 0 1448 1440"/>
                              <a:gd name="T35" fmla="*/ 1448 h 33"/>
                              <a:gd name="T36" fmla="+- 0 10250 10222"/>
                              <a:gd name="T37" fmla="*/ T36 w 33"/>
                              <a:gd name="T38" fmla="+- 0 1445 1440"/>
                              <a:gd name="T39" fmla="*/ 1445 h 33"/>
                              <a:gd name="T40" fmla="+- 0 10247 10222"/>
                              <a:gd name="T41" fmla="*/ T40 w 33"/>
                              <a:gd name="T42" fmla="+- 0 1442 1440"/>
                              <a:gd name="T43" fmla="*/ 1442 h 33"/>
                              <a:gd name="T44" fmla="+- 0 10243 10222"/>
                              <a:gd name="T45" fmla="*/ T44 w 33"/>
                              <a:gd name="T46" fmla="+- 0 1440 1440"/>
                              <a:gd name="T47" fmla="*/ 1440 h 33"/>
                              <a:gd name="T48" fmla="+- 0 10239 10222"/>
                              <a:gd name="T49" fmla="*/ T48 w 33"/>
                              <a:gd name="T50" fmla="+- 0 1440 1440"/>
                              <a:gd name="T51" fmla="*/ 1440 h 33"/>
                              <a:gd name="T52" fmla="+- 0 10234 10222"/>
                              <a:gd name="T53" fmla="*/ T52 w 33"/>
                              <a:gd name="T54" fmla="+- 0 1440 1440"/>
                              <a:gd name="T55" fmla="*/ 1440 h 33"/>
                              <a:gd name="T56" fmla="+- 0 10230 10222"/>
                              <a:gd name="T57" fmla="*/ T56 w 33"/>
                              <a:gd name="T58" fmla="+- 0 1442 1440"/>
                              <a:gd name="T59" fmla="*/ 1442 h 33"/>
                              <a:gd name="T60" fmla="+- 0 10227 10222"/>
                              <a:gd name="T61" fmla="*/ T60 w 33"/>
                              <a:gd name="T62" fmla="+- 0 1445 1440"/>
                              <a:gd name="T63" fmla="*/ 1445 h 33"/>
                              <a:gd name="T64" fmla="+- 0 10224 10222"/>
                              <a:gd name="T65" fmla="*/ T64 w 33"/>
                              <a:gd name="T66" fmla="+- 0 1448 1440"/>
                              <a:gd name="T67" fmla="*/ 1448 h 33"/>
                              <a:gd name="T68" fmla="+- 0 10222 10222"/>
                              <a:gd name="T69" fmla="*/ T68 w 33"/>
                              <a:gd name="T70" fmla="+- 0 1452 1440"/>
                              <a:gd name="T71" fmla="*/ 1452 h 33"/>
                              <a:gd name="T72" fmla="+- 0 10222 10222"/>
                              <a:gd name="T73" fmla="*/ T72 w 33"/>
                              <a:gd name="T74" fmla="+- 0 1457 1440"/>
                              <a:gd name="T75" fmla="*/ 1457 h 33"/>
                              <a:gd name="T76" fmla="+- 0 10222 10222"/>
                              <a:gd name="T77" fmla="*/ T76 w 33"/>
                              <a:gd name="T78" fmla="+- 0 1461 1440"/>
                              <a:gd name="T79" fmla="*/ 1461 h 33"/>
                              <a:gd name="T80" fmla="+- 0 10224 10222"/>
                              <a:gd name="T81" fmla="*/ T80 w 33"/>
                              <a:gd name="T82" fmla="+- 0 1465 1440"/>
                              <a:gd name="T83" fmla="*/ 1465 h 33"/>
                              <a:gd name="T84" fmla="+- 0 10227 10222"/>
                              <a:gd name="T85" fmla="*/ T84 w 33"/>
                              <a:gd name="T86" fmla="+- 0 1468 1440"/>
                              <a:gd name="T87" fmla="*/ 1468 h 33"/>
                              <a:gd name="T88" fmla="+- 0 10230 10222"/>
                              <a:gd name="T89" fmla="*/ T88 w 33"/>
                              <a:gd name="T90" fmla="+- 0 1471 1440"/>
                              <a:gd name="T91" fmla="*/ 1471 h 33"/>
                              <a:gd name="T92" fmla="+- 0 10234 10222"/>
                              <a:gd name="T93" fmla="*/ T92 w 33"/>
                              <a:gd name="T94" fmla="+- 0 1473 1440"/>
                              <a:gd name="T95" fmla="*/ 1473 h 33"/>
                              <a:gd name="T96" fmla="+- 0 10239 10222"/>
                              <a:gd name="T97" fmla="*/ T96 w 33"/>
                              <a:gd name="T98" fmla="+- 0 1473 1440"/>
                              <a:gd name="T99" fmla="*/ 147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731"/>
                        <wps:cNvSpPr>
                          <a:spLocks/>
                        </wps:cNvSpPr>
                        <wps:spPr bwMode="auto">
                          <a:xfrm>
                            <a:off x="6925" y="824"/>
                            <a:ext cx="3314" cy="808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844 824"/>
                              <a:gd name="T3" fmla="*/ 844 h 808"/>
                              <a:gd name="T4" fmla="+- 0 7754 6926"/>
                              <a:gd name="T5" fmla="*/ T4 w 3314"/>
                              <a:gd name="T6" fmla="+- 0 824 824"/>
                              <a:gd name="T7" fmla="*/ 824 h 808"/>
                              <a:gd name="T8" fmla="+- 0 8582 6926"/>
                              <a:gd name="T9" fmla="*/ T8 w 3314"/>
                              <a:gd name="T10" fmla="+- 0 833 824"/>
                              <a:gd name="T11" fmla="*/ 833 h 808"/>
                              <a:gd name="T12" fmla="+- 0 9410 6926"/>
                              <a:gd name="T13" fmla="*/ T12 w 3314"/>
                              <a:gd name="T14" fmla="+- 0 958 824"/>
                              <a:gd name="T15" fmla="*/ 958 h 808"/>
                              <a:gd name="T16" fmla="+- 0 10239 6926"/>
                              <a:gd name="T17" fmla="*/ T16 w 3314"/>
                              <a:gd name="T18" fmla="+- 0 1632 824"/>
                              <a:gd name="T19" fmla="*/ 1632 h 8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808">
                                <a:moveTo>
                                  <a:pt x="0" y="20"/>
                                </a:moveTo>
                                <a:lnTo>
                                  <a:pt x="828" y="0"/>
                                </a:lnTo>
                                <a:lnTo>
                                  <a:pt x="1656" y="9"/>
                                </a:lnTo>
                                <a:lnTo>
                                  <a:pt x="2484" y="134"/>
                                </a:lnTo>
                                <a:lnTo>
                                  <a:pt x="3313" y="808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730"/>
                        <wps:cNvSpPr>
                          <a:spLocks/>
                        </wps:cNvSpPr>
                        <wps:spPr bwMode="auto">
                          <a:xfrm>
                            <a:off x="6909" y="828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828 828"/>
                              <a:gd name="T3" fmla="*/ 828 h 33"/>
                              <a:gd name="T4" fmla="+- 0 6921 6909"/>
                              <a:gd name="T5" fmla="*/ T4 w 33"/>
                              <a:gd name="T6" fmla="+- 0 828 828"/>
                              <a:gd name="T7" fmla="*/ 828 h 33"/>
                              <a:gd name="T8" fmla="+- 0 6917 6909"/>
                              <a:gd name="T9" fmla="*/ T8 w 33"/>
                              <a:gd name="T10" fmla="+- 0 830 828"/>
                              <a:gd name="T11" fmla="*/ 830 h 33"/>
                              <a:gd name="T12" fmla="+- 0 6911 6909"/>
                              <a:gd name="T13" fmla="*/ T12 w 33"/>
                              <a:gd name="T14" fmla="+- 0 836 828"/>
                              <a:gd name="T15" fmla="*/ 836 h 33"/>
                              <a:gd name="T16" fmla="+- 0 6909 6909"/>
                              <a:gd name="T17" fmla="*/ T16 w 33"/>
                              <a:gd name="T18" fmla="+- 0 840 828"/>
                              <a:gd name="T19" fmla="*/ 840 h 33"/>
                              <a:gd name="T20" fmla="+- 0 6909 6909"/>
                              <a:gd name="T21" fmla="*/ T20 w 33"/>
                              <a:gd name="T22" fmla="+- 0 849 828"/>
                              <a:gd name="T23" fmla="*/ 849 h 33"/>
                              <a:gd name="T24" fmla="+- 0 6911 6909"/>
                              <a:gd name="T25" fmla="*/ T24 w 33"/>
                              <a:gd name="T26" fmla="+- 0 853 828"/>
                              <a:gd name="T27" fmla="*/ 853 h 33"/>
                              <a:gd name="T28" fmla="+- 0 6917 6909"/>
                              <a:gd name="T29" fmla="*/ T28 w 33"/>
                              <a:gd name="T30" fmla="+- 0 859 828"/>
                              <a:gd name="T31" fmla="*/ 859 h 33"/>
                              <a:gd name="T32" fmla="+- 0 6921 6909"/>
                              <a:gd name="T33" fmla="*/ T32 w 33"/>
                              <a:gd name="T34" fmla="+- 0 861 828"/>
                              <a:gd name="T35" fmla="*/ 861 h 33"/>
                              <a:gd name="T36" fmla="+- 0 6930 6909"/>
                              <a:gd name="T37" fmla="*/ T36 w 33"/>
                              <a:gd name="T38" fmla="+- 0 861 828"/>
                              <a:gd name="T39" fmla="*/ 861 h 33"/>
                              <a:gd name="T40" fmla="+- 0 6934 6909"/>
                              <a:gd name="T41" fmla="*/ T40 w 33"/>
                              <a:gd name="T42" fmla="+- 0 859 828"/>
                              <a:gd name="T43" fmla="*/ 859 h 33"/>
                              <a:gd name="T44" fmla="+- 0 6940 6909"/>
                              <a:gd name="T45" fmla="*/ T44 w 33"/>
                              <a:gd name="T46" fmla="+- 0 853 828"/>
                              <a:gd name="T47" fmla="*/ 853 h 33"/>
                              <a:gd name="T48" fmla="+- 0 6942 6909"/>
                              <a:gd name="T49" fmla="*/ T48 w 33"/>
                              <a:gd name="T50" fmla="+- 0 849 828"/>
                              <a:gd name="T51" fmla="*/ 849 h 33"/>
                              <a:gd name="T52" fmla="+- 0 6942 6909"/>
                              <a:gd name="T53" fmla="*/ T52 w 33"/>
                              <a:gd name="T54" fmla="+- 0 840 828"/>
                              <a:gd name="T55" fmla="*/ 840 h 33"/>
                              <a:gd name="T56" fmla="+- 0 6940 6909"/>
                              <a:gd name="T57" fmla="*/ T56 w 33"/>
                              <a:gd name="T58" fmla="+- 0 836 828"/>
                              <a:gd name="T59" fmla="*/ 836 h 33"/>
                              <a:gd name="T60" fmla="+- 0 6934 6909"/>
                              <a:gd name="T61" fmla="*/ T60 w 33"/>
                              <a:gd name="T62" fmla="+- 0 830 828"/>
                              <a:gd name="T63" fmla="*/ 830 h 33"/>
                              <a:gd name="T64" fmla="+- 0 6930 6909"/>
                              <a:gd name="T65" fmla="*/ T64 w 33"/>
                              <a:gd name="T66" fmla="+- 0 828 828"/>
                              <a:gd name="T67" fmla="*/ 82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729"/>
                        <wps:cNvSpPr>
                          <a:spLocks/>
                        </wps:cNvSpPr>
                        <wps:spPr bwMode="auto">
                          <a:xfrm>
                            <a:off x="6909" y="828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861 828"/>
                              <a:gd name="T3" fmla="*/ 861 h 33"/>
                              <a:gd name="T4" fmla="+- 0 6930 6909"/>
                              <a:gd name="T5" fmla="*/ T4 w 33"/>
                              <a:gd name="T6" fmla="+- 0 861 828"/>
                              <a:gd name="T7" fmla="*/ 861 h 33"/>
                              <a:gd name="T8" fmla="+- 0 6934 6909"/>
                              <a:gd name="T9" fmla="*/ T8 w 33"/>
                              <a:gd name="T10" fmla="+- 0 859 828"/>
                              <a:gd name="T11" fmla="*/ 859 h 33"/>
                              <a:gd name="T12" fmla="+- 0 6937 6909"/>
                              <a:gd name="T13" fmla="*/ T12 w 33"/>
                              <a:gd name="T14" fmla="+- 0 856 828"/>
                              <a:gd name="T15" fmla="*/ 856 h 33"/>
                              <a:gd name="T16" fmla="+- 0 6940 6909"/>
                              <a:gd name="T17" fmla="*/ T16 w 33"/>
                              <a:gd name="T18" fmla="+- 0 853 828"/>
                              <a:gd name="T19" fmla="*/ 853 h 33"/>
                              <a:gd name="T20" fmla="+- 0 6942 6909"/>
                              <a:gd name="T21" fmla="*/ T20 w 33"/>
                              <a:gd name="T22" fmla="+- 0 849 828"/>
                              <a:gd name="T23" fmla="*/ 849 h 33"/>
                              <a:gd name="T24" fmla="+- 0 6942 6909"/>
                              <a:gd name="T25" fmla="*/ T24 w 33"/>
                              <a:gd name="T26" fmla="+- 0 844 828"/>
                              <a:gd name="T27" fmla="*/ 844 h 33"/>
                              <a:gd name="T28" fmla="+- 0 6942 6909"/>
                              <a:gd name="T29" fmla="*/ T28 w 33"/>
                              <a:gd name="T30" fmla="+- 0 840 828"/>
                              <a:gd name="T31" fmla="*/ 840 h 33"/>
                              <a:gd name="T32" fmla="+- 0 6940 6909"/>
                              <a:gd name="T33" fmla="*/ T32 w 33"/>
                              <a:gd name="T34" fmla="+- 0 836 828"/>
                              <a:gd name="T35" fmla="*/ 836 h 33"/>
                              <a:gd name="T36" fmla="+- 0 6937 6909"/>
                              <a:gd name="T37" fmla="*/ T36 w 33"/>
                              <a:gd name="T38" fmla="+- 0 833 828"/>
                              <a:gd name="T39" fmla="*/ 833 h 33"/>
                              <a:gd name="T40" fmla="+- 0 6934 6909"/>
                              <a:gd name="T41" fmla="*/ T40 w 33"/>
                              <a:gd name="T42" fmla="+- 0 830 828"/>
                              <a:gd name="T43" fmla="*/ 830 h 33"/>
                              <a:gd name="T44" fmla="+- 0 6930 6909"/>
                              <a:gd name="T45" fmla="*/ T44 w 33"/>
                              <a:gd name="T46" fmla="+- 0 828 828"/>
                              <a:gd name="T47" fmla="*/ 828 h 33"/>
                              <a:gd name="T48" fmla="+- 0 6926 6909"/>
                              <a:gd name="T49" fmla="*/ T48 w 33"/>
                              <a:gd name="T50" fmla="+- 0 828 828"/>
                              <a:gd name="T51" fmla="*/ 828 h 33"/>
                              <a:gd name="T52" fmla="+- 0 6921 6909"/>
                              <a:gd name="T53" fmla="*/ T52 w 33"/>
                              <a:gd name="T54" fmla="+- 0 828 828"/>
                              <a:gd name="T55" fmla="*/ 828 h 33"/>
                              <a:gd name="T56" fmla="+- 0 6917 6909"/>
                              <a:gd name="T57" fmla="*/ T56 w 33"/>
                              <a:gd name="T58" fmla="+- 0 830 828"/>
                              <a:gd name="T59" fmla="*/ 830 h 33"/>
                              <a:gd name="T60" fmla="+- 0 6914 6909"/>
                              <a:gd name="T61" fmla="*/ T60 w 33"/>
                              <a:gd name="T62" fmla="+- 0 833 828"/>
                              <a:gd name="T63" fmla="*/ 833 h 33"/>
                              <a:gd name="T64" fmla="+- 0 6911 6909"/>
                              <a:gd name="T65" fmla="*/ T64 w 33"/>
                              <a:gd name="T66" fmla="+- 0 836 828"/>
                              <a:gd name="T67" fmla="*/ 836 h 33"/>
                              <a:gd name="T68" fmla="+- 0 6909 6909"/>
                              <a:gd name="T69" fmla="*/ T68 w 33"/>
                              <a:gd name="T70" fmla="+- 0 840 828"/>
                              <a:gd name="T71" fmla="*/ 840 h 33"/>
                              <a:gd name="T72" fmla="+- 0 6909 6909"/>
                              <a:gd name="T73" fmla="*/ T72 w 33"/>
                              <a:gd name="T74" fmla="+- 0 844 828"/>
                              <a:gd name="T75" fmla="*/ 844 h 33"/>
                              <a:gd name="T76" fmla="+- 0 6909 6909"/>
                              <a:gd name="T77" fmla="*/ T76 w 33"/>
                              <a:gd name="T78" fmla="+- 0 849 828"/>
                              <a:gd name="T79" fmla="*/ 849 h 33"/>
                              <a:gd name="T80" fmla="+- 0 6911 6909"/>
                              <a:gd name="T81" fmla="*/ T80 w 33"/>
                              <a:gd name="T82" fmla="+- 0 853 828"/>
                              <a:gd name="T83" fmla="*/ 853 h 33"/>
                              <a:gd name="T84" fmla="+- 0 6914 6909"/>
                              <a:gd name="T85" fmla="*/ T84 w 33"/>
                              <a:gd name="T86" fmla="+- 0 856 828"/>
                              <a:gd name="T87" fmla="*/ 856 h 33"/>
                              <a:gd name="T88" fmla="+- 0 6917 6909"/>
                              <a:gd name="T89" fmla="*/ T88 w 33"/>
                              <a:gd name="T90" fmla="+- 0 859 828"/>
                              <a:gd name="T91" fmla="*/ 859 h 33"/>
                              <a:gd name="T92" fmla="+- 0 6921 6909"/>
                              <a:gd name="T93" fmla="*/ T92 w 33"/>
                              <a:gd name="T94" fmla="+- 0 861 828"/>
                              <a:gd name="T95" fmla="*/ 861 h 33"/>
                              <a:gd name="T96" fmla="+- 0 6926 6909"/>
                              <a:gd name="T97" fmla="*/ T96 w 33"/>
                              <a:gd name="T98" fmla="+- 0 861 828"/>
                              <a:gd name="T99" fmla="*/ 86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Freeform 728"/>
                        <wps:cNvSpPr>
                          <a:spLocks/>
                        </wps:cNvSpPr>
                        <wps:spPr bwMode="auto">
                          <a:xfrm>
                            <a:off x="7737" y="808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808 808"/>
                              <a:gd name="T3" fmla="*/ 808 h 33"/>
                              <a:gd name="T4" fmla="+- 0 7749 7737"/>
                              <a:gd name="T5" fmla="*/ T4 w 33"/>
                              <a:gd name="T6" fmla="+- 0 808 808"/>
                              <a:gd name="T7" fmla="*/ 808 h 33"/>
                              <a:gd name="T8" fmla="+- 0 7745 7737"/>
                              <a:gd name="T9" fmla="*/ T8 w 33"/>
                              <a:gd name="T10" fmla="+- 0 810 808"/>
                              <a:gd name="T11" fmla="*/ 810 h 33"/>
                              <a:gd name="T12" fmla="+- 0 7739 7737"/>
                              <a:gd name="T13" fmla="*/ T12 w 33"/>
                              <a:gd name="T14" fmla="+- 0 816 808"/>
                              <a:gd name="T15" fmla="*/ 816 h 33"/>
                              <a:gd name="T16" fmla="+- 0 7737 7737"/>
                              <a:gd name="T17" fmla="*/ T16 w 33"/>
                              <a:gd name="T18" fmla="+- 0 820 808"/>
                              <a:gd name="T19" fmla="*/ 820 h 33"/>
                              <a:gd name="T20" fmla="+- 0 7737 7737"/>
                              <a:gd name="T21" fmla="*/ T20 w 33"/>
                              <a:gd name="T22" fmla="+- 0 829 808"/>
                              <a:gd name="T23" fmla="*/ 829 h 33"/>
                              <a:gd name="T24" fmla="+- 0 7739 7737"/>
                              <a:gd name="T25" fmla="*/ T24 w 33"/>
                              <a:gd name="T26" fmla="+- 0 833 808"/>
                              <a:gd name="T27" fmla="*/ 833 h 33"/>
                              <a:gd name="T28" fmla="+- 0 7745 7737"/>
                              <a:gd name="T29" fmla="*/ T28 w 33"/>
                              <a:gd name="T30" fmla="+- 0 839 808"/>
                              <a:gd name="T31" fmla="*/ 839 h 33"/>
                              <a:gd name="T32" fmla="+- 0 7749 7737"/>
                              <a:gd name="T33" fmla="*/ T32 w 33"/>
                              <a:gd name="T34" fmla="+- 0 841 808"/>
                              <a:gd name="T35" fmla="*/ 841 h 33"/>
                              <a:gd name="T36" fmla="+- 0 7758 7737"/>
                              <a:gd name="T37" fmla="*/ T36 w 33"/>
                              <a:gd name="T38" fmla="+- 0 841 808"/>
                              <a:gd name="T39" fmla="*/ 841 h 33"/>
                              <a:gd name="T40" fmla="+- 0 7762 7737"/>
                              <a:gd name="T41" fmla="*/ T40 w 33"/>
                              <a:gd name="T42" fmla="+- 0 839 808"/>
                              <a:gd name="T43" fmla="*/ 839 h 33"/>
                              <a:gd name="T44" fmla="+- 0 7768 7737"/>
                              <a:gd name="T45" fmla="*/ T44 w 33"/>
                              <a:gd name="T46" fmla="+- 0 833 808"/>
                              <a:gd name="T47" fmla="*/ 833 h 33"/>
                              <a:gd name="T48" fmla="+- 0 7770 7737"/>
                              <a:gd name="T49" fmla="*/ T48 w 33"/>
                              <a:gd name="T50" fmla="+- 0 829 808"/>
                              <a:gd name="T51" fmla="*/ 829 h 33"/>
                              <a:gd name="T52" fmla="+- 0 7770 7737"/>
                              <a:gd name="T53" fmla="*/ T52 w 33"/>
                              <a:gd name="T54" fmla="+- 0 820 808"/>
                              <a:gd name="T55" fmla="*/ 820 h 33"/>
                              <a:gd name="T56" fmla="+- 0 7768 7737"/>
                              <a:gd name="T57" fmla="*/ T56 w 33"/>
                              <a:gd name="T58" fmla="+- 0 816 808"/>
                              <a:gd name="T59" fmla="*/ 816 h 33"/>
                              <a:gd name="T60" fmla="+- 0 7762 7737"/>
                              <a:gd name="T61" fmla="*/ T60 w 33"/>
                              <a:gd name="T62" fmla="+- 0 810 808"/>
                              <a:gd name="T63" fmla="*/ 810 h 33"/>
                              <a:gd name="T64" fmla="+- 0 7758 7737"/>
                              <a:gd name="T65" fmla="*/ T64 w 33"/>
                              <a:gd name="T66" fmla="+- 0 808 808"/>
                              <a:gd name="T67" fmla="*/ 80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Freeform 727"/>
                        <wps:cNvSpPr>
                          <a:spLocks/>
                        </wps:cNvSpPr>
                        <wps:spPr bwMode="auto">
                          <a:xfrm>
                            <a:off x="7737" y="808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841 808"/>
                              <a:gd name="T3" fmla="*/ 841 h 33"/>
                              <a:gd name="T4" fmla="+- 0 7758 7737"/>
                              <a:gd name="T5" fmla="*/ T4 w 33"/>
                              <a:gd name="T6" fmla="+- 0 841 808"/>
                              <a:gd name="T7" fmla="*/ 841 h 33"/>
                              <a:gd name="T8" fmla="+- 0 7762 7737"/>
                              <a:gd name="T9" fmla="*/ T8 w 33"/>
                              <a:gd name="T10" fmla="+- 0 839 808"/>
                              <a:gd name="T11" fmla="*/ 839 h 33"/>
                              <a:gd name="T12" fmla="+- 0 7765 7737"/>
                              <a:gd name="T13" fmla="*/ T12 w 33"/>
                              <a:gd name="T14" fmla="+- 0 836 808"/>
                              <a:gd name="T15" fmla="*/ 836 h 33"/>
                              <a:gd name="T16" fmla="+- 0 7768 7737"/>
                              <a:gd name="T17" fmla="*/ T16 w 33"/>
                              <a:gd name="T18" fmla="+- 0 833 808"/>
                              <a:gd name="T19" fmla="*/ 833 h 33"/>
                              <a:gd name="T20" fmla="+- 0 7770 7737"/>
                              <a:gd name="T21" fmla="*/ T20 w 33"/>
                              <a:gd name="T22" fmla="+- 0 829 808"/>
                              <a:gd name="T23" fmla="*/ 829 h 33"/>
                              <a:gd name="T24" fmla="+- 0 7770 7737"/>
                              <a:gd name="T25" fmla="*/ T24 w 33"/>
                              <a:gd name="T26" fmla="+- 0 824 808"/>
                              <a:gd name="T27" fmla="*/ 824 h 33"/>
                              <a:gd name="T28" fmla="+- 0 7770 7737"/>
                              <a:gd name="T29" fmla="*/ T28 w 33"/>
                              <a:gd name="T30" fmla="+- 0 820 808"/>
                              <a:gd name="T31" fmla="*/ 820 h 33"/>
                              <a:gd name="T32" fmla="+- 0 7768 7737"/>
                              <a:gd name="T33" fmla="*/ T32 w 33"/>
                              <a:gd name="T34" fmla="+- 0 816 808"/>
                              <a:gd name="T35" fmla="*/ 816 h 33"/>
                              <a:gd name="T36" fmla="+- 0 7765 7737"/>
                              <a:gd name="T37" fmla="*/ T36 w 33"/>
                              <a:gd name="T38" fmla="+- 0 813 808"/>
                              <a:gd name="T39" fmla="*/ 813 h 33"/>
                              <a:gd name="T40" fmla="+- 0 7762 7737"/>
                              <a:gd name="T41" fmla="*/ T40 w 33"/>
                              <a:gd name="T42" fmla="+- 0 810 808"/>
                              <a:gd name="T43" fmla="*/ 810 h 33"/>
                              <a:gd name="T44" fmla="+- 0 7758 7737"/>
                              <a:gd name="T45" fmla="*/ T44 w 33"/>
                              <a:gd name="T46" fmla="+- 0 808 808"/>
                              <a:gd name="T47" fmla="*/ 808 h 33"/>
                              <a:gd name="T48" fmla="+- 0 7754 7737"/>
                              <a:gd name="T49" fmla="*/ T48 w 33"/>
                              <a:gd name="T50" fmla="+- 0 808 808"/>
                              <a:gd name="T51" fmla="*/ 808 h 33"/>
                              <a:gd name="T52" fmla="+- 0 7749 7737"/>
                              <a:gd name="T53" fmla="*/ T52 w 33"/>
                              <a:gd name="T54" fmla="+- 0 808 808"/>
                              <a:gd name="T55" fmla="*/ 808 h 33"/>
                              <a:gd name="T56" fmla="+- 0 7745 7737"/>
                              <a:gd name="T57" fmla="*/ T56 w 33"/>
                              <a:gd name="T58" fmla="+- 0 810 808"/>
                              <a:gd name="T59" fmla="*/ 810 h 33"/>
                              <a:gd name="T60" fmla="+- 0 7742 7737"/>
                              <a:gd name="T61" fmla="*/ T60 w 33"/>
                              <a:gd name="T62" fmla="+- 0 813 808"/>
                              <a:gd name="T63" fmla="*/ 813 h 33"/>
                              <a:gd name="T64" fmla="+- 0 7739 7737"/>
                              <a:gd name="T65" fmla="*/ T64 w 33"/>
                              <a:gd name="T66" fmla="+- 0 816 808"/>
                              <a:gd name="T67" fmla="*/ 816 h 33"/>
                              <a:gd name="T68" fmla="+- 0 7737 7737"/>
                              <a:gd name="T69" fmla="*/ T68 w 33"/>
                              <a:gd name="T70" fmla="+- 0 820 808"/>
                              <a:gd name="T71" fmla="*/ 820 h 33"/>
                              <a:gd name="T72" fmla="+- 0 7737 7737"/>
                              <a:gd name="T73" fmla="*/ T72 w 33"/>
                              <a:gd name="T74" fmla="+- 0 824 808"/>
                              <a:gd name="T75" fmla="*/ 824 h 33"/>
                              <a:gd name="T76" fmla="+- 0 7737 7737"/>
                              <a:gd name="T77" fmla="*/ T76 w 33"/>
                              <a:gd name="T78" fmla="+- 0 829 808"/>
                              <a:gd name="T79" fmla="*/ 829 h 33"/>
                              <a:gd name="T80" fmla="+- 0 7739 7737"/>
                              <a:gd name="T81" fmla="*/ T80 w 33"/>
                              <a:gd name="T82" fmla="+- 0 833 808"/>
                              <a:gd name="T83" fmla="*/ 833 h 33"/>
                              <a:gd name="T84" fmla="+- 0 7742 7737"/>
                              <a:gd name="T85" fmla="*/ T84 w 33"/>
                              <a:gd name="T86" fmla="+- 0 836 808"/>
                              <a:gd name="T87" fmla="*/ 836 h 33"/>
                              <a:gd name="T88" fmla="+- 0 7745 7737"/>
                              <a:gd name="T89" fmla="*/ T88 w 33"/>
                              <a:gd name="T90" fmla="+- 0 839 808"/>
                              <a:gd name="T91" fmla="*/ 839 h 33"/>
                              <a:gd name="T92" fmla="+- 0 7749 7737"/>
                              <a:gd name="T93" fmla="*/ T92 w 33"/>
                              <a:gd name="T94" fmla="+- 0 841 808"/>
                              <a:gd name="T95" fmla="*/ 841 h 33"/>
                              <a:gd name="T96" fmla="+- 0 7754 7737"/>
                              <a:gd name="T97" fmla="*/ T96 w 33"/>
                              <a:gd name="T98" fmla="+- 0 841 808"/>
                              <a:gd name="T99" fmla="*/ 84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Freeform 726"/>
                        <wps:cNvSpPr>
                          <a:spLocks/>
                        </wps:cNvSpPr>
                        <wps:spPr bwMode="auto">
                          <a:xfrm>
                            <a:off x="8565" y="816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817 817"/>
                              <a:gd name="T3" fmla="*/ 817 h 33"/>
                              <a:gd name="T4" fmla="+- 0 8578 8566"/>
                              <a:gd name="T5" fmla="*/ T4 w 33"/>
                              <a:gd name="T6" fmla="+- 0 817 817"/>
                              <a:gd name="T7" fmla="*/ 817 h 33"/>
                              <a:gd name="T8" fmla="+- 0 8574 8566"/>
                              <a:gd name="T9" fmla="*/ T8 w 33"/>
                              <a:gd name="T10" fmla="+- 0 818 817"/>
                              <a:gd name="T11" fmla="*/ 818 h 33"/>
                              <a:gd name="T12" fmla="+- 0 8567 8566"/>
                              <a:gd name="T13" fmla="*/ T12 w 33"/>
                              <a:gd name="T14" fmla="+- 0 824 817"/>
                              <a:gd name="T15" fmla="*/ 824 h 33"/>
                              <a:gd name="T16" fmla="+- 0 8566 8566"/>
                              <a:gd name="T17" fmla="*/ T16 w 33"/>
                              <a:gd name="T18" fmla="+- 0 829 817"/>
                              <a:gd name="T19" fmla="*/ 829 h 33"/>
                              <a:gd name="T20" fmla="+- 0 8566 8566"/>
                              <a:gd name="T21" fmla="*/ T20 w 33"/>
                              <a:gd name="T22" fmla="+- 0 837 817"/>
                              <a:gd name="T23" fmla="*/ 837 h 33"/>
                              <a:gd name="T24" fmla="+- 0 8567 8566"/>
                              <a:gd name="T25" fmla="*/ T24 w 33"/>
                              <a:gd name="T26" fmla="+- 0 841 817"/>
                              <a:gd name="T27" fmla="*/ 841 h 33"/>
                              <a:gd name="T28" fmla="+- 0 8574 8566"/>
                              <a:gd name="T29" fmla="*/ T28 w 33"/>
                              <a:gd name="T30" fmla="+- 0 848 817"/>
                              <a:gd name="T31" fmla="*/ 848 h 33"/>
                              <a:gd name="T32" fmla="+- 0 8578 8566"/>
                              <a:gd name="T33" fmla="*/ T32 w 33"/>
                              <a:gd name="T34" fmla="+- 0 849 817"/>
                              <a:gd name="T35" fmla="*/ 849 h 33"/>
                              <a:gd name="T36" fmla="+- 0 8586 8566"/>
                              <a:gd name="T37" fmla="*/ T36 w 33"/>
                              <a:gd name="T38" fmla="+- 0 849 817"/>
                              <a:gd name="T39" fmla="*/ 849 h 33"/>
                              <a:gd name="T40" fmla="+- 0 8591 8566"/>
                              <a:gd name="T41" fmla="*/ T40 w 33"/>
                              <a:gd name="T42" fmla="+- 0 848 817"/>
                              <a:gd name="T43" fmla="*/ 848 h 33"/>
                              <a:gd name="T44" fmla="+- 0 8597 8566"/>
                              <a:gd name="T45" fmla="*/ T44 w 33"/>
                              <a:gd name="T46" fmla="+- 0 841 817"/>
                              <a:gd name="T47" fmla="*/ 841 h 33"/>
                              <a:gd name="T48" fmla="+- 0 8598 8566"/>
                              <a:gd name="T49" fmla="*/ T48 w 33"/>
                              <a:gd name="T50" fmla="+- 0 837 817"/>
                              <a:gd name="T51" fmla="*/ 837 h 33"/>
                              <a:gd name="T52" fmla="+- 0 8598 8566"/>
                              <a:gd name="T53" fmla="*/ T52 w 33"/>
                              <a:gd name="T54" fmla="+- 0 829 817"/>
                              <a:gd name="T55" fmla="*/ 829 h 33"/>
                              <a:gd name="T56" fmla="+- 0 8597 8566"/>
                              <a:gd name="T57" fmla="*/ T56 w 33"/>
                              <a:gd name="T58" fmla="+- 0 824 817"/>
                              <a:gd name="T59" fmla="*/ 824 h 33"/>
                              <a:gd name="T60" fmla="+- 0 8591 8566"/>
                              <a:gd name="T61" fmla="*/ T60 w 33"/>
                              <a:gd name="T62" fmla="+- 0 818 817"/>
                              <a:gd name="T63" fmla="*/ 818 h 33"/>
                              <a:gd name="T64" fmla="+- 0 8586 8566"/>
                              <a:gd name="T65" fmla="*/ T64 w 33"/>
                              <a:gd name="T66" fmla="+- 0 817 817"/>
                              <a:gd name="T67" fmla="*/ 81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Freeform 725"/>
                        <wps:cNvSpPr>
                          <a:spLocks/>
                        </wps:cNvSpPr>
                        <wps:spPr bwMode="auto">
                          <a:xfrm>
                            <a:off x="8565" y="816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849 817"/>
                              <a:gd name="T3" fmla="*/ 849 h 33"/>
                              <a:gd name="T4" fmla="+- 0 8586 8566"/>
                              <a:gd name="T5" fmla="*/ T4 w 33"/>
                              <a:gd name="T6" fmla="+- 0 849 817"/>
                              <a:gd name="T7" fmla="*/ 849 h 33"/>
                              <a:gd name="T8" fmla="+- 0 8591 8566"/>
                              <a:gd name="T9" fmla="*/ T8 w 33"/>
                              <a:gd name="T10" fmla="+- 0 848 817"/>
                              <a:gd name="T11" fmla="*/ 848 h 33"/>
                              <a:gd name="T12" fmla="+- 0 8594 8566"/>
                              <a:gd name="T13" fmla="*/ T12 w 33"/>
                              <a:gd name="T14" fmla="+- 0 844 817"/>
                              <a:gd name="T15" fmla="*/ 844 h 33"/>
                              <a:gd name="T16" fmla="+- 0 8597 8566"/>
                              <a:gd name="T17" fmla="*/ T16 w 33"/>
                              <a:gd name="T18" fmla="+- 0 841 817"/>
                              <a:gd name="T19" fmla="*/ 841 h 33"/>
                              <a:gd name="T20" fmla="+- 0 8598 8566"/>
                              <a:gd name="T21" fmla="*/ T20 w 33"/>
                              <a:gd name="T22" fmla="+- 0 837 817"/>
                              <a:gd name="T23" fmla="*/ 837 h 33"/>
                              <a:gd name="T24" fmla="+- 0 8598 8566"/>
                              <a:gd name="T25" fmla="*/ T24 w 33"/>
                              <a:gd name="T26" fmla="+- 0 833 817"/>
                              <a:gd name="T27" fmla="*/ 833 h 33"/>
                              <a:gd name="T28" fmla="+- 0 8598 8566"/>
                              <a:gd name="T29" fmla="*/ T28 w 33"/>
                              <a:gd name="T30" fmla="+- 0 829 817"/>
                              <a:gd name="T31" fmla="*/ 829 h 33"/>
                              <a:gd name="T32" fmla="+- 0 8597 8566"/>
                              <a:gd name="T33" fmla="*/ T32 w 33"/>
                              <a:gd name="T34" fmla="+- 0 824 817"/>
                              <a:gd name="T35" fmla="*/ 824 h 33"/>
                              <a:gd name="T36" fmla="+- 0 8594 8566"/>
                              <a:gd name="T37" fmla="*/ T36 w 33"/>
                              <a:gd name="T38" fmla="+- 0 821 817"/>
                              <a:gd name="T39" fmla="*/ 821 h 33"/>
                              <a:gd name="T40" fmla="+- 0 8591 8566"/>
                              <a:gd name="T41" fmla="*/ T40 w 33"/>
                              <a:gd name="T42" fmla="+- 0 818 817"/>
                              <a:gd name="T43" fmla="*/ 818 h 33"/>
                              <a:gd name="T44" fmla="+- 0 8586 8566"/>
                              <a:gd name="T45" fmla="*/ T44 w 33"/>
                              <a:gd name="T46" fmla="+- 0 817 817"/>
                              <a:gd name="T47" fmla="*/ 817 h 33"/>
                              <a:gd name="T48" fmla="+- 0 8582 8566"/>
                              <a:gd name="T49" fmla="*/ T48 w 33"/>
                              <a:gd name="T50" fmla="+- 0 817 817"/>
                              <a:gd name="T51" fmla="*/ 817 h 33"/>
                              <a:gd name="T52" fmla="+- 0 8578 8566"/>
                              <a:gd name="T53" fmla="*/ T52 w 33"/>
                              <a:gd name="T54" fmla="+- 0 817 817"/>
                              <a:gd name="T55" fmla="*/ 817 h 33"/>
                              <a:gd name="T56" fmla="+- 0 8574 8566"/>
                              <a:gd name="T57" fmla="*/ T56 w 33"/>
                              <a:gd name="T58" fmla="+- 0 818 817"/>
                              <a:gd name="T59" fmla="*/ 818 h 33"/>
                              <a:gd name="T60" fmla="+- 0 8571 8566"/>
                              <a:gd name="T61" fmla="*/ T60 w 33"/>
                              <a:gd name="T62" fmla="+- 0 821 817"/>
                              <a:gd name="T63" fmla="*/ 821 h 33"/>
                              <a:gd name="T64" fmla="+- 0 8567 8566"/>
                              <a:gd name="T65" fmla="*/ T64 w 33"/>
                              <a:gd name="T66" fmla="+- 0 824 817"/>
                              <a:gd name="T67" fmla="*/ 824 h 33"/>
                              <a:gd name="T68" fmla="+- 0 8566 8566"/>
                              <a:gd name="T69" fmla="*/ T68 w 33"/>
                              <a:gd name="T70" fmla="+- 0 829 817"/>
                              <a:gd name="T71" fmla="*/ 829 h 33"/>
                              <a:gd name="T72" fmla="+- 0 8566 8566"/>
                              <a:gd name="T73" fmla="*/ T72 w 33"/>
                              <a:gd name="T74" fmla="+- 0 833 817"/>
                              <a:gd name="T75" fmla="*/ 833 h 33"/>
                              <a:gd name="T76" fmla="+- 0 8566 8566"/>
                              <a:gd name="T77" fmla="*/ T76 w 33"/>
                              <a:gd name="T78" fmla="+- 0 837 817"/>
                              <a:gd name="T79" fmla="*/ 837 h 33"/>
                              <a:gd name="T80" fmla="+- 0 8567 8566"/>
                              <a:gd name="T81" fmla="*/ T80 w 33"/>
                              <a:gd name="T82" fmla="+- 0 841 817"/>
                              <a:gd name="T83" fmla="*/ 841 h 33"/>
                              <a:gd name="T84" fmla="+- 0 8571 8566"/>
                              <a:gd name="T85" fmla="*/ T84 w 33"/>
                              <a:gd name="T86" fmla="+- 0 844 817"/>
                              <a:gd name="T87" fmla="*/ 844 h 33"/>
                              <a:gd name="T88" fmla="+- 0 8574 8566"/>
                              <a:gd name="T89" fmla="*/ T88 w 33"/>
                              <a:gd name="T90" fmla="+- 0 848 817"/>
                              <a:gd name="T91" fmla="*/ 848 h 33"/>
                              <a:gd name="T92" fmla="+- 0 8578 8566"/>
                              <a:gd name="T93" fmla="*/ T92 w 33"/>
                              <a:gd name="T94" fmla="+- 0 849 817"/>
                              <a:gd name="T95" fmla="*/ 849 h 33"/>
                              <a:gd name="T96" fmla="+- 0 8582 8566"/>
                              <a:gd name="T97" fmla="*/ T96 w 33"/>
                              <a:gd name="T98" fmla="+- 0 849 817"/>
                              <a:gd name="T99" fmla="*/ 84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724"/>
                        <wps:cNvSpPr>
                          <a:spLocks/>
                        </wps:cNvSpPr>
                        <wps:spPr bwMode="auto">
                          <a:xfrm>
                            <a:off x="9394" y="941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942 942"/>
                              <a:gd name="T3" fmla="*/ 942 h 33"/>
                              <a:gd name="T4" fmla="+- 0 9406 9394"/>
                              <a:gd name="T5" fmla="*/ T4 w 33"/>
                              <a:gd name="T6" fmla="+- 0 942 942"/>
                              <a:gd name="T7" fmla="*/ 942 h 33"/>
                              <a:gd name="T8" fmla="+- 0 9402 9394"/>
                              <a:gd name="T9" fmla="*/ T8 w 33"/>
                              <a:gd name="T10" fmla="+- 0 944 942"/>
                              <a:gd name="T11" fmla="*/ 944 h 33"/>
                              <a:gd name="T12" fmla="+- 0 9396 9394"/>
                              <a:gd name="T13" fmla="*/ T12 w 33"/>
                              <a:gd name="T14" fmla="+- 0 950 942"/>
                              <a:gd name="T15" fmla="*/ 950 h 33"/>
                              <a:gd name="T16" fmla="+- 0 9394 9394"/>
                              <a:gd name="T17" fmla="*/ T16 w 33"/>
                              <a:gd name="T18" fmla="+- 0 954 942"/>
                              <a:gd name="T19" fmla="*/ 954 h 33"/>
                              <a:gd name="T20" fmla="+- 0 9394 9394"/>
                              <a:gd name="T21" fmla="*/ T20 w 33"/>
                              <a:gd name="T22" fmla="+- 0 963 942"/>
                              <a:gd name="T23" fmla="*/ 963 h 33"/>
                              <a:gd name="T24" fmla="+- 0 9396 9394"/>
                              <a:gd name="T25" fmla="*/ T24 w 33"/>
                              <a:gd name="T26" fmla="+- 0 967 942"/>
                              <a:gd name="T27" fmla="*/ 967 h 33"/>
                              <a:gd name="T28" fmla="+- 0 9402 9394"/>
                              <a:gd name="T29" fmla="*/ T28 w 33"/>
                              <a:gd name="T30" fmla="+- 0 973 942"/>
                              <a:gd name="T31" fmla="*/ 973 h 33"/>
                              <a:gd name="T32" fmla="+- 0 9406 9394"/>
                              <a:gd name="T33" fmla="*/ T32 w 33"/>
                              <a:gd name="T34" fmla="+- 0 975 942"/>
                              <a:gd name="T35" fmla="*/ 975 h 33"/>
                              <a:gd name="T36" fmla="+- 0 9415 9394"/>
                              <a:gd name="T37" fmla="*/ T36 w 33"/>
                              <a:gd name="T38" fmla="+- 0 975 942"/>
                              <a:gd name="T39" fmla="*/ 975 h 33"/>
                              <a:gd name="T40" fmla="+- 0 9419 9394"/>
                              <a:gd name="T41" fmla="*/ T40 w 33"/>
                              <a:gd name="T42" fmla="+- 0 973 942"/>
                              <a:gd name="T43" fmla="*/ 973 h 33"/>
                              <a:gd name="T44" fmla="+- 0 9425 9394"/>
                              <a:gd name="T45" fmla="*/ T44 w 33"/>
                              <a:gd name="T46" fmla="+- 0 967 942"/>
                              <a:gd name="T47" fmla="*/ 967 h 33"/>
                              <a:gd name="T48" fmla="+- 0 9427 9394"/>
                              <a:gd name="T49" fmla="*/ T48 w 33"/>
                              <a:gd name="T50" fmla="+- 0 963 942"/>
                              <a:gd name="T51" fmla="*/ 963 h 33"/>
                              <a:gd name="T52" fmla="+- 0 9427 9394"/>
                              <a:gd name="T53" fmla="*/ T52 w 33"/>
                              <a:gd name="T54" fmla="+- 0 954 942"/>
                              <a:gd name="T55" fmla="*/ 954 h 33"/>
                              <a:gd name="T56" fmla="+- 0 9425 9394"/>
                              <a:gd name="T57" fmla="*/ T56 w 33"/>
                              <a:gd name="T58" fmla="+- 0 950 942"/>
                              <a:gd name="T59" fmla="*/ 950 h 33"/>
                              <a:gd name="T60" fmla="+- 0 9419 9394"/>
                              <a:gd name="T61" fmla="*/ T60 w 33"/>
                              <a:gd name="T62" fmla="+- 0 944 942"/>
                              <a:gd name="T63" fmla="*/ 944 h 33"/>
                              <a:gd name="T64" fmla="+- 0 9415 9394"/>
                              <a:gd name="T65" fmla="*/ T64 w 33"/>
                              <a:gd name="T66" fmla="+- 0 942 942"/>
                              <a:gd name="T67" fmla="*/ 94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723"/>
                        <wps:cNvSpPr>
                          <a:spLocks/>
                        </wps:cNvSpPr>
                        <wps:spPr bwMode="auto">
                          <a:xfrm>
                            <a:off x="9394" y="941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975 942"/>
                              <a:gd name="T3" fmla="*/ 975 h 33"/>
                              <a:gd name="T4" fmla="+- 0 9415 9394"/>
                              <a:gd name="T5" fmla="*/ T4 w 33"/>
                              <a:gd name="T6" fmla="+- 0 975 942"/>
                              <a:gd name="T7" fmla="*/ 975 h 33"/>
                              <a:gd name="T8" fmla="+- 0 9419 9394"/>
                              <a:gd name="T9" fmla="*/ T8 w 33"/>
                              <a:gd name="T10" fmla="+- 0 973 942"/>
                              <a:gd name="T11" fmla="*/ 973 h 33"/>
                              <a:gd name="T12" fmla="+- 0 9422 9394"/>
                              <a:gd name="T13" fmla="*/ T12 w 33"/>
                              <a:gd name="T14" fmla="+- 0 970 942"/>
                              <a:gd name="T15" fmla="*/ 970 h 33"/>
                              <a:gd name="T16" fmla="+- 0 9425 9394"/>
                              <a:gd name="T17" fmla="*/ T16 w 33"/>
                              <a:gd name="T18" fmla="+- 0 967 942"/>
                              <a:gd name="T19" fmla="*/ 967 h 33"/>
                              <a:gd name="T20" fmla="+- 0 9427 9394"/>
                              <a:gd name="T21" fmla="*/ T20 w 33"/>
                              <a:gd name="T22" fmla="+- 0 963 942"/>
                              <a:gd name="T23" fmla="*/ 963 h 33"/>
                              <a:gd name="T24" fmla="+- 0 9427 9394"/>
                              <a:gd name="T25" fmla="*/ T24 w 33"/>
                              <a:gd name="T26" fmla="+- 0 958 942"/>
                              <a:gd name="T27" fmla="*/ 958 h 33"/>
                              <a:gd name="T28" fmla="+- 0 9427 9394"/>
                              <a:gd name="T29" fmla="*/ T28 w 33"/>
                              <a:gd name="T30" fmla="+- 0 954 942"/>
                              <a:gd name="T31" fmla="*/ 954 h 33"/>
                              <a:gd name="T32" fmla="+- 0 9425 9394"/>
                              <a:gd name="T33" fmla="*/ T32 w 33"/>
                              <a:gd name="T34" fmla="+- 0 950 942"/>
                              <a:gd name="T35" fmla="*/ 950 h 33"/>
                              <a:gd name="T36" fmla="+- 0 9422 9394"/>
                              <a:gd name="T37" fmla="*/ T36 w 33"/>
                              <a:gd name="T38" fmla="+- 0 947 942"/>
                              <a:gd name="T39" fmla="*/ 947 h 33"/>
                              <a:gd name="T40" fmla="+- 0 9419 9394"/>
                              <a:gd name="T41" fmla="*/ T40 w 33"/>
                              <a:gd name="T42" fmla="+- 0 944 942"/>
                              <a:gd name="T43" fmla="*/ 944 h 33"/>
                              <a:gd name="T44" fmla="+- 0 9415 9394"/>
                              <a:gd name="T45" fmla="*/ T44 w 33"/>
                              <a:gd name="T46" fmla="+- 0 942 942"/>
                              <a:gd name="T47" fmla="*/ 942 h 33"/>
                              <a:gd name="T48" fmla="+- 0 9410 9394"/>
                              <a:gd name="T49" fmla="*/ T48 w 33"/>
                              <a:gd name="T50" fmla="+- 0 942 942"/>
                              <a:gd name="T51" fmla="*/ 942 h 33"/>
                              <a:gd name="T52" fmla="+- 0 9406 9394"/>
                              <a:gd name="T53" fmla="*/ T52 w 33"/>
                              <a:gd name="T54" fmla="+- 0 942 942"/>
                              <a:gd name="T55" fmla="*/ 942 h 33"/>
                              <a:gd name="T56" fmla="+- 0 9402 9394"/>
                              <a:gd name="T57" fmla="*/ T56 w 33"/>
                              <a:gd name="T58" fmla="+- 0 944 942"/>
                              <a:gd name="T59" fmla="*/ 944 h 33"/>
                              <a:gd name="T60" fmla="+- 0 9399 9394"/>
                              <a:gd name="T61" fmla="*/ T60 w 33"/>
                              <a:gd name="T62" fmla="+- 0 947 942"/>
                              <a:gd name="T63" fmla="*/ 947 h 33"/>
                              <a:gd name="T64" fmla="+- 0 9396 9394"/>
                              <a:gd name="T65" fmla="*/ T64 w 33"/>
                              <a:gd name="T66" fmla="+- 0 950 942"/>
                              <a:gd name="T67" fmla="*/ 950 h 33"/>
                              <a:gd name="T68" fmla="+- 0 9394 9394"/>
                              <a:gd name="T69" fmla="*/ T68 w 33"/>
                              <a:gd name="T70" fmla="+- 0 954 942"/>
                              <a:gd name="T71" fmla="*/ 954 h 33"/>
                              <a:gd name="T72" fmla="+- 0 9394 9394"/>
                              <a:gd name="T73" fmla="*/ T72 w 33"/>
                              <a:gd name="T74" fmla="+- 0 958 942"/>
                              <a:gd name="T75" fmla="*/ 958 h 33"/>
                              <a:gd name="T76" fmla="+- 0 9394 9394"/>
                              <a:gd name="T77" fmla="*/ T76 w 33"/>
                              <a:gd name="T78" fmla="+- 0 963 942"/>
                              <a:gd name="T79" fmla="*/ 963 h 33"/>
                              <a:gd name="T80" fmla="+- 0 9396 9394"/>
                              <a:gd name="T81" fmla="*/ T80 w 33"/>
                              <a:gd name="T82" fmla="+- 0 967 942"/>
                              <a:gd name="T83" fmla="*/ 967 h 33"/>
                              <a:gd name="T84" fmla="+- 0 9399 9394"/>
                              <a:gd name="T85" fmla="*/ T84 w 33"/>
                              <a:gd name="T86" fmla="+- 0 970 942"/>
                              <a:gd name="T87" fmla="*/ 970 h 33"/>
                              <a:gd name="T88" fmla="+- 0 9402 9394"/>
                              <a:gd name="T89" fmla="*/ T88 w 33"/>
                              <a:gd name="T90" fmla="+- 0 973 942"/>
                              <a:gd name="T91" fmla="*/ 973 h 33"/>
                              <a:gd name="T92" fmla="+- 0 9406 9394"/>
                              <a:gd name="T93" fmla="*/ T92 w 33"/>
                              <a:gd name="T94" fmla="+- 0 975 942"/>
                              <a:gd name="T95" fmla="*/ 975 h 33"/>
                              <a:gd name="T96" fmla="+- 0 9410 9394"/>
                              <a:gd name="T97" fmla="*/ T96 w 33"/>
                              <a:gd name="T98" fmla="+- 0 975 942"/>
                              <a:gd name="T99" fmla="*/ 97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722"/>
                        <wps:cNvSpPr>
                          <a:spLocks/>
                        </wps:cNvSpPr>
                        <wps:spPr bwMode="auto">
                          <a:xfrm>
                            <a:off x="10222" y="1615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616 1616"/>
                              <a:gd name="T3" fmla="*/ 1616 h 33"/>
                              <a:gd name="T4" fmla="+- 0 10234 10222"/>
                              <a:gd name="T5" fmla="*/ T4 w 33"/>
                              <a:gd name="T6" fmla="+- 0 1616 1616"/>
                              <a:gd name="T7" fmla="*/ 1616 h 33"/>
                              <a:gd name="T8" fmla="+- 0 10230 10222"/>
                              <a:gd name="T9" fmla="*/ T8 w 33"/>
                              <a:gd name="T10" fmla="+- 0 1617 1616"/>
                              <a:gd name="T11" fmla="*/ 1617 h 33"/>
                              <a:gd name="T12" fmla="+- 0 10224 10222"/>
                              <a:gd name="T13" fmla="*/ T12 w 33"/>
                              <a:gd name="T14" fmla="+- 0 1624 1616"/>
                              <a:gd name="T15" fmla="*/ 1624 h 33"/>
                              <a:gd name="T16" fmla="+- 0 10222 10222"/>
                              <a:gd name="T17" fmla="*/ T16 w 33"/>
                              <a:gd name="T18" fmla="+- 0 1628 1616"/>
                              <a:gd name="T19" fmla="*/ 1628 h 33"/>
                              <a:gd name="T20" fmla="+- 0 10222 10222"/>
                              <a:gd name="T21" fmla="*/ T20 w 33"/>
                              <a:gd name="T22" fmla="+- 0 1636 1616"/>
                              <a:gd name="T23" fmla="*/ 1636 h 33"/>
                              <a:gd name="T24" fmla="+- 0 10224 10222"/>
                              <a:gd name="T25" fmla="*/ T24 w 33"/>
                              <a:gd name="T26" fmla="+- 0 1641 1616"/>
                              <a:gd name="T27" fmla="*/ 1641 h 33"/>
                              <a:gd name="T28" fmla="+- 0 10230 10222"/>
                              <a:gd name="T29" fmla="*/ T28 w 33"/>
                              <a:gd name="T30" fmla="+- 0 1647 1616"/>
                              <a:gd name="T31" fmla="*/ 1647 h 33"/>
                              <a:gd name="T32" fmla="+- 0 10234 10222"/>
                              <a:gd name="T33" fmla="*/ T32 w 33"/>
                              <a:gd name="T34" fmla="+- 0 1648 1616"/>
                              <a:gd name="T35" fmla="*/ 1648 h 33"/>
                              <a:gd name="T36" fmla="+- 0 10243 10222"/>
                              <a:gd name="T37" fmla="*/ T36 w 33"/>
                              <a:gd name="T38" fmla="+- 0 1648 1616"/>
                              <a:gd name="T39" fmla="*/ 1648 h 33"/>
                              <a:gd name="T40" fmla="+- 0 10247 10222"/>
                              <a:gd name="T41" fmla="*/ T40 w 33"/>
                              <a:gd name="T42" fmla="+- 0 1647 1616"/>
                              <a:gd name="T43" fmla="*/ 1647 h 33"/>
                              <a:gd name="T44" fmla="+- 0 10253 10222"/>
                              <a:gd name="T45" fmla="*/ T44 w 33"/>
                              <a:gd name="T46" fmla="+- 0 1641 1616"/>
                              <a:gd name="T47" fmla="*/ 1641 h 33"/>
                              <a:gd name="T48" fmla="+- 0 10255 10222"/>
                              <a:gd name="T49" fmla="*/ T48 w 33"/>
                              <a:gd name="T50" fmla="+- 0 1636 1616"/>
                              <a:gd name="T51" fmla="*/ 1636 h 33"/>
                              <a:gd name="T52" fmla="+- 0 10255 10222"/>
                              <a:gd name="T53" fmla="*/ T52 w 33"/>
                              <a:gd name="T54" fmla="+- 0 1628 1616"/>
                              <a:gd name="T55" fmla="*/ 1628 h 33"/>
                              <a:gd name="T56" fmla="+- 0 10253 10222"/>
                              <a:gd name="T57" fmla="*/ T56 w 33"/>
                              <a:gd name="T58" fmla="+- 0 1624 1616"/>
                              <a:gd name="T59" fmla="*/ 1624 h 33"/>
                              <a:gd name="T60" fmla="+- 0 10247 10222"/>
                              <a:gd name="T61" fmla="*/ T60 w 33"/>
                              <a:gd name="T62" fmla="+- 0 1617 1616"/>
                              <a:gd name="T63" fmla="*/ 1617 h 33"/>
                              <a:gd name="T64" fmla="+- 0 10243 10222"/>
                              <a:gd name="T65" fmla="*/ T64 w 33"/>
                              <a:gd name="T66" fmla="+- 0 1616 1616"/>
                              <a:gd name="T67" fmla="*/ 161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721"/>
                        <wps:cNvSpPr>
                          <a:spLocks/>
                        </wps:cNvSpPr>
                        <wps:spPr bwMode="auto">
                          <a:xfrm>
                            <a:off x="10222" y="1615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648 1616"/>
                              <a:gd name="T3" fmla="*/ 1648 h 33"/>
                              <a:gd name="T4" fmla="+- 0 10243 10222"/>
                              <a:gd name="T5" fmla="*/ T4 w 33"/>
                              <a:gd name="T6" fmla="+- 0 1648 1616"/>
                              <a:gd name="T7" fmla="*/ 1648 h 33"/>
                              <a:gd name="T8" fmla="+- 0 10247 10222"/>
                              <a:gd name="T9" fmla="*/ T8 w 33"/>
                              <a:gd name="T10" fmla="+- 0 1647 1616"/>
                              <a:gd name="T11" fmla="*/ 1647 h 33"/>
                              <a:gd name="T12" fmla="+- 0 10250 10222"/>
                              <a:gd name="T13" fmla="*/ T12 w 33"/>
                              <a:gd name="T14" fmla="+- 0 1644 1616"/>
                              <a:gd name="T15" fmla="*/ 1644 h 33"/>
                              <a:gd name="T16" fmla="+- 0 10253 10222"/>
                              <a:gd name="T17" fmla="*/ T16 w 33"/>
                              <a:gd name="T18" fmla="+- 0 1641 1616"/>
                              <a:gd name="T19" fmla="*/ 1641 h 33"/>
                              <a:gd name="T20" fmla="+- 0 10255 10222"/>
                              <a:gd name="T21" fmla="*/ T20 w 33"/>
                              <a:gd name="T22" fmla="+- 0 1636 1616"/>
                              <a:gd name="T23" fmla="*/ 1636 h 33"/>
                              <a:gd name="T24" fmla="+- 0 10255 10222"/>
                              <a:gd name="T25" fmla="*/ T24 w 33"/>
                              <a:gd name="T26" fmla="+- 0 1632 1616"/>
                              <a:gd name="T27" fmla="*/ 1632 h 33"/>
                              <a:gd name="T28" fmla="+- 0 10255 10222"/>
                              <a:gd name="T29" fmla="*/ T28 w 33"/>
                              <a:gd name="T30" fmla="+- 0 1628 1616"/>
                              <a:gd name="T31" fmla="*/ 1628 h 33"/>
                              <a:gd name="T32" fmla="+- 0 10253 10222"/>
                              <a:gd name="T33" fmla="*/ T32 w 33"/>
                              <a:gd name="T34" fmla="+- 0 1624 1616"/>
                              <a:gd name="T35" fmla="*/ 1624 h 33"/>
                              <a:gd name="T36" fmla="+- 0 10250 10222"/>
                              <a:gd name="T37" fmla="*/ T36 w 33"/>
                              <a:gd name="T38" fmla="+- 0 1620 1616"/>
                              <a:gd name="T39" fmla="*/ 1620 h 33"/>
                              <a:gd name="T40" fmla="+- 0 10247 10222"/>
                              <a:gd name="T41" fmla="*/ T40 w 33"/>
                              <a:gd name="T42" fmla="+- 0 1617 1616"/>
                              <a:gd name="T43" fmla="*/ 1617 h 33"/>
                              <a:gd name="T44" fmla="+- 0 10243 10222"/>
                              <a:gd name="T45" fmla="*/ T44 w 33"/>
                              <a:gd name="T46" fmla="+- 0 1616 1616"/>
                              <a:gd name="T47" fmla="*/ 1616 h 33"/>
                              <a:gd name="T48" fmla="+- 0 10239 10222"/>
                              <a:gd name="T49" fmla="*/ T48 w 33"/>
                              <a:gd name="T50" fmla="+- 0 1616 1616"/>
                              <a:gd name="T51" fmla="*/ 1616 h 33"/>
                              <a:gd name="T52" fmla="+- 0 10234 10222"/>
                              <a:gd name="T53" fmla="*/ T52 w 33"/>
                              <a:gd name="T54" fmla="+- 0 1616 1616"/>
                              <a:gd name="T55" fmla="*/ 1616 h 33"/>
                              <a:gd name="T56" fmla="+- 0 10230 10222"/>
                              <a:gd name="T57" fmla="*/ T56 w 33"/>
                              <a:gd name="T58" fmla="+- 0 1617 1616"/>
                              <a:gd name="T59" fmla="*/ 1617 h 33"/>
                              <a:gd name="T60" fmla="+- 0 10227 10222"/>
                              <a:gd name="T61" fmla="*/ T60 w 33"/>
                              <a:gd name="T62" fmla="+- 0 1620 1616"/>
                              <a:gd name="T63" fmla="*/ 1620 h 33"/>
                              <a:gd name="T64" fmla="+- 0 10224 10222"/>
                              <a:gd name="T65" fmla="*/ T64 w 33"/>
                              <a:gd name="T66" fmla="+- 0 1624 1616"/>
                              <a:gd name="T67" fmla="*/ 1624 h 33"/>
                              <a:gd name="T68" fmla="+- 0 10222 10222"/>
                              <a:gd name="T69" fmla="*/ T68 w 33"/>
                              <a:gd name="T70" fmla="+- 0 1628 1616"/>
                              <a:gd name="T71" fmla="*/ 1628 h 33"/>
                              <a:gd name="T72" fmla="+- 0 10222 10222"/>
                              <a:gd name="T73" fmla="*/ T72 w 33"/>
                              <a:gd name="T74" fmla="+- 0 1632 1616"/>
                              <a:gd name="T75" fmla="*/ 1632 h 33"/>
                              <a:gd name="T76" fmla="+- 0 10222 10222"/>
                              <a:gd name="T77" fmla="*/ T76 w 33"/>
                              <a:gd name="T78" fmla="+- 0 1636 1616"/>
                              <a:gd name="T79" fmla="*/ 1636 h 33"/>
                              <a:gd name="T80" fmla="+- 0 10224 10222"/>
                              <a:gd name="T81" fmla="*/ T80 w 33"/>
                              <a:gd name="T82" fmla="+- 0 1641 1616"/>
                              <a:gd name="T83" fmla="*/ 1641 h 33"/>
                              <a:gd name="T84" fmla="+- 0 10227 10222"/>
                              <a:gd name="T85" fmla="*/ T84 w 33"/>
                              <a:gd name="T86" fmla="+- 0 1644 1616"/>
                              <a:gd name="T87" fmla="*/ 1644 h 33"/>
                              <a:gd name="T88" fmla="+- 0 10230 10222"/>
                              <a:gd name="T89" fmla="*/ T88 w 33"/>
                              <a:gd name="T90" fmla="+- 0 1647 1616"/>
                              <a:gd name="T91" fmla="*/ 1647 h 33"/>
                              <a:gd name="T92" fmla="+- 0 10234 10222"/>
                              <a:gd name="T93" fmla="*/ T92 w 33"/>
                              <a:gd name="T94" fmla="+- 0 1648 1616"/>
                              <a:gd name="T95" fmla="*/ 1648 h 33"/>
                              <a:gd name="T96" fmla="+- 0 10239 10222"/>
                              <a:gd name="T97" fmla="*/ T96 w 33"/>
                              <a:gd name="T98" fmla="+- 0 1648 1616"/>
                              <a:gd name="T99" fmla="*/ 164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Freeform 720"/>
                        <wps:cNvSpPr>
                          <a:spLocks/>
                        </wps:cNvSpPr>
                        <wps:spPr bwMode="auto">
                          <a:xfrm>
                            <a:off x="6925" y="1249"/>
                            <a:ext cx="3314" cy="417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1263 1250"/>
                              <a:gd name="T3" fmla="*/ 1263 h 417"/>
                              <a:gd name="T4" fmla="+- 0 7754 6926"/>
                              <a:gd name="T5" fmla="*/ T4 w 3314"/>
                              <a:gd name="T6" fmla="+- 0 1272 1250"/>
                              <a:gd name="T7" fmla="*/ 1272 h 417"/>
                              <a:gd name="T8" fmla="+- 0 8582 6926"/>
                              <a:gd name="T9" fmla="*/ T8 w 3314"/>
                              <a:gd name="T10" fmla="+- 0 1250 1250"/>
                              <a:gd name="T11" fmla="*/ 1250 h 417"/>
                              <a:gd name="T12" fmla="+- 0 9410 6926"/>
                              <a:gd name="T13" fmla="*/ T12 w 3314"/>
                              <a:gd name="T14" fmla="+- 0 1275 1250"/>
                              <a:gd name="T15" fmla="*/ 1275 h 417"/>
                              <a:gd name="T16" fmla="+- 0 10239 6926"/>
                              <a:gd name="T17" fmla="*/ T16 w 3314"/>
                              <a:gd name="T18" fmla="+- 0 1667 1250"/>
                              <a:gd name="T19" fmla="*/ 1667 h 4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417">
                                <a:moveTo>
                                  <a:pt x="0" y="13"/>
                                </a:moveTo>
                                <a:lnTo>
                                  <a:pt x="828" y="22"/>
                                </a:lnTo>
                                <a:lnTo>
                                  <a:pt x="1656" y="0"/>
                                </a:lnTo>
                                <a:lnTo>
                                  <a:pt x="2484" y="25"/>
                                </a:lnTo>
                                <a:lnTo>
                                  <a:pt x="3313" y="417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719"/>
                        <wps:cNvSpPr>
                          <a:spLocks/>
                        </wps:cNvSpPr>
                        <wps:spPr bwMode="auto">
                          <a:xfrm>
                            <a:off x="6909" y="1246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1246 1246"/>
                              <a:gd name="T3" fmla="*/ 1246 h 33"/>
                              <a:gd name="T4" fmla="+- 0 6921 6909"/>
                              <a:gd name="T5" fmla="*/ T4 w 33"/>
                              <a:gd name="T6" fmla="+- 0 1246 1246"/>
                              <a:gd name="T7" fmla="*/ 1246 h 33"/>
                              <a:gd name="T8" fmla="+- 0 6917 6909"/>
                              <a:gd name="T9" fmla="*/ T8 w 33"/>
                              <a:gd name="T10" fmla="+- 0 1248 1246"/>
                              <a:gd name="T11" fmla="*/ 1248 h 33"/>
                              <a:gd name="T12" fmla="+- 0 6911 6909"/>
                              <a:gd name="T13" fmla="*/ T12 w 33"/>
                              <a:gd name="T14" fmla="+- 0 1254 1246"/>
                              <a:gd name="T15" fmla="*/ 1254 h 33"/>
                              <a:gd name="T16" fmla="+- 0 6909 6909"/>
                              <a:gd name="T17" fmla="*/ T16 w 33"/>
                              <a:gd name="T18" fmla="+- 0 1258 1246"/>
                              <a:gd name="T19" fmla="*/ 1258 h 33"/>
                              <a:gd name="T20" fmla="+- 0 6909 6909"/>
                              <a:gd name="T21" fmla="*/ T20 w 33"/>
                              <a:gd name="T22" fmla="+- 0 1267 1246"/>
                              <a:gd name="T23" fmla="*/ 1267 h 33"/>
                              <a:gd name="T24" fmla="+- 0 6911 6909"/>
                              <a:gd name="T25" fmla="*/ T24 w 33"/>
                              <a:gd name="T26" fmla="+- 0 1271 1246"/>
                              <a:gd name="T27" fmla="*/ 1271 h 33"/>
                              <a:gd name="T28" fmla="+- 0 6917 6909"/>
                              <a:gd name="T29" fmla="*/ T28 w 33"/>
                              <a:gd name="T30" fmla="+- 0 1277 1246"/>
                              <a:gd name="T31" fmla="*/ 1277 h 33"/>
                              <a:gd name="T32" fmla="+- 0 6921 6909"/>
                              <a:gd name="T33" fmla="*/ T32 w 33"/>
                              <a:gd name="T34" fmla="+- 0 1279 1246"/>
                              <a:gd name="T35" fmla="*/ 1279 h 33"/>
                              <a:gd name="T36" fmla="+- 0 6930 6909"/>
                              <a:gd name="T37" fmla="*/ T36 w 33"/>
                              <a:gd name="T38" fmla="+- 0 1279 1246"/>
                              <a:gd name="T39" fmla="*/ 1279 h 33"/>
                              <a:gd name="T40" fmla="+- 0 6934 6909"/>
                              <a:gd name="T41" fmla="*/ T40 w 33"/>
                              <a:gd name="T42" fmla="+- 0 1277 1246"/>
                              <a:gd name="T43" fmla="*/ 1277 h 33"/>
                              <a:gd name="T44" fmla="+- 0 6940 6909"/>
                              <a:gd name="T45" fmla="*/ T44 w 33"/>
                              <a:gd name="T46" fmla="+- 0 1271 1246"/>
                              <a:gd name="T47" fmla="*/ 1271 h 33"/>
                              <a:gd name="T48" fmla="+- 0 6942 6909"/>
                              <a:gd name="T49" fmla="*/ T48 w 33"/>
                              <a:gd name="T50" fmla="+- 0 1267 1246"/>
                              <a:gd name="T51" fmla="*/ 1267 h 33"/>
                              <a:gd name="T52" fmla="+- 0 6942 6909"/>
                              <a:gd name="T53" fmla="*/ T52 w 33"/>
                              <a:gd name="T54" fmla="+- 0 1258 1246"/>
                              <a:gd name="T55" fmla="*/ 1258 h 33"/>
                              <a:gd name="T56" fmla="+- 0 6940 6909"/>
                              <a:gd name="T57" fmla="*/ T56 w 33"/>
                              <a:gd name="T58" fmla="+- 0 1254 1246"/>
                              <a:gd name="T59" fmla="*/ 1254 h 33"/>
                              <a:gd name="T60" fmla="+- 0 6934 6909"/>
                              <a:gd name="T61" fmla="*/ T60 w 33"/>
                              <a:gd name="T62" fmla="+- 0 1248 1246"/>
                              <a:gd name="T63" fmla="*/ 1248 h 33"/>
                              <a:gd name="T64" fmla="+- 0 6930 6909"/>
                              <a:gd name="T65" fmla="*/ T64 w 33"/>
                              <a:gd name="T66" fmla="+- 0 1246 1246"/>
                              <a:gd name="T67" fmla="*/ 124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Freeform 718"/>
                        <wps:cNvSpPr>
                          <a:spLocks/>
                        </wps:cNvSpPr>
                        <wps:spPr bwMode="auto">
                          <a:xfrm>
                            <a:off x="6909" y="1246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279 1246"/>
                              <a:gd name="T3" fmla="*/ 1279 h 33"/>
                              <a:gd name="T4" fmla="+- 0 6930 6909"/>
                              <a:gd name="T5" fmla="*/ T4 w 33"/>
                              <a:gd name="T6" fmla="+- 0 1279 1246"/>
                              <a:gd name="T7" fmla="*/ 1279 h 33"/>
                              <a:gd name="T8" fmla="+- 0 6934 6909"/>
                              <a:gd name="T9" fmla="*/ T8 w 33"/>
                              <a:gd name="T10" fmla="+- 0 1277 1246"/>
                              <a:gd name="T11" fmla="*/ 1277 h 33"/>
                              <a:gd name="T12" fmla="+- 0 6937 6909"/>
                              <a:gd name="T13" fmla="*/ T12 w 33"/>
                              <a:gd name="T14" fmla="+- 0 1274 1246"/>
                              <a:gd name="T15" fmla="*/ 1274 h 33"/>
                              <a:gd name="T16" fmla="+- 0 6940 6909"/>
                              <a:gd name="T17" fmla="*/ T16 w 33"/>
                              <a:gd name="T18" fmla="+- 0 1271 1246"/>
                              <a:gd name="T19" fmla="*/ 1271 h 33"/>
                              <a:gd name="T20" fmla="+- 0 6942 6909"/>
                              <a:gd name="T21" fmla="*/ T20 w 33"/>
                              <a:gd name="T22" fmla="+- 0 1267 1246"/>
                              <a:gd name="T23" fmla="*/ 1267 h 33"/>
                              <a:gd name="T24" fmla="+- 0 6942 6909"/>
                              <a:gd name="T25" fmla="*/ T24 w 33"/>
                              <a:gd name="T26" fmla="+- 0 1263 1246"/>
                              <a:gd name="T27" fmla="*/ 1263 h 33"/>
                              <a:gd name="T28" fmla="+- 0 6942 6909"/>
                              <a:gd name="T29" fmla="*/ T28 w 33"/>
                              <a:gd name="T30" fmla="+- 0 1258 1246"/>
                              <a:gd name="T31" fmla="*/ 1258 h 33"/>
                              <a:gd name="T32" fmla="+- 0 6940 6909"/>
                              <a:gd name="T33" fmla="*/ T32 w 33"/>
                              <a:gd name="T34" fmla="+- 0 1254 1246"/>
                              <a:gd name="T35" fmla="*/ 1254 h 33"/>
                              <a:gd name="T36" fmla="+- 0 6937 6909"/>
                              <a:gd name="T37" fmla="*/ T36 w 33"/>
                              <a:gd name="T38" fmla="+- 0 1251 1246"/>
                              <a:gd name="T39" fmla="*/ 1251 h 33"/>
                              <a:gd name="T40" fmla="+- 0 6934 6909"/>
                              <a:gd name="T41" fmla="*/ T40 w 33"/>
                              <a:gd name="T42" fmla="+- 0 1248 1246"/>
                              <a:gd name="T43" fmla="*/ 1248 h 33"/>
                              <a:gd name="T44" fmla="+- 0 6930 6909"/>
                              <a:gd name="T45" fmla="*/ T44 w 33"/>
                              <a:gd name="T46" fmla="+- 0 1246 1246"/>
                              <a:gd name="T47" fmla="*/ 1246 h 33"/>
                              <a:gd name="T48" fmla="+- 0 6926 6909"/>
                              <a:gd name="T49" fmla="*/ T48 w 33"/>
                              <a:gd name="T50" fmla="+- 0 1246 1246"/>
                              <a:gd name="T51" fmla="*/ 1246 h 33"/>
                              <a:gd name="T52" fmla="+- 0 6921 6909"/>
                              <a:gd name="T53" fmla="*/ T52 w 33"/>
                              <a:gd name="T54" fmla="+- 0 1246 1246"/>
                              <a:gd name="T55" fmla="*/ 1246 h 33"/>
                              <a:gd name="T56" fmla="+- 0 6917 6909"/>
                              <a:gd name="T57" fmla="*/ T56 w 33"/>
                              <a:gd name="T58" fmla="+- 0 1248 1246"/>
                              <a:gd name="T59" fmla="*/ 1248 h 33"/>
                              <a:gd name="T60" fmla="+- 0 6914 6909"/>
                              <a:gd name="T61" fmla="*/ T60 w 33"/>
                              <a:gd name="T62" fmla="+- 0 1251 1246"/>
                              <a:gd name="T63" fmla="*/ 1251 h 33"/>
                              <a:gd name="T64" fmla="+- 0 6911 6909"/>
                              <a:gd name="T65" fmla="*/ T64 w 33"/>
                              <a:gd name="T66" fmla="+- 0 1254 1246"/>
                              <a:gd name="T67" fmla="*/ 1254 h 33"/>
                              <a:gd name="T68" fmla="+- 0 6909 6909"/>
                              <a:gd name="T69" fmla="*/ T68 w 33"/>
                              <a:gd name="T70" fmla="+- 0 1258 1246"/>
                              <a:gd name="T71" fmla="*/ 1258 h 33"/>
                              <a:gd name="T72" fmla="+- 0 6909 6909"/>
                              <a:gd name="T73" fmla="*/ T72 w 33"/>
                              <a:gd name="T74" fmla="+- 0 1263 1246"/>
                              <a:gd name="T75" fmla="*/ 1263 h 33"/>
                              <a:gd name="T76" fmla="+- 0 6909 6909"/>
                              <a:gd name="T77" fmla="*/ T76 w 33"/>
                              <a:gd name="T78" fmla="+- 0 1267 1246"/>
                              <a:gd name="T79" fmla="*/ 1267 h 33"/>
                              <a:gd name="T80" fmla="+- 0 6911 6909"/>
                              <a:gd name="T81" fmla="*/ T80 w 33"/>
                              <a:gd name="T82" fmla="+- 0 1271 1246"/>
                              <a:gd name="T83" fmla="*/ 1271 h 33"/>
                              <a:gd name="T84" fmla="+- 0 6914 6909"/>
                              <a:gd name="T85" fmla="*/ T84 w 33"/>
                              <a:gd name="T86" fmla="+- 0 1274 1246"/>
                              <a:gd name="T87" fmla="*/ 1274 h 33"/>
                              <a:gd name="T88" fmla="+- 0 6917 6909"/>
                              <a:gd name="T89" fmla="*/ T88 w 33"/>
                              <a:gd name="T90" fmla="+- 0 1277 1246"/>
                              <a:gd name="T91" fmla="*/ 1277 h 33"/>
                              <a:gd name="T92" fmla="+- 0 6921 6909"/>
                              <a:gd name="T93" fmla="*/ T92 w 33"/>
                              <a:gd name="T94" fmla="+- 0 1279 1246"/>
                              <a:gd name="T95" fmla="*/ 1279 h 33"/>
                              <a:gd name="T96" fmla="+- 0 6926 6909"/>
                              <a:gd name="T97" fmla="*/ T96 w 33"/>
                              <a:gd name="T98" fmla="+- 0 1279 1246"/>
                              <a:gd name="T99" fmla="*/ 127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Freeform 717"/>
                        <wps:cNvSpPr>
                          <a:spLocks/>
                        </wps:cNvSpPr>
                        <wps:spPr bwMode="auto">
                          <a:xfrm>
                            <a:off x="7737" y="1255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1255 1255"/>
                              <a:gd name="T3" fmla="*/ 1255 h 33"/>
                              <a:gd name="T4" fmla="+- 0 7749 7737"/>
                              <a:gd name="T5" fmla="*/ T4 w 33"/>
                              <a:gd name="T6" fmla="+- 0 1255 1255"/>
                              <a:gd name="T7" fmla="*/ 1255 h 33"/>
                              <a:gd name="T8" fmla="+- 0 7745 7737"/>
                              <a:gd name="T9" fmla="*/ T8 w 33"/>
                              <a:gd name="T10" fmla="+- 0 1257 1255"/>
                              <a:gd name="T11" fmla="*/ 1257 h 33"/>
                              <a:gd name="T12" fmla="+- 0 7739 7737"/>
                              <a:gd name="T13" fmla="*/ T12 w 33"/>
                              <a:gd name="T14" fmla="+- 0 1263 1255"/>
                              <a:gd name="T15" fmla="*/ 1263 h 33"/>
                              <a:gd name="T16" fmla="+- 0 7737 7737"/>
                              <a:gd name="T17" fmla="*/ T16 w 33"/>
                              <a:gd name="T18" fmla="+- 0 1267 1255"/>
                              <a:gd name="T19" fmla="*/ 1267 h 33"/>
                              <a:gd name="T20" fmla="+- 0 7737 7737"/>
                              <a:gd name="T21" fmla="*/ T20 w 33"/>
                              <a:gd name="T22" fmla="+- 0 1276 1255"/>
                              <a:gd name="T23" fmla="*/ 1276 h 33"/>
                              <a:gd name="T24" fmla="+- 0 7739 7737"/>
                              <a:gd name="T25" fmla="*/ T24 w 33"/>
                              <a:gd name="T26" fmla="+- 0 1280 1255"/>
                              <a:gd name="T27" fmla="*/ 1280 h 33"/>
                              <a:gd name="T28" fmla="+- 0 7745 7737"/>
                              <a:gd name="T29" fmla="*/ T28 w 33"/>
                              <a:gd name="T30" fmla="+- 0 1286 1255"/>
                              <a:gd name="T31" fmla="*/ 1286 h 33"/>
                              <a:gd name="T32" fmla="+- 0 7749 7737"/>
                              <a:gd name="T33" fmla="*/ T32 w 33"/>
                              <a:gd name="T34" fmla="+- 0 1288 1255"/>
                              <a:gd name="T35" fmla="*/ 1288 h 33"/>
                              <a:gd name="T36" fmla="+- 0 7758 7737"/>
                              <a:gd name="T37" fmla="*/ T36 w 33"/>
                              <a:gd name="T38" fmla="+- 0 1288 1255"/>
                              <a:gd name="T39" fmla="*/ 1288 h 33"/>
                              <a:gd name="T40" fmla="+- 0 7762 7737"/>
                              <a:gd name="T41" fmla="*/ T40 w 33"/>
                              <a:gd name="T42" fmla="+- 0 1286 1255"/>
                              <a:gd name="T43" fmla="*/ 1286 h 33"/>
                              <a:gd name="T44" fmla="+- 0 7768 7737"/>
                              <a:gd name="T45" fmla="*/ T44 w 33"/>
                              <a:gd name="T46" fmla="+- 0 1280 1255"/>
                              <a:gd name="T47" fmla="*/ 1280 h 33"/>
                              <a:gd name="T48" fmla="+- 0 7770 7737"/>
                              <a:gd name="T49" fmla="*/ T48 w 33"/>
                              <a:gd name="T50" fmla="+- 0 1276 1255"/>
                              <a:gd name="T51" fmla="*/ 1276 h 33"/>
                              <a:gd name="T52" fmla="+- 0 7770 7737"/>
                              <a:gd name="T53" fmla="*/ T52 w 33"/>
                              <a:gd name="T54" fmla="+- 0 1267 1255"/>
                              <a:gd name="T55" fmla="*/ 1267 h 33"/>
                              <a:gd name="T56" fmla="+- 0 7768 7737"/>
                              <a:gd name="T57" fmla="*/ T56 w 33"/>
                              <a:gd name="T58" fmla="+- 0 1263 1255"/>
                              <a:gd name="T59" fmla="*/ 1263 h 33"/>
                              <a:gd name="T60" fmla="+- 0 7762 7737"/>
                              <a:gd name="T61" fmla="*/ T60 w 33"/>
                              <a:gd name="T62" fmla="+- 0 1257 1255"/>
                              <a:gd name="T63" fmla="*/ 1257 h 33"/>
                              <a:gd name="T64" fmla="+- 0 7758 7737"/>
                              <a:gd name="T65" fmla="*/ T64 w 33"/>
                              <a:gd name="T66" fmla="+- 0 1255 1255"/>
                              <a:gd name="T67" fmla="*/ 125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Freeform 716"/>
                        <wps:cNvSpPr>
                          <a:spLocks/>
                        </wps:cNvSpPr>
                        <wps:spPr bwMode="auto">
                          <a:xfrm>
                            <a:off x="7737" y="1255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288 1255"/>
                              <a:gd name="T3" fmla="*/ 1288 h 33"/>
                              <a:gd name="T4" fmla="+- 0 7758 7737"/>
                              <a:gd name="T5" fmla="*/ T4 w 33"/>
                              <a:gd name="T6" fmla="+- 0 1288 1255"/>
                              <a:gd name="T7" fmla="*/ 1288 h 33"/>
                              <a:gd name="T8" fmla="+- 0 7762 7737"/>
                              <a:gd name="T9" fmla="*/ T8 w 33"/>
                              <a:gd name="T10" fmla="+- 0 1286 1255"/>
                              <a:gd name="T11" fmla="*/ 1286 h 33"/>
                              <a:gd name="T12" fmla="+- 0 7765 7737"/>
                              <a:gd name="T13" fmla="*/ T12 w 33"/>
                              <a:gd name="T14" fmla="+- 0 1283 1255"/>
                              <a:gd name="T15" fmla="*/ 1283 h 33"/>
                              <a:gd name="T16" fmla="+- 0 7768 7737"/>
                              <a:gd name="T17" fmla="*/ T16 w 33"/>
                              <a:gd name="T18" fmla="+- 0 1280 1255"/>
                              <a:gd name="T19" fmla="*/ 1280 h 33"/>
                              <a:gd name="T20" fmla="+- 0 7770 7737"/>
                              <a:gd name="T21" fmla="*/ T20 w 33"/>
                              <a:gd name="T22" fmla="+- 0 1276 1255"/>
                              <a:gd name="T23" fmla="*/ 1276 h 33"/>
                              <a:gd name="T24" fmla="+- 0 7770 7737"/>
                              <a:gd name="T25" fmla="*/ T24 w 33"/>
                              <a:gd name="T26" fmla="+- 0 1272 1255"/>
                              <a:gd name="T27" fmla="*/ 1272 h 33"/>
                              <a:gd name="T28" fmla="+- 0 7770 7737"/>
                              <a:gd name="T29" fmla="*/ T28 w 33"/>
                              <a:gd name="T30" fmla="+- 0 1267 1255"/>
                              <a:gd name="T31" fmla="*/ 1267 h 33"/>
                              <a:gd name="T32" fmla="+- 0 7768 7737"/>
                              <a:gd name="T33" fmla="*/ T32 w 33"/>
                              <a:gd name="T34" fmla="+- 0 1263 1255"/>
                              <a:gd name="T35" fmla="*/ 1263 h 33"/>
                              <a:gd name="T36" fmla="+- 0 7765 7737"/>
                              <a:gd name="T37" fmla="*/ T36 w 33"/>
                              <a:gd name="T38" fmla="+- 0 1260 1255"/>
                              <a:gd name="T39" fmla="*/ 1260 h 33"/>
                              <a:gd name="T40" fmla="+- 0 7762 7737"/>
                              <a:gd name="T41" fmla="*/ T40 w 33"/>
                              <a:gd name="T42" fmla="+- 0 1257 1255"/>
                              <a:gd name="T43" fmla="*/ 1257 h 33"/>
                              <a:gd name="T44" fmla="+- 0 7758 7737"/>
                              <a:gd name="T45" fmla="*/ T44 w 33"/>
                              <a:gd name="T46" fmla="+- 0 1255 1255"/>
                              <a:gd name="T47" fmla="*/ 1255 h 33"/>
                              <a:gd name="T48" fmla="+- 0 7754 7737"/>
                              <a:gd name="T49" fmla="*/ T48 w 33"/>
                              <a:gd name="T50" fmla="+- 0 1255 1255"/>
                              <a:gd name="T51" fmla="*/ 1255 h 33"/>
                              <a:gd name="T52" fmla="+- 0 7749 7737"/>
                              <a:gd name="T53" fmla="*/ T52 w 33"/>
                              <a:gd name="T54" fmla="+- 0 1255 1255"/>
                              <a:gd name="T55" fmla="*/ 1255 h 33"/>
                              <a:gd name="T56" fmla="+- 0 7745 7737"/>
                              <a:gd name="T57" fmla="*/ T56 w 33"/>
                              <a:gd name="T58" fmla="+- 0 1257 1255"/>
                              <a:gd name="T59" fmla="*/ 1257 h 33"/>
                              <a:gd name="T60" fmla="+- 0 7742 7737"/>
                              <a:gd name="T61" fmla="*/ T60 w 33"/>
                              <a:gd name="T62" fmla="+- 0 1260 1255"/>
                              <a:gd name="T63" fmla="*/ 1260 h 33"/>
                              <a:gd name="T64" fmla="+- 0 7739 7737"/>
                              <a:gd name="T65" fmla="*/ T64 w 33"/>
                              <a:gd name="T66" fmla="+- 0 1263 1255"/>
                              <a:gd name="T67" fmla="*/ 1263 h 33"/>
                              <a:gd name="T68" fmla="+- 0 7737 7737"/>
                              <a:gd name="T69" fmla="*/ T68 w 33"/>
                              <a:gd name="T70" fmla="+- 0 1267 1255"/>
                              <a:gd name="T71" fmla="*/ 1267 h 33"/>
                              <a:gd name="T72" fmla="+- 0 7737 7737"/>
                              <a:gd name="T73" fmla="*/ T72 w 33"/>
                              <a:gd name="T74" fmla="+- 0 1272 1255"/>
                              <a:gd name="T75" fmla="*/ 1272 h 33"/>
                              <a:gd name="T76" fmla="+- 0 7737 7737"/>
                              <a:gd name="T77" fmla="*/ T76 w 33"/>
                              <a:gd name="T78" fmla="+- 0 1276 1255"/>
                              <a:gd name="T79" fmla="*/ 1276 h 33"/>
                              <a:gd name="T80" fmla="+- 0 7739 7737"/>
                              <a:gd name="T81" fmla="*/ T80 w 33"/>
                              <a:gd name="T82" fmla="+- 0 1280 1255"/>
                              <a:gd name="T83" fmla="*/ 1280 h 33"/>
                              <a:gd name="T84" fmla="+- 0 7742 7737"/>
                              <a:gd name="T85" fmla="*/ T84 w 33"/>
                              <a:gd name="T86" fmla="+- 0 1283 1255"/>
                              <a:gd name="T87" fmla="*/ 1283 h 33"/>
                              <a:gd name="T88" fmla="+- 0 7745 7737"/>
                              <a:gd name="T89" fmla="*/ T88 w 33"/>
                              <a:gd name="T90" fmla="+- 0 1286 1255"/>
                              <a:gd name="T91" fmla="*/ 1286 h 33"/>
                              <a:gd name="T92" fmla="+- 0 7749 7737"/>
                              <a:gd name="T93" fmla="*/ T92 w 33"/>
                              <a:gd name="T94" fmla="+- 0 1288 1255"/>
                              <a:gd name="T95" fmla="*/ 1288 h 33"/>
                              <a:gd name="T96" fmla="+- 0 7754 7737"/>
                              <a:gd name="T97" fmla="*/ T96 w 33"/>
                              <a:gd name="T98" fmla="+- 0 1288 1255"/>
                              <a:gd name="T99" fmla="*/ 128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Freeform 715"/>
                        <wps:cNvSpPr>
                          <a:spLocks/>
                        </wps:cNvSpPr>
                        <wps:spPr bwMode="auto">
                          <a:xfrm>
                            <a:off x="8565" y="1233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1234 1234"/>
                              <a:gd name="T3" fmla="*/ 1234 h 33"/>
                              <a:gd name="T4" fmla="+- 0 8578 8566"/>
                              <a:gd name="T5" fmla="*/ T4 w 33"/>
                              <a:gd name="T6" fmla="+- 0 1234 1234"/>
                              <a:gd name="T7" fmla="*/ 1234 h 33"/>
                              <a:gd name="T8" fmla="+- 0 8574 8566"/>
                              <a:gd name="T9" fmla="*/ T8 w 33"/>
                              <a:gd name="T10" fmla="+- 0 1235 1234"/>
                              <a:gd name="T11" fmla="*/ 1235 h 33"/>
                              <a:gd name="T12" fmla="+- 0 8567 8566"/>
                              <a:gd name="T13" fmla="*/ T12 w 33"/>
                              <a:gd name="T14" fmla="+- 0 1241 1234"/>
                              <a:gd name="T15" fmla="*/ 1241 h 33"/>
                              <a:gd name="T16" fmla="+- 0 8566 8566"/>
                              <a:gd name="T17" fmla="*/ T16 w 33"/>
                              <a:gd name="T18" fmla="+- 0 1246 1234"/>
                              <a:gd name="T19" fmla="*/ 1246 h 33"/>
                              <a:gd name="T20" fmla="+- 0 8566 8566"/>
                              <a:gd name="T21" fmla="*/ T20 w 33"/>
                              <a:gd name="T22" fmla="+- 0 1254 1234"/>
                              <a:gd name="T23" fmla="*/ 1254 h 33"/>
                              <a:gd name="T24" fmla="+- 0 8567 8566"/>
                              <a:gd name="T25" fmla="*/ T24 w 33"/>
                              <a:gd name="T26" fmla="+- 0 1258 1234"/>
                              <a:gd name="T27" fmla="*/ 1258 h 33"/>
                              <a:gd name="T28" fmla="+- 0 8574 8566"/>
                              <a:gd name="T29" fmla="*/ T28 w 33"/>
                              <a:gd name="T30" fmla="+- 0 1264 1234"/>
                              <a:gd name="T31" fmla="*/ 1264 h 33"/>
                              <a:gd name="T32" fmla="+- 0 8578 8566"/>
                              <a:gd name="T33" fmla="*/ T32 w 33"/>
                              <a:gd name="T34" fmla="+- 0 1266 1234"/>
                              <a:gd name="T35" fmla="*/ 1266 h 33"/>
                              <a:gd name="T36" fmla="+- 0 8586 8566"/>
                              <a:gd name="T37" fmla="*/ T36 w 33"/>
                              <a:gd name="T38" fmla="+- 0 1266 1234"/>
                              <a:gd name="T39" fmla="*/ 1266 h 33"/>
                              <a:gd name="T40" fmla="+- 0 8591 8566"/>
                              <a:gd name="T41" fmla="*/ T40 w 33"/>
                              <a:gd name="T42" fmla="+- 0 1264 1234"/>
                              <a:gd name="T43" fmla="*/ 1264 h 33"/>
                              <a:gd name="T44" fmla="+- 0 8597 8566"/>
                              <a:gd name="T45" fmla="*/ T44 w 33"/>
                              <a:gd name="T46" fmla="+- 0 1258 1234"/>
                              <a:gd name="T47" fmla="*/ 1258 h 33"/>
                              <a:gd name="T48" fmla="+- 0 8598 8566"/>
                              <a:gd name="T49" fmla="*/ T48 w 33"/>
                              <a:gd name="T50" fmla="+- 0 1254 1234"/>
                              <a:gd name="T51" fmla="*/ 1254 h 33"/>
                              <a:gd name="T52" fmla="+- 0 8598 8566"/>
                              <a:gd name="T53" fmla="*/ T52 w 33"/>
                              <a:gd name="T54" fmla="+- 0 1246 1234"/>
                              <a:gd name="T55" fmla="*/ 1246 h 33"/>
                              <a:gd name="T56" fmla="+- 0 8597 8566"/>
                              <a:gd name="T57" fmla="*/ T56 w 33"/>
                              <a:gd name="T58" fmla="+- 0 1241 1234"/>
                              <a:gd name="T59" fmla="*/ 1241 h 33"/>
                              <a:gd name="T60" fmla="+- 0 8591 8566"/>
                              <a:gd name="T61" fmla="*/ T60 w 33"/>
                              <a:gd name="T62" fmla="+- 0 1235 1234"/>
                              <a:gd name="T63" fmla="*/ 1235 h 33"/>
                              <a:gd name="T64" fmla="+- 0 8586 8566"/>
                              <a:gd name="T65" fmla="*/ T64 w 33"/>
                              <a:gd name="T66" fmla="+- 0 1234 1234"/>
                              <a:gd name="T67" fmla="*/ 123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Freeform 714"/>
                        <wps:cNvSpPr>
                          <a:spLocks/>
                        </wps:cNvSpPr>
                        <wps:spPr bwMode="auto">
                          <a:xfrm>
                            <a:off x="8565" y="1233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266 1234"/>
                              <a:gd name="T3" fmla="*/ 1266 h 33"/>
                              <a:gd name="T4" fmla="+- 0 8586 8566"/>
                              <a:gd name="T5" fmla="*/ T4 w 33"/>
                              <a:gd name="T6" fmla="+- 0 1266 1234"/>
                              <a:gd name="T7" fmla="*/ 1266 h 33"/>
                              <a:gd name="T8" fmla="+- 0 8591 8566"/>
                              <a:gd name="T9" fmla="*/ T8 w 33"/>
                              <a:gd name="T10" fmla="+- 0 1264 1234"/>
                              <a:gd name="T11" fmla="*/ 1264 h 33"/>
                              <a:gd name="T12" fmla="+- 0 8594 8566"/>
                              <a:gd name="T13" fmla="*/ T12 w 33"/>
                              <a:gd name="T14" fmla="+- 0 1261 1234"/>
                              <a:gd name="T15" fmla="*/ 1261 h 33"/>
                              <a:gd name="T16" fmla="+- 0 8597 8566"/>
                              <a:gd name="T17" fmla="*/ T16 w 33"/>
                              <a:gd name="T18" fmla="+- 0 1258 1234"/>
                              <a:gd name="T19" fmla="*/ 1258 h 33"/>
                              <a:gd name="T20" fmla="+- 0 8598 8566"/>
                              <a:gd name="T21" fmla="*/ T20 w 33"/>
                              <a:gd name="T22" fmla="+- 0 1254 1234"/>
                              <a:gd name="T23" fmla="*/ 1254 h 33"/>
                              <a:gd name="T24" fmla="+- 0 8598 8566"/>
                              <a:gd name="T25" fmla="*/ T24 w 33"/>
                              <a:gd name="T26" fmla="+- 0 1250 1234"/>
                              <a:gd name="T27" fmla="*/ 1250 h 33"/>
                              <a:gd name="T28" fmla="+- 0 8598 8566"/>
                              <a:gd name="T29" fmla="*/ T28 w 33"/>
                              <a:gd name="T30" fmla="+- 0 1246 1234"/>
                              <a:gd name="T31" fmla="*/ 1246 h 33"/>
                              <a:gd name="T32" fmla="+- 0 8597 8566"/>
                              <a:gd name="T33" fmla="*/ T32 w 33"/>
                              <a:gd name="T34" fmla="+- 0 1241 1234"/>
                              <a:gd name="T35" fmla="*/ 1241 h 33"/>
                              <a:gd name="T36" fmla="+- 0 8594 8566"/>
                              <a:gd name="T37" fmla="*/ T36 w 33"/>
                              <a:gd name="T38" fmla="+- 0 1238 1234"/>
                              <a:gd name="T39" fmla="*/ 1238 h 33"/>
                              <a:gd name="T40" fmla="+- 0 8591 8566"/>
                              <a:gd name="T41" fmla="*/ T40 w 33"/>
                              <a:gd name="T42" fmla="+- 0 1235 1234"/>
                              <a:gd name="T43" fmla="*/ 1235 h 33"/>
                              <a:gd name="T44" fmla="+- 0 8586 8566"/>
                              <a:gd name="T45" fmla="*/ T44 w 33"/>
                              <a:gd name="T46" fmla="+- 0 1234 1234"/>
                              <a:gd name="T47" fmla="*/ 1234 h 33"/>
                              <a:gd name="T48" fmla="+- 0 8582 8566"/>
                              <a:gd name="T49" fmla="*/ T48 w 33"/>
                              <a:gd name="T50" fmla="+- 0 1234 1234"/>
                              <a:gd name="T51" fmla="*/ 1234 h 33"/>
                              <a:gd name="T52" fmla="+- 0 8578 8566"/>
                              <a:gd name="T53" fmla="*/ T52 w 33"/>
                              <a:gd name="T54" fmla="+- 0 1234 1234"/>
                              <a:gd name="T55" fmla="*/ 1234 h 33"/>
                              <a:gd name="T56" fmla="+- 0 8574 8566"/>
                              <a:gd name="T57" fmla="*/ T56 w 33"/>
                              <a:gd name="T58" fmla="+- 0 1235 1234"/>
                              <a:gd name="T59" fmla="*/ 1235 h 33"/>
                              <a:gd name="T60" fmla="+- 0 8571 8566"/>
                              <a:gd name="T61" fmla="*/ T60 w 33"/>
                              <a:gd name="T62" fmla="+- 0 1238 1234"/>
                              <a:gd name="T63" fmla="*/ 1238 h 33"/>
                              <a:gd name="T64" fmla="+- 0 8567 8566"/>
                              <a:gd name="T65" fmla="*/ T64 w 33"/>
                              <a:gd name="T66" fmla="+- 0 1241 1234"/>
                              <a:gd name="T67" fmla="*/ 1241 h 33"/>
                              <a:gd name="T68" fmla="+- 0 8566 8566"/>
                              <a:gd name="T69" fmla="*/ T68 w 33"/>
                              <a:gd name="T70" fmla="+- 0 1246 1234"/>
                              <a:gd name="T71" fmla="*/ 1246 h 33"/>
                              <a:gd name="T72" fmla="+- 0 8566 8566"/>
                              <a:gd name="T73" fmla="*/ T72 w 33"/>
                              <a:gd name="T74" fmla="+- 0 1250 1234"/>
                              <a:gd name="T75" fmla="*/ 1250 h 33"/>
                              <a:gd name="T76" fmla="+- 0 8566 8566"/>
                              <a:gd name="T77" fmla="*/ T76 w 33"/>
                              <a:gd name="T78" fmla="+- 0 1254 1234"/>
                              <a:gd name="T79" fmla="*/ 1254 h 33"/>
                              <a:gd name="T80" fmla="+- 0 8567 8566"/>
                              <a:gd name="T81" fmla="*/ T80 w 33"/>
                              <a:gd name="T82" fmla="+- 0 1258 1234"/>
                              <a:gd name="T83" fmla="*/ 1258 h 33"/>
                              <a:gd name="T84" fmla="+- 0 8571 8566"/>
                              <a:gd name="T85" fmla="*/ T84 w 33"/>
                              <a:gd name="T86" fmla="+- 0 1261 1234"/>
                              <a:gd name="T87" fmla="*/ 1261 h 33"/>
                              <a:gd name="T88" fmla="+- 0 8574 8566"/>
                              <a:gd name="T89" fmla="*/ T88 w 33"/>
                              <a:gd name="T90" fmla="+- 0 1264 1234"/>
                              <a:gd name="T91" fmla="*/ 1264 h 33"/>
                              <a:gd name="T92" fmla="+- 0 8578 8566"/>
                              <a:gd name="T93" fmla="*/ T92 w 33"/>
                              <a:gd name="T94" fmla="+- 0 1266 1234"/>
                              <a:gd name="T95" fmla="*/ 1266 h 33"/>
                              <a:gd name="T96" fmla="+- 0 8582 8566"/>
                              <a:gd name="T97" fmla="*/ T96 w 33"/>
                              <a:gd name="T98" fmla="+- 0 1266 1234"/>
                              <a:gd name="T99" fmla="*/ 12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Freeform 713"/>
                        <wps:cNvSpPr>
                          <a:spLocks/>
                        </wps:cNvSpPr>
                        <wps:spPr bwMode="auto">
                          <a:xfrm>
                            <a:off x="9394" y="1258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1258 1258"/>
                              <a:gd name="T3" fmla="*/ 1258 h 33"/>
                              <a:gd name="T4" fmla="+- 0 9406 9394"/>
                              <a:gd name="T5" fmla="*/ T4 w 33"/>
                              <a:gd name="T6" fmla="+- 0 1258 1258"/>
                              <a:gd name="T7" fmla="*/ 1258 h 33"/>
                              <a:gd name="T8" fmla="+- 0 9402 9394"/>
                              <a:gd name="T9" fmla="*/ T8 w 33"/>
                              <a:gd name="T10" fmla="+- 0 1260 1258"/>
                              <a:gd name="T11" fmla="*/ 1260 h 33"/>
                              <a:gd name="T12" fmla="+- 0 9396 9394"/>
                              <a:gd name="T13" fmla="*/ T12 w 33"/>
                              <a:gd name="T14" fmla="+- 0 1266 1258"/>
                              <a:gd name="T15" fmla="*/ 1266 h 33"/>
                              <a:gd name="T16" fmla="+- 0 9394 9394"/>
                              <a:gd name="T17" fmla="*/ T16 w 33"/>
                              <a:gd name="T18" fmla="+- 0 1270 1258"/>
                              <a:gd name="T19" fmla="*/ 1270 h 33"/>
                              <a:gd name="T20" fmla="+- 0 9394 9394"/>
                              <a:gd name="T21" fmla="*/ T20 w 33"/>
                              <a:gd name="T22" fmla="+- 0 1279 1258"/>
                              <a:gd name="T23" fmla="*/ 1279 h 33"/>
                              <a:gd name="T24" fmla="+- 0 9396 9394"/>
                              <a:gd name="T25" fmla="*/ T24 w 33"/>
                              <a:gd name="T26" fmla="+- 0 1283 1258"/>
                              <a:gd name="T27" fmla="*/ 1283 h 33"/>
                              <a:gd name="T28" fmla="+- 0 9402 9394"/>
                              <a:gd name="T29" fmla="*/ T28 w 33"/>
                              <a:gd name="T30" fmla="+- 0 1289 1258"/>
                              <a:gd name="T31" fmla="*/ 1289 h 33"/>
                              <a:gd name="T32" fmla="+- 0 9406 9394"/>
                              <a:gd name="T33" fmla="*/ T32 w 33"/>
                              <a:gd name="T34" fmla="+- 0 1291 1258"/>
                              <a:gd name="T35" fmla="*/ 1291 h 33"/>
                              <a:gd name="T36" fmla="+- 0 9415 9394"/>
                              <a:gd name="T37" fmla="*/ T36 w 33"/>
                              <a:gd name="T38" fmla="+- 0 1291 1258"/>
                              <a:gd name="T39" fmla="*/ 1291 h 33"/>
                              <a:gd name="T40" fmla="+- 0 9419 9394"/>
                              <a:gd name="T41" fmla="*/ T40 w 33"/>
                              <a:gd name="T42" fmla="+- 0 1289 1258"/>
                              <a:gd name="T43" fmla="*/ 1289 h 33"/>
                              <a:gd name="T44" fmla="+- 0 9425 9394"/>
                              <a:gd name="T45" fmla="*/ T44 w 33"/>
                              <a:gd name="T46" fmla="+- 0 1283 1258"/>
                              <a:gd name="T47" fmla="*/ 1283 h 33"/>
                              <a:gd name="T48" fmla="+- 0 9427 9394"/>
                              <a:gd name="T49" fmla="*/ T48 w 33"/>
                              <a:gd name="T50" fmla="+- 0 1279 1258"/>
                              <a:gd name="T51" fmla="*/ 1279 h 33"/>
                              <a:gd name="T52" fmla="+- 0 9427 9394"/>
                              <a:gd name="T53" fmla="*/ T52 w 33"/>
                              <a:gd name="T54" fmla="+- 0 1270 1258"/>
                              <a:gd name="T55" fmla="*/ 1270 h 33"/>
                              <a:gd name="T56" fmla="+- 0 9425 9394"/>
                              <a:gd name="T57" fmla="*/ T56 w 33"/>
                              <a:gd name="T58" fmla="+- 0 1266 1258"/>
                              <a:gd name="T59" fmla="*/ 1266 h 33"/>
                              <a:gd name="T60" fmla="+- 0 9419 9394"/>
                              <a:gd name="T61" fmla="*/ T60 w 33"/>
                              <a:gd name="T62" fmla="+- 0 1260 1258"/>
                              <a:gd name="T63" fmla="*/ 1260 h 33"/>
                              <a:gd name="T64" fmla="+- 0 9415 9394"/>
                              <a:gd name="T65" fmla="*/ T64 w 33"/>
                              <a:gd name="T66" fmla="+- 0 1258 1258"/>
                              <a:gd name="T67" fmla="*/ 125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Freeform 712"/>
                        <wps:cNvSpPr>
                          <a:spLocks/>
                        </wps:cNvSpPr>
                        <wps:spPr bwMode="auto">
                          <a:xfrm>
                            <a:off x="9394" y="1258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1291 1258"/>
                              <a:gd name="T3" fmla="*/ 1291 h 33"/>
                              <a:gd name="T4" fmla="+- 0 9415 9394"/>
                              <a:gd name="T5" fmla="*/ T4 w 33"/>
                              <a:gd name="T6" fmla="+- 0 1291 1258"/>
                              <a:gd name="T7" fmla="*/ 1291 h 33"/>
                              <a:gd name="T8" fmla="+- 0 9419 9394"/>
                              <a:gd name="T9" fmla="*/ T8 w 33"/>
                              <a:gd name="T10" fmla="+- 0 1289 1258"/>
                              <a:gd name="T11" fmla="*/ 1289 h 33"/>
                              <a:gd name="T12" fmla="+- 0 9422 9394"/>
                              <a:gd name="T13" fmla="*/ T12 w 33"/>
                              <a:gd name="T14" fmla="+- 0 1286 1258"/>
                              <a:gd name="T15" fmla="*/ 1286 h 33"/>
                              <a:gd name="T16" fmla="+- 0 9425 9394"/>
                              <a:gd name="T17" fmla="*/ T16 w 33"/>
                              <a:gd name="T18" fmla="+- 0 1283 1258"/>
                              <a:gd name="T19" fmla="*/ 1283 h 33"/>
                              <a:gd name="T20" fmla="+- 0 9427 9394"/>
                              <a:gd name="T21" fmla="*/ T20 w 33"/>
                              <a:gd name="T22" fmla="+- 0 1279 1258"/>
                              <a:gd name="T23" fmla="*/ 1279 h 33"/>
                              <a:gd name="T24" fmla="+- 0 9427 9394"/>
                              <a:gd name="T25" fmla="*/ T24 w 33"/>
                              <a:gd name="T26" fmla="+- 0 1275 1258"/>
                              <a:gd name="T27" fmla="*/ 1275 h 33"/>
                              <a:gd name="T28" fmla="+- 0 9427 9394"/>
                              <a:gd name="T29" fmla="*/ T28 w 33"/>
                              <a:gd name="T30" fmla="+- 0 1270 1258"/>
                              <a:gd name="T31" fmla="*/ 1270 h 33"/>
                              <a:gd name="T32" fmla="+- 0 9425 9394"/>
                              <a:gd name="T33" fmla="*/ T32 w 33"/>
                              <a:gd name="T34" fmla="+- 0 1266 1258"/>
                              <a:gd name="T35" fmla="*/ 1266 h 33"/>
                              <a:gd name="T36" fmla="+- 0 9422 9394"/>
                              <a:gd name="T37" fmla="*/ T36 w 33"/>
                              <a:gd name="T38" fmla="+- 0 1263 1258"/>
                              <a:gd name="T39" fmla="*/ 1263 h 33"/>
                              <a:gd name="T40" fmla="+- 0 9419 9394"/>
                              <a:gd name="T41" fmla="*/ T40 w 33"/>
                              <a:gd name="T42" fmla="+- 0 1260 1258"/>
                              <a:gd name="T43" fmla="*/ 1260 h 33"/>
                              <a:gd name="T44" fmla="+- 0 9415 9394"/>
                              <a:gd name="T45" fmla="*/ T44 w 33"/>
                              <a:gd name="T46" fmla="+- 0 1258 1258"/>
                              <a:gd name="T47" fmla="*/ 1258 h 33"/>
                              <a:gd name="T48" fmla="+- 0 9410 9394"/>
                              <a:gd name="T49" fmla="*/ T48 w 33"/>
                              <a:gd name="T50" fmla="+- 0 1258 1258"/>
                              <a:gd name="T51" fmla="*/ 1258 h 33"/>
                              <a:gd name="T52" fmla="+- 0 9406 9394"/>
                              <a:gd name="T53" fmla="*/ T52 w 33"/>
                              <a:gd name="T54" fmla="+- 0 1258 1258"/>
                              <a:gd name="T55" fmla="*/ 1258 h 33"/>
                              <a:gd name="T56" fmla="+- 0 9402 9394"/>
                              <a:gd name="T57" fmla="*/ T56 w 33"/>
                              <a:gd name="T58" fmla="+- 0 1260 1258"/>
                              <a:gd name="T59" fmla="*/ 1260 h 33"/>
                              <a:gd name="T60" fmla="+- 0 9399 9394"/>
                              <a:gd name="T61" fmla="*/ T60 w 33"/>
                              <a:gd name="T62" fmla="+- 0 1263 1258"/>
                              <a:gd name="T63" fmla="*/ 1263 h 33"/>
                              <a:gd name="T64" fmla="+- 0 9396 9394"/>
                              <a:gd name="T65" fmla="*/ T64 w 33"/>
                              <a:gd name="T66" fmla="+- 0 1266 1258"/>
                              <a:gd name="T67" fmla="*/ 1266 h 33"/>
                              <a:gd name="T68" fmla="+- 0 9394 9394"/>
                              <a:gd name="T69" fmla="*/ T68 w 33"/>
                              <a:gd name="T70" fmla="+- 0 1270 1258"/>
                              <a:gd name="T71" fmla="*/ 1270 h 33"/>
                              <a:gd name="T72" fmla="+- 0 9394 9394"/>
                              <a:gd name="T73" fmla="*/ T72 w 33"/>
                              <a:gd name="T74" fmla="+- 0 1275 1258"/>
                              <a:gd name="T75" fmla="*/ 1275 h 33"/>
                              <a:gd name="T76" fmla="+- 0 9394 9394"/>
                              <a:gd name="T77" fmla="*/ T76 w 33"/>
                              <a:gd name="T78" fmla="+- 0 1279 1258"/>
                              <a:gd name="T79" fmla="*/ 1279 h 33"/>
                              <a:gd name="T80" fmla="+- 0 9396 9394"/>
                              <a:gd name="T81" fmla="*/ T80 w 33"/>
                              <a:gd name="T82" fmla="+- 0 1283 1258"/>
                              <a:gd name="T83" fmla="*/ 1283 h 33"/>
                              <a:gd name="T84" fmla="+- 0 9399 9394"/>
                              <a:gd name="T85" fmla="*/ T84 w 33"/>
                              <a:gd name="T86" fmla="+- 0 1286 1258"/>
                              <a:gd name="T87" fmla="*/ 1286 h 33"/>
                              <a:gd name="T88" fmla="+- 0 9402 9394"/>
                              <a:gd name="T89" fmla="*/ T88 w 33"/>
                              <a:gd name="T90" fmla="+- 0 1289 1258"/>
                              <a:gd name="T91" fmla="*/ 1289 h 33"/>
                              <a:gd name="T92" fmla="+- 0 9406 9394"/>
                              <a:gd name="T93" fmla="*/ T92 w 33"/>
                              <a:gd name="T94" fmla="+- 0 1291 1258"/>
                              <a:gd name="T95" fmla="*/ 1291 h 33"/>
                              <a:gd name="T96" fmla="+- 0 9410 9394"/>
                              <a:gd name="T97" fmla="*/ T96 w 33"/>
                              <a:gd name="T98" fmla="+- 0 1291 1258"/>
                              <a:gd name="T99" fmla="*/ 129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Freeform 711"/>
                        <wps:cNvSpPr>
                          <a:spLocks/>
                        </wps:cNvSpPr>
                        <wps:spPr bwMode="auto">
                          <a:xfrm>
                            <a:off x="10222" y="1650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650 1650"/>
                              <a:gd name="T3" fmla="*/ 1650 h 33"/>
                              <a:gd name="T4" fmla="+- 0 10234 10222"/>
                              <a:gd name="T5" fmla="*/ T4 w 33"/>
                              <a:gd name="T6" fmla="+- 0 1650 1650"/>
                              <a:gd name="T7" fmla="*/ 1650 h 33"/>
                              <a:gd name="T8" fmla="+- 0 10230 10222"/>
                              <a:gd name="T9" fmla="*/ T8 w 33"/>
                              <a:gd name="T10" fmla="+- 0 1652 1650"/>
                              <a:gd name="T11" fmla="*/ 1652 h 33"/>
                              <a:gd name="T12" fmla="+- 0 10224 10222"/>
                              <a:gd name="T13" fmla="*/ T12 w 33"/>
                              <a:gd name="T14" fmla="+- 0 1658 1650"/>
                              <a:gd name="T15" fmla="*/ 1658 h 33"/>
                              <a:gd name="T16" fmla="+- 0 10222 10222"/>
                              <a:gd name="T17" fmla="*/ T16 w 33"/>
                              <a:gd name="T18" fmla="+- 0 1662 1650"/>
                              <a:gd name="T19" fmla="*/ 1662 h 33"/>
                              <a:gd name="T20" fmla="+- 0 10222 10222"/>
                              <a:gd name="T21" fmla="*/ T20 w 33"/>
                              <a:gd name="T22" fmla="+- 0 1671 1650"/>
                              <a:gd name="T23" fmla="*/ 1671 h 33"/>
                              <a:gd name="T24" fmla="+- 0 10224 10222"/>
                              <a:gd name="T25" fmla="*/ T24 w 33"/>
                              <a:gd name="T26" fmla="+- 0 1675 1650"/>
                              <a:gd name="T27" fmla="*/ 1675 h 33"/>
                              <a:gd name="T28" fmla="+- 0 10230 10222"/>
                              <a:gd name="T29" fmla="*/ T28 w 33"/>
                              <a:gd name="T30" fmla="+- 0 1681 1650"/>
                              <a:gd name="T31" fmla="*/ 1681 h 33"/>
                              <a:gd name="T32" fmla="+- 0 10234 10222"/>
                              <a:gd name="T33" fmla="*/ T32 w 33"/>
                              <a:gd name="T34" fmla="+- 0 1683 1650"/>
                              <a:gd name="T35" fmla="*/ 1683 h 33"/>
                              <a:gd name="T36" fmla="+- 0 10243 10222"/>
                              <a:gd name="T37" fmla="*/ T36 w 33"/>
                              <a:gd name="T38" fmla="+- 0 1683 1650"/>
                              <a:gd name="T39" fmla="*/ 1683 h 33"/>
                              <a:gd name="T40" fmla="+- 0 10247 10222"/>
                              <a:gd name="T41" fmla="*/ T40 w 33"/>
                              <a:gd name="T42" fmla="+- 0 1681 1650"/>
                              <a:gd name="T43" fmla="*/ 1681 h 33"/>
                              <a:gd name="T44" fmla="+- 0 10253 10222"/>
                              <a:gd name="T45" fmla="*/ T44 w 33"/>
                              <a:gd name="T46" fmla="+- 0 1675 1650"/>
                              <a:gd name="T47" fmla="*/ 1675 h 33"/>
                              <a:gd name="T48" fmla="+- 0 10255 10222"/>
                              <a:gd name="T49" fmla="*/ T48 w 33"/>
                              <a:gd name="T50" fmla="+- 0 1671 1650"/>
                              <a:gd name="T51" fmla="*/ 1671 h 33"/>
                              <a:gd name="T52" fmla="+- 0 10255 10222"/>
                              <a:gd name="T53" fmla="*/ T52 w 33"/>
                              <a:gd name="T54" fmla="+- 0 1662 1650"/>
                              <a:gd name="T55" fmla="*/ 1662 h 33"/>
                              <a:gd name="T56" fmla="+- 0 10253 10222"/>
                              <a:gd name="T57" fmla="*/ T56 w 33"/>
                              <a:gd name="T58" fmla="+- 0 1658 1650"/>
                              <a:gd name="T59" fmla="*/ 1658 h 33"/>
                              <a:gd name="T60" fmla="+- 0 10247 10222"/>
                              <a:gd name="T61" fmla="*/ T60 w 33"/>
                              <a:gd name="T62" fmla="+- 0 1652 1650"/>
                              <a:gd name="T63" fmla="*/ 1652 h 33"/>
                              <a:gd name="T64" fmla="+- 0 10243 10222"/>
                              <a:gd name="T65" fmla="*/ T64 w 33"/>
                              <a:gd name="T66" fmla="+- 0 1650 1650"/>
                              <a:gd name="T67" fmla="*/ 165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Freeform 710"/>
                        <wps:cNvSpPr>
                          <a:spLocks/>
                        </wps:cNvSpPr>
                        <wps:spPr bwMode="auto">
                          <a:xfrm>
                            <a:off x="10222" y="1650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683 1650"/>
                              <a:gd name="T3" fmla="*/ 1683 h 33"/>
                              <a:gd name="T4" fmla="+- 0 10243 10222"/>
                              <a:gd name="T5" fmla="*/ T4 w 33"/>
                              <a:gd name="T6" fmla="+- 0 1683 1650"/>
                              <a:gd name="T7" fmla="*/ 1683 h 33"/>
                              <a:gd name="T8" fmla="+- 0 10247 10222"/>
                              <a:gd name="T9" fmla="*/ T8 w 33"/>
                              <a:gd name="T10" fmla="+- 0 1681 1650"/>
                              <a:gd name="T11" fmla="*/ 1681 h 33"/>
                              <a:gd name="T12" fmla="+- 0 10250 10222"/>
                              <a:gd name="T13" fmla="*/ T12 w 33"/>
                              <a:gd name="T14" fmla="+- 0 1678 1650"/>
                              <a:gd name="T15" fmla="*/ 1678 h 33"/>
                              <a:gd name="T16" fmla="+- 0 10253 10222"/>
                              <a:gd name="T17" fmla="*/ T16 w 33"/>
                              <a:gd name="T18" fmla="+- 0 1675 1650"/>
                              <a:gd name="T19" fmla="*/ 1675 h 33"/>
                              <a:gd name="T20" fmla="+- 0 10255 10222"/>
                              <a:gd name="T21" fmla="*/ T20 w 33"/>
                              <a:gd name="T22" fmla="+- 0 1671 1650"/>
                              <a:gd name="T23" fmla="*/ 1671 h 33"/>
                              <a:gd name="T24" fmla="+- 0 10255 10222"/>
                              <a:gd name="T25" fmla="*/ T24 w 33"/>
                              <a:gd name="T26" fmla="+- 0 1667 1650"/>
                              <a:gd name="T27" fmla="*/ 1667 h 33"/>
                              <a:gd name="T28" fmla="+- 0 10255 10222"/>
                              <a:gd name="T29" fmla="*/ T28 w 33"/>
                              <a:gd name="T30" fmla="+- 0 1662 1650"/>
                              <a:gd name="T31" fmla="*/ 1662 h 33"/>
                              <a:gd name="T32" fmla="+- 0 10253 10222"/>
                              <a:gd name="T33" fmla="*/ T32 w 33"/>
                              <a:gd name="T34" fmla="+- 0 1658 1650"/>
                              <a:gd name="T35" fmla="*/ 1658 h 33"/>
                              <a:gd name="T36" fmla="+- 0 10250 10222"/>
                              <a:gd name="T37" fmla="*/ T36 w 33"/>
                              <a:gd name="T38" fmla="+- 0 1655 1650"/>
                              <a:gd name="T39" fmla="*/ 1655 h 33"/>
                              <a:gd name="T40" fmla="+- 0 10247 10222"/>
                              <a:gd name="T41" fmla="*/ T40 w 33"/>
                              <a:gd name="T42" fmla="+- 0 1652 1650"/>
                              <a:gd name="T43" fmla="*/ 1652 h 33"/>
                              <a:gd name="T44" fmla="+- 0 10243 10222"/>
                              <a:gd name="T45" fmla="*/ T44 w 33"/>
                              <a:gd name="T46" fmla="+- 0 1650 1650"/>
                              <a:gd name="T47" fmla="*/ 1650 h 33"/>
                              <a:gd name="T48" fmla="+- 0 10239 10222"/>
                              <a:gd name="T49" fmla="*/ T48 w 33"/>
                              <a:gd name="T50" fmla="+- 0 1650 1650"/>
                              <a:gd name="T51" fmla="*/ 1650 h 33"/>
                              <a:gd name="T52" fmla="+- 0 10234 10222"/>
                              <a:gd name="T53" fmla="*/ T52 w 33"/>
                              <a:gd name="T54" fmla="+- 0 1650 1650"/>
                              <a:gd name="T55" fmla="*/ 1650 h 33"/>
                              <a:gd name="T56" fmla="+- 0 10230 10222"/>
                              <a:gd name="T57" fmla="*/ T56 w 33"/>
                              <a:gd name="T58" fmla="+- 0 1652 1650"/>
                              <a:gd name="T59" fmla="*/ 1652 h 33"/>
                              <a:gd name="T60" fmla="+- 0 10227 10222"/>
                              <a:gd name="T61" fmla="*/ T60 w 33"/>
                              <a:gd name="T62" fmla="+- 0 1655 1650"/>
                              <a:gd name="T63" fmla="*/ 1655 h 33"/>
                              <a:gd name="T64" fmla="+- 0 10224 10222"/>
                              <a:gd name="T65" fmla="*/ T64 w 33"/>
                              <a:gd name="T66" fmla="+- 0 1658 1650"/>
                              <a:gd name="T67" fmla="*/ 1658 h 33"/>
                              <a:gd name="T68" fmla="+- 0 10222 10222"/>
                              <a:gd name="T69" fmla="*/ T68 w 33"/>
                              <a:gd name="T70" fmla="+- 0 1662 1650"/>
                              <a:gd name="T71" fmla="*/ 1662 h 33"/>
                              <a:gd name="T72" fmla="+- 0 10222 10222"/>
                              <a:gd name="T73" fmla="*/ T72 w 33"/>
                              <a:gd name="T74" fmla="+- 0 1667 1650"/>
                              <a:gd name="T75" fmla="*/ 1667 h 33"/>
                              <a:gd name="T76" fmla="+- 0 10222 10222"/>
                              <a:gd name="T77" fmla="*/ T76 w 33"/>
                              <a:gd name="T78" fmla="+- 0 1671 1650"/>
                              <a:gd name="T79" fmla="*/ 1671 h 33"/>
                              <a:gd name="T80" fmla="+- 0 10224 10222"/>
                              <a:gd name="T81" fmla="*/ T80 w 33"/>
                              <a:gd name="T82" fmla="+- 0 1675 1650"/>
                              <a:gd name="T83" fmla="*/ 1675 h 33"/>
                              <a:gd name="T84" fmla="+- 0 10227 10222"/>
                              <a:gd name="T85" fmla="*/ T84 w 33"/>
                              <a:gd name="T86" fmla="+- 0 1678 1650"/>
                              <a:gd name="T87" fmla="*/ 1678 h 33"/>
                              <a:gd name="T88" fmla="+- 0 10230 10222"/>
                              <a:gd name="T89" fmla="*/ T88 w 33"/>
                              <a:gd name="T90" fmla="+- 0 1681 1650"/>
                              <a:gd name="T91" fmla="*/ 1681 h 33"/>
                              <a:gd name="T92" fmla="+- 0 10234 10222"/>
                              <a:gd name="T93" fmla="*/ T92 w 33"/>
                              <a:gd name="T94" fmla="+- 0 1683 1650"/>
                              <a:gd name="T95" fmla="*/ 1683 h 33"/>
                              <a:gd name="T96" fmla="+- 0 10239 10222"/>
                              <a:gd name="T97" fmla="*/ T96 w 33"/>
                              <a:gd name="T98" fmla="+- 0 1683 1650"/>
                              <a:gd name="T99" fmla="*/ 168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Freeform 709"/>
                        <wps:cNvSpPr>
                          <a:spLocks/>
                        </wps:cNvSpPr>
                        <wps:spPr bwMode="auto">
                          <a:xfrm>
                            <a:off x="6925" y="1382"/>
                            <a:ext cx="3314" cy="226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1412 1383"/>
                              <a:gd name="T3" fmla="*/ 1412 h 226"/>
                              <a:gd name="T4" fmla="+- 0 7754 6926"/>
                              <a:gd name="T5" fmla="*/ T4 w 3314"/>
                              <a:gd name="T6" fmla="+- 0 1403 1383"/>
                              <a:gd name="T7" fmla="*/ 1403 h 226"/>
                              <a:gd name="T8" fmla="+- 0 8582 6926"/>
                              <a:gd name="T9" fmla="*/ T8 w 3314"/>
                              <a:gd name="T10" fmla="+- 0 1494 1383"/>
                              <a:gd name="T11" fmla="*/ 1494 h 226"/>
                              <a:gd name="T12" fmla="+- 0 9410 6926"/>
                              <a:gd name="T13" fmla="*/ T12 w 3314"/>
                              <a:gd name="T14" fmla="+- 0 1383 1383"/>
                              <a:gd name="T15" fmla="*/ 1383 h 226"/>
                              <a:gd name="T16" fmla="+- 0 10239 6926"/>
                              <a:gd name="T17" fmla="*/ T16 w 3314"/>
                              <a:gd name="T18" fmla="+- 0 1608 1383"/>
                              <a:gd name="T19" fmla="*/ 1608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226">
                                <a:moveTo>
                                  <a:pt x="0" y="29"/>
                                </a:moveTo>
                                <a:lnTo>
                                  <a:pt x="828" y="20"/>
                                </a:lnTo>
                                <a:lnTo>
                                  <a:pt x="1656" y="111"/>
                                </a:lnTo>
                                <a:lnTo>
                                  <a:pt x="2484" y="0"/>
                                </a:lnTo>
                                <a:lnTo>
                                  <a:pt x="3313" y="225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Freeform 708"/>
                        <wps:cNvSpPr>
                          <a:spLocks/>
                        </wps:cNvSpPr>
                        <wps:spPr bwMode="auto">
                          <a:xfrm>
                            <a:off x="6909" y="1395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1395 1395"/>
                              <a:gd name="T3" fmla="*/ 1395 h 33"/>
                              <a:gd name="T4" fmla="+- 0 6921 6909"/>
                              <a:gd name="T5" fmla="*/ T4 w 33"/>
                              <a:gd name="T6" fmla="+- 0 1395 1395"/>
                              <a:gd name="T7" fmla="*/ 1395 h 33"/>
                              <a:gd name="T8" fmla="+- 0 6917 6909"/>
                              <a:gd name="T9" fmla="*/ T8 w 33"/>
                              <a:gd name="T10" fmla="+- 0 1397 1395"/>
                              <a:gd name="T11" fmla="*/ 1397 h 33"/>
                              <a:gd name="T12" fmla="+- 0 6911 6909"/>
                              <a:gd name="T13" fmla="*/ T12 w 33"/>
                              <a:gd name="T14" fmla="+- 0 1403 1395"/>
                              <a:gd name="T15" fmla="*/ 1403 h 33"/>
                              <a:gd name="T16" fmla="+- 0 6909 6909"/>
                              <a:gd name="T17" fmla="*/ T16 w 33"/>
                              <a:gd name="T18" fmla="+- 0 1407 1395"/>
                              <a:gd name="T19" fmla="*/ 1407 h 33"/>
                              <a:gd name="T20" fmla="+- 0 6909 6909"/>
                              <a:gd name="T21" fmla="*/ T20 w 33"/>
                              <a:gd name="T22" fmla="+- 0 1416 1395"/>
                              <a:gd name="T23" fmla="*/ 1416 h 33"/>
                              <a:gd name="T24" fmla="+- 0 6911 6909"/>
                              <a:gd name="T25" fmla="*/ T24 w 33"/>
                              <a:gd name="T26" fmla="+- 0 1420 1395"/>
                              <a:gd name="T27" fmla="*/ 1420 h 33"/>
                              <a:gd name="T28" fmla="+- 0 6917 6909"/>
                              <a:gd name="T29" fmla="*/ T28 w 33"/>
                              <a:gd name="T30" fmla="+- 0 1426 1395"/>
                              <a:gd name="T31" fmla="*/ 1426 h 33"/>
                              <a:gd name="T32" fmla="+- 0 6921 6909"/>
                              <a:gd name="T33" fmla="*/ T32 w 33"/>
                              <a:gd name="T34" fmla="+- 0 1428 1395"/>
                              <a:gd name="T35" fmla="*/ 1428 h 33"/>
                              <a:gd name="T36" fmla="+- 0 6930 6909"/>
                              <a:gd name="T37" fmla="*/ T36 w 33"/>
                              <a:gd name="T38" fmla="+- 0 1428 1395"/>
                              <a:gd name="T39" fmla="*/ 1428 h 33"/>
                              <a:gd name="T40" fmla="+- 0 6934 6909"/>
                              <a:gd name="T41" fmla="*/ T40 w 33"/>
                              <a:gd name="T42" fmla="+- 0 1426 1395"/>
                              <a:gd name="T43" fmla="*/ 1426 h 33"/>
                              <a:gd name="T44" fmla="+- 0 6940 6909"/>
                              <a:gd name="T45" fmla="*/ T44 w 33"/>
                              <a:gd name="T46" fmla="+- 0 1420 1395"/>
                              <a:gd name="T47" fmla="*/ 1420 h 33"/>
                              <a:gd name="T48" fmla="+- 0 6942 6909"/>
                              <a:gd name="T49" fmla="*/ T48 w 33"/>
                              <a:gd name="T50" fmla="+- 0 1416 1395"/>
                              <a:gd name="T51" fmla="*/ 1416 h 33"/>
                              <a:gd name="T52" fmla="+- 0 6942 6909"/>
                              <a:gd name="T53" fmla="*/ T52 w 33"/>
                              <a:gd name="T54" fmla="+- 0 1407 1395"/>
                              <a:gd name="T55" fmla="*/ 1407 h 33"/>
                              <a:gd name="T56" fmla="+- 0 6940 6909"/>
                              <a:gd name="T57" fmla="*/ T56 w 33"/>
                              <a:gd name="T58" fmla="+- 0 1403 1395"/>
                              <a:gd name="T59" fmla="*/ 1403 h 33"/>
                              <a:gd name="T60" fmla="+- 0 6934 6909"/>
                              <a:gd name="T61" fmla="*/ T60 w 33"/>
                              <a:gd name="T62" fmla="+- 0 1397 1395"/>
                              <a:gd name="T63" fmla="*/ 1397 h 33"/>
                              <a:gd name="T64" fmla="+- 0 6930 6909"/>
                              <a:gd name="T65" fmla="*/ T64 w 33"/>
                              <a:gd name="T66" fmla="+- 0 1395 1395"/>
                              <a:gd name="T67" fmla="*/ 139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Freeform 707"/>
                        <wps:cNvSpPr>
                          <a:spLocks/>
                        </wps:cNvSpPr>
                        <wps:spPr bwMode="auto">
                          <a:xfrm>
                            <a:off x="6909" y="1395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428 1395"/>
                              <a:gd name="T3" fmla="*/ 1428 h 33"/>
                              <a:gd name="T4" fmla="+- 0 6930 6909"/>
                              <a:gd name="T5" fmla="*/ T4 w 33"/>
                              <a:gd name="T6" fmla="+- 0 1428 1395"/>
                              <a:gd name="T7" fmla="*/ 1428 h 33"/>
                              <a:gd name="T8" fmla="+- 0 6934 6909"/>
                              <a:gd name="T9" fmla="*/ T8 w 33"/>
                              <a:gd name="T10" fmla="+- 0 1426 1395"/>
                              <a:gd name="T11" fmla="*/ 1426 h 33"/>
                              <a:gd name="T12" fmla="+- 0 6937 6909"/>
                              <a:gd name="T13" fmla="*/ T12 w 33"/>
                              <a:gd name="T14" fmla="+- 0 1423 1395"/>
                              <a:gd name="T15" fmla="*/ 1423 h 33"/>
                              <a:gd name="T16" fmla="+- 0 6940 6909"/>
                              <a:gd name="T17" fmla="*/ T16 w 33"/>
                              <a:gd name="T18" fmla="+- 0 1420 1395"/>
                              <a:gd name="T19" fmla="*/ 1420 h 33"/>
                              <a:gd name="T20" fmla="+- 0 6942 6909"/>
                              <a:gd name="T21" fmla="*/ T20 w 33"/>
                              <a:gd name="T22" fmla="+- 0 1416 1395"/>
                              <a:gd name="T23" fmla="*/ 1416 h 33"/>
                              <a:gd name="T24" fmla="+- 0 6942 6909"/>
                              <a:gd name="T25" fmla="*/ T24 w 33"/>
                              <a:gd name="T26" fmla="+- 0 1412 1395"/>
                              <a:gd name="T27" fmla="*/ 1412 h 33"/>
                              <a:gd name="T28" fmla="+- 0 6942 6909"/>
                              <a:gd name="T29" fmla="*/ T28 w 33"/>
                              <a:gd name="T30" fmla="+- 0 1407 1395"/>
                              <a:gd name="T31" fmla="*/ 1407 h 33"/>
                              <a:gd name="T32" fmla="+- 0 6940 6909"/>
                              <a:gd name="T33" fmla="*/ T32 w 33"/>
                              <a:gd name="T34" fmla="+- 0 1403 1395"/>
                              <a:gd name="T35" fmla="*/ 1403 h 33"/>
                              <a:gd name="T36" fmla="+- 0 6937 6909"/>
                              <a:gd name="T37" fmla="*/ T36 w 33"/>
                              <a:gd name="T38" fmla="+- 0 1400 1395"/>
                              <a:gd name="T39" fmla="*/ 1400 h 33"/>
                              <a:gd name="T40" fmla="+- 0 6934 6909"/>
                              <a:gd name="T41" fmla="*/ T40 w 33"/>
                              <a:gd name="T42" fmla="+- 0 1397 1395"/>
                              <a:gd name="T43" fmla="*/ 1397 h 33"/>
                              <a:gd name="T44" fmla="+- 0 6930 6909"/>
                              <a:gd name="T45" fmla="*/ T44 w 33"/>
                              <a:gd name="T46" fmla="+- 0 1395 1395"/>
                              <a:gd name="T47" fmla="*/ 1395 h 33"/>
                              <a:gd name="T48" fmla="+- 0 6926 6909"/>
                              <a:gd name="T49" fmla="*/ T48 w 33"/>
                              <a:gd name="T50" fmla="+- 0 1395 1395"/>
                              <a:gd name="T51" fmla="*/ 1395 h 33"/>
                              <a:gd name="T52" fmla="+- 0 6921 6909"/>
                              <a:gd name="T53" fmla="*/ T52 w 33"/>
                              <a:gd name="T54" fmla="+- 0 1395 1395"/>
                              <a:gd name="T55" fmla="*/ 1395 h 33"/>
                              <a:gd name="T56" fmla="+- 0 6917 6909"/>
                              <a:gd name="T57" fmla="*/ T56 w 33"/>
                              <a:gd name="T58" fmla="+- 0 1397 1395"/>
                              <a:gd name="T59" fmla="*/ 1397 h 33"/>
                              <a:gd name="T60" fmla="+- 0 6914 6909"/>
                              <a:gd name="T61" fmla="*/ T60 w 33"/>
                              <a:gd name="T62" fmla="+- 0 1400 1395"/>
                              <a:gd name="T63" fmla="*/ 1400 h 33"/>
                              <a:gd name="T64" fmla="+- 0 6911 6909"/>
                              <a:gd name="T65" fmla="*/ T64 w 33"/>
                              <a:gd name="T66" fmla="+- 0 1403 1395"/>
                              <a:gd name="T67" fmla="*/ 1403 h 33"/>
                              <a:gd name="T68" fmla="+- 0 6909 6909"/>
                              <a:gd name="T69" fmla="*/ T68 w 33"/>
                              <a:gd name="T70" fmla="+- 0 1407 1395"/>
                              <a:gd name="T71" fmla="*/ 1407 h 33"/>
                              <a:gd name="T72" fmla="+- 0 6909 6909"/>
                              <a:gd name="T73" fmla="*/ T72 w 33"/>
                              <a:gd name="T74" fmla="+- 0 1412 1395"/>
                              <a:gd name="T75" fmla="*/ 1412 h 33"/>
                              <a:gd name="T76" fmla="+- 0 6909 6909"/>
                              <a:gd name="T77" fmla="*/ T76 w 33"/>
                              <a:gd name="T78" fmla="+- 0 1416 1395"/>
                              <a:gd name="T79" fmla="*/ 1416 h 33"/>
                              <a:gd name="T80" fmla="+- 0 6911 6909"/>
                              <a:gd name="T81" fmla="*/ T80 w 33"/>
                              <a:gd name="T82" fmla="+- 0 1420 1395"/>
                              <a:gd name="T83" fmla="*/ 1420 h 33"/>
                              <a:gd name="T84" fmla="+- 0 6914 6909"/>
                              <a:gd name="T85" fmla="*/ T84 w 33"/>
                              <a:gd name="T86" fmla="+- 0 1423 1395"/>
                              <a:gd name="T87" fmla="*/ 1423 h 33"/>
                              <a:gd name="T88" fmla="+- 0 6917 6909"/>
                              <a:gd name="T89" fmla="*/ T88 w 33"/>
                              <a:gd name="T90" fmla="+- 0 1426 1395"/>
                              <a:gd name="T91" fmla="*/ 1426 h 33"/>
                              <a:gd name="T92" fmla="+- 0 6921 6909"/>
                              <a:gd name="T93" fmla="*/ T92 w 33"/>
                              <a:gd name="T94" fmla="+- 0 1428 1395"/>
                              <a:gd name="T95" fmla="*/ 1428 h 33"/>
                              <a:gd name="T96" fmla="+- 0 6926 6909"/>
                              <a:gd name="T97" fmla="*/ T96 w 33"/>
                              <a:gd name="T98" fmla="+- 0 1428 1395"/>
                              <a:gd name="T99" fmla="*/ 142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Freeform 706"/>
                        <wps:cNvSpPr>
                          <a:spLocks/>
                        </wps:cNvSpPr>
                        <wps:spPr bwMode="auto">
                          <a:xfrm>
                            <a:off x="7737" y="1387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1387 1387"/>
                              <a:gd name="T3" fmla="*/ 1387 h 33"/>
                              <a:gd name="T4" fmla="+- 0 7749 7737"/>
                              <a:gd name="T5" fmla="*/ T4 w 33"/>
                              <a:gd name="T6" fmla="+- 0 1387 1387"/>
                              <a:gd name="T7" fmla="*/ 1387 h 33"/>
                              <a:gd name="T8" fmla="+- 0 7745 7737"/>
                              <a:gd name="T9" fmla="*/ T8 w 33"/>
                              <a:gd name="T10" fmla="+- 0 1389 1387"/>
                              <a:gd name="T11" fmla="*/ 1389 h 33"/>
                              <a:gd name="T12" fmla="+- 0 7739 7737"/>
                              <a:gd name="T13" fmla="*/ T12 w 33"/>
                              <a:gd name="T14" fmla="+- 0 1395 1387"/>
                              <a:gd name="T15" fmla="*/ 1395 h 33"/>
                              <a:gd name="T16" fmla="+- 0 7737 7737"/>
                              <a:gd name="T17" fmla="*/ T16 w 33"/>
                              <a:gd name="T18" fmla="+- 0 1399 1387"/>
                              <a:gd name="T19" fmla="*/ 1399 h 33"/>
                              <a:gd name="T20" fmla="+- 0 7737 7737"/>
                              <a:gd name="T21" fmla="*/ T20 w 33"/>
                              <a:gd name="T22" fmla="+- 0 1408 1387"/>
                              <a:gd name="T23" fmla="*/ 1408 h 33"/>
                              <a:gd name="T24" fmla="+- 0 7739 7737"/>
                              <a:gd name="T25" fmla="*/ T24 w 33"/>
                              <a:gd name="T26" fmla="+- 0 1412 1387"/>
                              <a:gd name="T27" fmla="*/ 1412 h 33"/>
                              <a:gd name="T28" fmla="+- 0 7745 7737"/>
                              <a:gd name="T29" fmla="*/ T28 w 33"/>
                              <a:gd name="T30" fmla="+- 0 1418 1387"/>
                              <a:gd name="T31" fmla="*/ 1418 h 33"/>
                              <a:gd name="T32" fmla="+- 0 7749 7737"/>
                              <a:gd name="T33" fmla="*/ T32 w 33"/>
                              <a:gd name="T34" fmla="+- 0 1420 1387"/>
                              <a:gd name="T35" fmla="*/ 1420 h 33"/>
                              <a:gd name="T36" fmla="+- 0 7758 7737"/>
                              <a:gd name="T37" fmla="*/ T36 w 33"/>
                              <a:gd name="T38" fmla="+- 0 1420 1387"/>
                              <a:gd name="T39" fmla="*/ 1420 h 33"/>
                              <a:gd name="T40" fmla="+- 0 7762 7737"/>
                              <a:gd name="T41" fmla="*/ T40 w 33"/>
                              <a:gd name="T42" fmla="+- 0 1418 1387"/>
                              <a:gd name="T43" fmla="*/ 1418 h 33"/>
                              <a:gd name="T44" fmla="+- 0 7768 7737"/>
                              <a:gd name="T45" fmla="*/ T44 w 33"/>
                              <a:gd name="T46" fmla="+- 0 1412 1387"/>
                              <a:gd name="T47" fmla="*/ 1412 h 33"/>
                              <a:gd name="T48" fmla="+- 0 7770 7737"/>
                              <a:gd name="T49" fmla="*/ T48 w 33"/>
                              <a:gd name="T50" fmla="+- 0 1408 1387"/>
                              <a:gd name="T51" fmla="*/ 1408 h 33"/>
                              <a:gd name="T52" fmla="+- 0 7770 7737"/>
                              <a:gd name="T53" fmla="*/ T52 w 33"/>
                              <a:gd name="T54" fmla="+- 0 1399 1387"/>
                              <a:gd name="T55" fmla="*/ 1399 h 33"/>
                              <a:gd name="T56" fmla="+- 0 7768 7737"/>
                              <a:gd name="T57" fmla="*/ T56 w 33"/>
                              <a:gd name="T58" fmla="+- 0 1395 1387"/>
                              <a:gd name="T59" fmla="*/ 1395 h 33"/>
                              <a:gd name="T60" fmla="+- 0 7762 7737"/>
                              <a:gd name="T61" fmla="*/ T60 w 33"/>
                              <a:gd name="T62" fmla="+- 0 1389 1387"/>
                              <a:gd name="T63" fmla="*/ 1389 h 33"/>
                              <a:gd name="T64" fmla="+- 0 7758 7737"/>
                              <a:gd name="T65" fmla="*/ T64 w 33"/>
                              <a:gd name="T66" fmla="+- 0 1387 1387"/>
                              <a:gd name="T67" fmla="*/ 138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Freeform 705"/>
                        <wps:cNvSpPr>
                          <a:spLocks/>
                        </wps:cNvSpPr>
                        <wps:spPr bwMode="auto">
                          <a:xfrm>
                            <a:off x="7737" y="1387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420 1387"/>
                              <a:gd name="T3" fmla="*/ 1420 h 33"/>
                              <a:gd name="T4" fmla="+- 0 7758 7737"/>
                              <a:gd name="T5" fmla="*/ T4 w 33"/>
                              <a:gd name="T6" fmla="+- 0 1420 1387"/>
                              <a:gd name="T7" fmla="*/ 1420 h 33"/>
                              <a:gd name="T8" fmla="+- 0 7762 7737"/>
                              <a:gd name="T9" fmla="*/ T8 w 33"/>
                              <a:gd name="T10" fmla="+- 0 1418 1387"/>
                              <a:gd name="T11" fmla="*/ 1418 h 33"/>
                              <a:gd name="T12" fmla="+- 0 7765 7737"/>
                              <a:gd name="T13" fmla="*/ T12 w 33"/>
                              <a:gd name="T14" fmla="+- 0 1415 1387"/>
                              <a:gd name="T15" fmla="*/ 1415 h 33"/>
                              <a:gd name="T16" fmla="+- 0 7768 7737"/>
                              <a:gd name="T17" fmla="*/ T16 w 33"/>
                              <a:gd name="T18" fmla="+- 0 1412 1387"/>
                              <a:gd name="T19" fmla="*/ 1412 h 33"/>
                              <a:gd name="T20" fmla="+- 0 7770 7737"/>
                              <a:gd name="T21" fmla="*/ T20 w 33"/>
                              <a:gd name="T22" fmla="+- 0 1408 1387"/>
                              <a:gd name="T23" fmla="*/ 1408 h 33"/>
                              <a:gd name="T24" fmla="+- 0 7770 7737"/>
                              <a:gd name="T25" fmla="*/ T24 w 33"/>
                              <a:gd name="T26" fmla="+- 0 1403 1387"/>
                              <a:gd name="T27" fmla="*/ 1403 h 33"/>
                              <a:gd name="T28" fmla="+- 0 7770 7737"/>
                              <a:gd name="T29" fmla="*/ T28 w 33"/>
                              <a:gd name="T30" fmla="+- 0 1399 1387"/>
                              <a:gd name="T31" fmla="*/ 1399 h 33"/>
                              <a:gd name="T32" fmla="+- 0 7768 7737"/>
                              <a:gd name="T33" fmla="*/ T32 w 33"/>
                              <a:gd name="T34" fmla="+- 0 1395 1387"/>
                              <a:gd name="T35" fmla="*/ 1395 h 33"/>
                              <a:gd name="T36" fmla="+- 0 7765 7737"/>
                              <a:gd name="T37" fmla="*/ T36 w 33"/>
                              <a:gd name="T38" fmla="+- 0 1392 1387"/>
                              <a:gd name="T39" fmla="*/ 1392 h 33"/>
                              <a:gd name="T40" fmla="+- 0 7762 7737"/>
                              <a:gd name="T41" fmla="*/ T40 w 33"/>
                              <a:gd name="T42" fmla="+- 0 1389 1387"/>
                              <a:gd name="T43" fmla="*/ 1389 h 33"/>
                              <a:gd name="T44" fmla="+- 0 7758 7737"/>
                              <a:gd name="T45" fmla="*/ T44 w 33"/>
                              <a:gd name="T46" fmla="+- 0 1387 1387"/>
                              <a:gd name="T47" fmla="*/ 1387 h 33"/>
                              <a:gd name="T48" fmla="+- 0 7754 7737"/>
                              <a:gd name="T49" fmla="*/ T48 w 33"/>
                              <a:gd name="T50" fmla="+- 0 1387 1387"/>
                              <a:gd name="T51" fmla="*/ 1387 h 33"/>
                              <a:gd name="T52" fmla="+- 0 7749 7737"/>
                              <a:gd name="T53" fmla="*/ T52 w 33"/>
                              <a:gd name="T54" fmla="+- 0 1387 1387"/>
                              <a:gd name="T55" fmla="*/ 1387 h 33"/>
                              <a:gd name="T56" fmla="+- 0 7745 7737"/>
                              <a:gd name="T57" fmla="*/ T56 w 33"/>
                              <a:gd name="T58" fmla="+- 0 1389 1387"/>
                              <a:gd name="T59" fmla="*/ 1389 h 33"/>
                              <a:gd name="T60" fmla="+- 0 7742 7737"/>
                              <a:gd name="T61" fmla="*/ T60 w 33"/>
                              <a:gd name="T62" fmla="+- 0 1392 1387"/>
                              <a:gd name="T63" fmla="*/ 1392 h 33"/>
                              <a:gd name="T64" fmla="+- 0 7739 7737"/>
                              <a:gd name="T65" fmla="*/ T64 w 33"/>
                              <a:gd name="T66" fmla="+- 0 1395 1387"/>
                              <a:gd name="T67" fmla="*/ 1395 h 33"/>
                              <a:gd name="T68" fmla="+- 0 7737 7737"/>
                              <a:gd name="T69" fmla="*/ T68 w 33"/>
                              <a:gd name="T70" fmla="+- 0 1399 1387"/>
                              <a:gd name="T71" fmla="*/ 1399 h 33"/>
                              <a:gd name="T72" fmla="+- 0 7737 7737"/>
                              <a:gd name="T73" fmla="*/ T72 w 33"/>
                              <a:gd name="T74" fmla="+- 0 1403 1387"/>
                              <a:gd name="T75" fmla="*/ 1403 h 33"/>
                              <a:gd name="T76" fmla="+- 0 7737 7737"/>
                              <a:gd name="T77" fmla="*/ T76 w 33"/>
                              <a:gd name="T78" fmla="+- 0 1408 1387"/>
                              <a:gd name="T79" fmla="*/ 1408 h 33"/>
                              <a:gd name="T80" fmla="+- 0 7739 7737"/>
                              <a:gd name="T81" fmla="*/ T80 w 33"/>
                              <a:gd name="T82" fmla="+- 0 1412 1387"/>
                              <a:gd name="T83" fmla="*/ 1412 h 33"/>
                              <a:gd name="T84" fmla="+- 0 7742 7737"/>
                              <a:gd name="T85" fmla="*/ T84 w 33"/>
                              <a:gd name="T86" fmla="+- 0 1415 1387"/>
                              <a:gd name="T87" fmla="*/ 1415 h 33"/>
                              <a:gd name="T88" fmla="+- 0 7745 7737"/>
                              <a:gd name="T89" fmla="*/ T88 w 33"/>
                              <a:gd name="T90" fmla="+- 0 1418 1387"/>
                              <a:gd name="T91" fmla="*/ 1418 h 33"/>
                              <a:gd name="T92" fmla="+- 0 7749 7737"/>
                              <a:gd name="T93" fmla="*/ T92 w 33"/>
                              <a:gd name="T94" fmla="+- 0 1420 1387"/>
                              <a:gd name="T95" fmla="*/ 1420 h 33"/>
                              <a:gd name="T96" fmla="+- 0 7754 7737"/>
                              <a:gd name="T97" fmla="*/ T96 w 33"/>
                              <a:gd name="T98" fmla="+- 0 1420 1387"/>
                              <a:gd name="T99" fmla="*/ 142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" name="Freeform 704"/>
                        <wps:cNvSpPr>
                          <a:spLocks/>
                        </wps:cNvSpPr>
                        <wps:spPr bwMode="auto">
                          <a:xfrm>
                            <a:off x="8565" y="1477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1478 1478"/>
                              <a:gd name="T3" fmla="*/ 1478 h 33"/>
                              <a:gd name="T4" fmla="+- 0 8578 8566"/>
                              <a:gd name="T5" fmla="*/ T4 w 33"/>
                              <a:gd name="T6" fmla="+- 0 1478 1478"/>
                              <a:gd name="T7" fmla="*/ 1478 h 33"/>
                              <a:gd name="T8" fmla="+- 0 8574 8566"/>
                              <a:gd name="T9" fmla="*/ T8 w 33"/>
                              <a:gd name="T10" fmla="+- 0 1480 1478"/>
                              <a:gd name="T11" fmla="*/ 1480 h 33"/>
                              <a:gd name="T12" fmla="+- 0 8567 8566"/>
                              <a:gd name="T13" fmla="*/ T12 w 33"/>
                              <a:gd name="T14" fmla="+- 0 1486 1478"/>
                              <a:gd name="T15" fmla="*/ 1486 h 33"/>
                              <a:gd name="T16" fmla="+- 0 8566 8566"/>
                              <a:gd name="T17" fmla="*/ T16 w 33"/>
                              <a:gd name="T18" fmla="+- 0 1490 1478"/>
                              <a:gd name="T19" fmla="*/ 1490 h 33"/>
                              <a:gd name="T20" fmla="+- 0 8566 8566"/>
                              <a:gd name="T21" fmla="*/ T20 w 33"/>
                              <a:gd name="T22" fmla="+- 0 1498 1478"/>
                              <a:gd name="T23" fmla="*/ 1498 h 33"/>
                              <a:gd name="T24" fmla="+- 0 8567 8566"/>
                              <a:gd name="T25" fmla="*/ T24 w 33"/>
                              <a:gd name="T26" fmla="+- 0 1503 1478"/>
                              <a:gd name="T27" fmla="*/ 1503 h 33"/>
                              <a:gd name="T28" fmla="+- 0 8574 8566"/>
                              <a:gd name="T29" fmla="*/ T28 w 33"/>
                              <a:gd name="T30" fmla="+- 0 1509 1478"/>
                              <a:gd name="T31" fmla="*/ 1509 h 33"/>
                              <a:gd name="T32" fmla="+- 0 8578 8566"/>
                              <a:gd name="T33" fmla="*/ T32 w 33"/>
                              <a:gd name="T34" fmla="+- 0 1510 1478"/>
                              <a:gd name="T35" fmla="*/ 1510 h 33"/>
                              <a:gd name="T36" fmla="+- 0 8586 8566"/>
                              <a:gd name="T37" fmla="*/ T36 w 33"/>
                              <a:gd name="T38" fmla="+- 0 1510 1478"/>
                              <a:gd name="T39" fmla="*/ 1510 h 33"/>
                              <a:gd name="T40" fmla="+- 0 8591 8566"/>
                              <a:gd name="T41" fmla="*/ T40 w 33"/>
                              <a:gd name="T42" fmla="+- 0 1509 1478"/>
                              <a:gd name="T43" fmla="*/ 1509 h 33"/>
                              <a:gd name="T44" fmla="+- 0 8597 8566"/>
                              <a:gd name="T45" fmla="*/ T44 w 33"/>
                              <a:gd name="T46" fmla="+- 0 1503 1478"/>
                              <a:gd name="T47" fmla="*/ 1503 h 33"/>
                              <a:gd name="T48" fmla="+- 0 8598 8566"/>
                              <a:gd name="T49" fmla="*/ T48 w 33"/>
                              <a:gd name="T50" fmla="+- 0 1498 1478"/>
                              <a:gd name="T51" fmla="*/ 1498 h 33"/>
                              <a:gd name="T52" fmla="+- 0 8598 8566"/>
                              <a:gd name="T53" fmla="*/ T52 w 33"/>
                              <a:gd name="T54" fmla="+- 0 1490 1478"/>
                              <a:gd name="T55" fmla="*/ 1490 h 33"/>
                              <a:gd name="T56" fmla="+- 0 8597 8566"/>
                              <a:gd name="T57" fmla="*/ T56 w 33"/>
                              <a:gd name="T58" fmla="+- 0 1486 1478"/>
                              <a:gd name="T59" fmla="*/ 1486 h 33"/>
                              <a:gd name="T60" fmla="+- 0 8591 8566"/>
                              <a:gd name="T61" fmla="*/ T60 w 33"/>
                              <a:gd name="T62" fmla="+- 0 1480 1478"/>
                              <a:gd name="T63" fmla="*/ 1480 h 33"/>
                              <a:gd name="T64" fmla="+- 0 8586 8566"/>
                              <a:gd name="T65" fmla="*/ T64 w 33"/>
                              <a:gd name="T66" fmla="+- 0 1478 1478"/>
                              <a:gd name="T67" fmla="*/ 147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8" name="Freeform 703"/>
                        <wps:cNvSpPr>
                          <a:spLocks/>
                        </wps:cNvSpPr>
                        <wps:spPr bwMode="auto">
                          <a:xfrm>
                            <a:off x="8565" y="1477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510 1478"/>
                              <a:gd name="T3" fmla="*/ 1510 h 33"/>
                              <a:gd name="T4" fmla="+- 0 8586 8566"/>
                              <a:gd name="T5" fmla="*/ T4 w 33"/>
                              <a:gd name="T6" fmla="+- 0 1510 1478"/>
                              <a:gd name="T7" fmla="*/ 1510 h 33"/>
                              <a:gd name="T8" fmla="+- 0 8591 8566"/>
                              <a:gd name="T9" fmla="*/ T8 w 33"/>
                              <a:gd name="T10" fmla="+- 0 1509 1478"/>
                              <a:gd name="T11" fmla="*/ 1509 h 33"/>
                              <a:gd name="T12" fmla="+- 0 8594 8566"/>
                              <a:gd name="T13" fmla="*/ T12 w 33"/>
                              <a:gd name="T14" fmla="+- 0 1506 1478"/>
                              <a:gd name="T15" fmla="*/ 1506 h 33"/>
                              <a:gd name="T16" fmla="+- 0 8597 8566"/>
                              <a:gd name="T17" fmla="*/ T16 w 33"/>
                              <a:gd name="T18" fmla="+- 0 1503 1478"/>
                              <a:gd name="T19" fmla="*/ 1503 h 33"/>
                              <a:gd name="T20" fmla="+- 0 8598 8566"/>
                              <a:gd name="T21" fmla="*/ T20 w 33"/>
                              <a:gd name="T22" fmla="+- 0 1498 1478"/>
                              <a:gd name="T23" fmla="*/ 1498 h 33"/>
                              <a:gd name="T24" fmla="+- 0 8598 8566"/>
                              <a:gd name="T25" fmla="*/ T24 w 33"/>
                              <a:gd name="T26" fmla="+- 0 1494 1478"/>
                              <a:gd name="T27" fmla="*/ 1494 h 33"/>
                              <a:gd name="T28" fmla="+- 0 8598 8566"/>
                              <a:gd name="T29" fmla="*/ T28 w 33"/>
                              <a:gd name="T30" fmla="+- 0 1490 1478"/>
                              <a:gd name="T31" fmla="*/ 1490 h 33"/>
                              <a:gd name="T32" fmla="+- 0 8597 8566"/>
                              <a:gd name="T33" fmla="*/ T32 w 33"/>
                              <a:gd name="T34" fmla="+- 0 1486 1478"/>
                              <a:gd name="T35" fmla="*/ 1486 h 33"/>
                              <a:gd name="T36" fmla="+- 0 8594 8566"/>
                              <a:gd name="T37" fmla="*/ T36 w 33"/>
                              <a:gd name="T38" fmla="+- 0 1483 1478"/>
                              <a:gd name="T39" fmla="*/ 1483 h 33"/>
                              <a:gd name="T40" fmla="+- 0 8591 8566"/>
                              <a:gd name="T41" fmla="*/ T40 w 33"/>
                              <a:gd name="T42" fmla="+- 0 1480 1478"/>
                              <a:gd name="T43" fmla="*/ 1480 h 33"/>
                              <a:gd name="T44" fmla="+- 0 8586 8566"/>
                              <a:gd name="T45" fmla="*/ T44 w 33"/>
                              <a:gd name="T46" fmla="+- 0 1478 1478"/>
                              <a:gd name="T47" fmla="*/ 1478 h 33"/>
                              <a:gd name="T48" fmla="+- 0 8582 8566"/>
                              <a:gd name="T49" fmla="*/ T48 w 33"/>
                              <a:gd name="T50" fmla="+- 0 1478 1478"/>
                              <a:gd name="T51" fmla="*/ 1478 h 33"/>
                              <a:gd name="T52" fmla="+- 0 8578 8566"/>
                              <a:gd name="T53" fmla="*/ T52 w 33"/>
                              <a:gd name="T54" fmla="+- 0 1478 1478"/>
                              <a:gd name="T55" fmla="*/ 1478 h 33"/>
                              <a:gd name="T56" fmla="+- 0 8574 8566"/>
                              <a:gd name="T57" fmla="*/ T56 w 33"/>
                              <a:gd name="T58" fmla="+- 0 1480 1478"/>
                              <a:gd name="T59" fmla="*/ 1480 h 33"/>
                              <a:gd name="T60" fmla="+- 0 8571 8566"/>
                              <a:gd name="T61" fmla="*/ T60 w 33"/>
                              <a:gd name="T62" fmla="+- 0 1483 1478"/>
                              <a:gd name="T63" fmla="*/ 1483 h 33"/>
                              <a:gd name="T64" fmla="+- 0 8567 8566"/>
                              <a:gd name="T65" fmla="*/ T64 w 33"/>
                              <a:gd name="T66" fmla="+- 0 1486 1478"/>
                              <a:gd name="T67" fmla="*/ 1486 h 33"/>
                              <a:gd name="T68" fmla="+- 0 8566 8566"/>
                              <a:gd name="T69" fmla="*/ T68 w 33"/>
                              <a:gd name="T70" fmla="+- 0 1490 1478"/>
                              <a:gd name="T71" fmla="*/ 1490 h 33"/>
                              <a:gd name="T72" fmla="+- 0 8566 8566"/>
                              <a:gd name="T73" fmla="*/ T72 w 33"/>
                              <a:gd name="T74" fmla="+- 0 1494 1478"/>
                              <a:gd name="T75" fmla="*/ 1494 h 33"/>
                              <a:gd name="T76" fmla="+- 0 8566 8566"/>
                              <a:gd name="T77" fmla="*/ T76 w 33"/>
                              <a:gd name="T78" fmla="+- 0 1498 1478"/>
                              <a:gd name="T79" fmla="*/ 1498 h 33"/>
                              <a:gd name="T80" fmla="+- 0 8567 8566"/>
                              <a:gd name="T81" fmla="*/ T80 w 33"/>
                              <a:gd name="T82" fmla="+- 0 1503 1478"/>
                              <a:gd name="T83" fmla="*/ 1503 h 33"/>
                              <a:gd name="T84" fmla="+- 0 8571 8566"/>
                              <a:gd name="T85" fmla="*/ T84 w 33"/>
                              <a:gd name="T86" fmla="+- 0 1506 1478"/>
                              <a:gd name="T87" fmla="*/ 1506 h 33"/>
                              <a:gd name="T88" fmla="+- 0 8574 8566"/>
                              <a:gd name="T89" fmla="*/ T88 w 33"/>
                              <a:gd name="T90" fmla="+- 0 1509 1478"/>
                              <a:gd name="T91" fmla="*/ 1509 h 33"/>
                              <a:gd name="T92" fmla="+- 0 8578 8566"/>
                              <a:gd name="T93" fmla="*/ T92 w 33"/>
                              <a:gd name="T94" fmla="+- 0 1510 1478"/>
                              <a:gd name="T95" fmla="*/ 1510 h 33"/>
                              <a:gd name="T96" fmla="+- 0 8582 8566"/>
                              <a:gd name="T97" fmla="*/ T96 w 33"/>
                              <a:gd name="T98" fmla="+- 0 1510 1478"/>
                              <a:gd name="T99" fmla="*/ 151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1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Freeform 702"/>
                        <wps:cNvSpPr>
                          <a:spLocks/>
                        </wps:cNvSpPr>
                        <wps:spPr bwMode="auto">
                          <a:xfrm>
                            <a:off x="9394" y="1366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1366 1366"/>
                              <a:gd name="T3" fmla="*/ 1366 h 33"/>
                              <a:gd name="T4" fmla="+- 0 9406 9394"/>
                              <a:gd name="T5" fmla="*/ T4 w 33"/>
                              <a:gd name="T6" fmla="+- 0 1366 1366"/>
                              <a:gd name="T7" fmla="*/ 1366 h 33"/>
                              <a:gd name="T8" fmla="+- 0 9402 9394"/>
                              <a:gd name="T9" fmla="*/ T8 w 33"/>
                              <a:gd name="T10" fmla="+- 0 1368 1366"/>
                              <a:gd name="T11" fmla="*/ 1368 h 33"/>
                              <a:gd name="T12" fmla="+- 0 9396 9394"/>
                              <a:gd name="T13" fmla="*/ T12 w 33"/>
                              <a:gd name="T14" fmla="+- 0 1374 1366"/>
                              <a:gd name="T15" fmla="*/ 1374 h 33"/>
                              <a:gd name="T16" fmla="+- 0 9394 9394"/>
                              <a:gd name="T17" fmla="*/ T16 w 33"/>
                              <a:gd name="T18" fmla="+- 0 1378 1366"/>
                              <a:gd name="T19" fmla="*/ 1378 h 33"/>
                              <a:gd name="T20" fmla="+- 0 9394 9394"/>
                              <a:gd name="T21" fmla="*/ T20 w 33"/>
                              <a:gd name="T22" fmla="+- 0 1387 1366"/>
                              <a:gd name="T23" fmla="*/ 1387 h 33"/>
                              <a:gd name="T24" fmla="+- 0 9396 9394"/>
                              <a:gd name="T25" fmla="*/ T24 w 33"/>
                              <a:gd name="T26" fmla="+- 0 1391 1366"/>
                              <a:gd name="T27" fmla="*/ 1391 h 33"/>
                              <a:gd name="T28" fmla="+- 0 9402 9394"/>
                              <a:gd name="T29" fmla="*/ T28 w 33"/>
                              <a:gd name="T30" fmla="+- 0 1397 1366"/>
                              <a:gd name="T31" fmla="*/ 1397 h 33"/>
                              <a:gd name="T32" fmla="+- 0 9406 9394"/>
                              <a:gd name="T33" fmla="*/ T32 w 33"/>
                              <a:gd name="T34" fmla="+- 0 1399 1366"/>
                              <a:gd name="T35" fmla="*/ 1399 h 33"/>
                              <a:gd name="T36" fmla="+- 0 9415 9394"/>
                              <a:gd name="T37" fmla="*/ T36 w 33"/>
                              <a:gd name="T38" fmla="+- 0 1399 1366"/>
                              <a:gd name="T39" fmla="*/ 1399 h 33"/>
                              <a:gd name="T40" fmla="+- 0 9419 9394"/>
                              <a:gd name="T41" fmla="*/ T40 w 33"/>
                              <a:gd name="T42" fmla="+- 0 1397 1366"/>
                              <a:gd name="T43" fmla="*/ 1397 h 33"/>
                              <a:gd name="T44" fmla="+- 0 9425 9394"/>
                              <a:gd name="T45" fmla="*/ T44 w 33"/>
                              <a:gd name="T46" fmla="+- 0 1391 1366"/>
                              <a:gd name="T47" fmla="*/ 1391 h 33"/>
                              <a:gd name="T48" fmla="+- 0 9427 9394"/>
                              <a:gd name="T49" fmla="*/ T48 w 33"/>
                              <a:gd name="T50" fmla="+- 0 1387 1366"/>
                              <a:gd name="T51" fmla="*/ 1387 h 33"/>
                              <a:gd name="T52" fmla="+- 0 9427 9394"/>
                              <a:gd name="T53" fmla="*/ T52 w 33"/>
                              <a:gd name="T54" fmla="+- 0 1378 1366"/>
                              <a:gd name="T55" fmla="*/ 1378 h 33"/>
                              <a:gd name="T56" fmla="+- 0 9425 9394"/>
                              <a:gd name="T57" fmla="*/ T56 w 33"/>
                              <a:gd name="T58" fmla="+- 0 1374 1366"/>
                              <a:gd name="T59" fmla="*/ 1374 h 33"/>
                              <a:gd name="T60" fmla="+- 0 9419 9394"/>
                              <a:gd name="T61" fmla="*/ T60 w 33"/>
                              <a:gd name="T62" fmla="+- 0 1368 1366"/>
                              <a:gd name="T63" fmla="*/ 1368 h 33"/>
                              <a:gd name="T64" fmla="+- 0 9415 9394"/>
                              <a:gd name="T65" fmla="*/ T64 w 33"/>
                              <a:gd name="T66" fmla="+- 0 1366 1366"/>
                              <a:gd name="T67" fmla="*/ 13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Freeform 701"/>
                        <wps:cNvSpPr>
                          <a:spLocks/>
                        </wps:cNvSpPr>
                        <wps:spPr bwMode="auto">
                          <a:xfrm>
                            <a:off x="9394" y="1366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1399 1366"/>
                              <a:gd name="T3" fmla="*/ 1399 h 33"/>
                              <a:gd name="T4" fmla="+- 0 9415 9394"/>
                              <a:gd name="T5" fmla="*/ T4 w 33"/>
                              <a:gd name="T6" fmla="+- 0 1399 1366"/>
                              <a:gd name="T7" fmla="*/ 1399 h 33"/>
                              <a:gd name="T8" fmla="+- 0 9419 9394"/>
                              <a:gd name="T9" fmla="*/ T8 w 33"/>
                              <a:gd name="T10" fmla="+- 0 1397 1366"/>
                              <a:gd name="T11" fmla="*/ 1397 h 33"/>
                              <a:gd name="T12" fmla="+- 0 9422 9394"/>
                              <a:gd name="T13" fmla="*/ T12 w 33"/>
                              <a:gd name="T14" fmla="+- 0 1394 1366"/>
                              <a:gd name="T15" fmla="*/ 1394 h 33"/>
                              <a:gd name="T16" fmla="+- 0 9425 9394"/>
                              <a:gd name="T17" fmla="*/ T16 w 33"/>
                              <a:gd name="T18" fmla="+- 0 1391 1366"/>
                              <a:gd name="T19" fmla="*/ 1391 h 33"/>
                              <a:gd name="T20" fmla="+- 0 9427 9394"/>
                              <a:gd name="T21" fmla="*/ T20 w 33"/>
                              <a:gd name="T22" fmla="+- 0 1387 1366"/>
                              <a:gd name="T23" fmla="*/ 1387 h 33"/>
                              <a:gd name="T24" fmla="+- 0 9427 9394"/>
                              <a:gd name="T25" fmla="*/ T24 w 33"/>
                              <a:gd name="T26" fmla="+- 0 1383 1366"/>
                              <a:gd name="T27" fmla="*/ 1383 h 33"/>
                              <a:gd name="T28" fmla="+- 0 9427 9394"/>
                              <a:gd name="T29" fmla="*/ T28 w 33"/>
                              <a:gd name="T30" fmla="+- 0 1378 1366"/>
                              <a:gd name="T31" fmla="*/ 1378 h 33"/>
                              <a:gd name="T32" fmla="+- 0 9425 9394"/>
                              <a:gd name="T33" fmla="*/ T32 w 33"/>
                              <a:gd name="T34" fmla="+- 0 1374 1366"/>
                              <a:gd name="T35" fmla="*/ 1374 h 33"/>
                              <a:gd name="T36" fmla="+- 0 9422 9394"/>
                              <a:gd name="T37" fmla="*/ T36 w 33"/>
                              <a:gd name="T38" fmla="+- 0 1371 1366"/>
                              <a:gd name="T39" fmla="*/ 1371 h 33"/>
                              <a:gd name="T40" fmla="+- 0 9419 9394"/>
                              <a:gd name="T41" fmla="*/ T40 w 33"/>
                              <a:gd name="T42" fmla="+- 0 1368 1366"/>
                              <a:gd name="T43" fmla="*/ 1368 h 33"/>
                              <a:gd name="T44" fmla="+- 0 9415 9394"/>
                              <a:gd name="T45" fmla="*/ T44 w 33"/>
                              <a:gd name="T46" fmla="+- 0 1366 1366"/>
                              <a:gd name="T47" fmla="*/ 1366 h 33"/>
                              <a:gd name="T48" fmla="+- 0 9410 9394"/>
                              <a:gd name="T49" fmla="*/ T48 w 33"/>
                              <a:gd name="T50" fmla="+- 0 1366 1366"/>
                              <a:gd name="T51" fmla="*/ 1366 h 33"/>
                              <a:gd name="T52" fmla="+- 0 9406 9394"/>
                              <a:gd name="T53" fmla="*/ T52 w 33"/>
                              <a:gd name="T54" fmla="+- 0 1366 1366"/>
                              <a:gd name="T55" fmla="*/ 1366 h 33"/>
                              <a:gd name="T56" fmla="+- 0 9402 9394"/>
                              <a:gd name="T57" fmla="*/ T56 w 33"/>
                              <a:gd name="T58" fmla="+- 0 1368 1366"/>
                              <a:gd name="T59" fmla="*/ 1368 h 33"/>
                              <a:gd name="T60" fmla="+- 0 9399 9394"/>
                              <a:gd name="T61" fmla="*/ T60 w 33"/>
                              <a:gd name="T62" fmla="+- 0 1371 1366"/>
                              <a:gd name="T63" fmla="*/ 1371 h 33"/>
                              <a:gd name="T64" fmla="+- 0 9396 9394"/>
                              <a:gd name="T65" fmla="*/ T64 w 33"/>
                              <a:gd name="T66" fmla="+- 0 1374 1366"/>
                              <a:gd name="T67" fmla="*/ 1374 h 33"/>
                              <a:gd name="T68" fmla="+- 0 9394 9394"/>
                              <a:gd name="T69" fmla="*/ T68 w 33"/>
                              <a:gd name="T70" fmla="+- 0 1378 1366"/>
                              <a:gd name="T71" fmla="*/ 1378 h 33"/>
                              <a:gd name="T72" fmla="+- 0 9394 9394"/>
                              <a:gd name="T73" fmla="*/ T72 w 33"/>
                              <a:gd name="T74" fmla="+- 0 1383 1366"/>
                              <a:gd name="T75" fmla="*/ 1383 h 33"/>
                              <a:gd name="T76" fmla="+- 0 9394 9394"/>
                              <a:gd name="T77" fmla="*/ T76 w 33"/>
                              <a:gd name="T78" fmla="+- 0 1387 1366"/>
                              <a:gd name="T79" fmla="*/ 1387 h 33"/>
                              <a:gd name="T80" fmla="+- 0 9396 9394"/>
                              <a:gd name="T81" fmla="*/ T80 w 33"/>
                              <a:gd name="T82" fmla="+- 0 1391 1366"/>
                              <a:gd name="T83" fmla="*/ 1391 h 33"/>
                              <a:gd name="T84" fmla="+- 0 9399 9394"/>
                              <a:gd name="T85" fmla="*/ T84 w 33"/>
                              <a:gd name="T86" fmla="+- 0 1394 1366"/>
                              <a:gd name="T87" fmla="*/ 1394 h 33"/>
                              <a:gd name="T88" fmla="+- 0 9402 9394"/>
                              <a:gd name="T89" fmla="*/ T88 w 33"/>
                              <a:gd name="T90" fmla="+- 0 1397 1366"/>
                              <a:gd name="T91" fmla="*/ 1397 h 33"/>
                              <a:gd name="T92" fmla="+- 0 9406 9394"/>
                              <a:gd name="T93" fmla="*/ T92 w 33"/>
                              <a:gd name="T94" fmla="+- 0 1399 1366"/>
                              <a:gd name="T95" fmla="*/ 1399 h 33"/>
                              <a:gd name="T96" fmla="+- 0 9410 9394"/>
                              <a:gd name="T97" fmla="*/ T96 w 33"/>
                              <a:gd name="T98" fmla="+- 0 1399 1366"/>
                              <a:gd name="T99" fmla="*/ 139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Freeform 700"/>
                        <wps:cNvSpPr>
                          <a:spLocks/>
                        </wps:cNvSpPr>
                        <wps:spPr bwMode="auto">
                          <a:xfrm>
                            <a:off x="10222" y="1591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592 1592"/>
                              <a:gd name="T3" fmla="*/ 1592 h 33"/>
                              <a:gd name="T4" fmla="+- 0 10234 10222"/>
                              <a:gd name="T5" fmla="*/ T4 w 33"/>
                              <a:gd name="T6" fmla="+- 0 1592 1592"/>
                              <a:gd name="T7" fmla="*/ 1592 h 33"/>
                              <a:gd name="T8" fmla="+- 0 10230 10222"/>
                              <a:gd name="T9" fmla="*/ T8 w 33"/>
                              <a:gd name="T10" fmla="+- 0 1593 1592"/>
                              <a:gd name="T11" fmla="*/ 1593 h 33"/>
                              <a:gd name="T12" fmla="+- 0 10224 10222"/>
                              <a:gd name="T13" fmla="*/ T12 w 33"/>
                              <a:gd name="T14" fmla="+- 0 1600 1592"/>
                              <a:gd name="T15" fmla="*/ 1600 h 33"/>
                              <a:gd name="T16" fmla="+- 0 10222 10222"/>
                              <a:gd name="T17" fmla="*/ T16 w 33"/>
                              <a:gd name="T18" fmla="+- 0 1604 1592"/>
                              <a:gd name="T19" fmla="*/ 1604 h 33"/>
                              <a:gd name="T20" fmla="+- 0 10222 10222"/>
                              <a:gd name="T21" fmla="*/ T20 w 33"/>
                              <a:gd name="T22" fmla="+- 0 1612 1592"/>
                              <a:gd name="T23" fmla="*/ 1612 h 33"/>
                              <a:gd name="T24" fmla="+- 0 10224 10222"/>
                              <a:gd name="T25" fmla="*/ T24 w 33"/>
                              <a:gd name="T26" fmla="+- 0 1617 1592"/>
                              <a:gd name="T27" fmla="*/ 1617 h 33"/>
                              <a:gd name="T28" fmla="+- 0 10230 10222"/>
                              <a:gd name="T29" fmla="*/ T28 w 33"/>
                              <a:gd name="T30" fmla="+- 0 1623 1592"/>
                              <a:gd name="T31" fmla="*/ 1623 h 33"/>
                              <a:gd name="T32" fmla="+- 0 10234 10222"/>
                              <a:gd name="T33" fmla="*/ T32 w 33"/>
                              <a:gd name="T34" fmla="+- 0 1624 1592"/>
                              <a:gd name="T35" fmla="*/ 1624 h 33"/>
                              <a:gd name="T36" fmla="+- 0 10243 10222"/>
                              <a:gd name="T37" fmla="*/ T36 w 33"/>
                              <a:gd name="T38" fmla="+- 0 1624 1592"/>
                              <a:gd name="T39" fmla="*/ 1624 h 33"/>
                              <a:gd name="T40" fmla="+- 0 10247 10222"/>
                              <a:gd name="T41" fmla="*/ T40 w 33"/>
                              <a:gd name="T42" fmla="+- 0 1623 1592"/>
                              <a:gd name="T43" fmla="*/ 1623 h 33"/>
                              <a:gd name="T44" fmla="+- 0 10253 10222"/>
                              <a:gd name="T45" fmla="*/ T44 w 33"/>
                              <a:gd name="T46" fmla="+- 0 1617 1592"/>
                              <a:gd name="T47" fmla="*/ 1617 h 33"/>
                              <a:gd name="T48" fmla="+- 0 10255 10222"/>
                              <a:gd name="T49" fmla="*/ T48 w 33"/>
                              <a:gd name="T50" fmla="+- 0 1612 1592"/>
                              <a:gd name="T51" fmla="*/ 1612 h 33"/>
                              <a:gd name="T52" fmla="+- 0 10255 10222"/>
                              <a:gd name="T53" fmla="*/ T52 w 33"/>
                              <a:gd name="T54" fmla="+- 0 1604 1592"/>
                              <a:gd name="T55" fmla="*/ 1604 h 33"/>
                              <a:gd name="T56" fmla="+- 0 10253 10222"/>
                              <a:gd name="T57" fmla="*/ T56 w 33"/>
                              <a:gd name="T58" fmla="+- 0 1600 1592"/>
                              <a:gd name="T59" fmla="*/ 1600 h 33"/>
                              <a:gd name="T60" fmla="+- 0 10247 10222"/>
                              <a:gd name="T61" fmla="*/ T60 w 33"/>
                              <a:gd name="T62" fmla="+- 0 1593 1592"/>
                              <a:gd name="T63" fmla="*/ 1593 h 33"/>
                              <a:gd name="T64" fmla="+- 0 10243 10222"/>
                              <a:gd name="T65" fmla="*/ T64 w 33"/>
                              <a:gd name="T66" fmla="+- 0 1592 1592"/>
                              <a:gd name="T67" fmla="*/ 159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Freeform 699"/>
                        <wps:cNvSpPr>
                          <a:spLocks/>
                        </wps:cNvSpPr>
                        <wps:spPr bwMode="auto">
                          <a:xfrm>
                            <a:off x="10222" y="1591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624 1592"/>
                              <a:gd name="T3" fmla="*/ 1624 h 33"/>
                              <a:gd name="T4" fmla="+- 0 10243 10222"/>
                              <a:gd name="T5" fmla="*/ T4 w 33"/>
                              <a:gd name="T6" fmla="+- 0 1624 1592"/>
                              <a:gd name="T7" fmla="*/ 1624 h 33"/>
                              <a:gd name="T8" fmla="+- 0 10247 10222"/>
                              <a:gd name="T9" fmla="*/ T8 w 33"/>
                              <a:gd name="T10" fmla="+- 0 1623 1592"/>
                              <a:gd name="T11" fmla="*/ 1623 h 33"/>
                              <a:gd name="T12" fmla="+- 0 10250 10222"/>
                              <a:gd name="T13" fmla="*/ T12 w 33"/>
                              <a:gd name="T14" fmla="+- 0 1620 1592"/>
                              <a:gd name="T15" fmla="*/ 1620 h 33"/>
                              <a:gd name="T16" fmla="+- 0 10253 10222"/>
                              <a:gd name="T17" fmla="*/ T16 w 33"/>
                              <a:gd name="T18" fmla="+- 0 1617 1592"/>
                              <a:gd name="T19" fmla="*/ 1617 h 33"/>
                              <a:gd name="T20" fmla="+- 0 10255 10222"/>
                              <a:gd name="T21" fmla="*/ T20 w 33"/>
                              <a:gd name="T22" fmla="+- 0 1612 1592"/>
                              <a:gd name="T23" fmla="*/ 1612 h 33"/>
                              <a:gd name="T24" fmla="+- 0 10255 10222"/>
                              <a:gd name="T25" fmla="*/ T24 w 33"/>
                              <a:gd name="T26" fmla="+- 0 1608 1592"/>
                              <a:gd name="T27" fmla="*/ 1608 h 33"/>
                              <a:gd name="T28" fmla="+- 0 10255 10222"/>
                              <a:gd name="T29" fmla="*/ T28 w 33"/>
                              <a:gd name="T30" fmla="+- 0 1604 1592"/>
                              <a:gd name="T31" fmla="*/ 1604 h 33"/>
                              <a:gd name="T32" fmla="+- 0 10253 10222"/>
                              <a:gd name="T33" fmla="*/ T32 w 33"/>
                              <a:gd name="T34" fmla="+- 0 1600 1592"/>
                              <a:gd name="T35" fmla="*/ 1600 h 33"/>
                              <a:gd name="T36" fmla="+- 0 10250 10222"/>
                              <a:gd name="T37" fmla="*/ T36 w 33"/>
                              <a:gd name="T38" fmla="+- 0 1597 1592"/>
                              <a:gd name="T39" fmla="*/ 1597 h 33"/>
                              <a:gd name="T40" fmla="+- 0 10247 10222"/>
                              <a:gd name="T41" fmla="*/ T40 w 33"/>
                              <a:gd name="T42" fmla="+- 0 1593 1592"/>
                              <a:gd name="T43" fmla="*/ 1593 h 33"/>
                              <a:gd name="T44" fmla="+- 0 10243 10222"/>
                              <a:gd name="T45" fmla="*/ T44 w 33"/>
                              <a:gd name="T46" fmla="+- 0 1592 1592"/>
                              <a:gd name="T47" fmla="*/ 1592 h 33"/>
                              <a:gd name="T48" fmla="+- 0 10239 10222"/>
                              <a:gd name="T49" fmla="*/ T48 w 33"/>
                              <a:gd name="T50" fmla="+- 0 1592 1592"/>
                              <a:gd name="T51" fmla="*/ 1592 h 33"/>
                              <a:gd name="T52" fmla="+- 0 10234 10222"/>
                              <a:gd name="T53" fmla="*/ T52 w 33"/>
                              <a:gd name="T54" fmla="+- 0 1592 1592"/>
                              <a:gd name="T55" fmla="*/ 1592 h 33"/>
                              <a:gd name="T56" fmla="+- 0 10230 10222"/>
                              <a:gd name="T57" fmla="*/ T56 w 33"/>
                              <a:gd name="T58" fmla="+- 0 1593 1592"/>
                              <a:gd name="T59" fmla="*/ 1593 h 33"/>
                              <a:gd name="T60" fmla="+- 0 10227 10222"/>
                              <a:gd name="T61" fmla="*/ T60 w 33"/>
                              <a:gd name="T62" fmla="+- 0 1597 1592"/>
                              <a:gd name="T63" fmla="*/ 1597 h 33"/>
                              <a:gd name="T64" fmla="+- 0 10224 10222"/>
                              <a:gd name="T65" fmla="*/ T64 w 33"/>
                              <a:gd name="T66" fmla="+- 0 1600 1592"/>
                              <a:gd name="T67" fmla="*/ 1600 h 33"/>
                              <a:gd name="T68" fmla="+- 0 10222 10222"/>
                              <a:gd name="T69" fmla="*/ T68 w 33"/>
                              <a:gd name="T70" fmla="+- 0 1604 1592"/>
                              <a:gd name="T71" fmla="*/ 1604 h 33"/>
                              <a:gd name="T72" fmla="+- 0 10222 10222"/>
                              <a:gd name="T73" fmla="*/ T72 w 33"/>
                              <a:gd name="T74" fmla="+- 0 1608 1592"/>
                              <a:gd name="T75" fmla="*/ 1608 h 33"/>
                              <a:gd name="T76" fmla="+- 0 10222 10222"/>
                              <a:gd name="T77" fmla="*/ T76 w 33"/>
                              <a:gd name="T78" fmla="+- 0 1612 1592"/>
                              <a:gd name="T79" fmla="*/ 1612 h 33"/>
                              <a:gd name="T80" fmla="+- 0 10224 10222"/>
                              <a:gd name="T81" fmla="*/ T80 w 33"/>
                              <a:gd name="T82" fmla="+- 0 1617 1592"/>
                              <a:gd name="T83" fmla="*/ 1617 h 33"/>
                              <a:gd name="T84" fmla="+- 0 10227 10222"/>
                              <a:gd name="T85" fmla="*/ T84 w 33"/>
                              <a:gd name="T86" fmla="+- 0 1620 1592"/>
                              <a:gd name="T87" fmla="*/ 1620 h 33"/>
                              <a:gd name="T88" fmla="+- 0 10230 10222"/>
                              <a:gd name="T89" fmla="*/ T88 w 33"/>
                              <a:gd name="T90" fmla="+- 0 1623 1592"/>
                              <a:gd name="T91" fmla="*/ 1623 h 33"/>
                              <a:gd name="T92" fmla="+- 0 10234 10222"/>
                              <a:gd name="T93" fmla="*/ T92 w 33"/>
                              <a:gd name="T94" fmla="+- 0 1624 1592"/>
                              <a:gd name="T95" fmla="*/ 1624 h 33"/>
                              <a:gd name="T96" fmla="+- 0 10239 10222"/>
                              <a:gd name="T97" fmla="*/ T96 w 33"/>
                              <a:gd name="T98" fmla="+- 0 1624 1592"/>
                              <a:gd name="T99" fmla="*/ 162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Freeform 698"/>
                        <wps:cNvSpPr>
                          <a:spLocks/>
                        </wps:cNvSpPr>
                        <wps:spPr bwMode="auto">
                          <a:xfrm>
                            <a:off x="6925" y="1343"/>
                            <a:ext cx="3314" cy="183"/>
                          </a:xfrm>
                          <a:custGeom>
                            <a:avLst/>
                            <a:gdLst>
                              <a:gd name="T0" fmla="+- 0 6926 6926"/>
                              <a:gd name="T1" fmla="*/ T0 w 3314"/>
                              <a:gd name="T2" fmla="+- 0 1470 1344"/>
                              <a:gd name="T3" fmla="*/ 1470 h 183"/>
                              <a:gd name="T4" fmla="+- 0 7754 6926"/>
                              <a:gd name="T5" fmla="*/ T4 w 3314"/>
                              <a:gd name="T6" fmla="+- 0 1471 1344"/>
                              <a:gd name="T7" fmla="*/ 1471 h 183"/>
                              <a:gd name="T8" fmla="+- 0 8582 6926"/>
                              <a:gd name="T9" fmla="*/ T8 w 3314"/>
                              <a:gd name="T10" fmla="+- 0 1524 1344"/>
                              <a:gd name="T11" fmla="*/ 1524 h 183"/>
                              <a:gd name="T12" fmla="+- 0 9410 6926"/>
                              <a:gd name="T13" fmla="*/ T12 w 3314"/>
                              <a:gd name="T14" fmla="+- 0 1526 1344"/>
                              <a:gd name="T15" fmla="*/ 1526 h 183"/>
                              <a:gd name="T16" fmla="+- 0 10239 6926"/>
                              <a:gd name="T17" fmla="*/ T16 w 3314"/>
                              <a:gd name="T18" fmla="+- 0 1344 1344"/>
                              <a:gd name="T19" fmla="*/ 134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14" h="183">
                                <a:moveTo>
                                  <a:pt x="0" y="126"/>
                                </a:moveTo>
                                <a:lnTo>
                                  <a:pt x="828" y="127"/>
                                </a:lnTo>
                                <a:lnTo>
                                  <a:pt x="1656" y="180"/>
                                </a:lnTo>
                                <a:lnTo>
                                  <a:pt x="2484" y="182"/>
                                </a:lnTo>
                                <a:lnTo>
                                  <a:pt x="3313" y="0"/>
                                </a:lnTo>
                              </a:path>
                            </a:pathLst>
                          </a:custGeom>
                          <a:noFill/>
                          <a:ln w="5184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" name="Freeform 697"/>
                        <wps:cNvSpPr>
                          <a:spLocks/>
                        </wps:cNvSpPr>
                        <wps:spPr bwMode="auto">
                          <a:xfrm>
                            <a:off x="6909" y="1453"/>
                            <a:ext cx="33" cy="33"/>
                          </a:xfrm>
                          <a:custGeom>
                            <a:avLst/>
                            <a:gdLst>
                              <a:gd name="T0" fmla="+- 0 6930 6909"/>
                              <a:gd name="T1" fmla="*/ T0 w 33"/>
                              <a:gd name="T2" fmla="+- 0 1454 1454"/>
                              <a:gd name="T3" fmla="*/ 1454 h 33"/>
                              <a:gd name="T4" fmla="+- 0 6921 6909"/>
                              <a:gd name="T5" fmla="*/ T4 w 33"/>
                              <a:gd name="T6" fmla="+- 0 1454 1454"/>
                              <a:gd name="T7" fmla="*/ 1454 h 33"/>
                              <a:gd name="T8" fmla="+- 0 6917 6909"/>
                              <a:gd name="T9" fmla="*/ T8 w 33"/>
                              <a:gd name="T10" fmla="+- 0 1456 1454"/>
                              <a:gd name="T11" fmla="*/ 1456 h 33"/>
                              <a:gd name="T12" fmla="+- 0 6911 6909"/>
                              <a:gd name="T13" fmla="*/ T12 w 33"/>
                              <a:gd name="T14" fmla="+- 0 1462 1454"/>
                              <a:gd name="T15" fmla="*/ 1462 h 33"/>
                              <a:gd name="T16" fmla="+- 0 6909 6909"/>
                              <a:gd name="T17" fmla="*/ T16 w 33"/>
                              <a:gd name="T18" fmla="+- 0 1466 1454"/>
                              <a:gd name="T19" fmla="*/ 1466 h 33"/>
                              <a:gd name="T20" fmla="+- 0 6909 6909"/>
                              <a:gd name="T21" fmla="*/ T20 w 33"/>
                              <a:gd name="T22" fmla="+- 0 1474 1454"/>
                              <a:gd name="T23" fmla="*/ 1474 h 33"/>
                              <a:gd name="T24" fmla="+- 0 6911 6909"/>
                              <a:gd name="T25" fmla="*/ T24 w 33"/>
                              <a:gd name="T26" fmla="+- 0 1479 1454"/>
                              <a:gd name="T27" fmla="*/ 1479 h 33"/>
                              <a:gd name="T28" fmla="+- 0 6917 6909"/>
                              <a:gd name="T29" fmla="*/ T28 w 33"/>
                              <a:gd name="T30" fmla="+- 0 1485 1454"/>
                              <a:gd name="T31" fmla="*/ 1485 h 33"/>
                              <a:gd name="T32" fmla="+- 0 6921 6909"/>
                              <a:gd name="T33" fmla="*/ T32 w 33"/>
                              <a:gd name="T34" fmla="+- 0 1486 1454"/>
                              <a:gd name="T35" fmla="*/ 1486 h 33"/>
                              <a:gd name="T36" fmla="+- 0 6930 6909"/>
                              <a:gd name="T37" fmla="*/ T36 w 33"/>
                              <a:gd name="T38" fmla="+- 0 1486 1454"/>
                              <a:gd name="T39" fmla="*/ 1486 h 33"/>
                              <a:gd name="T40" fmla="+- 0 6934 6909"/>
                              <a:gd name="T41" fmla="*/ T40 w 33"/>
                              <a:gd name="T42" fmla="+- 0 1485 1454"/>
                              <a:gd name="T43" fmla="*/ 1485 h 33"/>
                              <a:gd name="T44" fmla="+- 0 6940 6909"/>
                              <a:gd name="T45" fmla="*/ T44 w 33"/>
                              <a:gd name="T46" fmla="+- 0 1479 1454"/>
                              <a:gd name="T47" fmla="*/ 1479 h 33"/>
                              <a:gd name="T48" fmla="+- 0 6942 6909"/>
                              <a:gd name="T49" fmla="*/ T48 w 33"/>
                              <a:gd name="T50" fmla="+- 0 1474 1454"/>
                              <a:gd name="T51" fmla="*/ 1474 h 33"/>
                              <a:gd name="T52" fmla="+- 0 6942 6909"/>
                              <a:gd name="T53" fmla="*/ T52 w 33"/>
                              <a:gd name="T54" fmla="+- 0 1466 1454"/>
                              <a:gd name="T55" fmla="*/ 1466 h 33"/>
                              <a:gd name="T56" fmla="+- 0 6940 6909"/>
                              <a:gd name="T57" fmla="*/ T56 w 33"/>
                              <a:gd name="T58" fmla="+- 0 1462 1454"/>
                              <a:gd name="T59" fmla="*/ 1462 h 33"/>
                              <a:gd name="T60" fmla="+- 0 6934 6909"/>
                              <a:gd name="T61" fmla="*/ T60 w 33"/>
                              <a:gd name="T62" fmla="+- 0 1456 1454"/>
                              <a:gd name="T63" fmla="*/ 1456 h 33"/>
                              <a:gd name="T64" fmla="+- 0 6930 6909"/>
                              <a:gd name="T65" fmla="*/ T64 w 33"/>
                              <a:gd name="T66" fmla="+- 0 1454 1454"/>
                              <a:gd name="T67" fmla="*/ 145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Freeform 696"/>
                        <wps:cNvSpPr>
                          <a:spLocks/>
                        </wps:cNvSpPr>
                        <wps:spPr bwMode="auto">
                          <a:xfrm>
                            <a:off x="6909" y="1453"/>
                            <a:ext cx="33" cy="33"/>
                          </a:xfrm>
                          <a:custGeom>
                            <a:avLst/>
                            <a:gdLst>
                              <a:gd name="T0" fmla="+- 0 6926 6909"/>
                              <a:gd name="T1" fmla="*/ T0 w 33"/>
                              <a:gd name="T2" fmla="+- 0 1486 1454"/>
                              <a:gd name="T3" fmla="*/ 1486 h 33"/>
                              <a:gd name="T4" fmla="+- 0 6930 6909"/>
                              <a:gd name="T5" fmla="*/ T4 w 33"/>
                              <a:gd name="T6" fmla="+- 0 1486 1454"/>
                              <a:gd name="T7" fmla="*/ 1486 h 33"/>
                              <a:gd name="T8" fmla="+- 0 6934 6909"/>
                              <a:gd name="T9" fmla="*/ T8 w 33"/>
                              <a:gd name="T10" fmla="+- 0 1485 1454"/>
                              <a:gd name="T11" fmla="*/ 1485 h 33"/>
                              <a:gd name="T12" fmla="+- 0 6937 6909"/>
                              <a:gd name="T13" fmla="*/ T12 w 33"/>
                              <a:gd name="T14" fmla="+- 0 1482 1454"/>
                              <a:gd name="T15" fmla="*/ 1482 h 33"/>
                              <a:gd name="T16" fmla="+- 0 6940 6909"/>
                              <a:gd name="T17" fmla="*/ T16 w 33"/>
                              <a:gd name="T18" fmla="+- 0 1479 1454"/>
                              <a:gd name="T19" fmla="*/ 1479 h 33"/>
                              <a:gd name="T20" fmla="+- 0 6942 6909"/>
                              <a:gd name="T21" fmla="*/ T20 w 33"/>
                              <a:gd name="T22" fmla="+- 0 1474 1454"/>
                              <a:gd name="T23" fmla="*/ 1474 h 33"/>
                              <a:gd name="T24" fmla="+- 0 6942 6909"/>
                              <a:gd name="T25" fmla="*/ T24 w 33"/>
                              <a:gd name="T26" fmla="+- 0 1470 1454"/>
                              <a:gd name="T27" fmla="*/ 1470 h 33"/>
                              <a:gd name="T28" fmla="+- 0 6942 6909"/>
                              <a:gd name="T29" fmla="*/ T28 w 33"/>
                              <a:gd name="T30" fmla="+- 0 1466 1454"/>
                              <a:gd name="T31" fmla="*/ 1466 h 33"/>
                              <a:gd name="T32" fmla="+- 0 6940 6909"/>
                              <a:gd name="T33" fmla="*/ T32 w 33"/>
                              <a:gd name="T34" fmla="+- 0 1462 1454"/>
                              <a:gd name="T35" fmla="*/ 1462 h 33"/>
                              <a:gd name="T36" fmla="+- 0 6937 6909"/>
                              <a:gd name="T37" fmla="*/ T36 w 33"/>
                              <a:gd name="T38" fmla="+- 0 1459 1454"/>
                              <a:gd name="T39" fmla="*/ 1459 h 33"/>
                              <a:gd name="T40" fmla="+- 0 6934 6909"/>
                              <a:gd name="T41" fmla="*/ T40 w 33"/>
                              <a:gd name="T42" fmla="+- 0 1456 1454"/>
                              <a:gd name="T43" fmla="*/ 1456 h 33"/>
                              <a:gd name="T44" fmla="+- 0 6930 6909"/>
                              <a:gd name="T45" fmla="*/ T44 w 33"/>
                              <a:gd name="T46" fmla="+- 0 1454 1454"/>
                              <a:gd name="T47" fmla="*/ 1454 h 33"/>
                              <a:gd name="T48" fmla="+- 0 6926 6909"/>
                              <a:gd name="T49" fmla="*/ T48 w 33"/>
                              <a:gd name="T50" fmla="+- 0 1454 1454"/>
                              <a:gd name="T51" fmla="*/ 1454 h 33"/>
                              <a:gd name="T52" fmla="+- 0 6921 6909"/>
                              <a:gd name="T53" fmla="*/ T52 w 33"/>
                              <a:gd name="T54" fmla="+- 0 1454 1454"/>
                              <a:gd name="T55" fmla="*/ 1454 h 33"/>
                              <a:gd name="T56" fmla="+- 0 6917 6909"/>
                              <a:gd name="T57" fmla="*/ T56 w 33"/>
                              <a:gd name="T58" fmla="+- 0 1456 1454"/>
                              <a:gd name="T59" fmla="*/ 1456 h 33"/>
                              <a:gd name="T60" fmla="+- 0 6914 6909"/>
                              <a:gd name="T61" fmla="*/ T60 w 33"/>
                              <a:gd name="T62" fmla="+- 0 1459 1454"/>
                              <a:gd name="T63" fmla="*/ 1459 h 33"/>
                              <a:gd name="T64" fmla="+- 0 6911 6909"/>
                              <a:gd name="T65" fmla="*/ T64 w 33"/>
                              <a:gd name="T66" fmla="+- 0 1462 1454"/>
                              <a:gd name="T67" fmla="*/ 1462 h 33"/>
                              <a:gd name="T68" fmla="+- 0 6909 6909"/>
                              <a:gd name="T69" fmla="*/ T68 w 33"/>
                              <a:gd name="T70" fmla="+- 0 1466 1454"/>
                              <a:gd name="T71" fmla="*/ 1466 h 33"/>
                              <a:gd name="T72" fmla="+- 0 6909 6909"/>
                              <a:gd name="T73" fmla="*/ T72 w 33"/>
                              <a:gd name="T74" fmla="+- 0 1470 1454"/>
                              <a:gd name="T75" fmla="*/ 1470 h 33"/>
                              <a:gd name="T76" fmla="+- 0 6909 6909"/>
                              <a:gd name="T77" fmla="*/ T76 w 33"/>
                              <a:gd name="T78" fmla="+- 0 1474 1454"/>
                              <a:gd name="T79" fmla="*/ 1474 h 33"/>
                              <a:gd name="T80" fmla="+- 0 6911 6909"/>
                              <a:gd name="T81" fmla="*/ T80 w 33"/>
                              <a:gd name="T82" fmla="+- 0 1479 1454"/>
                              <a:gd name="T83" fmla="*/ 1479 h 33"/>
                              <a:gd name="T84" fmla="+- 0 6914 6909"/>
                              <a:gd name="T85" fmla="*/ T84 w 33"/>
                              <a:gd name="T86" fmla="+- 0 1482 1454"/>
                              <a:gd name="T87" fmla="*/ 1482 h 33"/>
                              <a:gd name="T88" fmla="+- 0 6917 6909"/>
                              <a:gd name="T89" fmla="*/ T88 w 33"/>
                              <a:gd name="T90" fmla="+- 0 1485 1454"/>
                              <a:gd name="T91" fmla="*/ 1485 h 33"/>
                              <a:gd name="T92" fmla="+- 0 6921 6909"/>
                              <a:gd name="T93" fmla="*/ T92 w 33"/>
                              <a:gd name="T94" fmla="+- 0 1486 1454"/>
                              <a:gd name="T95" fmla="*/ 1486 h 33"/>
                              <a:gd name="T96" fmla="+- 0 6926 6909"/>
                              <a:gd name="T97" fmla="*/ T96 w 33"/>
                              <a:gd name="T98" fmla="+- 0 1486 1454"/>
                              <a:gd name="T99" fmla="*/ 148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Freeform 695"/>
                        <wps:cNvSpPr>
                          <a:spLocks/>
                        </wps:cNvSpPr>
                        <wps:spPr bwMode="auto">
                          <a:xfrm>
                            <a:off x="7737" y="1454"/>
                            <a:ext cx="33" cy="33"/>
                          </a:xfrm>
                          <a:custGeom>
                            <a:avLst/>
                            <a:gdLst>
                              <a:gd name="T0" fmla="+- 0 7758 7737"/>
                              <a:gd name="T1" fmla="*/ T0 w 33"/>
                              <a:gd name="T2" fmla="+- 0 1454 1454"/>
                              <a:gd name="T3" fmla="*/ 1454 h 33"/>
                              <a:gd name="T4" fmla="+- 0 7749 7737"/>
                              <a:gd name="T5" fmla="*/ T4 w 33"/>
                              <a:gd name="T6" fmla="+- 0 1454 1454"/>
                              <a:gd name="T7" fmla="*/ 1454 h 33"/>
                              <a:gd name="T8" fmla="+- 0 7745 7737"/>
                              <a:gd name="T9" fmla="*/ T8 w 33"/>
                              <a:gd name="T10" fmla="+- 0 1456 1454"/>
                              <a:gd name="T11" fmla="*/ 1456 h 33"/>
                              <a:gd name="T12" fmla="+- 0 7739 7737"/>
                              <a:gd name="T13" fmla="*/ T12 w 33"/>
                              <a:gd name="T14" fmla="+- 0 1462 1454"/>
                              <a:gd name="T15" fmla="*/ 1462 h 33"/>
                              <a:gd name="T16" fmla="+- 0 7737 7737"/>
                              <a:gd name="T17" fmla="*/ T16 w 33"/>
                              <a:gd name="T18" fmla="+- 0 1466 1454"/>
                              <a:gd name="T19" fmla="*/ 1466 h 33"/>
                              <a:gd name="T20" fmla="+- 0 7737 7737"/>
                              <a:gd name="T21" fmla="*/ T20 w 33"/>
                              <a:gd name="T22" fmla="+- 0 1475 1454"/>
                              <a:gd name="T23" fmla="*/ 1475 h 33"/>
                              <a:gd name="T24" fmla="+- 0 7739 7737"/>
                              <a:gd name="T25" fmla="*/ T24 w 33"/>
                              <a:gd name="T26" fmla="+- 0 1479 1454"/>
                              <a:gd name="T27" fmla="*/ 1479 h 33"/>
                              <a:gd name="T28" fmla="+- 0 7745 7737"/>
                              <a:gd name="T29" fmla="*/ T28 w 33"/>
                              <a:gd name="T30" fmla="+- 0 1485 1454"/>
                              <a:gd name="T31" fmla="*/ 1485 h 33"/>
                              <a:gd name="T32" fmla="+- 0 7749 7737"/>
                              <a:gd name="T33" fmla="*/ T32 w 33"/>
                              <a:gd name="T34" fmla="+- 0 1487 1454"/>
                              <a:gd name="T35" fmla="*/ 1487 h 33"/>
                              <a:gd name="T36" fmla="+- 0 7758 7737"/>
                              <a:gd name="T37" fmla="*/ T36 w 33"/>
                              <a:gd name="T38" fmla="+- 0 1487 1454"/>
                              <a:gd name="T39" fmla="*/ 1487 h 33"/>
                              <a:gd name="T40" fmla="+- 0 7762 7737"/>
                              <a:gd name="T41" fmla="*/ T40 w 33"/>
                              <a:gd name="T42" fmla="+- 0 1485 1454"/>
                              <a:gd name="T43" fmla="*/ 1485 h 33"/>
                              <a:gd name="T44" fmla="+- 0 7768 7737"/>
                              <a:gd name="T45" fmla="*/ T44 w 33"/>
                              <a:gd name="T46" fmla="+- 0 1479 1454"/>
                              <a:gd name="T47" fmla="*/ 1479 h 33"/>
                              <a:gd name="T48" fmla="+- 0 7770 7737"/>
                              <a:gd name="T49" fmla="*/ T48 w 33"/>
                              <a:gd name="T50" fmla="+- 0 1475 1454"/>
                              <a:gd name="T51" fmla="*/ 1475 h 33"/>
                              <a:gd name="T52" fmla="+- 0 7770 7737"/>
                              <a:gd name="T53" fmla="*/ T52 w 33"/>
                              <a:gd name="T54" fmla="+- 0 1466 1454"/>
                              <a:gd name="T55" fmla="*/ 1466 h 33"/>
                              <a:gd name="T56" fmla="+- 0 7768 7737"/>
                              <a:gd name="T57" fmla="*/ T56 w 33"/>
                              <a:gd name="T58" fmla="+- 0 1462 1454"/>
                              <a:gd name="T59" fmla="*/ 1462 h 33"/>
                              <a:gd name="T60" fmla="+- 0 7762 7737"/>
                              <a:gd name="T61" fmla="*/ T60 w 33"/>
                              <a:gd name="T62" fmla="+- 0 1456 1454"/>
                              <a:gd name="T63" fmla="*/ 1456 h 33"/>
                              <a:gd name="T64" fmla="+- 0 7758 7737"/>
                              <a:gd name="T65" fmla="*/ T64 w 33"/>
                              <a:gd name="T66" fmla="+- 0 1454 1454"/>
                              <a:gd name="T67" fmla="*/ 145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" name="Freeform 694"/>
                        <wps:cNvSpPr>
                          <a:spLocks/>
                        </wps:cNvSpPr>
                        <wps:spPr bwMode="auto">
                          <a:xfrm>
                            <a:off x="7737" y="1454"/>
                            <a:ext cx="33" cy="33"/>
                          </a:xfrm>
                          <a:custGeom>
                            <a:avLst/>
                            <a:gdLst>
                              <a:gd name="T0" fmla="+- 0 7754 7737"/>
                              <a:gd name="T1" fmla="*/ T0 w 33"/>
                              <a:gd name="T2" fmla="+- 0 1487 1454"/>
                              <a:gd name="T3" fmla="*/ 1487 h 33"/>
                              <a:gd name="T4" fmla="+- 0 7758 7737"/>
                              <a:gd name="T5" fmla="*/ T4 w 33"/>
                              <a:gd name="T6" fmla="+- 0 1487 1454"/>
                              <a:gd name="T7" fmla="*/ 1487 h 33"/>
                              <a:gd name="T8" fmla="+- 0 7762 7737"/>
                              <a:gd name="T9" fmla="*/ T8 w 33"/>
                              <a:gd name="T10" fmla="+- 0 1485 1454"/>
                              <a:gd name="T11" fmla="*/ 1485 h 33"/>
                              <a:gd name="T12" fmla="+- 0 7765 7737"/>
                              <a:gd name="T13" fmla="*/ T12 w 33"/>
                              <a:gd name="T14" fmla="+- 0 1482 1454"/>
                              <a:gd name="T15" fmla="*/ 1482 h 33"/>
                              <a:gd name="T16" fmla="+- 0 7768 7737"/>
                              <a:gd name="T17" fmla="*/ T16 w 33"/>
                              <a:gd name="T18" fmla="+- 0 1479 1454"/>
                              <a:gd name="T19" fmla="*/ 1479 h 33"/>
                              <a:gd name="T20" fmla="+- 0 7770 7737"/>
                              <a:gd name="T21" fmla="*/ T20 w 33"/>
                              <a:gd name="T22" fmla="+- 0 1475 1454"/>
                              <a:gd name="T23" fmla="*/ 1475 h 33"/>
                              <a:gd name="T24" fmla="+- 0 7770 7737"/>
                              <a:gd name="T25" fmla="*/ T24 w 33"/>
                              <a:gd name="T26" fmla="+- 0 1471 1454"/>
                              <a:gd name="T27" fmla="*/ 1471 h 33"/>
                              <a:gd name="T28" fmla="+- 0 7770 7737"/>
                              <a:gd name="T29" fmla="*/ T28 w 33"/>
                              <a:gd name="T30" fmla="+- 0 1466 1454"/>
                              <a:gd name="T31" fmla="*/ 1466 h 33"/>
                              <a:gd name="T32" fmla="+- 0 7768 7737"/>
                              <a:gd name="T33" fmla="*/ T32 w 33"/>
                              <a:gd name="T34" fmla="+- 0 1462 1454"/>
                              <a:gd name="T35" fmla="*/ 1462 h 33"/>
                              <a:gd name="T36" fmla="+- 0 7765 7737"/>
                              <a:gd name="T37" fmla="*/ T36 w 33"/>
                              <a:gd name="T38" fmla="+- 0 1459 1454"/>
                              <a:gd name="T39" fmla="*/ 1459 h 33"/>
                              <a:gd name="T40" fmla="+- 0 7762 7737"/>
                              <a:gd name="T41" fmla="*/ T40 w 33"/>
                              <a:gd name="T42" fmla="+- 0 1456 1454"/>
                              <a:gd name="T43" fmla="*/ 1456 h 33"/>
                              <a:gd name="T44" fmla="+- 0 7758 7737"/>
                              <a:gd name="T45" fmla="*/ T44 w 33"/>
                              <a:gd name="T46" fmla="+- 0 1454 1454"/>
                              <a:gd name="T47" fmla="*/ 1454 h 33"/>
                              <a:gd name="T48" fmla="+- 0 7754 7737"/>
                              <a:gd name="T49" fmla="*/ T48 w 33"/>
                              <a:gd name="T50" fmla="+- 0 1454 1454"/>
                              <a:gd name="T51" fmla="*/ 1454 h 33"/>
                              <a:gd name="T52" fmla="+- 0 7749 7737"/>
                              <a:gd name="T53" fmla="*/ T52 w 33"/>
                              <a:gd name="T54" fmla="+- 0 1454 1454"/>
                              <a:gd name="T55" fmla="*/ 1454 h 33"/>
                              <a:gd name="T56" fmla="+- 0 7745 7737"/>
                              <a:gd name="T57" fmla="*/ T56 w 33"/>
                              <a:gd name="T58" fmla="+- 0 1456 1454"/>
                              <a:gd name="T59" fmla="*/ 1456 h 33"/>
                              <a:gd name="T60" fmla="+- 0 7742 7737"/>
                              <a:gd name="T61" fmla="*/ T60 w 33"/>
                              <a:gd name="T62" fmla="+- 0 1459 1454"/>
                              <a:gd name="T63" fmla="*/ 1459 h 33"/>
                              <a:gd name="T64" fmla="+- 0 7739 7737"/>
                              <a:gd name="T65" fmla="*/ T64 w 33"/>
                              <a:gd name="T66" fmla="+- 0 1462 1454"/>
                              <a:gd name="T67" fmla="*/ 1462 h 33"/>
                              <a:gd name="T68" fmla="+- 0 7737 7737"/>
                              <a:gd name="T69" fmla="*/ T68 w 33"/>
                              <a:gd name="T70" fmla="+- 0 1466 1454"/>
                              <a:gd name="T71" fmla="*/ 1466 h 33"/>
                              <a:gd name="T72" fmla="+- 0 7737 7737"/>
                              <a:gd name="T73" fmla="*/ T72 w 33"/>
                              <a:gd name="T74" fmla="+- 0 1471 1454"/>
                              <a:gd name="T75" fmla="*/ 1471 h 33"/>
                              <a:gd name="T76" fmla="+- 0 7737 7737"/>
                              <a:gd name="T77" fmla="*/ T76 w 33"/>
                              <a:gd name="T78" fmla="+- 0 1475 1454"/>
                              <a:gd name="T79" fmla="*/ 1475 h 33"/>
                              <a:gd name="T80" fmla="+- 0 7739 7737"/>
                              <a:gd name="T81" fmla="*/ T80 w 33"/>
                              <a:gd name="T82" fmla="+- 0 1479 1454"/>
                              <a:gd name="T83" fmla="*/ 1479 h 33"/>
                              <a:gd name="T84" fmla="+- 0 7742 7737"/>
                              <a:gd name="T85" fmla="*/ T84 w 33"/>
                              <a:gd name="T86" fmla="+- 0 1482 1454"/>
                              <a:gd name="T87" fmla="*/ 1482 h 33"/>
                              <a:gd name="T88" fmla="+- 0 7745 7737"/>
                              <a:gd name="T89" fmla="*/ T88 w 33"/>
                              <a:gd name="T90" fmla="+- 0 1485 1454"/>
                              <a:gd name="T91" fmla="*/ 1485 h 33"/>
                              <a:gd name="T92" fmla="+- 0 7749 7737"/>
                              <a:gd name="T93" fmla="*/ T92 w 33"/>
                              <a:gd name="T94" fmla="+- 0 1487 1454"/>
                              <a:gd name="T95" fmla="*/ 1487 h 33"/>
                              <a:gd name="T96" fmla="+- 0 7754 7737"/>
                              <a:gd name="T97" fmla="*/ T96 w 33"/>
                              <a:gd name="T98" fmla="+- 0 1487 1454"/>
                              <a:gd name="T99" fmla="*/ 1487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Freeform 693"/>
                        <wps:cNvSpPr>
                          <a:spLocks/>
                        </wps:cNvSpPr>
                        <wps:spPr bwMode="auto">
                          <a:xfrm>
                            <a:off x="8565" y="1507"/>
                            <a:ext cx="33" cy="33"/>
                          </a:xfrm>
                          <a:custGeom>
                            <a:avLst/>
                            <a:gdLst>
                              <a:gd name="T0" fmla="+- 0 8586 8566"/>
                              <a:gd name="T1" fmla="*/ T0 w 33"/>
                              <a:gd name="T2" fmla="+- 0 1508 1508"/>
                              <a:gd name="T3" fmla="*/ 1508 h 33"/>
                              <a:gd name="T4" fmla="+- 0 8578 8566"/>
                              <a:gd name="T5" fmla="*/ T4 w 33"/>
                              <a:gd name="T6" fmla="+- 0 1508 1508"/>
                              <a:gd name="T7" fmla="*/ 1508 h 33"/>
                              <a:gd name="T8" fmla="+- 0 8574 8566"/>
                              <a:gd name="T9" fmla="*/ T8 w 33"/>
                              <a:gd name="T10" fmla="+- 0 1509 1508"/>
                              <a:gd name="T11" fmla="*/ 1509 h 33"/>
                              <a:gd name="T12" fmla="+- 0 8567 8566"/>
                              <a:gd name="T13" fmla="*/ T12 w 33"/>
                              <a:gd name="T14" fmla="+- 0 1515 1508"/>
                              <a:gd name="T15" fmla="*/ 1515 h 33"/>
                              <a:gd name="T16" fmla="+- 0 8566 8566"/>
                              <a:gd name="T17" fmla="*/ T16 w 33"/>
                              <a:gd name="T18" fmla="+- 0 1520 1508"/>
                              <a:gd name="T19" fmla="*/ 1520 h 33"/>
                              <a:gd name="T20" fmla="+- 0 8566 8566"/>
                              <a:gd name="T21" fmla="*/ T20 w 33"/>
                              <a:gd name="T22" fmla="+- 0 1528 1508"/>
                              <a:gd name="T23" fmla="*/ 1528 h 33"/>
                              <a:gd name="T24" fmla="+- 0 8567 8566"/>
                              <a:gd name="T25" fmla="*/ T24 w 33"/>
                              <a:gd name="T26" fmla="+- 0 1532 1508"/>
                              <a:gd name="T27" fmla="*/ 1532 h 33"/>
                              <a:gd name="T28" fmla="+- 0 8574 8566"/>
                              <a:gd name="T29" fmla="*/ T28 w 33"/>
                              <a:gd name="T30" fmla="+- 0 1538 1508"/>
                              <a:gd name="T31" fmla="*/ 1538 h 33"/>
                              <a:gd name="T32" fmla="+- 0 8578 8566"/>
                              <a:gd name="T33" fmla="*/ T32 w 33"/>
                              <a:gd name="T34" fmla="+- 0 1540 1508"/>
                              <a:gd name="T35" fmla="*/ 1540 h 33"/>
                              <a:gd name="T36" fmla="+- 0 8586 8566"/>
                              <a:gd name="T37" fmla="*/ T36 w 33"/>
                              <a:gd name="T38" fmla="+- 0 1540 1508"/>
                              <a:gd name="T39" fmla="*/ 1540 h 33"/>
                              <a:gd name="T40" fmla="+- 0 8591 8566"/>
                              <a:gd name="T41" fmla="*/ T40 w 33"/>
                              <a:gd name="T42" fmla="+- 0 1538 1508"/>
                              <a:gd name="T43" fmla="*/ 1538 h 33"/>
                              <a:gd name="T44" fmla="+- 0 8597 8566"/>
                              <a:gd name="T45" fmla="*/ T44 w 33"/>
                              <a:gd name="T46" fmla="+- 0 1532 1508"/>
                              <a:gd name="T47" fmla="*/ 1532 h 33"/>
                              <a:gd name="T48" fmla="+- 0 8598 8566"/>
                              <a:gd name="T49" fmla="*/ T48 w 33"/>
                              <a:gd name="T50" fmla="+- 0 1528 1508"/>
                              <a:gd name="T51" fmla="*/ 1528 h 33"/>
                              <a:gd name="T52" fmla="+- 0 8598 8566"/>
                              <a:gd name="T53" fmla="*/ T52 w 33"/>
                              <a:gd name="T54" fmla="+- 0 1520 1508"/>
                              <a:gd name="T55" fmla="*/ 1520 h 33"/>
                              <a:gd name="T56" fmla="+- 0 8597 8566"/>
                              <a:gd name="T57" fmla="*/ T56 w 33"/>
                              <a:gd name="T58" fmla="+- 0 1515 1508"/>
                              <a:gd name="T59" fmla="*/ 1515 h 33"/>
                              <a:gd name="T60" fmla="+- 0 8591 8566"/>
                              <a:gd name="T61" fmla="*/ T60 w 33"/>
                              <a:gd name="T62" fmla="+- 0 1509 1508"/>
                              <a:gd name="T63" fmla="*/ 1509 h 33"/>
                              <a:gd name="T64" fmla="+- 0 8586 8566"/>
                              <a:gd name="T65" fmla="*/ T64 w 33"/>
                              <a:gd name="T66" fmla="+- 0 1508 1508"/>
                              <a:gd name="T67" fmla="*/ 150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0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Freeform 692"/>
                        <wps:cNvSpPr>
                          <a:spLocks/>
                        </wps:cNvSpPr>
                        <wps:spPr bwMode="auto">
                          <a:xfrm>
                            <a:off x="8565" y="1507"/>
                            <a:ext cx="33" cy="33"/>
                          </a:xfrm>
                          <a:custGeom>
                            <a:avLst/>
                            <a:gdLst>
                              <a:gd name="T0" fmla="+- 0 8582 8566"/>
                              <a:gd name="T1" fmla="*/ T0 w 33"/>
                              <a:gd name="T2" fmla="+- 0 1540 1508"/>
                              <a:gd name="T3" fmla="*/ 1540 h 33"/>
                              <a:gd name="T4" fmla="+- 0 8586 8566"/>
                              <a:gd name="T5" fmla="*/ T4 w 33"/>
                              <a:gd name="T6" fmla="+- 0 1540 1508"/>
                              <a:gd name="T7" fmla="*/ 1540 h 33"/>
                              <a:gd name="T8" fmla="+- 0 8591 8566"/>
                              <a:gd name="T9" fmla="*/ T8 w 33"/>
                              <a:gd name="T10" fmla="+- 0 1538 1508"/>
                              <a:gd name="T11" fmla="*/ 1538 h 33"/>
                              <a:gd name="T12" fmla="+- 0 8594 8566"/>
                              <a:gd name="T13" fmla="*/ T12 w 33"/>
                              <a:gd name="T14" fmla="+- 0 1535 1508"/>
                              <a:gd name="T15" fmla="*/ 1535 h 33"/>
                              <a:gd name="T16" fmla="+- 0 8597 8566"/>
                              <a:gd name="T17" fmla="*/ T16 w 33"/>
                              <a:gd name="T18" fmla="+- 0 1532 1508"/>
                              <a:gd name="T19" fmla="*/ 1532 h 33"/>
                              <a:gd name="T20" fmla="+- 0 8598 8566"/>
                              <a:gd name="T21" fmla="*/ T20 w 33"/>
                              <a:gd name="T22" fmla="+- 0 1528 1508"/>
                              <a:gd name="T23" fmla="*/ 1528 h 33"/>
                              <a:gd name="T24" fmla="+- 0 8598 8566"/>
                              <a:gd name="T25" fmla="*/ T24 w 33"/>
                              <a:gd name="T26" fmla="+- 0 1524 1508"/>
                              <a:gd name="T27" fmla="*/ 1524 h 33"/>
                              <a:gd name="T28" fmla="+- 0 8598 8566"/>
                              <a:gd name="T29" fmla="*/ T28 w 33"/>
                              <a:gd name="T30" fmla="+- 0 1520 1508"/>
                              <a:gd name="T31" fmla="*/ 1520 h 33"/>
                              <a:gd name="T32" fmla="+- 0 8597 8566"/>
                              <a:gd name="T33" fmla="*/ T32 w 33"/>
                              <a:gd name="T34" fmla="+- 0 1515 1508"/>
                              <a:gd name="T35" fmla="*/ 1515 h 33"/>
                              <a:gd name="T36" fmla="+- 0 8594 8566"/>
                              <a:gd name="T37" fmla="*/ T36 w 33"/>
                              <a:gd name="T38" fmla="+- 0 1512 1508"/>
                              <a:gd name="T39" fmla="*/ 1512 h 33"/>
                              <a:gd name="T40" fmla="+- 0 8591 8566"/>
                              <a:gd name="T41" fmla="*/ T40 w 33"/>
                              <a:gd name="T42" fmla="+- 0 1509 1508"/>
                              <a:gd name="T43" fmla="*/ 1509 h 33"/>
                              <a:gd name="T44" fmla="+- 0 8586 8566"/>
                              <a:gd name="T45" fmla="*/ T44 w 33"/>
                              <a:gd name="T46" fmla="+- 0 1508 1508"/>
                              <a:gd name="T47" fmla="*/ 1508 h 33"/>
                              <a:gd name="T48" fmla="+- 0 8582 8566"/>
                              <a:gd name="T49" fmla="*/ T48 w 33"/>
                              <a:gd name="T50" fmla="+- 0 1508 1508"/>
                              <a:gd name="T51" fmla="*/ 1508 h 33"/>
                              <a:gd name="T52" fmla="+- 0 8578 8566"/>
                              <a:gd name="T53" fmla="*/ T52 w 33"/>
                              <a:gd name="T54" fmla="+- 0 1508 1508"/>
                              <a:gd name="T55" fmla="*/ 1508 h 33"/>
                              <a:gd name="T56" fmla="+- 0 8574 8566"/>
                              <a:gd name="T57" fmla="*/ T56 w 33"/>
                              <a:gd name="T58" fmla="+- 0 1509 1508"/>
                              <a:gd name="T59" fmla="*/ 1509 h 33"/>
                              <a:gd name="T60" fmla="+- 0 8571 8566"/>
                              <a:gd name="T61" fmla="*/ T60 w 33"/>
                              <a:gd name="T62" fmla="+- 0 1512 1508"/>
                              <a:gd name="T63" fmla="*/ 1512 h 33"/>
                              <a:gd name="T64" fmla="+- 0 8567 8566"/>
                              <a:gd name="T65" fmla="*/ T64 w 33"/>
                              <a:gd name="T66" fmla="+- 0 1515 1508"/>
                              <a:gd name="T67" fmla="*/ 1515 h 33"/>
                              <a:gd name="T68" fmla="+- 0 8566 8566"/>
                              <a:gd name="T69" fmla="*/ T68 w 33"/>
                              <a:gd name="T70" fmla="+- 0 1520 1508"/>
                              <a:gd name="T71" fmla="*/ 1520 h 33"/>
                              <a:gd name="T72" fmla="+- 0 8566 8566"/>
                              <a:gd name="T73" fmla="*/ T72 w 33"/>
                              <a:gd name="T74" fmla="+- 0 1524 1508"/>
                              <a:gd name="T75" fmla="*/ 1524 h 33"/>
                              <a:gd name="T76" fmla="+- 0 8566 8566"/>
                              <a:gd name="T77" fmla="*/ T76 w 33"/>
                              <a:gd name="T78" fmla="+- 0 1528 1508"/>
                              <a:gd name="T79" fmla="*/ 1528 h 33"/>
                              <a:gd name="T80" fmla="+- 0 8567 8566"/>
                              <a:gd name="T81" fmla="*/ T80 w 33"/>
                              <a:gd name="T82" fmla="+- 0 1532 1508"/>
                              <a:gd name="T83" fmla="*/ 1532 h 33"/>
                              <a:gd name="T84" fmla="+- 0 8571 8566"/>
                              <a:gd name="T85" fmla="*/ T84 w 33"/>
                              <a:gd name="T86" fmla="+- 0 1535 1508"/>
                              <a:gd name="T87" fmla="*/ 1535 h 33"/>
                              <a:gd name="T88" fmla="+- 0 8574 8566"/>
                              <a:gd name="T89" fmla="*/ T88 w 33"/>
                              <a:gd name="T90" fmla="+- 0 1538 1508"/>
                              <a:gd name="T91" fmla="*/ 1538 h 33"/>
                              <a:gd name="T92" fmla="+- 0 8578 8566"/>
                              <a:gd name="T93" fmla="*/ T92 w 33"/>
                              <a:gd name="T94" fmla="+- 0 1540 1508"/>
                              <a:gd name="T95" fmla="*/ 1540 h 33"/>
                              <a:gd name="T96" fmla="+- 0 8582 8566"/>
                              <a:gd name="T97" fmla="*/ T96 w 33"/>
                              <a:gd name="T98" fmla="+- 0 1540 1508"/>
                              <a:gd name="T99" fmla="*/ 154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0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2" y="20"/>
                                </a:lnTo>
                                <a:lnTo>
                                  <a:pt x="32" y="16"/>
                                </a:lnTo>
                                <a:lnTo>
                                  <a:pt x="32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0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1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" name="Freeform 691"/>
                        <wps:cNvSpPr>
                          <a:spLocks/>
                        </wps:cNvSpPr>
                        <wps:spPr bwMode="auto">
                          <a:xfrm>
                            <a:off x="9394" y="1509"/>
                            <a:ext cx="33" cy="33"/>
                          </a:xfrm>
                          <a:custGeom>
                            <a:avLst/>
                            <a:gdLst>
                              <a:gd name="T0" fmla="+- 0 9415 9394"/>
                              <a:gd name="T1" fmla="*/ T0 w 33"/>
                              <a:gd name="T2" fmla="+- 0 1510 1510"/>
                              <a:gd name="T3" fmla="*/ 1510 h 33"/>
                              <a:gd name="T4" fmla="+- 0 9406 9394"/>
                              <a:gd name="T5" fmla="*/ T4 w 33"/>
                              <a:gd name="T6" fmla="+- 0 1510 1510"/>
                              <a:gd name="T7" fmla="*/ 1510 h 33"/>
                              <a:gd name="T8" fmla="+- 0 9402 9394"/>
                              <a:gd name="T9" fmla="*/ T8 w 33"/>
                              <a:gd name="T10" fmla="+- 0 1511 1510"/>
                              <a:gd name="T11" fmla="*/ 1511 h 33"/>
                              <a:gd name="T12" fmla="+- 0 9396 9394"/>
                              <a:gd name="T13" fmla="*/ T12 w 33"/>
                              <a:gd name="T14" fmla="+- 0 1518 1510"/>
                              <a:gd name="T15" fmla="*/ 1518 h 33"/>
                              <a:gd name="T16" fmla="+- 0 9394 9394"/>
                              <a:gd name="T17" fmla="*/ T16 w 33"/>
                              <a:gd name="T18" fmla="+- 0 1522 1510"/>
                              <a:gd name="T19" fmla="*/ 1522 h 33"/>
                              <a:gd name="T20" fmla="+- 0 9394 9394"/>
                              <a:gd name="T21" fmla="*/ T20 w 33"/>
                              <a:gd name="T22" fmla="+- 0 1530 1510"/>
                              <a:gd name="T23" fmla="*/ 1530 h 33"/>
                              <a:gd name="T24" fmla="+- 0 9396 9394"/>
                              <a:gd name="T25" fmla="*/ T24 w 33"/>
                              <a:gd name="T26" fmla="+- 0 1535 1510"/>
                              <a:gd name="T27" fmla="*/ 1535 h 33"/>
                              <a:gd name="T28" fmla="+- 0 9402 9394"/>
                              <a:gd name="T29" fmla="*/ T28 w 33"/>
                              <a:gd name="T30" fmla="+- 0 1541 1510"/>
                              <a:gd name="T31" fmla="*/ 1541 h 33"/>
                              <a:gd name="T32" fmla="+- 0 9406 9394"/>
                              <a:gd name="T33" fmla="*/ T32 w 33"/>
                              <a:gd name="T34" fmla="+- 0 1542 1510"/>
                              <a:gd name="T35" fmla="*/ 1542 h 33"/>
                              <a:gd name="T36" fmla="+- 0 9415 9394"/>
                              <a:gd name="T37" fmla="*/ T36 w 33"/>
                              <a:gd name="T38" fmla="+- 0 1542 1510"/>
                              <a:gd name="T39" fmla="*/ 1542 h 33"/>
                              <a:gd name="T40" fmla="+- 0 9419 9394"/>
                              <a:gd name="T41" fmla="*/ T40 w 33"/>
                              <a:gd name="T42" fmla="+- 0 1541 1510"/>
                              <a:gd name="T43" fmla="*/ 1541 h 33"/>
                              <a:gd name="T44" fmla="+- 0 9425 9394"/>
                              <a:gd name="T45" fmla="*/ T44 w 33"/>
                              <a:gd name="T46" fmla="+- 0 1535 1510"/>
                              <a:gd name="T47" fmla="*/ 1535 h 33"/>
                              <a:gd name="T48" fmla="+- 0 9427 9394"/>
                              <a:gd name="T49" fmla="*/ T48 w 33"/>
                              <a:gd name="T50" fmla="+- 0 1530 1510"/>
                              <a:gd name="T51" fmla="*/ 1530 h 33"/>
                              <a:gd name="T52" fmla="+- 0 9427 9394"/>
                              <a:gd name="T53" fmla="*/ T52 w 33"/>
                              <a:gd name="T54" fmla="+- 0 1522 1510"/>
                              <a:gd name="T55" fmla="*/ 1522 h 33"/>
                              <a:gd name="T56" fmla="+- 0 9425 9394"/>
                              <a:gd name="T57" fmla="*/ T56 w 33"/>
                              <a:gd name="T58" fmla="+- 0 1518 1510"/>
                              <a:gd name="T59" fmla="*/ 1518 h 33"/>
                              <a:gd name="T60" fmla="+- 0 9419 9394"/>
                              <a:gd name="T61" fmla="*/ T60 w 33"/>
                              <a:gd name="T62" fmla="+- 0 1511 1510"/>
                              <a:gd name="T63" fmla="*/ 1511 h 33"/>
                              <a:gd name="T64" fmla="+- 0 9415 9394"/>
                              <a:gd name="T65" fmla="*/ T64 w 33"/>
                              <a:gd name="T66" fmla="+- 0 1510 1510"/>
                              <a:gd name="T67" fmla="*/ 151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Freeform 690"/>
                        <wps:cNvSpPr>
                          <a:spLocks/>
                        </wps:cNvSpPr>
                        <wps:spPr bwMode="auto">
                          <a:xfrm>
                            <a:off x="9394" y="1509"/>
                            <a:ext cx="33" cy="33"/>
                          </a:xfrm>
                          <a:custGeom>
                            <a:avLst/>
                            <a:gdLst>
                              <a:gd name="T0" fmla="+- 0 9410 9394"/>
                              <a:gd name="T1" fmla="*/ T0 w 33"/>
                              <a:gd name="T2" fmla="+- 0 1542 1510"/>
                              <a:gd name="T3" fmla="*/ 1542 h 33"/>
                              <a:gd name="T4" fmla="+- 0 9415 9394"/>
                              <a:gd name="T5" fmla="*/ T4 w 33"/>
                              <a:gd name="T6" fmla="+- 0 1542 1510"/>
                              <a:gd name="T7" fmla="*/ 1542 h 33"/>
                              <a:gd name="T8" fmla="+- 0 9419 9394"/>
                              <a:gd name="T9" fmla="*/ T8 w 33"/>
                              <a:gd name="T10" fmla="+- 0 1541 1510"/>
                              <a:gd name="T11" fmla="*/ 1541 h 33"/>
                              <a:gd name="T12" fmla="+- 0 9422 9394"/>
                              <a:gd name="T13" fmla="*/ T12 w 33"/>
                              <a:gd name="T14" fmla="+- 0 1538 1510"/>
                              <a:gd name="T15" fmla="*/ 1538 h 33"/>
                              <a:gd name="T16" fmla="+- 0 9425 9394"/>
                              <a:gd name="T17" fmla="*/ T16 w 33"/>
                              <a:gd name="T18" fmla="+- 0 1535 1510"/>
                              <a:gd name="T19" fmla="*/ 1535 h 33"/>
                              <a:gd name="T20" fmla="+- 0 9427 9394"/>
                              <a:gd name="T21" fmla="*/ T20 w 33"/>
                              <a:gd name="T22" fmla="+- 0 1530 1510"/>
                              <a:gd name="T23" fmla="*/ 1530 h 33"/>
                              <a:gd name="T24" fmla="+- 0 9427 9394"/>
                              <a:gd name="T25" fmla="*/ T24 w 33"/>
                              <a:gd name="T26" fmla="+- 0 1526 1510"/>
                              <a:gd name="T27" fmla="*/ 1526 h 33"/>
                              <a:gd name="T28" fmla="+- 0 9427 9394"/>
                              <a:gd name="T29" fmla="*/ T28 w 33"/>
                              <a:gd name="T30" fmla="+- 0 1522 1510"/>
                              <a:gd name="T31" fmla="*/ 1522 h 33"/>
                              <a:gd name="T32" fmla="+- 0 9425 9394"/>
                              <a:gd name="T33" fmla="*/ T32 w 33"/>
                              <a:gd name="T34" fmla="+- 0 1518 1510"/>
                              <a:gd name="T35" fmla="*/ 1518 h 33"/>
                              <a:gd name="T36" fmla="+- 0 9422 9394"/>
                              <a:gd name="T37" fmla="*/ T36 w 33"/>
                              <a:gd name="T38" fmla="+- 0 1515 1510"/>
                              <a:gd name="T39" fmla="*/ 1515 h 33"/>
                              <a:gd name="T40" fmla="+- 0 9419 9394"/>
                              <a:gd name="T41" fmla="*/ T40 w 33"/>
                              <a:gd name="T42" fmla="+- 0 1511 1510"/>
                              <a:gd name="T43" fmla="*/ 1511 h 33"/>
                              <a:gd name="T44" fmla="+- 0 9415 9394"/>
                              <a:gd name="T45" fmla="*/ T44 w 33"/>
                              <a:gd name="T46" fmla="+- 0 1510 1510"/>
                              <a:gd name="T47" fmla="*/ 1510 h 33"/>
                              <a:gd name="T48" fmla="+- 0 9410 9394"/>
                              <a:gd name="T49" fmla="*/ T48 w 33"/>
                              <a:gd name="T50" fmla="+- 0 1510 1510"/>
                              <a:gd name="T51" fmla="*/ 1510 h 33"/>
                              <a:gd name="T52" fmla="+- 0 9406 9394"/>
                              <a:gd name="T53" fmla="*/ T52 w 33"/>
                              <a:gd name="T54" fmla="+- 0 1510 1510"/>
                              <a:gd name="T55" fmla="*/ 1510 h 33"/>
                              <a:gd name="T56" fmla="+- 0 9402 9394"/>
                              <a:gd name="T57" fmla="*/ T56 w 33"/>
                              <a:gd name="T58" fmla="+- 0 1511 1510"/>
                              <a:gd name="T59" fmla="*/ 1511 h 33"/>
                              <a:gd name="T60" fmla="+- 0 9399 9394"/>
                              <a:gd name="T61" fmla="*/ T60 w 33"/>
                              <a:gd name="T62" fmla="+- 0 1515 1510"/>
                              <a:gd name="T63" fmla="*/ 1515 h 33"/>
                              <a:gd name="T64" fmla="+- 0 9396 9394"/>
                              <a:gd name="T65" fmla="*/ T64 w 33"/>
                              <a:gd name="T66" fmla="+- 0 1518 1510"/>
                              <a:gd name="T67" fmla="*/ 1518 h 33"/>
                              <a:gd name="T68" fmla="+- 0 9394 9394"/>
                              <a:gd name="T69" fmla="*/ T68 w 33"/>
                              <a:gd name="T70" fmla="+- 0 1522 1510"/>
                              <a:gd name="T71" fmla="*/ 1522 h 33"/>
                              <a:gd name="T72" fmla="+- 0 9394 9394"/>
                              <a:gd name="T73" fmla="*/ T72 w 33"/>
                              <a:gd name="T74" fmla="+- 0 1526 1510"/>
                              <a:gd name="T75" fmla="*/ 1526 h 33"/>
                              <a:gd name="T76" fmla="+- 0 9394 9394"/>
                              <a:gd name="T77" fmla="*/ T76 w 33"/>
                              <a:gd name="T78" fmla="+- 0 1530 1510"/>
                              <a:gd name="T79" fmla="*/ 1530 h 33"/>
                              <a:gd name="T80" fmla="+- 0 9396 9394"/>
                              <a:gd name="T81" fmla="*/ T80 w 33"/>
                              <a:gd name="T82" fmla="+- 0 1535 1510"/>
                              <a:gd name="T83" fmla="*/ 1535 h 33"/>
                              <a:gd name="T84" fmla="+- 0 9399 9394"/>
                              <a:gd name="T85" fmla="*/ T84 w 33"/>
                              <a:gd name="T86" fmla="+- 0 1538 1510"/>
                              <a:gd name="T87" fmla="*/ 1538 h 33"/>
                              <a:gd name="T88" fmla="+- 0 9402 9394"/>
                              <a:gd name="T89" fmla="*/ T88 w 33"/>
                              <a:gd name="T90" fmla="+- 0 1541 1510"/>
                              <a:gd name="T91" fmla="*/ 1541 h 33"/>
                              <a:gd name="T92" fmla="+- 0 9406 9394"/>
                              <a:gd name="T93" fmla="*/ T92 w 33"/>
                              <a:gd name="T94" fmla="+- 0 1542 1510"/>
                              <a:gd name="T95" fmla="*/ 1542 h 33"/>
                              <a:gd name="T96" fmla="+- 0 9410 9394"/>
                              <a:gd name="T97" fmla="*/ T96 w 33"/>
                              <a:gd name="T98" fmla="+- 0 1542 1510"/>
                              <a:gd name="T99" fmla="*/ 154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Freeform 689"/>
                        <wps:cNvSpPr>
                          <a:spLocks/>
                        </wps:cNvSpPr>
                        <wps:spPr bwMode="auto">
                          <a:xfrm>
                            <a:off x="10222" y="1327"/>
                            <a:ext cx="33" cy="33"/>
                          </a:xfrm>
                          <a:custGeom>
                            <a:avLst/>
                            <a:gdLst>
                              <a:gd name="T0" fmla="+- 0 10243 10222"/>
                              <a:gd name="T1" fmla="*/ T0 w 33"/>
                              <a:gd name="T2" fmla="+- 0 1328 1328"/>
                              <a:gd name="T3" fmla="*/ 1328 h 33"/>
                              <a:gd name="T4" fmla="+- 0 10234 10222"/>
                              <a:gd name="T5" fmla="*/ T4 w 33"/>
                              <a:gd name="T6" fmla="+- 0 1328 1328"/>
                              <a:gd name="T7" fmla="*/ 1328 h 33"/>
                              <a:gd name="T8" fmla="+- 0 10230 10222"/>
                              <a:gd name="T9" fmla="*/ T8 w 33"/>
                              <a:gd name="T10" fmla="+- 0 1329 1328"/>
                              <a:gd name="T11" fmla="*/ 1329 h 33"/>
                              <a:gd name="T12" fmla="+- 0 10224 10222"/>
                              <a:gd name="T13" fmla="*/ T12 w 33"/>
                              <a:gd name="T14" fmla="+- 0 1335 1328"/>
                              <a:gd name="T15" fmla="*/ 1335 h 33"/>
                              <a:gd name="T16" fmla="+- 0 10222 10222"/>
                              <a:gd name="T17" fmla="*/ T16 w 33"/>
                              <a:gd name="T18" fmla="+- 0 1340 1328"/>
                              <a:gd name="T19" fmla="*/ 1340 h 33"/>
                              <a:gd name="T20" fmla="+- 0 10222 10222"/>
                              <a:gd name="T21" fmla="*/ T20 w 33"/>
                              <a:gd name="T22" fmla="+- 0 1348 1328"/>
                              <a:gd name="T23" fmla="*/ 1348 h 33"/>
                              <a:gd name="T24" fmla="+- 0 10224 10222"/>
                              <a:gd name="T25" fmla="*/ T24 w 33"/>
                              <a:gd name="T26" fmla="+- 0 1352 1328"/>
                              <a:gd name="T27" fmla="*/ 1352 h 33"/>
                              <a:gd name="T28" fmla="+- 0 10230 10222"/>
                              <a:gd name="T29" fmla="*/ T28 w 33"/>
                              <a:gd name="T30" fmla="+- 0 1358 1328"/>
                              <a:gd name="T31" fmla="*/ 1358 h 33"/>
                              <a:gd name="T32" fmla="+- 0 10234 10222"/>
                              <a:gd name="T33" fmla="*/ T32 w 33"/>
                              <a:gd name="T34" fmla="+- 0 1360 1328"/>
                              <a:gd name="T35" fmla="*/ 1360 h 33"/>
                              <a:gd name="T36" fmla="+- 0 10243 10222"/>
                              <a:gd name="T37" fmla="*/ T36 w 33"/>
                              <a:gd name="T38" fmla="+- 0 1360 1328"/>
                              <a:gd name="T39" fmla="*/ 1360 h 33"/>
                              <a:gd name="T40" fmla="+- 0 10247 10222"/>
                              <a:gd name="T41" fmla="*/ T40 w 33"/>
                              <a:gd name="T42" fmla="+- 0 1358 1328"/>
                              <a:gd name="T43" fmla="*/ 1358 h 33"/>
                              <a:gd name="T44" fmla="+- 0 10253 10222"/>
                              <a:gd name="T45" fmla="*/ T44 w 33"/>
                              <a:gd name="T46" fmla="+- 0 1352 1328"/>
                              <a:gd name="T47" fmla="*/ 1352 h 33"/>
                              <a:gd name="T48" fmla="+- 0 10255 10222"/>
                              <a:gd name="T49" fmla="*/ T48 w 33"/>
                              <a:gd name="T50" fmla="+- 0 1348 1328"/>
                              <a:gd name="T51" fmla="*/ 1348 h 33"/>
                              <a:gd name="T52" fmla="+- 0 10255 10222"/>
                              <a:gd name="T53" fmla="*/ T52 w 33"/>
                              <a:gd name="T54" fmla="+- 0 1340 1328"/>
                              <a:gd name="T55" fmla="*/ 1340 h 33"/>
                              <a:gd name="T56" fmla="+- 0 10253 10222"/>
                              <a:gd name="T57" fmla="*/ T56 w 33"/>
                              <a:gd name="T58" fmla="+- 0 1335 1328"/>
                              <a:gd name="T59" fmla="*/ 1335 h 33"/>
                              <a:gd name="T60" fmla="+- 0 10247 10222"/>
                              <a:gd name="T61" fmla="*/ T60 w 33"/>
                              <a:gd name="T62" fmla="+- 0 1329 1328"/>
                              <a:gd name="T63" fmla="*/ 1329 h 33"/>
                              <a:gd name="T64" fmla="+- 0 10243 10222"/>
                              <a:gd name="T65" fmla="*/ T64 w 33"/>
                              <a:gd name="T66" fmla="+- 0 1328 1328"/>
                              <a:gd name="T67" fmla="*/ 132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Freeform 688"/>
                        <wps:cNvSpPr>
                          <a:spLocks/>
                        </wps:cNvSpPr>
                        <wps:spPr bwMode="auto">
                          <a:xfrm>
                            <a:off x="10222" y="1327"/>
                            <a:ext cx="33" cy="33"/>
                          </a:xfrm>
                          <a:custGeom>
                            <a:avLst/>
                            <a:gdLst>
                              <a:gd name="T0" fmla="+- 0 10239 10222"/>
                              <a:gd name="T1" fmla="*/ T0 w 33"/>
                              <a:gd name="T2" fmla="+- 0 1360 1328"/>
                              <a:gd name="T3" fmla="*/ 1360 h 33"/>
                              <a:gd name="T4" fmla="+- 0 10243 10222"/>
                              <a:gd name="T5" fmla="*/ T4 w 33"/>
                              <a:gd name="T6" fmla="+- 0 1360 1328"/>
                              <a:gd name="T7" fmla="*/ 1360 h 33"/>
                              <a:gd name="T8" fmla="+- 0 10247 10222"/>
                              <a:gd name="T9" fmla="*/ T8 w 33"/>
                              <a:gd name="T10" fmla="+- 0 1358 1328"/>
                              <a:gd name="T11" fmla="*/ 1358 h 33"/>
                              <a:gd name="T12" fmla="+- 0 10250 10222"/>
                              <a:gd name="T13" fmla="*/ T12 w 33"/>
                              <a:gd name="T14" fmla="+- 0 1355 1328"/>
                              <a:gd name="T15" fmla="*/ 1355 h 33"/>
                              <a:gd name="T16" fmla="+- 0 10253 10222"/>
                              <a:gd name="T17" fmla="*/ T16 w 33"/>
                              <a:gd name="T18" fmla="+- 0 1352 1328"/>
                              <a:gd name="T19" fmla="*/ 1352 h 33"/>
                              <a:gd name="T20" fmla="+- 0 10255 10222"/>
                              <a:gd name="T21" fmla="*/ T20 w 33"/>
                              <a:gd name="T22" fmla="+- 0 1348 1328"/>
                              <a:gd name="T23" fmla="*/ 1348 h 33"/>
                              <a:gd name="T24" fmla="+- 0 10255 10222"/>
                              <a:gd name="T25" fmla="*/ T24 w 33"/>
                              <a:gd name="T26" fmla="+- 0 1344 1328"/>
                              <a:gd name="T27" fmla="*/ 1344 h 33"/>
                              <a:gd name="T28" fmla="+- 0 10255 10222"/>
                              <a:gd name="T29" fmla="*/ T28 w 33"/>
                              <a:gd name="T30" fmla="+- 0 1340 1328"/>
                              <a:gd name="T31" fmla="*/ 1340 h 33"/>
                              <a:gd name="T32" fmla="+- 0 10253 10222"/>
                              <a:gd name="T33" fmla="*/ T32 w 33"/>
                              <a:gd name="T34" fmla="+- 0 1335 1328"/>
                              <a:gd name="T35" fmla="*/ 1335 h 33"/>
                              <a:gd name="T36" fmla="+- 0 10250 10222"/>
                              <a:gd name="T37" fmla="*/ T36 w 33"/>
                              <a:gd name="T38" fmla="+- 0 1332 1328"/>
                              <a:gd name="T39" fmla="*/ 1332 h 33"/>
                              <a:gd name="T40" fmla="+- 0 10247 10222"/>
                              <a:gd name="T41" fmla="*/ T40 w 33"/>
                              <a:gd name="T42" fmla="+- 0 1329 1328"/>
                              <a:gd name="T43" fmla="*/ 1329 h 33"/>
                              <a:gd name="T44" fmla="+- 0 10243 10222"/>
                              <a:gd name="T45" fmla="*/ T44 w 33"/>
                              <a:gd name="T46" fmla="+- 0 1328 1328"/>
                              <a:gd name="T47" fmla="*/ 1328 h 33"/>
                              <a:gd name="T48" fmla="+- 0 10239 10222"/>
                              <a:gd name="T49" fmla="*/ T48 w 33"/>
                              <a:gd name="T50" fmla="+- 0 1328 1328"/>
                              <a:gd name="T51" fmla="*/ 1328 h 33"/>
                              <a:gd name="T52" fmla="+- 0 10234 10222"/>
                              <a:gd name="T53" fmla="*/ T52 w 33"/>
                              <a:gd name="T54" fmla="+- 0 1328 1328"/>
                              <a:gd name="T55" fmla="*/ 1328 h 33"/>
                              <a:gd name="T56" fmla="+- 0 10230 10222"/>
                              <a:gd name="T57" fmla="*/ T56 w 33"/>
                              <a:gd name="T58" fmla="+- 0 1329 1328"/>
                              <a:gd name="T59" fmla="*/ 1329 h 33"/>
                              <a:gd name="T60" fmla="+- 0 10227 10222"/>
                              <a:gd name="T61" fmla="*/ T60 w 33"/>
                              <a:gd name="T62" fmla="+- 0 1332 1328"/>
                              <a:gd name="T63" fmla="*/ 1332 h 33"/>
                              <a:gd name="T64" fmla="+- 0 10224 10222"/>
                              <a:gd name="T65" fmla="*/ T64 w 33"/>
                              <a:gd name="T66" fmla="+- 0 1335 1328"/>
                              <a:gd name="T67" fmla="*/ 1335 h 33"/>
                              <a:gd name="T68" fmla="+- 0 10222 10222"/>
                              <a:gd name="T69" fmla="*/ T68 w 33"/>
                              <a:gd name="T70" fmla="+- 0 1340 1328"/>
                              <a:gd name="T71" fmla="*/ 1340 h 33"/>
                              <a:gd name="T72" fmla="+- 0 10222 10222"/>
                              <a:gd name="T73" fmla="*/ T72 w 33"/>
                              <a:gd name="T74" fmla="+- 0 1344 1328"/>
                              <a:gd name="T75" fmla="*/ 1344 h 33"/>
                              <a:gd name="T76" fmla="+- 0 10222 10222"/>
                              <a:gd name="T77" fmla="*/ T76 w 33"/>
                              <a:gd name="T78" fmla="+- 0 1348 1328"/>
                              <a:gd name="T79" fmla="*/ 1348 h 33"/>
                              <a:gd name="T80" fmla="+- 0 10224 10222"/>
                              <a:gd name="T81" fmla="*/ T80 w 33"/>
                              <a:gd name="T82" fmla="+- 0 1352 1328"/>
                              <a:gd name="T83" fmla="*/ 1352 h 33"/>
                              <a:gd name="T84" fmla="+- 0 10227 10222"/>
                              <a:gd name="T85" fmla="*/ T84 w 33"/>
                              <a:gd name="T86" fmla="+- 0 1355 1328"/>
                              <a:gd name="T87" fmla="*/ 1355 h 33"/>
                              <a:gd name="T88" fmla="+- 0 10230 10222"/>
                              <a:gd name="T89" fmla="*/ T88 w 33"/>
                              <a:gd name="T90" fmla="+- 0 1358 1328"/>
                              <a:gd name="T91" fmla="*/ 1358 h 33"/>
                              <a:gd name="T92" fmla="+- 0 10234 10222"/>
                              <a:gd name="T93" fmla="*/ T92 w 33"/>
                              <a:gd name="T94" fmla="+- 0 1360 1328"/>
                              <a:gd name="T95" fmla="*/ 1360 h 33"/>
                              <a:gd name="T96" fmla="+- 0 10239 10222"/>
                              <a:gd name="T97" fmla="*/ T96 w 33"/>
                              <a:gd name="T98" fmla="+- 0 1360 1328"/>
                              <a:gd name="T99" fmla="*/ 136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7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Freeform 687"/>
                        <wps:cNvSpPr>
                          <a:spLocks/>
                        </wps:cNvSpPr>
                        <wps:spPr bwMode="auto">
                          <a:xfrm>
                            <a:off x="6740" y="1714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Line 686"/>
                        <wps:cNvCnPr>
                          <a:cxnSpLocks noChangeShapeType="1"/>
                        </wps:cNvCnPr>
                        <wps:spPr bwMode="auto">
                          <a:xfrm>
                            <a:off x="6760" y="171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6" name="Freeform 685"/>
                        <wps:cNvSpPr>
                          <a:spLocks/>
                        </wps:cNvSpPr>
                        <wps:spPr bwMode="auto">
                          <a:xfrm>
                            <a:off x="6740" y="1503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Line 684"/>
                        <wps:cNvCnPr>
                          <a:cxnSpLocks noChangeShapeType="1"/>
                        </wps:cNvCnPr>
                        <wps:spPr bwMode="auto">
                          <a:xfrm>
                            <a:off x="6760" y="150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Freeform 683"/>
                        <wps:cNvSpPr>
                          <a:spLocks/>
                        </wps:cNvSpPr>
                        <wps:spPr bwMode="auto">
                          <a:xfrm>
                            <a:off x="6740" y="1292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Line 682"/>
                        <wps:cNvCnPr>
                          <a:cxnSpLocks noChangeShapeType="1"/>
                        </wps:cNvCnPr>
                        <wps:spPr bwMode="auto">
                          <a:xfrm>
                            <a:off x="6760" y="129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0" name="Freeform 681"/>
                        <wps:cNvSpPr>
                          <a:spLocks/>
                        </wps:cNvSpPr>
                        <wps:spPr bwMode="auto">
                          <a:xfrm>
                            <a:off x="6740" y="1081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" name="Line 680"/>
                        <wps:cNvCnPr>
                          <a:cxnSpLocks noChangeShapeType="1"/>
                        </wps:cNvCnPr>
                        <wps:spPr bwMode="auto">
                          <a:xfrm>
                            <a:off x="6760" y="10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" name="Freeform 679"/>
                        <wps:cNvSpPr>
                          <a:spLocks/>
                        </wps:cNvSpPr>
                        <wps:spPr bwMode="auto">
                          <a:xfrm>
                            <a:off x="6740" y="870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6760" y="8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Freeform 677"/>
                        <wps:cNvSpPr>
                          <a:spLocks/>
                        </wps:cNvSpPr>
                        <wps:spPr bwMode="auto">
                          <a:xfrm>
                            <a:off x="6740" y="659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Line 676"/>
                        <wps:cNvCnPr>
                          <a:cxnSpLocks noChangeShapeType="1"/>
                        </wps:cNvCnPr>
                        <wps:spPr bwMode="auto">
                          <a:xfrm>
                            <a:off x="6760" y="6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Freeform 675"/>
                        <wps:cNvSpPr>
                          <a:spLocks/>
                        </wps:cNvSpPr>
                        <wps:spPr bwMode="auto">
                          <a:xfrm>
                            <a:off x="6740" y="448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Line 674"/>
                        <wps:cNvCnPr>
                          <a:cxnSpLocks noChangeShapeType="1"/>
                        </wps:cNvCnPr>
                        <wps:spPr bwMode="auto">
                          <a:xfrm>
                            <a:off x="6760" y="4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Freeform 673"/>
                        <wps:cNvSpPr>
                          <a:spLocks/>
                        </wps:cNvSpPr>
                        <wps:spPr bwMode="auto">
                          <a:xfrm>
                            <a:off x="6740" y="237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6760" y="2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Freeform 671"/>
                        <wps:cNvSpPr>
                          <a:spLocks/>
                        </wps:cNvSpPr>
                        <wps:spPr bwMode="auto">
                          <a:xfrm>
                            <a:off x="6740" y="26"/>
                            <a:ext cx="20" cy="2"/>
                          </a:xfrm>
                          <a:custGeom>
                            <a:avLst/>
                            <a:gdLst>
                              <a:gd name="T0" fmla="+- 0 6760 6741"/>
                              <a:gd name="T1" fmla="*/ T0 w 20"/>
                              <a:gd name="T2" fmla="+- 0 6741 6741"/>
                              <a:gd name="T3" fmla="*/ T2 w 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6760" y="2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" name="AutoShape 669"/>
                        <wps:cNvSpPr>
                          <a:spLocks/>
                        </wps:cNvSpPr>
                        <wps:spPr bwMode="auto">
                          <a:xfrm>
                            <a:off x="2160" y="3714"/>
                            <a:ext cx="13392" cy="6653"/>
                          </a:xfrm>
                          <a:custGeom>
                            <a:avLst/>
                            <a:gdLst>
                              <a:gd name="T0" fmla="+- 0 6760 2160"/>
                              <a:gd name="T1" fmla="*/ T0 w 13392"/>
                              <a:gd name="T2" fmla="+- 0 1749 3714"/>
                              <a:gd name="T3" fmla="*/ 1749 h 6653"/>
                              <a:gd name="T4" fmla="+- 0 6760 2160"/>
                              <a:gd name="T5" fmla="*/ T4 w 13392"/>
                              <a:gd name="T6" fmla="+- 0 -61 3714"/>
                              <a:gd name="T7" fmla="*/ -61 h 6653"/>
                              <a:gd name="T8" fmla="+- 0 10404 2160"/>
                              <a:gd name="T9" fmla="*/ T8 w 13392"/>
                              <a:gd name="T10" fmla="+- 0 1749 3714"/>
                              <a:gd name="T11" fmla="*/ 1749 h 6653"/>
                              <a:gd name="T12" fmla="+- 0 10404 2160"/>
                              <a:gd name="T13" fmla="*/ T12 w 13392"/>
                              <a:gd name="T14" fmla="+- 0 -61 3714"/>
                              <a:gd name="T15" fmla="*/ -61 h 6653"/>
                              <a:gd name="T16" fmla="+- 0 6760 2160"/>
                              <a:gd name="T17" fmla="*/ T16 w 13392"/>
                              <a:gd name="T18" fmla="+- 0 1749 3714"/>
                              <a:gd name="T19" fmla="*/ 1749 h 6653"/>
                              <a:gd name="T20" fmla="+- 0 10404 2160"/>
                              <a:gd name="T21" fmla="*/ T20 w 13392"/>
                              <a:gd name="T22" fmla="+- 0 1749 3714"/>
                              <a:gd name="T23" fmla="*/ 1749 h 6653"/>
                              <a:gd name="T24" fmla="+- 0 6760 2160"/>
                              <a:gd name="T25" fmla="*/ T24 w 13392"/>
                              <a:gd name="T26" fmla="+- 0 -61 3714"/>
                              <a:gd name="T27" fmla="*/ -61 h 6653"/>
                              <a:gd name="T28" fmla="+- 0 10404 2160"/>
                              <a:gd name="T29" fmla="*/ T28 w 13392"/>
                              <a:gd name="T30" fmla="+- 0 -61 3714"/>
                              <a:gd name="T31" fmla="*/ -61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4600" y="-1965"/>
                                </a:moveTo>
                                <a:lnTo>
                                  <a:pt x="4600" y="-3775"/>
                                </a:lnTo>
                                <a:moveTo>
                                  <a:pt x="8244" y="-1965"/>
                                </a:moveTo>
                                <a:lnTo>
                                  <a:pt x="8244" y="-3775"/>
                                </a:lnTo>
                                <a:moveTo>
                                  <a:pt x="4600" y="-1965"/>
                                </a:moveTo>
                                <a:lnTo>
                                  <a:pt x="8244" y="-1965"/>
                                </a:lnTo>
                                <a:moveTo>
                                  <a:pt x="4600" y="-3775"/>
                                </a:moveTo>
                                <a:lnTo>
                                  <a:pt x="8244" y="-3775"/>
                                </a:lnTo>
                              </a:path>
                            </a:pathLst>
                          </a:custGeom>
                          <a:noFill/>
                          <a:ln w="27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Freeform 668"/>
                        <wps:cNvSpPr>
                          <a:spLocks/>
                        </wps:cNvSpPr>
                        <wps:spPr bwMode="auto">
                          <a:xfrm>
                            <a:off x="9946" y="-35"/>
                            <a:ext cx="431" cy="416"/>
                          </a:xfrm>
                          <a:custGeom>
                            <a:avLst/>
                            <a:gdLst>
                              <a:gd name="T0" fmla="+- 0 10373 9946"/>
                              <a:gd name="T1" fmla="*/ T0 w 431"/>
                              <a:gd name="T2" fmla="+- 0 -34 -34"/>
                              <a:gd name="T3" fmla="*/ -34 h 416"/>
                              <a:gd name="T4" fmla="+- 0 9950 9946"/>
                              <a:gd name="T5" fmla="*/ T4 w 431"/>
                              <a:gd name="T6" fmla="+- 0 -34 -34"/>
                              <a:gd name="T7" fmla="*/ -34 h 416"/>
                              <a:gd name="T8" fmla="+- 0 9946 9946"/>
                              <a:gd name="T9" fmla="*/ T8 w 431"/>
                              <a:gd name="T10" fmla="+- 0 -31 -34"/>
                              <a:gd name="T11" fmla="*/ -31 h 416"/>
                              <a:gd name="T12" fmla="+- 0 9946 9946"/>
                              <a:gd name="T13" fmla="*/ T12 w 431"/>
                              <a:gd name="T14" fmla="+- 0 378 -34"/>
                              <a:gd name="T15" fmla="*/ 378 h 416"/>
                              <a:gd name="T16" fmla="+- 0 9950 9946"/>
                              <a:gd name="T17" fmla="*/ T16 w 431"/>
                              <a:gd name="T18" fmla="+- 0 381 -34"/>
                              <a:gd name="T19" fmla="*/ 381 h 416"/>
                              <a:gd name="T20" fmla="+- 0 10373 9946"/>
                              <a:gd name="T21" fmla="*/ T20 w 431"/>
                              <a:gd name="T22" fmla="+- 0 381 -34"/>
                              <a:gd name="T23" fmla="*/ 381 h 416"/>
                              <a:gd name="T24" fmla="+- 0 10377 9946"/>
                              <a:gd name="T25" fmla="*/ T24 w 431"/>
                              <a:gd name="T26" fmla="+- 0 378 -34"/>
                              <a:gd name="T27" fmla="*/ 378 h 416"/>
                              <a:gd name="T28" fmla="+- 0 10377 9946"/>
                              <a:gd name="T29" fmla="*/ T28 w 431"/>
                              <a:gd name="T30" fmla="+- 0 -31 -34"/>
                              <a:gd name="T31" fmla="*/ -31 h 416"/>
                              <a:gd name="T32" fmla="+- 0 10373 9946"/>
                              <a:gd name="T33" fmla="*/ T32 w 431"/>
                              <a:gd name="T34" fmla="+- 0 -34 -34"/>
                              <a:gd name="T35" fmla="*/ -34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42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412"/>
                                </a:lnTo>
                                <a:lnTo>
                                  <a:pt x="4" y="415"/>
                                </a:lnTo>
                                <a:lnTo>
                                  <a:pt x="427" y="415"/>
                                </a:lnTo>
                                <a:lnTo>
                                  <a:pt x="431" y="412"/>
                                </a:lnTo>
                                <a:lnTo>
                                  <a:pt x="431" y="3"/>
                                </a:lnTo>
                                <a:lnTo>
                                  <a:pt x="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" name="Freeform 667"/>
                        <wps:cNvSpPr>
                          <a:spLocks/>
                        </wps:cNvSpPr>
                        <wps:spPr bwMode="auto">
                          <a:xfrm>
                            <a:off x="9946" y="-35"/>
                            <a:ext cx="431" cy="416"/>
                          </a:xfrm>
                          <a:custGeom>
                            <a:avLst/>
                            <a:gdLst>
                              <a:gd name="T0" fmla="+- 0 9957 9946"/>
                              <a:gd name="T1" fmla="*/ T0 w 431"/>
                              <a:gd name="T2" fmla="+- 0 381 -34"/>
                              <a:gd name="T3" fmla="*/ 381 h 416"/>
                              <a:gd name="T4" fmla="+- 0 10366 9946"/>
                              <a:gd name="T5" fmla="*/ T4 w 431"/>
                              <a:gd name="T6" fmla="+- 0 381 -34"/>
                              <a:gd name="T7" fmla="*/ 381 h 416"/>
                              <a:gd name="T8" fmla="+- 0 10373 9946"/>
                              <a:gd name="T9" fmla="*/ T8 w 431"/>
                              <a:gd name="T10" fmla="+- 0 381 -34"/>
                              <a:gd name="T11" fmla="*/ 381 h 416"/>
                              <a:gd name="T12" fmla="+- 0 10377 9946"/>
                              <a:gd name="T13" fmla="*/ T12 w 431"/>
                              <a:gd name="T14" fmla="+- 0 378 -34"/>
                              <a:gd name="T15" fmla="*/ 378 h 416"/>
                              <a:gd name="T16" fmla="+- 0 10377 9946"/>
                              <a:gd name="T17" fmla="*/ T16 w 431"/>
                              <a:gd name="T18" fmla="+- 0 371 -34"/>
                              <a:gd name="T19" fmla="*/ 371 h 416"/>
                              <a:gd name="T20" fmla="+- 0 10377 9946"/>
                              <a:gd name="T21" fmla="*/ T20 w 431"/>
                              <a:gd name="T22" fmla="+- 0 -23 -34"/>
                              <a:gd name="T23" fmla="*/ -23 h 416"/>
                              <a:gd name="T24" fmla="+- 0 10377 9946"/>
                              <a:gd name="T25" fmla="*/ T24 w 431"/>
                              <a:gd name="T26" fmla="+- 0 -31 -34"/>
                              <a:gd name="T27" fmla="*/ -31 h 416"/>
                              <a:gd name="T28" fmla="+- 0 10373 9946"/>
                              <a:gd name="T29" fmla="*/ T28 w 431"/>
                              <a:gd name="T30" fmla="+- 0 -34 -34"/>
                              <a:gd name="T31" fmla="*/ -34 h 416"/>
                              <a:gd name="T32" fmla="+- 0 10366 9946"/>
                              <a:gd name="T33" fmla="*/ T32 w 431"/>
                              <a:gd name="T34" fmla="+- 0 -34 -34"/>
                              <a:gd name="T35" fmla="*/ -34 h 416"/>
                              <a:gd name="T36" fmla="+- 0 9957 9946"/>
                              <a:gd name="T37" fmla="*/ T36 w 431"/>
                              <a:gd name="T38" fmla="+- 0 -34 -34"/>
                              <a:gd name="T39" fmla="*/ -34 h 416"/>
                              <a:gd name="T40" fmla="+- 0 9950 9946"/>
                              <a:gd name="T41" fmla="*/ T40 w 431"/>
                              <a:gd name="T42" fmla="+- 0 -34 -34"/>
                              <a:gd name="T43" fmla="*/ -34 h 416"/>
                              <a:gd name="T44" fmla="+- 0 9946 9946"/>
                              <a:gd name="T45" fmla="*/ T44 w 431"/>
                              <a:gd name="T46" fmla="+- 0 -31 -34"/>
                              <a:gd name="T47" fmla="*/ -31 h 416"/>
                              <a:gd name="T48" fmla="+- 0 9946 9946"/>
                              <a:gd name="T49" fmla="*/ T48 w 431"/>
                              <a:gd name="T50" fmla="+- 0 -23 -34"/>
                              <a:gd name="T51" fmla="*/ -23 h 416"/>
                              <a:gd name="T52" fmla="+- 0 9946 9946"/>
                              <a:gd name="T53" fmla="*/ T52 w 431"/>
                              <a:gd name="T54" fmla="+- 0 371 -34"/>
                              <a:gd name="T55" fmla="*/ 371 h 416"/>
                              <a:gd name="T56" fmla="+- 0 9946 9946"/>
                              <a:gd name="T57" fmla="*/ T56 w 431"/>
                              <a:gd name="T58" fmla="+- 0 378 -34"/>
                              <a:gd name="T59" fmla="*/ 378 h 416"/>
                              <a:gd name="T60" fmla="+- 0 9950 9946"/>
                              <a:gd name="T61" fmla="*/ T60 w 431"/>
                              <a:gd name="T62" fmla="+- 0 381 -34"/>
                              <a:gd name="T63" fmla="*/ 381 h 416"/>
                              <a:gd name="T64" fmla="+- 0 9957 9946"/>
                              <a:gd name="T65" fmla="*/ T64 w 431"/>
                              <a:gd name="T66" fmla="+- 0 381 -34"/>
                              <a:gd name="T67" fmla="*/ 381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31" h="416">
                                <a:moveTo>
                                  <a:pt x="11" y="415"/>
                                </a:moveTo>
                                <a:lnTo>
                                  <a:pt x="420" y="415"/>
                                </a:lnTo>
                                <a:lnTo>
                                  <a:pt x="427" y="415"/>
                                </a:lnTo>
                                <a:lnTo>
                                  <a:pt x="431" y="412"/>
                                </a:lnTo>
                                <a:lnTo>
                                  <a:pt x="431" y="405"/>
                                </a:lnTo>
                                <a:lnTo>
                                  <a:pt x="431" y="11"/>
                                </a:lnTo>
                                <a:lnTo>
                                  <a:pt x="431" y="3"/>
                                </a:lnTo>
                                <a:lnTo>
                                  <a:pt x="427" y="0"/>
                                </a:lnTo>
                                <a:lnTo>
                                  <a:pt x="420" y="0"/>
                                </a:lnTo>
                                <a:lnTo>
                                  <a:pt x="11" y="0"/>
                                </a:ln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0" y="405"/>
                                </a:lnTo>
                                <a:lnTo>
                                  <a:pt x="0" y="412"/>
                                </a:lnTo>
                                <a:lnTo>
                                  <a:pt x="4" y="415"/>
                                </a:lnTo>
                                <a:lnTo>
                                  <a:pt x="11" y="4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Freeform 666"/>
                        <wps:cNvSpPr>
                          <a:spLocks/>
                        </wps:cNvSpPr>
                        <wps:spPr bwMode="auto">
                          <a:xfrm>
                            <a:off x="10006" y="-7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-6 -6"/>
                              <a:gd name="T3" fmla="*/ -6 h 33"/>
                              <a:gd name="T4" fmla="+- 0 10018 10006"/>
                              <a:gd name="T5" fmla="*/ T4 w 33"/>
                              <a:gd name="T6" fmla="+- 0 -6 -6"/>
                              <a:gd name="T7" fmla="*/ -6 h 33"/>
                              <a:gd name="T8" fmla="+- 0 10014 10006"/>
                              <a:gd name="T9" fmla="*/ T8 w 33"/>
                              <a:gd name="T10" fmla="+- 0 -5 -6"/>
                              <a:gd name="T11" fmla="*/ -5 h 33"/>
                              <a:gd name="T12" fmla="+- 0 10008 10006"/>
                              <a:gd name="T13" fmla="*/ T12 w 33"/>
                              <a:gd name="T14" fmla="+- 0 1 -6"/>
                              <a:gd name="T15" fmla="*/ 1 h 33"/>
                              <a:gd name="T16" fmla="+- 0 10006 10006"/>
                              <a:gd name="T17" fmla="*/ T16 w 33"/>
                              <a:gd name="T18" fmla="+- 0 6 -6"/>
                              <a:gd name="T19" fmla="*/ 6 h 33"/>
                              <a:gd name="T20" fmla="+- 0 10006 10006"/>
                              <a:gd name="T21" fmla="*/ T20 w 33"/>
                              <a:gd name="T22" fmla="+- 0 14 -6"/>
                              <a:gd name="T23" fmla="*/ 14 h 33"/>
                              <a:gd name="T24" fmla="+- 0 10008 10006"/>
                              <a:gd name="T25" fmla="*/ T24 w 33"/>
                              <a:gd name="T26" fmla="+- 0 18 -6"/>
                              <a:gd name="T27" fmla="*/ 18 h 33"/>
                              <a:gd name="T28" fmla="+- 0 10014 10006"/>
                              <a:gd name="T29" fmla="*/ T28 w 33"/>
                              <a:gd name="T30" fmla="+- 0 24 -6"/>
                              <a:gd name="T31" fmla="*/ 24 h 33"/>
                              <a:gd name="T32" fmla="+- 0 10018 10006"/>
                              <a:gd name="T33" fmla="*/ T32 w 33"/>
                              <a:gd name="T34" fmla="+- 0 26 -6"/>
                              <a:gd name="T35" fmla="*/ 26 h 33"/>
                              <a:gd name="T36" fmla="+- 0 10027 10006"/>
                              <a:gd name="T37" fmla="*/ T36 w 33"/>
                              <a:gd name="T38" fmla="+- 0 26 -6"/>
                              <a:gd name="T39" fmla="*/ 26 h 33"/>
                              <a:gd name="T40" fmla="+- 0 10031 10006"/>
                              <a:gd name="T41" fmla="*/ T40 w 33"/>
                              <a:gd name="T42" fmla="+- 0 24 -6"/>
                              <a:gd name="T43" fmla="*/ 24 h 33"/>
                              <a:gd name="T44" fmla="+- 0 10037 10006"/>
                              <a:gd name="T45" fmla="*/ T44 w 33"/>
                              <a:gd name="T46" fmla="+- 0 18 -6"/>
                              <a:gd name="T47" fmla="*/ 18 h 33"/>
                              <a:gd name="T48" fmla="+- 0 10039 10006"/>
                              <a:gd name="T49" fmla="*/ T48 w 33"/>
                              <a:gd name="T50" fmla="+- 0 14 -6"/>
                              <a:gd name="T51" fmla="*/ 14 h 33"/>
                              <a:gd name="T52" fmla="+- 0 10039 10006"/>
                              <a:gd name="T53" fmla="*/ T52 w 33"/>
                              <a:gd name="T54" fmla="+- 0 6 -6"/>
                              <a:gd name="T55" fmla="*/ 6 h 33"/>
                              <a:gd name="T56" fmla="+- 0 10037 10006"/>
                              <a:gd name="T57" fmla="*/ T56 w 33"/>
                              <a:gd name="T58" fmla="+- 0 1 -6"/>
                              <a:gd name="T59" fmla="*/ 1 h 33"/>
                              <a:gd name="T60" fmla="+- 0 10031 10006"/>
                              <a:gd name="T61" fmla="*/ T60 w 33"/>
                              <a:gd name="T62" fmla="+- 0 -5 -6"/>
                              <a:gd name="T63" fmla="*/ -5 h 33"/>
                              <a:gd name="T64" fmla="+- 0 10027 10006"/>
                              <a:gd name="T65" fmla="*/ T64 w 33"/>
                              <a:gd name="T66" fmla="+- 0 -6 -6"/>
                              <a:gd name="T67" fmla="*/ -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Freeform 665"/>
                        <wps:cNvSpPr>
                          <a:spLocks/>
                        </wps:cNvSpPr>
                        <wps:spPr bwMode="auto">
                          <a:xfrm>
                            <a:off x="10006" y="-7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26 -6"/>
                              <a:gd name="T3" fmla="*/ 26 h 33"/>
                              <a:gd name="T4" fmla="+- 0 10027 10006"/>
                              <a:gd name="T5" fmla="*/ T4 w 33"/>
                              <a:gd name="T6" fmla="+- 0 26 -6"/>
                              <a:gd name="T7" fmla="*/ 26 h 33"/>
                              <a:gd name="T8" fmla="+- 0 10031 10006"/>
                              <a:gd name="T9" fmla="*/ T8 w 33"/>
                              <a:gd name="T10" fmla="+- 0 24 -6"/>
                              <a:gd name="T11" fmla="*/ 24 h 33"/>
                              <a:gd name="T12" fmla="+- 0 10034 10006"/>
                              <a:gd name="T13" fmla="*/ T12 w 33"/>
                              <a:gd name="T14" fmla="+- 0 21 -6"/>
                              <a:gd name="T15" fmla="*/ 21 h 33"/>
                              <a:gd name="T16" fmla="+- 0 10037 10006"/>
                              <a:gd name="T17" fmla="*/ T16 w 33"/>
                              <a:gd name="T18" fmla="+- 0 18 -6"/>
                              <a:gd name="T19" fmla="*/ 18 h 33"/>
                              <a:gd name="T20" fmla="+- 0 10039 10006"/>
                              <a:gd name="T21" fmla="*/ T20 w 33"/>
                              <a:gd name="T22" fmla="+- 0 14 -6"/>
                              <a:gd name="T23" fmla="*/ 14 h 33"/>
                              <a:gd name="T24" fmla="+- 0 10039 10006"/>
                              <a:gd name="T25" fmla="*/ T24 w 33"/>
                              <a:gd name="T26" fmla="+- 0 10 -6"/>
                              <a:gd name="T27" fmla="*/ 10 h 33"/>
                              <a:gd name="T28" fmla="+- 0 10039 10006"/>
                              <a:gd name="T29" fmla="*/ T28 w 33"/>
                              <a:gd name="T30" fmla="+- 0 6 -6"/>
                              <a:gd name="T31" fmla="*/ 6 h 33"/>
                              <a:gd name="T32" fmla="+- 0 10037 10006"/>
                              <a:gd name="T33" fmla="*/ T32 w 33"/>
                              <a:gd name="T34" fmla="+- 0 1 -6"/>
                              <a:gd name="T35" fmla="*/ 1 h 33"/>
                              <a:gd name="T36" fmla="+- 0 10034 10006"/>
                              <a:gd name="T37" fmla="*/ T36 w 33"/>
                              <a:gd name="T38" fmla="+- 0 -2 -6"/>
                              <a:gd name="T39" fmla="*/ -2 h 33"/>
                              <a:gd name="T40" fmla="+- 0 10031 10006"/>
                              <a:gd name="T41" fmla="*/ T40 w 33"/>
                              <a:gd name="T42" fmla="+- 0 -5 -6"/>
                              <a:gd name="T43" fmla="*/ -5 h 33"/>
                              <a:gd name="T44" fmla="+- 0 10027 10006"/>
                              <a:gd name="T45" fmla="*/ T44 w 33"/>
                              <a:gd name="T46" fmla="+- 0 -6 -6"/>
                              <a:gd name="T47" fmla="*/ -6 h 33"/>
                              <a:gd name="T48" fmla="+- 0 10022 10006"/>
                              <a:gd name="T49" fmla="*/ T48 w 33"/>
                              <a:gd name="T50" fmla="+- 0 -6 -6"/>
                              <a:gd name="T51" fmla="*/ -6 h 33"/>
                              <a:gd name="T52" fmla="+- 0 10018 10006"/>
                              <a:gd name="T53" fmla="*/ T52 w 33"/>
                              <a:gd name="T54" fmla="+- 0 -6 -6"/>
                              <a:gd name="T55" fmla="*/ -6 h 33"/>
                              <a:gd name="T56" fmla="+- 0 10014 10006"/>
                              <a:gd name="T57" fmla="*/ T56 w 33"/>
                              <a:gd name="T58" fmla="+- 0 -5 -6"/>
                              <a:gd name="T59" fmla="*/ -5 h 33"/>
                              <a:gd name="T60" fmla="+- 0 10011 10006"/>
                              <a:gd name="T61" fmla="*/ T60 w 33"/>
                              <a:gd name="T62" fmla="+- 0 -2 -6"/>
                              <a:gd name="T63" fmla="*/ -2 h 33"/>
                              <a:gd name="T64" fmla="+- 0 10008 10006"/>
                              <a:gd name="T65" fmla="*/ T64 w 33"/>
                              <a:gd name="T66" fmla="+- 0 1 -6"/>
                              <a:gd name="T67" fmla="*/ 1 h 33"/>
                              <a:gd name="T68" fmla="+- 0 10006 10006"/>
                              <a:gd name="T69" fmla="*/ T68 w 33"/>
                              <a:gd name="T70" fmla="+- 0 6 -6"/>
                              <a:gd name="T71" fmla="*/ 6 h 33"/>
                              <a:gd name="T72" fmla="+- 0 10006 10006"/>
                              <a:gd name="T73" fmla="*/ T72 w 33"/>
                              <a:gd name="T74" fmla="+- 0 10 -6"/>
                              <a:gd name="T75" fmla="*/ 10 h 33"/>
                              <a:gd name="T76" fmla="+- 0 10006 10006"/>
                              <a:gd name="T77" fmla="*/ T76 w 33"/>
                              <a:gd name="T78" fmla="+- 0 14 -6"/>
                              <a:gd name="T79" fmla="*/ 14 h 33"/>
                              <a:gd name="T80" fmla="+- 0 10008 10006"/>
                              <a:gd name="T81" fmla="*/ T80 w 33"/>
                              <a:gd name="T82" fmla="+- 0 18 -6"/>
                              <a:gd name="T83" fmla="*/ 18 h 33"/>
                              <a:gd name="T84" fmla="+- 0 10011 10006"/>
                              <a:gd name="T85" fmla="*/ T84 w 33"/>
                              <a:gd name="T86" fmla="+- 0 21 -6"/>
                              <a:gd name="T87" fmla="*/ 21 h 33"/>
                              <a:gd name="T88" fmla="+- 0 10014 10006"/>
                              <a:gd name="T89" fmla="*/ T88 w 33"/>
                              <a:gd name="T90" fmla="+- 0 24 -6"/>
                              <a:gd name="T91" fmla="*/ 24 h 33"/>
                              <a:gd name="T92" fmla="+- 0 10018 10006"/>
                              <a:gd name="T93" fmla="*/ T92 w 33"/>
                              <a:gd name="T94" fmla="+- 0 26 -6"/>
                              <a:gd name="T95" fmla="*/ 26 h 33"/>
                              <a:gd name="T96" fmla="+- 0 10022 10006"/>
                              <a:gd name="T97" fmla="*/ T96 w 33"/>
                              <a:gd name="T98" fmla="+- 0 26 -6"/>
                              <a:gd name="T99" fmla="*/ 2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2"/>
                                </a:moveTo>
                                <a:lnTo>
                                  <a:pt x="21" y="32"/>
                                </a:lnTo>
                                <a:lnTo>
                                  <a:pt x="25" y="30"/>
                                </a:lnTo>
                                <a:lnTo>
                                  <a:pt x="28" y="27"/>
                                </a:lnTo>
                                <a:lnTo>
                                  <a:pt x="31" y="24"/>
                                </a:lnTo>
                                <a:lnTo>
                                  <a:pt x="33" y="20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0"/>
                                </a:lnTo>
                                <a:lnTo>
                                  <a:pt x="2" y="24"/>
                                </a:lnTo>
                                <a:lnTo>
                                  <a:pt x="5" y="27"/>
                                </a:lnTo>
                                <a:lnTo>
                                  <a:pt x="8" y="30"/>
                                </a:lnTo>
                                <a:lnTo>
                                  <a:pt x="12" y="32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Freeform 664"/>
                        <wps:cNvSpPr>
                          <a:spLocks/>
                        </wps:cNvSpPr>
                        <wps:spPr bwMode="auto">
                          <a:xfrm>
                            <a:off x="10006" y="73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73 73"/>
                              <a:gd name="T3" fmla="*/ 73 h 33"/>
                              <a:gd name="T4" fmla="+- 0 10018 10006"/>
                              <a:gd name="T5" fmla="*/ T4 w 33"/>
                              <a:gd name="T6" fmla="+- 0 73 73"/>
                              <a:gd name="T7" fmla="*/ 73 h 33"/>
                              <a:gd name="T8" fmla="+- 0 10014 10006"/>
                              <a:gd name="T9" fmla="*/ T8 w 33"/>
                              <a:gd name="T10" fmla="+- 0 75 73"/>
                              <a:gd name="T11" fmla="*/ 75 h 33"/>
                              <a:gd name="T12" fmla="+- 0 10008 10006"/>
                              <a:gd name="T13" fmla="*/ T12 w 33"/>
                              <a:gd name="T14" fmla="+- 0 81 73"/>
                              <a:gd name="T15" fmla="*/ 81 h 33"/>
                              <a:gd name="T16" fmla="+- 0 10006 10006"/>
                              <a:gd name="T17" fmla="*/ T16 w 33"/>
                              <a:gd name="T18" fmla="+- 0 85 73"/>
                              <a:gd name="T19" fmla="*/ 85 h 33"/>
                              <a:gd name="T20" fmla="+- 0 10006 10006"/>
                              <a:gd name="T21" fmla="*/ T20 w 33"/>
                              <a:gd name="T22" fmla="+- 0 94 73"/>
                              <a:gd name="T23" fmla="*/ 94 h 33"/>
                              <a:gd name="T24" fmla="+- 0 10008 10006"/>
                              <a:gd name="T25" fmla="*/ T24 w 33"/>
                              <a:gd name="T26" fmla="+- 0 98 73"/>
                              <a:gd name="T27" fmla="*/ 98 h 33"/>
                              <a:gd name="T28" fmla="+- 0 10014 10006"/>
                              <a:gd name="T29" fmla="*/ T28 w 33"/>
                              <a:gd name="T30" fmla="+- 0 104 73"/>
                              <a:gd name="T31" fmla="*/ 104 h 33"/>
                              <a:gd name="T32" fmla="+- 0 10018 10006"/>
                              <a:gd name="T33" fmla="*/ T32 w 33"/>
                              <a:gd name="T34" fmla="+- 0 106 73"/>
                              <a:gd name="T35" fmla="*/ 106 h 33"/>
                              <a:gd name="T36" fmla="+- 0 10027 10006"/>
                              <a:gd name="T37" fmla="*/ T36 w 33"/>
                              <a:gd name="T38" fmla="+- 0 106 73"/>
                              <a:gd name="T39" fmla="*/ 106 h 33"/>
                              <a:gd name="T40" fmla="+- 0 10031 10006"/>
                              <a:gd name="T41" fmla="*/ T40 w 33"/>
                              <a:gd name="T42" fmla="+- 0 104 73"/>
                              <a:gd name="T43" fmla="*/ 104 h 33"/>
                              <a:gd name="T44" fmla="+- 0 10037 10006"/>
                              <a:gd name="T45" fmla="*/ T44 w 33"/>
                              <a:gd name="T46" fmla="+- 0 98 73"/>
                              <a:gd name="T47" fmla="*/ 98 h 33"/>
                              <a:gd name="T48" fmla="+- 0 10039 10006"/>
                              <a:gd name="T49" fmla="*/ T48 w 33"/>
                              <a:gd name="T50" fmla="+- 0 94 73"/>
                              <a:gd name="T51" fmla="*/ 94 h 33"/>
                              <a:gd name="T52" fmla="+- 0 10039 10006"/>
                              <a:gd name="T53" fmla="*/ T52 w 33"/>
                              <a:gd name="T54" fmla="+- 0 85 73"/>
                              <a:gd name="T55" fmla="*/ 85 h 33"/>
                              <a:gd name="T56" fmla="+- 0 10037 10006"/>
                              <a:gd name="T57" fmla="*/ T56 w 33"/>
                              <a:gd name="T58" fmla="+- 0 81 73"/>
                              <a:gd name="T59" fmla="*/ 81 h 33"/>
                              <a:gd name="T60" fmla="+- 0 10031 10006"/>
                              <a:gd name="T61" fmla="*/ T60 w 33"/>
                              <a:gd name="T62" fmla="+- 0 75 73"/>
                              <a:gd name="T63" fmla="*/ 75 h 33"/>
                              <a:gd name="T64" fmla="+- 0 10027 10006"/>
                              <a:gd name="T65" fmla="*/ T64 w 33"/>
                              <a:gd name="T66" fmla="+- 0 73 73"/>
                              <a:gd name="T67" fmla="*/ 7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Freeform 663"/>
                        <wps:cNvSpPr>
                          <a:spLocks/>
                        </wps:cNvSpPr>
                        <wps:spPr bwMode="auto">
                          <a:xfrm>
                            <a:off x="10006" y="73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106 73"/>
                              <a:gd name="T3" fmla="*/ 106 h 33"/>
                              <a:gd name="T4" fmla="+- 0 10027 10006"/>
                              <a:gd name="T5" fmla="*/ T4 w 33"/>
                              <a:gd name="T6" fmla="+- 0 106 73"/>
                              <a:gd name="T7" fmla="*/ 106 h 33"/>
                              <a:gd name="T8" fmla="+- 0 10031 10006"/>
                              <a:gd name="T9" fmla="*/ T8 w 33"/>
                              <a:gd name="T10" fmla="+- 0 104 73"/>
                              <a:gd name="T11" fmla="*/ 104 h 33"/>
                              <a:gd name="T12" fmla="+- 0 10034 10006"/>
                              <a:gd name="T13" fmla="*/ T12 w 33"/>
                              <a:gd name="T14" fmla="+- 0 101 73"/>
                              <a:gd name="T15" fmla="*/ 101 h 33"/>
                              <a:gd name="T16" fmla="+- 0 10037 10006"/>
                              <a:gd name="T17" fmla="*/ T16 w 33"/>
                              <a:gd name="T18" fmla="+- 0 98 73"/>
                              <a:gd name="T19" fmla="*/ 98 h 33"/>
                              <a:gd name="T20" fmla="+- 0 10039 10006"/>
                              <a:gd name="T21" fmla="*/ T20 w 33"/>
                              <a:gd name="T22" fmla="+- 0 94 73"/>
                              <a:gd name="T23" fmla="*/ 94 h 33"/>
                              <a:gd name="T24" fmla="+- 0 10039 10006"/>
                              <a:gd name="T25" fmla="*/ T24 w 33"/>
                              <a:gd name="T26" fmla="+- 0 90 73"/>
                              <a:gd name="T27" fmla="*/ 90 h 33"/>
                              <a:gd name="T28" fmla="+- 0 10039 10006"/>
                              <a:gd name="T29" fmla="*/ T28 w 33"/>
                              <a:gd name="T30" fmla="+- 0 85 73"/>
                              <a:gd name="T31" fmla="*/ 85 h 33"/>
                              <a:gd name="T32" fmla="+- 0 10037 10006"/>
                              <a:gd name="T33" fmla="*/ T32 w 33"/>
                              <a:gd name="T34" fmla="+- 0 81 73"/>
                              <a:gd name="T35" fmla="*/ 81 h 33"/>
                              <a:gd name="T36" fmla="+- 0 10034 10006"/>
                              <a:gd name="T37" fmla="*/ T36 w 33"/>
                              <a:gd name="T38" fmla="+- 0 78 73"/>
                              <a:gd name="T39" fmla="*/ 78 h 33"/>
                              <a:gd name="T40" fmla="+- 0 10031 10006"/>
                              <a:gd name="T41" fmla="*/ T40 w 33"/>
                              <a:gd name="T42" fmla="+- 0 75 73"/>
                              <a:gd name="T43" fmla="*/ 75 h 33"/>
                              <a:gd name="T44" fmla="+- 0 10027 10006"/>
                              <a:gd name="T45" fmla="*/ T44 w 33"/>
                              <a:gd name="T46" fmla="+- 0 73 73"/>
                              <a:gd name="T47" fmla="*/ 73 h 33"/>
                              <a:gd name="T48" fmla="+- 0 10022 10006"/>
                              <a:gd name="T49" fmla="*/ T48 w 33"/>
                              <a:gd name="T50" fmla="+- 0 73 73"/>
                              <a:gd name="T51" fmla="*/ 73 h 33"/>
                              <a:gd name="T52" fmla="+- 0 10018 10006"/>
                              <a:gd name="T53" fmla="*/ T52 w 33"/>
                              <a:gd name="T54" fmla="+- 0 73 73"/>
                              <a:gd name="T55" fmla="*/ 73 h 33"/>
                              <a:gd name="T56" fmla="+- 0 10014 10006"/>
                              <a:gd name="T57" fmla="*/ T56 w 33"/>
                              <a:gd name="T58" fmla="+- 0 75 73"/>
                              <a:gd name="T59" fmla="*/ 75 h 33"/>
                              <a:gd name="T60" fmla="+- 0 10011 10006"/>
                              <a:gd name="T61" fmla="*/ T60 w 33"/>
                              <a:gd name="T62" fmla="+- 0 78 73"/>
                              <a:gd name="T63" fmla="*/ 78 h 33"/>
                              <a:gd name="T64" fmla="+- 0 10008 10006"/>
                              <a:gd name="T65" fmla="*/ T64 w 33"/>
                              <a:gd name="T66" fmla="+- 0 81 73"/>
                              <a:gd name="T67" fmla="*/ 81 h 33"/>
                              <a:gd name="T68" fmla="+- 0 10006 10006"/>
                              <a:gd name="T69" fmla="*/ T68 w 33"/>
                              <a:gd name="T70" fmla="+- 0 85 73"/>
                              <a:gd name="T71" fmla="*/ 85 h 33"/>
                              <a:gd name="T72" fmla="+- 0 10006 10006"/>
                              <a:gd name="T73" fmla="*/ T72 w 33"/>
                              <a:gd name="T74" fmla="+- 0 90 73"/>
                              <a:gd name="T75" fmla="*/ 90 h 33"/>
                              <a:gd name="T76" fmla="+- 0 10006 10006"/>
                              <a:gd name="T77" fmla="*/ T76 w 33"/>
                              <a:gd name="T78" fmla="+- 0 94 73"/>
                              <a:gd name="T79" fmla="*/ 94 h 33"/>
                              <a:gd name="T80" fmla="+- 0 10008 10006"/>
                              <a:gd name="T81" fmla="*/ T80 w 33"/>
                              <a:gd name="T82" fmla="+- 0 98 73"/>
                              <a:gd name="T83" fmla="*/ 98 h 33"/>
                              <a:gd name="T84" fmla="+- 0 10011 10006"/>
                              <a:gd name="T85" fmla="*/ T84 w 33"/>
                              <a:gd name="T86" fmla="+- 0 101 73"/>
                              <a:gd name="T87" fmla="*/ 101 h 33"/>
                              <a:gd name="T88" fmla="+- 0 10014 10006"/>
                              <a:gd name="T89" fmla="*/ T88 w 33"/>
                              <a:gd name="T90" fmla="+- 0 104 73"/>
                              <a:gd name="T91" fmla="*/ 104 h 33"/>
                              <a:gd name="T92" fmla="+- 0 10018 10006"/>
                              <a:gd name="T93" fmla="*/ T92 w 33"/>
                              <a:gd name="T94" fmla="+- 0 106 73"/>
                              <a:gd name="T95" fmla="*/ 106 h 33"/>
                              <a:gd name="T96" fmla="+- 0 10022 10006"/>
                              <a:gd name="T97" fmla="*/ T96 w 33"/>
                              <a:gd name="T98" fmla="+- 0 106 73"/>
                              <a:gd name="T99" fmla="*/ 10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" name="Freeform 662"/>
                        <wps:cNvSpPr>
                          <a:spLocks/>
                        </wps:cNvSpPr>
                        <wps:spPr bwMode="auto">
                          <a:xfrm>
                            <a:off x="10006" y="153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153 153"/>
                              <a:gd name="T3" fmla="*/ 153 h 33"/>
                              <a:gd name="T4" fmla="+- 0 10018 10006"/>
                              <a:gd name="T5" fmla="*/ T4 w 33"/>
                              <a:gd name="T6" fmla="+- 0 153 153"/>
                              <a:gd name="T7" fmla="*/ 153 h 33"/>
                              <a:gd name="T8" fmla="+- 0 10014 10006"/>
                              <a:gd name="T9" fmla="*/ T8 w 33"/>
                              <a:gd name="T10" fmla="+- 0 155 153"/>
                              <a:gd name="T11" fmla="*/ 155 h 33"/>
                              <a:gd name="T12" fmla="+- 0 10008 10006"/>
                              <a:gd name="T13" fmla="*/ T12 w 33"/>
                              <a:gd name="T14" fmla="+- 0 161 153"/>
                              <a:gd name="T15" fmla="*/ 161 h 33"/>
                              <a:gd name="T16" fmla="+- 0 10006 10006"/>
                              <a:gd name="T17" fmla="*/ T16 w 33"/>
                              <a:gd name="T18" fmla="+- 0 165 153"/>
                              <a:gd name="T19" fmla="*/ 165 h 33"/>
                              <a:gd name="T20" fmla="+- 0 10006 10006"/>
                              <a:gd name="T21" fmla="*/ T20 w 33"/>
                              <a:gd name="T22" fmla="+- 0 174 153"/>
                              <a:gd name="T23" fmla="*/ 174 h 33"/>
                              <a:gd name="T24" fmla="+- 0 10008 10006"/>
                              <a:gd name="T25" fmla="*/ T24 w 33"/>
                              <a:gd name="T26" fmla="+- 0 178 153"/>
                              <a:gd name="T27" fmla="*/ 178 h 33"/>
                              <a:gd name="T28" fmla="+- 0 10014 10006"/>
                              <a:gd name="T29" fmla="*/ T28 w 33"/>
                              <a:gd name="T30" fmla="+- 0 184 153"/>
                              <a:gd name="T31" fmla="*/ 184 h 33"/>
                              <a:gd name="T32" fmla="+- 0 10018 10006"/>
                              <a:gd name="T33" fmla="*/ T32 w 33"/>
                              <a:gd name="T34" fmla="+- 0 186 153"/>
                              <a:gd name="T35" fmla="*/ 186 h 33"/>
                              <a:gd name="T36" fmla="+- 0 10027 10006"/>
                              <a:gd name="T37" fmla="*/ T36 w 33"/>
                              <a:gd name="T38" fmla="+- 0 186 153"/>
                              <a:gd name="T39" fmla="*/ 186 h 33"/>
                              <a:gd name="T40" fmla="+- 0 10031 10006"/>
                              <a:gd name="T41" fmla="*/ T40 w 33"/>
                              <a:gd name="T42" fmla="+- 0 184 153"/>
                              <a:gd name="T43" fmla="*/ 184 h 33"/>
                              <a:gd name="T44" fmla="+- 0 10037 10006"/>
                              <a:gd name="T45" fmla="*/ T44 w 33"/>
                              <a:gd name="T46" fmla="+- 0 178 153"/>
                              <a:gd name="T47" fmla="*/ 178 h 33"/>
                              <a:gd name="T48" fmla="+- 0 10039 10006"/>
                              <a:gd name="T49" fmla="*/ T48 w 33"/>
                              <a:gd name="T50" fmla="+- 0 174 153"/>
                              <a:gd name="T51" fmla="*/ 174 h 33"/>
                              <a:gd name="T52" fmla="+- 0 10039 10006"/>
                              <a:gd name="T53" fmla="*/ T52 w 33"/>
                              <a:gd name="T54" fmla="+- 0 165 153"/>
                              <a:gd name="T55" fmla="*/ 165 h 33"/>
                              <a:gd name="T56" fmla="+- 0 10037 10006"/>
                              <a:gd name="T57" fmla="*/ T56 w 33"/>
                              <a:gd name="T58" fmla="+- 0 161 153"/>
                              <a:gd name="T59" fmla="*/ 161 h 33"/>
                              <a:gd name="T60" fmla="+- 0 10031 10006"/>
                              <a:gd name="T61" fmla="*/ T60 w 33"/>
                              <a:gd name="T62" fmla="+- 0 155 153"/>
                              <a:gd name="T63" fmla="*/ 155 h 33"/>
                              <a:gd name="T64" fmla="+- 0 10027 10006"/>
                              <a:gd name="T65" fmla="*/ T64 w 33"/>
                              <a:gd name="T66" fmla="+- 0 153 153"/>
                              <a:gd name="T67" fmla="*/ 15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" name="Freeform 661"/>
                        <wps:cNvSpPr>
                          <a:spLocks/>
                        </wps:cNvSpPr>
                        <wps:spPr bwMode="auto">
                          <a:xfrm>
                            <a:off x="10006" y="153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186 153"/>
                              <a:gd name="T3" fmla="*/ 186 h 33"/>
                              <a:gd name="T4" fmla="+- 0 10027 10006"/>
                              <a:gd name="T5" fmla="*/ T4 w 33"/>
                              <a:gd name="T6" fmla="+- 0 186 153"/>
                              <a:gd name="T7" fmla="*/ 186 h 33"/>
                              <a:gd name="T8" fmla="+- 0 10031 10006"/>
                              <a:gd name="T9" fmla="*/ T8 w 33"/>
                              <a:gd name="T10" fmla="+- 0 184 153"/>
                              <a:gd name="T11" fmla="*/ 184 h 33"/>
                              <a:gd name="T12" fmla="+- 0 10034 10006"/>
                              <a:gd name="T13" fmla="*/ T12 w 33"/>
                              <a:gd name="T14" fmla="+- 0 181 153"/>
                              <a:gd name="T15" fmla="*/ 181 h 33"/>
                              <a:gd name="T16" fmla="+- 0 10037 10006"/>
                              <a:gd name="T17" fmla="*/ T16 w 33"/>
                              <a:gd name="T18" fmla="+- 0 178 153"/>
                              <a:gd name="T19" fmla="*/ 178 h 33"/>
                              <a:gd name="T20" fmla="+- 0 10039 10006"/>
                              <a:gd name="T21" fmla="*/ T20 w 33"/>
                              <a:gd name="T22" fmla="+- 0 174 153"/>
                              <a:gd name="T23" fmla="*/ 174 h 33"/>
                              <a:gd name="T24" fmla="+- 0 10039 10006"/>
                              <a:gd name="T25" fmla="*/ T24 w 33"/>
                              <a:gd name="T26" fmla="+- 0 170 153"/>
                              <a:gd name="T27" fmla="*/ 170 h 33"/>
                              <a:gd name="T28" fmla="+- 0 10039 10006"/>
                              <a:gd name="T29" fmla="*/ T28 w 33"/>
                              <a:gd name="T30" fmla="+- 0 165 153"/>
                              <a:gd name="T31" fmla="*/ 165 h 33"/>
                              <a:gd name="T32" fmla="+- 0 10037 10006"/>
                              <a:gd name="T33" fmla="*/ T32 w 33"/>
                              <a:gd name="T34" fmla="+- 0 161 153"/>
                              <a:gd name="T35" fmla="*/ 161 h 33"/>
                              <a:gd name="T36" fmla="+- 0 10034 10006"/>
                              <a:gd name="T37" fmla="*/ T36 w 33"/>
                              <a:gd name="T38" fmla="+- 0 158 153"/>
                              <a:gd name="T39" fmla="*/ 158 h 33"/>
                              <a:gd name="T40" fmla="+- 0 10031 10006"/>
                              <a:gd name="T41" fmla="*/ T40 w 33"/>
                              <a:gd name="T42" fmla="+- 0 155 153"/>
                              <a:gd name="T43" fmla="*/ 155 h 33"/>
                              <a:gd name="T44" fmla="+- 0 10027 10006"/>
                              <a:gd name="T45" fmla="*/ T44 w 33"/>
                              <a:gd name="T46" fmla="+- 0 153 153"/>
                              <a:gd name="T47" fmla="*/ 153 h 33"/>
                              <a:gd name="T48" fmla="+- 0 10022 10006"/>
                              <a:gd name="T49" fmla="*/ T48 w 33"/>
                              <a:gd name="T50" fmla="+- 0 153 153"/>
                              <a:gd name="T51" fmla="*/ 153 h 33"/>
                              <a:gd name="T52" fmla="+- 0 10018 10006"/>
                              <a:gd name="T53" fmla="*/ T52 w 33"/>
                              <a:gd name="T54" fmla="+- 0 153 153"/>
                              <a:gd name="T55" fmla="*/ 153 h 33"/>
                              <a:gd name="T56" fmla="+- 0 10014 10006"/>
                              <a:gd name="T57" fmla="*/ T56 w 33"/>
                              <a:gd name="T58" fmla="+- 0 155 153"/>
                              <a:gd name="T59" fmla="*/ 155 h 33"/>
                              <a:gd name="T60" fmla="+- 0 10011 10006"/>
                              <a:gd name="T61" fmla="*/ T60 w 33"/>
                              <a:gd name="T62" fmla="+- 0 158 153"/>
                              <a:gd name="T63" fmla="*/ 158 h 33"/>
                              <a:gd name="T64" fmla="+- 0 10008 10006"/>
                              <a:gd name="T65" fmla="*/ T64 w 33"/>
                              <a:gd name="T66" fmla="+- 0 161 153"/>
                              <a:gd name="T67" fmla="*/ 161 h 33"/>
                              <a:gd name="T68" fmla="+- 0 10006 10006"/>
                              <a:gd name="T69" fmla="*/ T68 w 33"/>
                              <a:gd name="T70" fmla="+- 0 165 153"/>
                              <a:gd name="T71" fmla="*/ 165 h 33"/>
                              <a:gd name="T72" fmla="+- 0 10006 10006"/>
                              <a:gd name="T73" fmla="*/ T72 w 33"/>
                              <a:gd name="T74" fmla="+- 0 170 153"/>
                              <a:gd name="T75" fmla="*/ 170 h 33"/>
                              <a:gd name="T76" fmla="+- 0 10006 10006"/>
                              <a:gd name="T77" fmla="*/ T76 w 33"/>
                              <a:gd name="T78" fmla="+- 0 174 153"/>
                              <a:gd name="T79" fmla="*/ 174 h 33"/>
                              <a:gd name="T80" fmla="+- 0 10008 10006"/>
                              <a:gd name="T81" fmla="*/ T80 w 33"/>
                              <a:gd name="T82" fmla="+- 0 178 153"/>
                              <a:gd name="T83" fmla="*/ 178 h 33"/>
                              <a:gd name="T84" fmla="+- 0 10011 10006"/>
                              <a:gd name="T85" fmla="*/ T84 w 33"/>
                              <a:gd name="T86" fmla="+- 0 181 153"/>
                              <a:gd name="T87" fmla="*/ 181 h 33"/>
                              <a:gd name="T88" fmla="+- 0 10014 10006"/>
                              <a:gd name="T89" fmla="*/ T88 w 33"/>
                              <a:gd name="T90" fmla="+- 0 184 153"/>
                              <a:gd name="T91" fmla="*/ 184 h 33"/>
                              <a:gd name="T92" fmla="+- 0 10018 10006"/>
                              <a:gd name="T93" fmla="*/ T92 w 33"/>
                              <a:gd name="T94" fmla="+- 0 186 153"/>
                              <a:gd name="T95" fmla="*/ 186 h 33"/>
                              <a:gd name="T96" fmla="+- 0 10022 10006"/>
                              <a:gd name="T97" fmla="*/ T96 w 33"/>
                              <a:gd name="T98" fmla="+- 0 186 153"/>
                              <a:gd name="T99" fmla="*/ 18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Freeform 660"/>
                        <wps:cNvSpPr>
                          <a:spLocks/>
                        </wps:cNvSpPr>
                        <wps:spPr bwMode="auto">
                          <a:xfrm>
                            <a:off x="10006" y="233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233 233"/>
                              <a:gd name="T3" fmla="*/ 233 h 33"/>
                              <a:gd name="T4" fmla="+- 0 10018 10006"/>
                              <a:gd name="T5" fmla="*/ T4 w 33"/>
                              <a:gd name="T6" fmla="+- 0 233 233"/>
                              <a:gd name="T7" fmla="*/ 233 h 33"/>
                              <a:gd name="T8" fmla="+- 0 10014 10006"/>
                              <a:gd name="T9" fmla="*/ T8 w 33"/>
                              <a:gd name="T10" fmla="+- 0 235 233"/>
                              <a:gd name="T11" fmla="*/ 235 h 33"/>
                              <a:gd name="T12" fmla="+- 0 10008 10006"/>
                              <a:gd name="T13" fmla="*/ T12 w 33"/>
                              <a:gd name="T14" fmla="+- 0 241 233"/>
                              <a:gd name="T15" fmla="*/ 241 h 33"/>
                              <a:gd name="T16" fmla="+- 0 10006 10006"/>
                              <a:gd name="T17" fmla="*/ T16 w 33"/>
                              <a:gd name="T18" fmla="+- 0 245 233"/>
                              <a:gd name="T19" fmla="*/ 245 h 33"/>
                              <a:gd name="T20" fmla="+- 0 10006 10006"/>
                              <a:gd name="T21" fmla="*/ T20 w 33"/>
                              <a:gd name="T22" fmla="+- 0 254 233"/>
                              <a:gd name="T23" fmla="*/ 254 h 33"/>
                              <a:gd name="T24" fmla="+- 0 10008 10006"/>
                              <a:gd name="T25" fmla="*/ T24 w 33"/>
                              <a:gd name="T26" fmla="+- 0 258 233"/>
                              <a:gd name="T27" fmla="*/ 258 h 33"/>
                              <a:gd name="T28" fmla="+- 0 10014 10006"/>
                              <a:gd name="T29" fmla="*/ T28 w 33"/>
                              <a:gd name="T30" fmla="+- 0 264 233"/>
                              <a:gd name="T31" fmla="*/ 264 h 33"/>
                              <a:gd name="T32" fmla="+- 0 10018 10006"/>
                              <a:gd name="T33" fmla="*/ T32 w 33"/>
                              <a:gd name="T34" fmla="+- 0 266 233"/>
                              <a:gd name="T35" fmla="*/ 266 h 33"/>
                              <a:gd name="T36" fmla="+- 0 10027 10006"/>
                              <a:gd name="T37" fmla="*/ T36 w 33"/>
                              <a:gd name="T38" fmla="+- 0 266 233"/>
                              <a:gd name="T39" fmla="*/ 266 h 33"/>
                              <a:gd name="T40" fmla="+- 0 10031 10006"/>
                              <a:gd name="T41" fmla="*/ T40 w 33"/>
                              <a:gd name="T42" fmla="+- 0 264 233"/>
                              <a:gd name="T43" fmla="*/ 264 h 33"/>
                              <a:gd name="T44" fmla="+- 0 10037 10006"/>
                              <a:gd name="T45" fmla="*/ T44 w 33"/>
                              <a:gd name="T46" fmla="+- 0 258 233"/>
                              <a:gd name="T47" fmla="*/ 258 h 33"/>
                              <a:gd name="T48" fmla="+- 0 10039 10006"/>
                              <a:gd name="T49" fmla="*/ T48 w 33"/>
                              <a:gd name="T50" fmla="+- 0 254 233"/>
                              <a:gd name="T51" fmla="*/ 254 h 33"/>
                              <a:gd name="T52" fmla="+- 0 10039 10006"/>
                              <a:gd name="T53" fmla="*/ T52 w 33"/>
                              <a:gd name="T54" fmla="+- 0 245 233"/>
                              <a:gd name="T55" fmla="*/ 245 h 33"/>
                              <a:gd name="T56" fmla="+- 0 10037 10006"/>
                              <a:gd name="T57" fmla="*/ T56 w 33"/>
                              <a:gd name="T58" fmla="+- 0 241 233"/>
                              <a:gd name="T59" fmla="*/ 241 h 33"/>
                              <a:gd name="T60" fmla="+- 0 10031 10006"/>
                              <a:gd name="T61" fmla="*/ T60 w 33"/>
                              <a:gd name="T62" fmla="+- 0 235 233"/>
                              <a:gd name="T63" fmla="*/ 235 h 33"/>
                              <a:gd name="T64" fmla="+- 0 10027 10006"/>
                              <a:gd name="T65" fmla="*/ T64 w 33"/>
                              <a:gd name="T66" fmla="+- 0 233 233"/>
                              <a:gd name="T67" fmla="*/ 23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Freeform 659"/>
                        <wps:cNvSpPr>
                          <a:spLocks/>
                        </wps:cNvSpPr>
                        <wps:spPr bwMode="auto">
                          <a:xfrm>
                            <a:off x="10006" y="233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266 233"/>
                              <a:gd name="T3" fmla="*/ 266 h 33"/>
                              <a:gd name="T4" fmla="+- 0 10027 10006"/>
                              <a:gd name="T5" fmla="*/ T4 w 33"/>
                              <a:gd name="T6" fmla="+- 0 266 233"/>
                              <a:gd name="T7" fmla="*/ 266 h 33"/>
                              <a:gd name="T8" fmla="+- 0 10031 10006"/>
                              <a:gd name="T9" fmla="*/ T8 w 33"/>
                              <a:gd name="T10" fmla="+- 0 264 233"/>
                              <a:gd name="T11" fmla="*/ 264 h 33"/>
                              <a:gd name="T12" fmla="+- 0 10034 10006"/>
                              <a:gd name="T13" fmla="*/ T12 w 33"/>
                              <a:gd name="T14" fmla="+- 0 261 233"/>
                              <a:gd name="T15" fmla="*/ 261 h 33"/>
                              <a:gd name="T16" fmla="+- 0 10037 10006"/>
                              <a:gd name="T17" fmla="*/ T16 w 33"/>
                              <a:gd name="T18" fmla="+- 0 258 233"/>
                              <a:gd name="T19" fmla="*/ 258 h 33"/>
                              <a:gd name="T20" fmla="+- 0 10039 10006"/>
                              <a:gd name="T21" fmla="*/ T20 w 33"/>
                              <a:gd name="T22" fmla="+- 0 254 233"/>
                              <a:gd name="T23" fmla="*/ 254 h 33"/>
                              <a:gd name="T24" fmla="+- 0 10039 10006"/>
                              <a:gd name="T25" fmla="*/ T24 w 33"/>
                              <a:gd name="T26" fmla="+- 0 249 233"/>
                              <a:gd name="T27" fmla="*/ 249 h 33"/>
                              <a:gd name="T28" fmla="+- 0 10039 10006"/>
                              <a:gd name="T29" fmla="*/ T28 w 33"/>
                              <a:gd name="T30" fmla="+- 0 245 233"/>
                              <a:gd name="T31" fmla="*/ 245 h 33"/>
                              <a:gd name="T32" fmla="+- 0 10037 10006"/>
                              <a:gd name="T33" fmla="*/ T32 w 33"/>
                              <a:gd name="T34" fmla="+- 0 241 233"/>
                              <a:gd name="T35" fmla="*/ 241 h 33"/>
                              <a:gd name="T36" fmla="+- 0 10034 10006"/>
                              <a:gd name="T37" fmla="*/ T36 w 33"/>
                              <a:gd name="T38" fmla="+- 0 238 233"/>
                              <a:gd name="T39" fmla="*/ 238 h 33"/>
                              <a:gd name="T40" fmla="+- 0 10031 10006"/>
                              <a:gd name="T41" fmla="*/ T40 w 33"/>
                              <a:gd name="T42" fmla="+- 0 235 233"/>
                              <a:gd name="T43" fmla="*/ 235 h 33"/>
                              <a:gd name="T44" fmla="+- 0 10027 10006"/>
                              <a:gd name="T45" fmla="*/ T44 w 33"/>
                              <a:gd name="T46" fmla="+- 0 233 233"/>
                              <a:gd name="T47" fmla="*/ 233 h 33"/>
                              <a:gd name="T48" fmla="+- 0 10022 10006"/>
                              <a:gd name="T49" fmla="*/ T48 w 33"/>
                              <a:gd name="T50" fmla="+- 0 233 233"/>
                              <a:gd name="T51" fmla="*/ 233 h 33"/>
                              <a:gd name="T52" fmla="+- 0 10018 10006"/>
                              <a:gd name="T53" fmla="*/ T52 w 33"/>
                              <a:gd name="T54" fmla="+- 0 233 233"/>
                              <a:gd name="T55" fmla="*/ 233 h 33"/>
                              <a:gd name="T56" fmla="+- 0 10014 10006"/>
                              <a:gd name="T57" fmla="*/ T56 w 33"/>
                              <a:gd name="T58" fmla="+- 0 235 233"/>
                              <a:gd name="T59" fmla="*/ 235 h 33"/>
                              <a:gd name="T60" fmla="+- 0 10011 10006"/>
                              <a:gd name="T61" fmla="*/ T60 w 33"/>
                              <a:gd name="T62" fmla="+- 0 238 233"/>
                              <a:gd name="T63" fmla="*/ 238 h 33"/>
                              <a:gd name="T64" fmla="+- 0 10008 10006"/>
                              <a:gd name="T65" fmla="*/ T64 w 33"/>
                              <a:gd name="T66" fmla="+- 0 241 233"/>
                              <a:gd name="T67" fmla="*/ 241 h 33"/>
                              <a:gd name="T68" fmla="+- 0 10006 10006"/>
                              <a:gd name="T69" fmla="*/ T68 w 33"/>
                              <a:gd name="T70" fmla="+- 0 245 233"/>
                              <a:gd name="T71" fmla="*/ 245 h 33"/>
                              <a:gd name="T72" fmla="+- 0 10006 10006"/>
                              <a:gd name="T73" fmla="*/ T72 w 33"/>
                              <a:gd name="T74" fmla="+- 0 249 233"/>
                              <a:gd name="T75" fmla="*/ 249 h 33"/>
                              <a:gd name="T76" fmla="+- 0 10006 10006"/>
                              <a:gd name="T77" fmla="*/ T76 w 33"/>
                              <a:gd name="T78" fmla="+- 0 254 233"/>
                              <a:gd name="T79" fmla="*/ 254 h 33"/>
                              <a:gd name="T80" fmla="+- 0 10008 10006"/>
                              <a:gd name="T81" fmla="*/ T80 w 33"/>
                              <a:gd name="T82" fmla="+- 0 258 233"/>
                              <a:gd name="T83" fmla="*/ 258 h 33"/>
                              <a:gd name="T84" fmla="+- 0 10011 10006"/>
                              <a:gd name="T85" fmla="*/ T84 w 33"/>
                              <a:gd name="T86" fmla="+- 0 261 233"/>
                              <a:gd name="T87" fmla="*/ 261 h 33"/>
                              <a:gd name="T88" fmla="+- 0 10014 10006"/>
                              <a:gd name="T89" fmla="*/ T88 w 33"/>
                              <a:gd name="T90" fmla="+- 0 264 233"/>
                              <a:gd name="T91" fmla="*/ 264 h 33"/>
                              <a:gd name="T92" fmla="+- 0 10018 10006"/>
                              <a:gd name="T93" fmla="*/ T92 w 33"/>
                              <a:gd name="T94" fmla="+- 0 266 233"/>
                              <a:gd name="T95" fmla="*/ 266 h 33"/>
                              <a:gd name="T96" fmla="+- 0 10022 10006"/>
                              <a:gd name="T97" fmla="*/ T96 w 33"/>
                              <a:gd name="T98" fmla="+- 0 266 233"/>
                              <a:gd name="T99" fmla="*/ 2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Freeform 658"/>
                        <wps:cNvSpPr>
                          <a:spLocks/>
                        </wps:cNvSpPr>
                        <wps:spPr bwMode="auto">
                          <a:xfrm>
                            <a:off x="10006" y="312"/>
                            <a:ext cx="33" cy="33"/>
                          </a:xfrm>
                          <a:custGeom>
                            <a:avLst/>
                            <a:gdLst>
                              <a:gd name="T0" fmla="+- 0 10027 10006"/>
                              <a:gd name="T1" fmla="*/ T0 w 33"/>
                              <a:gd name="T2" fmla="+- 0 313 313"/>
                              <a:gd name="T3" fmla="*/ 313 h 33"/>
                              <a:gd name="T4" fmla="+- 0 10018 10006"/>
                              <a:gd name="T5" fmla="*/ T4 w 33"/>
                              <a:gd name="T6" fmla="+- 0 313 313"/>
                              <a:gd name="T7" fmla="*/ 313 h 33"/>
                              <a:gd name="T8" fmla="+- 0 10014 10006"/>
                              <a:gd name="T9" fmla="*/ T8 w 33"/>
                              <a:gd name="T10" fmla="+- 0 315 313"/>
                              <a:gd name="T11" fmla="*/ 315 h 33"/>
                              <a:gd name="T12" fmla="+- 0 10008 10006"/>
                              <a:gd name="T13" fmla="*/ T12 w 33"/>
                              <a:gd name="T14" fmla="+- 0 321 313"/>
                              <a:gd name="T15" fmla="*/ 321 h 33"/>
                              <a:gd name="T16" fmla="+- 0 10006 10006"/>
                              <a:gd name="T17" fmla="*/ T16 w 33"/>
                              <a:gd name="T18" fmla="+- 0 325 313"/>
                              <a:gd name="T19" fmla="*/ 325 h 33"/>
                              <a:gd name="T20" fmla="+- 0 10006 10006"/>
                              <a:gd name="T21" fmla="*/ T20 w 33"/>
                              <a:gd name="T22" fmla="+- 0 334 313"/>
                              <a:gd name="T23" fmla="*/ 334 h 33"/>
                              <a:gd name="T24" fmla="+- 0 10008 10006"/>
                              <a:gd name="T25" fmla="*/ T24 w 33"/>
                              <a:gd name="T26" fmla="+- 0 338 313"/>
                              <a:gd name="T27" fmla="*/ 338 h 33"/>
                              <a:gd name="T28" fmla="+- 0 10014 10006"/>
                              <a:gd name="T29" fmla="*/ T28 w 33"/>
                              <a:gd name="T30" fmla="+- 0 344 313"/>
                              <a:gd name="T31" fmla="*/ 344 h 33"/>
                              <a:gd name="T32" fmla="+- 0 10018 10006"/>
                              <a:gd name="T33" fmla="*/ T32 w 33"/>
                              <a:gd name="T34" fmla="+- 0 346 313"/>
                              <a:gd name="T35" fmla="*/ 346 h 33"/>
                              <a:gd name="T36" fmla="+- 0 10027 10006"/>
                              <a:gd name="T37" fmla="*/ T36 w 33"/>
                              <a:gd name="T38" fmla="+- 0 346 313"/>
                              <a:gd name="T39" fmla="*/ 346 h 33"/>
                              <a:gd name="T40" fmla="+- 0 10031 10006"/>
                              <a:gd name="T41" fmla="*/ T40 w 33"/>
                              <a:gd name="T42" fmla="+- 0 344 313"/>
                              <a:gd name="T43" fmla="*/ 344 h 33"/>
                              <a:gd name="T44" fmla="+- 0 10037 10006"/>
                              <a:gd name="T45" fmla="*/ T44 w 33"/>
                              <a:gd name="T46" fmla="+- 0 338 313"/>
                              <a:gd name="T47" fmla="*/ 338 h 33"/>
                              <a:gd name="T48" fmla="+- 0 10039 10006"/>
                              <a:gd name="T49" fmla="*/ T48 w 33"/>
                              <a:gd name="T50" fmla="+- 0 334 313"/>
                              <a:gd name="T51" fmla="*/ 334 h 33"/>
                              <a:gd name="T52" fmla="+- 0 10039 10006"/>
                              <a:gd name="T53" fmla="*/ T52 w 33"/>
                              <a:gd name="T54" fmla="+- 0 325 313"/>
                              <a:gd name="T55" fmla="*/ 325 h 33"/>
                              <a:gd name="T56" fmla="+- 0 10037 10006"/>
                              <a:gd name="T57" fmla="*/ T56 w 33"/>
                              <a:gd name="T58" fmla="+- 0 321 313"/>
                              <a:gd name="T59" fmla="*/ 321 h 33"/>
                              <a:gd name="T60" fmla="+- 0 10031 10006"/>
                              <a:gd name="T61" fmla="*/ T60 w 33"/>
                              <a:gd name="T62" fmla="+- 0 315 313"/>
                              <a:gd name="T63" fmla="*/ 315 h 33"/>
                              <a:gd name="T64" fmla="+- 0 10027 10006"/>
                              <a:gd name="T65" fmla="*/ T64 w 33"/>
                              <a:gd name="T66" fmla="+- 0 313 313"/>
                              <a:gd name="T67" fmla="*/ 31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21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Freeform 657"/>
                        <wps:cNvSpPr>
                          <a:spLocks/>
                        </wps:cNvSpPr>
                        <wps:spPr bwMode="auto">
                          <a:xfrm>
                            <a:off x="10006" y="312"/>
                            <a:ext cx="33" cy="33"/>
                          </a:xfrm>
                          <a:custGeom>
                            <a:avLst/>
                            <a:gdLst>
                              <a:gd name="T0" fmla="+- 0 10022 10006"/>
                              <a:gd name="T1" fmla="*/ T0 w 33"/>
                              <a:gd name="T2" fmla="+- 0 346 313"/>
                              <a:gd name="T3" fmla="*/ 346 h 33"/>
                              <a:gd name="T4" fmla="+- 0 10027 10006"/>
                              <a:gd name="T5" fmla="*/ T4 w 33"/>
                              <a:gd name="T6" fmla="+- 0 346 313"/>
                              <a:gd name="T7" fmla="*/ 346 h 33"/>
                              <a:gd name="T8" fmla="+- 0 10031 10006"/>
                              <a:gd name="T9" fmla="*/ T8 w 33"/>
                              <a:gd name="T10" fmla="+- 0 344 313"/>
                              <a:gd name="T11" fmla="*/ 344 h 33"/>
                              <a:gd name="T12" fmla="+- 0 10034 10006"/>
                              <a:gd name="T13" fmla="*/ T12 w 33"/>
                              <a:gd name="T14" fmla="+- 0 341 313"/>
                              <a:gd name="T15" fmla="*/ 341 h 33"/>
                              <a:gd name="T16" fmla="+- 0 10037 10006"/>
                              <a:gd name="T17" fmla="*/ T16 w 33"/>
                              <a:gd name="T18" fmla="+- 0 338 313"/>
                              <a:gd name="T19" fmla="*/ 338 h 33"/>
                              <a:gd name="T20" fmla="+- 0 10039 10006"/>
                              <a:gd name="T21" fmla="*/ T20 w 33"/>
                              <a:gd name="T22" fmla="+- 0 334 313"/>
                              <a:gd name="T23" fmla="*/ 334 h 33"/>
                              <a:gd name="T24" fmla="+- 0 10039 10006"/>
                              <a:gd name="T25" fmla="*/ T24 w 33"/>
                              <a:gd name="T26" fmla="+- 0 329 313"/>
                              <a:gd name="T27" fmla="*/ 329 h 33"/>
                              <a:gd name="T28" fmla="+- 0 10039 10006"/>
                              <a:gd name="T29" fmla="*/ T28 w 33"/>
                              <a:gd name="T30" fmla="+- 0 325 313"/>
                              <a:gd name="T31" fmla="*/ 325 h 33"/>
                              <a:gd name="T32" fmla="+- 0 10037 10006"/>
                              <a:gd name="T33" fmla="*/ T32 w 33"/>
                              <a:gd name="T34" fmla="+- 0 321 313"/>
                              <a:gd name="T35" fmla="*/ 321 h 33"/>
                              <a:gd name="T36" fmla="+- 0 10034 10006"/>
                              <a:gd name="T37" fmla="*/ T36 w 33"/>
                              <a:gd name="T38" fmla="+- 0 318 313"/>
                              <a:gd name="T39" fmla="*/ 318 h 33"/>
                              <a:gd name="T40" fmla="+- 0 10031 10006"/>
                              <a:gd name="T41" fmla="*/ T40 w 33"/>
                              <a:gd name="T42" fmla="+- 0 315 313"/>
                              <a:gd name="T43" fmla="*/ 315 h 33"/>
                              <a:gd name="T44" fmla="+- 0 10027 10006"/>
                              <a:gd name="T45" fmla="*/ T44 w 33"/>
                              <a:gd name="T46" fmla="+- 0 313 313"/>
                              <a:gd name="T47" fmla="*/ 313 h 33"/>
                              <a:gd name="T48" fmla="+- 0 10022 10006"/>
                              <a:gd name="T49" fmla="*/ T48 w 33"/>
                              <a:gd name="T50" fmla="+- 0 313 313"/>
                              <a:gd name="T51" fmla="*/ 313 h 33"/>
                              <a:gd name="T52" fmla="+- 0 10018 10006"/>
                              <a:gd name="T53" fmla="*/ T52 w 33"/>
                              <a:gd name="T54" fmla="+- 0 313 313"/>
                              <a:gd name="T55" fmla="*/ 313 h 33"/>
                              <a:gd name="T56" fmla="+- 0 10014 10006"/>
                              <a:gd name="T57" fmla="*/ T56 w 33"/>
                              <a:gd name="T58" fmla="+- 0 315 313"/>
                              <a:gd name="T59" fmla="*/ 315 h 33"/>
                              <a:gd name="T60" fmla="+- 0 10011 10006"/>
                              <a:gd name="T61" fmla="*/ T60 w 33"/>
                              <a:gd name="T62" fmla="+- 0 318 313"/>
                              <a:gd name="T63" fmla="*/ 318 h 33"/>
                              <a:gd name="T64" fmla="+- 0 10008 10006"/>
                              <a:gd name="T65" fmla="*/ T64 w 33"/>
                              <a:gd name="T66" fmla="+- 0 321 313"/>
                              <a:gd name="T67" fmla="*/ 321 h 33"/>
                              <a:gd name="T68" fmla="+- 0 10006 10006"/>
                              <a:gd name="T69" fmla="*/ T68 w 33"/>
                              <a:gd name="T70" fmla="+- 0 325 313"/>
                              <a:gd name="T71" fmla="*/ 325 h 33"/>
                              <a:gd name="T72" fmla="+- 0 10006 10006"/>
                              <a:gd name="T73" fmla="*/ T72 w 33"/>
                              <a:gd name="T74" fmla="+- 0 329 313"/>
                              <a:gd name="T75" fmla="*/ 329 h 33"/>
                              <a:gd name="T76" fmla="+- 0 10006 10006"/>
                              <a:gd name="T77" fmla="*/ T76 w 33"/>
                              <a:gd name="T78" fmla="+- 0 334 313"/>
                              <a:gd name="T79" fmla="*/ 334 h 33"/>
                              <a:gd name="T80" fmla="+- 0 10008 10006"/>
                              <a:gd name="T81" fmla="*/ T80 w 33"/>
                              <a:gd name="T82" fmla="+- 0 338 313"/>
                              <a:gd name="T83" fmla="*/ 338 h 33"/>
                              <a:gd name="T84" fmla="+- 0 10011 10006"/>
                              <a:gd name="T85" fmla="*/ T84 w 33"/>
                              <a:gd name="T86" fmla="+- 0 341 313"/>
                              <a:gd name="T87" fmla="*/ 341 h 33"/>
                              <a:gd name="T88" fmla="+- 0 10014 10006"/>
                              <a:gd name="T89" fmla="*/ T88 w 33"/>
                              <a:gd name="T90" fmla="+- 0 344 313"/>
                              <a:gd name="T91" fmla="*/ 344 h 33"/>
                              <a:gd name="T92" fmla="+- 0 10018 10006"/>
                              <a:gd name="T93" fmla="*/ T92 w 33"/>
                              <a:gd name="T94" fmla="+- 0 346 313"/>
                              <a:gd name="T95" fmla="*/ 346 h 33"/>
                              <a:gd name="T96" fmla="+- 0 10022 10006"/>
                              <a:gd name="T97" fmla="*/ T96 w 33"/>
                              <a:gd name="T98" fmla="+- 0 346 313"/>
                              <a:gd name="T99" fmla="*/ 34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3" h="33">
                                <a:moveTo>
                                  <a:pt x="16" y="33"/>
                                </a:moveTo>
                                <a:lnTo>
                                  <a:pt x="21" y="33"/>
                                </a:lnTo>
                                <a:lnTo>
                                  <a:pt x="25" y="31"/>
                                </a:lnTo>
                                <a:lnTo>
                                  <a:pt x="28" y="28"/>
                                </a:lnTo>
                                <a:lnTo>
                                  <a:pt x="31" y="25"/>
                                </a:lnTo>
                                <a:lnTo>
                                  <a:pt x="33" y="21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1" y="8"/>
                                </a:lnTo>
                                <a:lnTo>
                                  <a:pt x="28" y="5"/>
                                </a:lnTo>
                                <a:lnTo>
                                  <a:pt x="25" y="2"/>
                                </a:lnTo>
                                <a:lnTo>
                                  <a:pt x="21" y="0"/>
                                </a:lnTo>
                                <a:lnTo>
                                  <a:pt x="16" y="0"/>
                                </a:lnTo>
                                <a:lnTo>
                                  <a:pt x="12" y="0"/>
                                </a:lnTo>
                                <a:lnTo>
                                  <a:pt x="8" y="2"/>
                                </a:lnTo>
                                <a:lnTo>
                                  <a:pt x="5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0" y="21"/>
                                </a:lnTo>
                                <a:lnTo>
                                  <a:pt x="2" y="25"/>
                                </a:lnTo>
                                <a:lnTo>
                                  <a:pt x="5" y="28"/>
                                </a:lnTo>
                                <a:lnTo>
                                  <a:pt x="8" y="31"/>
                                </a:lnTo>
                                <a:lnTo>
                                  <a:pt x="12" y="33"/>
                                </a:lnTo>
                                <a:lnTo>
                                  <a:pt x="16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56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Text Box 656"/>
                        <wps:cNvSpPr txBox="1">
                          <a:spLocks noChangeArrowheads="1"/>
                        </wps:cNvSpPr>
                        <wps:spPr bwMode="auto">
                          <a:xfrm>
                            <a:off x="6762" y="-60"/>
                            <a:ext cx="3641" cy="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BDCF8" w14:textId="77777777" w:rsidR="00053D16" w:rsidRDefault="00053D16">
                              <w:pPr>
                                <w:spacing w:before="4"/>
                                <w:rPr>
                                  <w:sz w:val="3"/>
                                </w:rPr>
                              </w:pPr>
                            </w:p>
                            <w:p w14:paraId="4EF8F7FD" w14:textId="77777777" w:rsidR="00053D16" w:rsidRDefault="00053D16">
                              <w:pPr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1F77B3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1F77B3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404E7798" w14:textId="77777777" w:rsidR="00053D16" w:rsidRDefault="00053D16">
                              <w:pPr>
                                <w:spacing w:before="22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FF7F0E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FF7F0E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2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1D4ED9BD" w14:textId="77777777" w:rsidR="00053D16" w:rsidRDefault="00053D16">
                              <w:pPr>
                                <w:spacing w:before="21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2BA02B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2BA02B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4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7503E121" w14:textId="77777777" w:rsidR="00053D16" w:rsidRDefault="00053D16">
                              <w:pPr>
                                <w:spacing w:before="22"/>
                                <w:ind w:right="79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position w:val="1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position w:val="1"/>
                                  <w:sz w:val="5"/>
                                  <w:u w:val="single" w:color="D62728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position w:val="1"/>
                                  <w:sz w:val="5"/>
                                  <w:u w:val="single" w:color="D62728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position w:val="1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position w:val="1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8 *</w:t>
                              </w:r>
                              <w:r>
                                <w:rPr>
                                  <w:rFonts w:ascii="DejaVu Sans"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  <w:p w14:paraId="30E0950B" w14:textId="77777777" w:rsidR="00053D16" w:rsidRDefault="00053D16">
                              <w:pPr>
                                <w:spacing w:before="22"/>
                                <w:ind w:right="44"/>
                                <w:jc w:val="right"/>
                                <w:rPr>
                                  <w:rFonts w:ascii="DejaVu Sans"/>
                                  <w:sz w:val="5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  <w:u w:val="single" w:color="9466BD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DejaVu Sans"/>
                                  <w:spacing w:val="-5"/>
                                  <w:sz w:val="5"/>
                                  <w:u w:val="single" w:color="9466BD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16 *</w:t>
                              </w:r>
                              <w:r>
                                <w:rPr>
                                  <w:rFonts w:ascii="DejaVu Sans"/>
                                  <w:spacing w:val="-4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5"/>
                                </w:rPr>
                                <w:t>512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E8BBC3" id="Group 655" o:spid="_x0000_s1491" style="position:absolute;left:0;text-align:left;margin-left:337.05pt;margin-top:-3.2pt;width:183.3pt;height:91.6pt;z-index:251634176;mso-position-horizontal-relative:page;mso-position-vertical-relative:text" coordorigin="6741,-64" coordsize="3666,1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">
                <v:shape id="Freeform 760" o:spid="_x0000_s1492" style="position:absolute;left:6925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" path="m,l,19e" fillcolor="black" stroked="f">
                  <v:path arrowok="t" o:connecttype="custom" o:connectlocs="0,1749;0,1768" o:connectangles="0,0"/>
                </v:shape>
                <v:line id="Line 759" o:spid="_x0000_s1493" style="position:absolute;visibility:visible;mso-wrap-style:square" from="6926,1749" to="6926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" strokeweight=".07681mm"/>
                <v:shape id="Freeform 758" o:spid="_x0000_s1494" style="position:absolute;left:7339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" path="m,l,19e" fillcolor="black" stroked="f">
                  <v:path arrowok="t" o:connecttype="custom" o:connectlocs="0,1749;0,1768" o:connectangles="0,0"/>
                </v:shape>
                <v:line id="Line 757" o:spid="_x0000_s1495" style="position:absolute;visibility:visible;mso-wrap-style:square" from="7340,1749" to="7340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" strokeweight=".07681mm"/>
                <v:shape id="Freeform 756" o:spid="_x0000_s1496" style="position:absolute;left:7753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" path="m,l,19e" fillcolor="black" stroked="f">
                  <v:path arrowok="t" o:connecttype="custom" o:connectlocs="0,1749;0,1768" o:connectangles="0,0"/>
                </v:shape>
                <v:line id="Line 755" o:spid="_x0000_s1497" style="position:absolute;visibility:visible;mso-wrap-style:square" from="7754,1749" to="7754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" strokeweight=".07681mm"/>
                <v:shape id="Freeform 754" o:spid="_x0000_s1498" style="position:absolute;left:8167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753" o:spid="_x0000_s1499" style="position:absolute;visibility:visible;mso-wrap-style:square" from="8168,1749" to="8168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" strokeweight=".07681mm"/>
                <v:shape id="Freeform 752" o:spid="_x0000_s1500" style="position:absolute;left:8582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751" o:spid="_x0000_s1501" style="position:absolute;visibility:visible;mso-wrap-style:square" from="8582,1749" to="8582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" strokeweight=".07681mm"/>
                <v:shape id="Freeform 750" o:spid="_x0000_s1502" style="position:absolute;left:8996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749" o:spid="_x0000_s1503" style="position:absolute;visibility:visible;mso-wrap-style:square" from="8996,1749" to="8996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" strokeweight=".07681mm"/>
                <v:shape id="Freeform 748" o:spid="_x0000_s1504" style="position:absolute;left:9410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747" o:spid="_x0000_s1505" style="position:absolute;visibility:visible;mso-wrap-style:square" from="9410,1749" to="9410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" strokeweight=".07681mm"/>
                <v:shape id="Freeform 746" o:spid="_x0000_s1506" style="position:absolute;left:9824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" path="m,l,19e" fillcolor="black" stroked="f">
                  <v:path arrowok="t" o:connecttype="custom" o:connectlocs="0,1749;0,1768" o:connectangles="0,0"/>
                </v:shape>
                <v:line id="Line 745" o:spid="_x0000_s1507" style="position:absolute;visibility:visible;mso-wrap-style:square" from="9825,1749" to="9825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" strokeweight=".07681mm"/>
                <v:shape id="Freeform 744" o:spid="_x0000_s1508" style="position:absolute;left:10238;top:1749;width:2;height:20;visibility:visible;mso-wrap-style:square;v-text-anchor:top" coordsize="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" path="m,l,19e" fillcolor="black" stroked="f">
                  <v:path arrowok="t" o:connecttype="custom" o:connectlocs="0,1749;0,1768" o:connectangles="0,0"/>
                </v:shape>
                <v:line id="Line 743" o:spid="_x0000_s1509" style="position:absolute;visibility:visible;mso-wrap-style:square" from="10239,1749" to="10239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" strokeweight=".07681mm"/>
                <v:shape id="Freeform 742" o:spid="_x0000_s1510" style="position:absolute;left:6925;top:20;width:3314;height:1436;visibility:visible;mso-wrap-style:square;v-text-anchor:top" coordsize="3314,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" path="m,l828,152r828,186l2484,495r829,941e" filled="f" strokecolor="#1f77b3" strokeweight=".144mm">
                  <v:path arrowok="t" o:connecttype="custom" o:connectlocs="0,21;828,173;1656,359;2484,516;3313,1457" o:connectangles="0,0,0,0,0"/>
                </v:shape>
                <v:shape id="Freeform 741" o:spid="_x0000_s1511" style="position:absolute;left:6909;top: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" path="m21,l12,,8,1,2,7,,12r,8l2,24r6,7l12,32r9,l25,31r6,-7l33,20r,-8l31,7,25,1,21,xe" fillcolor="#1f77b3" stroked="f">
                  <v:path arrowok="t" o:connecttype="custom" o:connectlocs="21,5;12,5;8,6;2,12;0,17;0,25;2,29;8,36;12,37;21,37;25,36;31,29;33,25;33,17;31,12;25,6;21,5" o:connectangles="0,0,0,0,0,0,0,0,0,0,0,0,0,0,0,0,0"/>
                </v:shape>
                <v:shape id="Freeform 740" o:spid="_x0000_s1512" style="position:absolute;left:6909;top: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" path="m17,32r4,l25,31r3,-4l31,24r2,-4l33,16r,-4l31,7,28,4,25,1,21,,17,,12,,8,1,5,4,2,7,,12r,4l,20r2,4l5,27r3,4l12,32r5,xe" filled="f" strokecolor="#1f77b3" strokeweight=".096mm">
                  <v:path arrowok="t" o:connecttype="custom" o:connectlocs="17,37;21,37;25,36;28,32;31,29;33,25;33,21;33,17;31,12;28,9;25,6;21,5;17,5;12,5;8,6;5,9;2,12;0,17;0,21;0,25;2,29;5,32;8,36;12,37;17,37" o:connectangles="0,0,0,0,0,0,0,0,0,0,0,0,0,0,0,0,0,0,0,0,0,0,0,0,0"/>
                </v:shape>
                <v:shape id="Freeform 739" o:spid="_x0000_s1513" style="position:absolute;left:7737;top:1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" path="m21,l12,,8,1,2,7,,12r,8l2,24r6,6l12,32r9,l25,30r6,-6l33,20r,-8l31,7,25,1,21,xe" fillcolor="#1f77b3" stroked="f">
                  <v:path arrowok="t" o:connecttype="custom" o:connectlocs="21,157;12,157;8,158;2,164;0,169;0,177;2,181;8,187;12,189;21,189;25,187;31,181;33,177;33,169;31,164;25,158;21,157" o:connectangles="0,0,0,0,0,0,0,0,0,0,0,0,0,0,0,0,0"/>
                </v:shape>
                <v:shape id="Freeform 738" o:spid="_x0000_s1514" style="position:absolute;left:7737;top:15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" path="m17,32r4,l25,30r3,-3l31,24r2,-4l33,16r,-4l31,7,28,4,25,1,21,,17,,12,,8,1,5,4,2,7,,12r,4l,20r2,4l5,27r3,3l12,32r5,xe" filled="f" strokecolor="#1f77b3" strokeweight=".096mm">
                  <v:path arrowok="t" o:connecttype="custom" o:connectlocs="17,189;21,189;25,187;28,184;31,181;33,177;33,173;33,169;31,164;28,161;25,158;21,157;17,157;12,157;8,158;5,161;2,164;0,169;0,173;0,177;2,181;5,184;8,187;12,189;17,189" o:connectangles="0,0,0,0,0,0,0,0,0,0,0,0,0,0,0,0,0,0,0,0,0,0,0,0,0"/>
                </v:shape>
                <v:shape id="Freeform 737" o:spid="_x0000_s1515" style="position:absolute;left:8565;top:34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" path="m20,l12,,8,2,1,8,,12r,9l1,25r7,6l12,33r8,l25,31r6,-6l32,21r,-9l31,8,25,2,20,xe" fillcolor="#1f77b3" stroked="f">
                  <v:path arrowok="t" o:connecttype="custom" o:connectlocs="20,343;12,343;8,345;1,351;0,355;0,364;1,368;8,374;12,376;20,376;25,374;31,368;32,364;32,355;31,351;25,345;20,343" o:connectangles="0,0,0,0,0,0,0,0,0,0,0,0,0,0,0,0,0"/>
                </v:shape>
                <v:shape id="Freeform 736" o:spid="_x0000_s1516" style="position:absolute;left:8565;top:34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" path="m16,33r4,l25,31r3,-3l31,25r1,-4l32,16r,-4l31,8,28,5,25,2,20,,16,,12,,8,2,5,5,1,8,,12r,4l,21r1,4l5,28r3,3l12,33r4,xe" filled="f" strokecolor="#1f77b3" strokeweight=".096mm">
                  <v:path arrowok="t" o:connecttype="custom" o:connectlocs="16,376;20,376;25,374;28,371;31,368;32,364;32,359;32,355;31,351;28,348;25,345;20,343;16,343;12,343;8,345;5,348;1,351;0,355;0,359;0,364;1,368;5,371;8,374;12,376;16,376" o:connectangles="0,0,0,0,0,0,0,0,0,0,0,0,0,0,0,0,0,0,0,0,0,0,0,0,0"/>
                </v:shape>
                <v:shape id="Freeform 735" o:spid="_x0000_s1517" style="position:absolute;left:9394;top:49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" path="m21,l12,,8,1,2,8,,12r,8l2,25r6,6l12,32r9,l25,31r6,-6l33,20r,-8l31,8,25,1,21,xe" fillcolor="#1f77b3" stroked="f">
                  <v:path arrowok="t" o:connecttype="custom" o:connectlocs="21,500;12,500;8,501;2,508;0,512;0,520;2,525;8,531;12,532;21,532;25,531;31,525;33,520;33,512;31,508;25,501;21,500" o:connectangles="0,0,0,0,0,0,0,0,0,0,0,0,0,0,0,0,0"/>
                </v:shape>
                <v:shape id="Freeform 734" o:spid="_x0000_s1518" style="position:absolute;left:9394;top:49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" path="m16,32r5,l25,31r3,-3l31,25r2,-5l33,16r,-4l31,8,28,4,25,1,21,,16,,12,,8,1,5,4,2,8,,12r,4l,20r2,5l5,28r3,3l12,32r4,xe" filled="f" strokecolor="#1f77b3" strokeweight=".096mm">
                  <v:path arrowok="t" o:connecttype="custom" o:connectlocs="16,532;21,532;25,531;28,528;31,525;33,520;33,516;33,512;31,508;28,504;25,501;21,500;16,500;12,500;8,501;5,504;2,508;0,512;0,516;0,520;2,525;5,528;8,531;12,532;16,532" o:connectangles="0,0,0,0,0,0,0,0,0,0,0,0,0,0,0,0,0,0,0,0,0,0,0,0,0"/>
                </v:shape>
                <v:shape id="Freeform 733" o:spid="_x0000_s1519" style="position:absolute;left:10222;top:144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" path="m21,l12,,8,2,2,8,,12r,9l2,25r6,6l12,33r9,l25,31r6,-6l33,21r,-9l31,8,25,2,21,xe" fillcolor="#1f77b3" stroked="f">
                  <v:path arrowok="t" o:connecttype="custom" o:connectlocs="21,1440;12,1440;8,1442;2,1448;0,1452;0,1461;2,1465;8,1471;12,1473;21,1473;25,1471;31,1465;33,1461;33,1452;31,1448;25,1442;21,1440" o:connectangles="0,0,0,0,0,0,0,0,0,0,0,0,0,0,0,0,0"/>
                </v:shape>
                <v:shape id="Freeform 732" o:spid="_x0000_s1520" style="position:absolute;left:10222;top:144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" path="m17,33r4,l25,31r3,-3l31,25r2,-4l33,17r,-5l31,8,28,5,25,2,21,,17,,12,,8,2,5,5,2,8,,12r,5l,21r2,4l5,28r3,3l12,33r5,xe" filled="f" strokecolor="#1f77b3" strokeweight=".096mm">
                  <v:path arrowok="t" o:connecttype="custom" o:connectlocs="17,1473;21,1473;25,1471;28,1468;31,1465;33,1461;33,1457;33,1452;31,1448;28,1445;25,1442;21,1440;17,1440;12,1440;8,1442;5,1445;2,1448;0,1452;0,1457;0,1461;2,1465;5,1468;8,1471;12,1473;17,1473" o:connectangles="0,0,0,0,0,0,0,0,0,0,0,0,0,0,0,0,0,0,0,0,0,0,0,0,0"/>
                </v:shape>
                <v:shape id="Freeform 731" o:spid="_x0000_s1521" style="position:absolute;left:6925;top:824;width:3314;height:808;visibility:visible;mso-wrap-style:square;v-text-anchor:top" coordsize="3314,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" path="m,20l828,r828,9l2484,134r829,674e" filled="f" strokecolor="#ff7f0e" strokeweight=".144mm">
                  <v:path arrowok="t" o:connecttype="custom" o:connectlocs="0,844;828,824;1656,833;2484,958;3313,1632" o:connectangles="0,0,0,0,0"/>
                </v:shape>
                <v:shape id="Freeform 730" o:spid="_x0000_s1522" style="position:absolute;left:6909;top:82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828;12,828;8,830;2,836;0,840;0,849;2,853;8,859;12,861;21,861;25,859;31,853;33,849;33,840;31,836;25,830;21,828" o:connectangles="0,0,0,0,0,0,0,0,0,0,0,0,0,0,0,0,0"/>
                </v:shape>
                <v:shape id="Freeform 729" o:spid="_x0000_s1523" style="position:absolute;left:6909;top:82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" path="m17,33r4,l25,31r3,-3l31,25r2,-4l33,16r,-4l31,8,28,5,25,2,21,,17,,12,,8,2,5,5,2,8,,12r,4l,21r2,4l5,28r3,3l12,33r5,xe" filled="f" strokecolor="#ff7f0e" strokeweight=".096mm">
                  <v:path arrowok="t" o:connecttype="custom" o:connectlocs="17,861;21,861;25,859;28,856;31,853;33,849;33,844;33,840;31,836;28,833;25,830;21,828;17,828;12,828;8,830;5,833;2,836;0,840;0,844;0,849;2,853;5,856;8,859;12,861;17,861" o:connectangles="0,0,0,0,0,0,0,0,0,0,0,0,0,0,0,0,0,0,0,0,0,0,0,0,0"/>
                </v:shape>
                <v:shape id="Freeform 728" o:spid="_x0000_s1524" style="position:absolute;left:7737;top:80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808;12,808;8,810;2,816;0,820;0,829;2,833;8,839;12,841;21,841;25,839;31,833;33,829;33,820;31,816;25,810;21,808" o:connectangles="0,0,0,0,0,0,0,0,0,0,0,0,0,0,0,0,0"/>
                </v:shape>
                <v:shape id="Freeform 727" o:spid="_x0000_s1525" style="position:absolute;left:7737;top:80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" path="m17,33r4,l25,31r3,-3l31,25r2,-4l33,16r,-4l31,8,28,5,25,2,21,,17,,12,,8,2,5,5,2,8,,12r,4l,21r2,4l5,28r3,3l12,33r5,xe" filled="f" strokecolor="#ff7f0e" strokeweight=".096mm">
                  <v:path arrowok="t" o:connecttype="custom" o:connectlocs="17,841;21,841;25,839;28,836;31,833;33,829;33,824;33,820;31,816;28,813;25,810;21,808;17,808;12,808;8,810;5,813;2,816;0,820;0,824;0,829;2,833;5,836;8,839;12,841;17,841" o:connectangles="0,0,0,0,0,0,0,0,0,0,0,0,0,0,0,0,0,0,0,0,0,0,0,0,0"/>
                </v:shape>
                <v:shape id="Freeform 726" o:spid="_x0000_s1526" style="position:absolute;left:8565;top:81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" path="m20,l12,,8,1,1,7,,12r,8l1,24r7,7l12,32r8,l25,31r6,-7l32,20r,-8l31,7,25,1,20,xe" fillcolor="#ff7f0e" stroked="f">
                  <v:path arrowok="t" o:connecttype="custom" o:connectlocs="20,817;12,817;8,818;1,824;0,829;0,837;1,841;8,848;12,849;20,849;25,848;31,841;32,837;32,829;31,824;25,818;20,817" o:connectangles="0,0,0,0,0,0,0,0,0,0,0,0,0,0,0,0,0"/>
                </v:shape>
                <v:shape id="Freeform 725" o:spid="_x0000_s1527" style="position:absolute;left:8565;top:81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" path="m16,32r4,l25,31r3,-4l31,24r1,-4l32,16r,-4l31,7,28,4,25,1,20,,16,,12,,8,1,5,4,1,7,,12r,4l,20r1,4l5,27r3,4l12,32r4,xe" filled="f" strokecolor="#ff7f0e" strokeweight=".096mm">
                  <v:path arrowok="t" o:connecttype="custom" o:connectlocs="16,849;20,849;25,848;28,844;31,841;32,837;32,833;32,829;31,824;28,821;25,818;20,817;16,817;12,817;8,818;5,821;1,824;0,829;0,833;0,837;1,841;5,844;8,848;12,849;16,849" o:connectangles="0,0,0,0,0,0,0,0,0,0,0,0,0,0,0,0,0,0,0,0,0,0,0,0,0"/>
                </v:shape>
                <v:shape id="Freeform 724" o:spid="_x0000_s1528" style="position:absolute;left:9394;top:94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942;12,942;8,944;2,950;0,954;0,963;2,967;8,973;12,975;21,975;25,973;31,967;33,963;33,954;31,950;25,944;21,942" o:connectangles="0,0,0,0,0,0,0,0,0,0,0,0,0,0,0,0,0"/>
                </v:shape>
                <v:shape id="Freeform 723" o:spid="_x0000_s1529" style="position:absolute;left:9394;top:94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" path="m16,33r5,l25,31r3,-3l31,25r2,-4l33,16r,-4l31,8,28,5,25,2,21,,16,,12,,8,2,5,5,2,8,,12r,4l,21r2,4l5,28r3,3l12,33r4,xe" filled="f" strokecolor="#ff7f0e" strokeweight=".096mm">
                  <v:path arrowok="t" o:connecttype="custom" o:connectlocs="16,975;21,975;25,973;28,970;31,967;33,963;33,958;33,954;31,950;28,947;25,944;21,942;16,942;12,942;8,944;5,947;2,950;0,954;0,958;0,963;2,967;5,970;8,973;12,975;16,975" o:connectangles="0,0,0,0,0,0,0,0,0,0,0,0,0,0,0,0,0,0,0,0,0,0,0,0,0"/>
                </v:shape>
                <v:shape id="Freeform 722" o:spid="_x0000_s1530" style="position:absolute;left:10222;top:161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" path="m21,l12,,8,1,2,8,,12r,8l2,25r6,6l12,32r9,l25,31r6,-6l33,20r,-8l31,8,25,1,21,xe" fillcolor="#ff7f0e" stroked="f">
                  <v:path arrowok="t" o:connecttype="custom" o:connectlocs="21,1616;12,1616;8,1617;2,1624;0,1628;0,1636;2,1641;8,1647;12,1648;21,1648;25,1647;31,1641;33,1636;33,1628;31,1624;25,1617;21,1616" o:connectangles="0,0,0,0,0,0,0,0,0,0,0,0,0,0,0,0,0"/>
                </v:shape>
                <v:shape id="Freeform 721" o:spid="_x0000_s1531" style="position:absolute;left:10222;top:161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" path="m17,32r4,l25,31r3,-3l31,25r2,-5l33,16r,-4l31,8,28,4,25,1,21,,17,,12,,8,1,5,4,2,8,,12r,4l,20r2,5l5,28r3,3l12,32r5,xe" filled="f" strokecolor="#ff7f0e" strokeweight=".096mm">
                  <v:path arrowok="t" o:connecttype="custom" o:connectlocs="17,1648;21,1648;25,1647;28,1644;31,1641;33,1636;33,1632;33,1628;31,1624;28,1620;25,1617;21,1616;17,1616;12,1616;8,1617;5,1620;2,1624;0,1628;0,1632;0,1636;2,1641;5,1644;8,1647;12,1648;17,1648" o:connectangles="0,0,0,0,0,0,0,0,0,0,0,0,0,0,0,0,0,0,0,0,0,0,0,0,0"/>
                </v:shape>
                <v:shape id="Freeform 720" o:spid="_x0000_s1532" style="position:absolute;left:6925;top:1249;width:3314;height:417;visibility:visible;mso-wrap-style:square;v-text-anchor:top" coordsize="3314,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" path="m,13r828,9l1656,r828,25l3313,417e" filled="f" strokecolor="#2ba02b" strokeweight=".144mm">
                  <v:path arrowok="t" o:connecttype="custom" o:connectlocs="0,1263;828,1272;1656,1250;2484,1275;3313,1667" o:connectangles="0,0,0,0,0"/>
                </v:shape>
                <v:shape id="Freeform 719" o:spid="_x0000_s1533" style="position:absolute;left:6909;top:124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" path="m21,l12,,8,2,2,8,,12r,9l2,25r6,6l12,33r9,l25,31r6,-6l33,21r,-9l31,8,25,2,21,xe" fillcolor="#2ba02b" stroked="f">
                  <v:path arrowok="t" o:connecttype="custom" o:connectlocs="21,1246;12,1246;8,1248;2,1254;0,1258;0,1267;2,1271;8,1277;12,1279;21,1279;25,1277;31,1271;33,1267;33,1258;31,1254;25,1248;21,1246" o:connectangles="0,0,0,0,0,0,0,0,0,0,0,0,0,0,0,0,0"/>
                </v:shape>
                <v:shape id="Freeform 718" o:spid="_x0000_s1534" style="position:absolute;left:6909;top:124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" path="m17,33r4,l25,31r3,-3l31,25r2,-4l33,17r,-5l31,8,28,5,25,2,21,,17,,12,,8,2,5,5,2,8,,12r,5l,21r2,4l5,28r3,3l12,33r5,xe" filled="f" strokecolor="#2ba02b" strokeweight=".096mm">
                  <v:path arrowok="t" o:connecttype="custom" o:connectlocs="17,1279;21,1279;25,1277;28,1274;31,1271;33,1267;33,1263;33,1258;31,1254;28,1251;25,1248;21,1246;17,1246;12,1246;8,1248;5,1251;2,1254;0,1258;0,1263;0,1267;2,1271;5,1274;8,1277;12,1279;17,1279" o:connectangles="0,0,0,0,0,0,0,0,0,0,0,0,0,0,0,0,0,0,0,0,0,0,0,0,0"/>
                </v:shape>
                <v:shape id="Freeform 717" o:spid="_x0000_s1535" style="position:absolute;left:7737;top:125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" path="m21,l12,,8,2,2,8,,12r,9l2,25r6,6l12,33r9,l25,31r6,-6l33,21r,-9l31,8,25,2,21,xe" fillcolor="#2ba02b" stroked="f">
                  <v:path arrowok="t" o:connecttype="custom" o:connectlocs="21,1255;12,1255;8,1257;2,1263;0,1267;0,1276;2,1280;8,1286;12,1288;21,1288;25,1286;31,1280;33,1276;33,1267;31,1263;25,1257;21,1255" o:connectangles="0,0,0,0,0,0,0,0,0,0,0,0,0,0,0,0,0"/>
                </v:shape>
                <v:shape id="Freeform 716" o:spid="_x0000_s1536" style="position:absolute;left:7737;top:125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" path="m17,33r4,l25,31r3,-3l31,25r2,-4l33,17r,-5l31,8,28,5,25,2,21,,17,,12,,8,2,5,5,2,8,,12r,5l,21r2,4l5,28r3,3l12,33r5,xe" filled="f" strokecolor="#2ba02b" strokeweight=".096mm">
                  <v:path arrowok="t" o:connecttype="custom" o:connectlocs="17,1288;21,1288;25,1286;28,1283;31,1280;33,1276;33,1272;33,1267;31,1263;28,1260;25,1257;21,1255;17,1255;12,1255;8,1257;5,1260;2,1263;0,1267;0,1272;0,1276;2,1280;5,1283;8,1286;12,1288;17,1288" o:connectangles="0,0,0,0,0,0,0,0,0,0,0,0,0,0,0,0,0,0,0,0,0,0,0,0,0"/>
                </v:shape>
                <v:shape id="Freeform 715" o:spid="_x0000_s1537" style="position:absolute;left:8565;top:12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" path="m20,l12,,8,1,1,7,,12r,8l1,24r7,6l12,32r8,l25,30r6,-6l32,20r,-8l31,7,25,1,20,xe" fillcolor="#2ba02b" stroked="f">
                  <v:path arrowok="t" o:connecttype="custom" o:connectlocs="20,1234;12,1234;8,1235;1,1241;0,1246;0,1254;1,1258;8,1264;12,1266;20,1266;25,1264;31,1258;32,1254;32,1246;31,1241;25,1235;20,1234" o:connectangles="0,0,0,0,0,0,0,0,0,0,0,0,0,0,0,0,0"/>
                </v:shape>
                <v:shape id="Freeform 714" o:spid="_x0000_s1538" style="position:absolute;left:8565;top:12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" path="m16,32r4,l25,30r3,-3l31,24r1,-4l32,16r,-4l31,7,28,4,25,1,20,,16,,12,,8,1,5,4,1,7,,12r,4l,20r1,4l5,27r3,3l12,32r4,xe" filled="f" strokecolor="#2ba02b" strokeweight=".096mm">
                  <v:path arrowok="t" o:connecttype="custom" o:connectlocs="16,1266;20,1266;25,1264;28,1261;31,1258;32,1254;32,1250;32,1246;31,1241;28,1238;25,1235;20,1234;16,1234;12,1234;8,1235;5,1238;1,1241;0,1246;0,1250;0,1254;1,1258;5,1261;8,1264;12,1266;16,1266" o:connectangles="0,0,0,0,0,0,0,0,0,0,0,0,0,0,0,0,0,0,0,0,0,0,0,0,0"/>
                </v:shape>
                <v:shape id="Freeform 713" o:spid="_x0000_s1539" style="position:absolute;left:9394;top:12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" path="m21,l12,,8,2,2,8,,12r,9l2,25r6,6l12,33r9,l25,31r6,-6l33,21r,-9l31,8,25,2,21,xe" fillcolor="#2ba02b" stroked="f">
                  <v:path arrowok="t" o:connecttype="custom" o:connectlocs="21,1258;12,1258;8,1260;2,1266;0,1270;0,1279;2,1283;8,1289;12,1291;21,1291;25,1289;31,1283;33,1279;33,1270;31,1266;25,1260;21,1258" o:connectangles="0,0,0,0,0,0,0,0,0,0,0,0,0,0,0,0,0"/>
                </v:shape>
                <v:shape id="Freeform 712" o:spid="_x0000_s1540" style="position:absolute;left:9394;top:1258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" path="m16,33r5,l25,31r3,-3l31,25r2,-4l33,17r,-5l31,8,28,5,25,2,21,,16,,12,,8,2,5,5,2,8,,12r,5l,21r2,4l5,28r3,3l12,33r4,xe" filled="f" strokecolor="#2ba02b" strokeweight=".096mm">
                  <v:path arrowok="t" o:connecttype="custom" o:connectlocs="16,1291;21,1291;25,1289;28,1286;31,1283;33,1279;33,1275;33,1270;31,1266;28,1263;25,1260;21,1258;16,1258;12,1258;8,1260;5,1263;2,1266;0,1270;0,1275;0,1279;2,1283;5,1286;8,1289;12,1291;16,1291" o:connectangles="0,0,0,0,0,0,0,0,0,0,0,0,0,0,0,0,0,0,0,0,0,0,0,0,0"/>
                </v:shape>
                <v:shape id="Freeform 711" o:spid="_x0000_s1541" style="position:absolute;left:10222;top:165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" path="m21,l12,,8,2,2,8,,12r,9l2,25r6,6l12,33r9,l25,31r6,-6l33,21r,-9l31,8,25,2,21,xe" fillcolor="#2ba02b" stroked="f">
                  <v:path arrowok="t" o:connecttype="custom" o:connectlocs="21,1650;12,1650;8,1652;2,1658;0,1662;0,1671;2,1675;8,1681;12,1683;21,1683;25,1681;31,1675;33,1671;33,1662;31,1658;25,1652;21,1650" o:connectangles="0,0,0,0,0,0,0,0,0,0,0,0,0,0,0,0,0"/>
                </v:shape>
                <v:shape id="Freeform 710" o:spid="_x0000_s1542" style="position:absolute;left:10222;top:1650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" path="m17,33r4,l25,31r3,-3l31,25r2,-4l33,17r,-5l31,8,28,5,25,2,21,,17,,12,,8,2,5,5,2,8,,12r,5l,21r2,4l5,28r3,3l12,33r5,xe" filled="f" strokecolor="#2ba02b" strokeweight=".096mm">
                  <v:path arrowok="t" o:connecttype="custom" o:connectlocs="17,1683;21,1683;25,1681;28,1678;31,1675;33,1671;33,1667;33,1662;31,1658;28,1655;25,1652;21,1650;17,1650;12,1650;8,1652;5,1655;2,1658;0,1662;0,1667;0,1671;2,1675;5,1678;8,1681;12,1683;17,1683" o:connectangles="0,0,0,0,0,0,0,0,0,0,0,0,0,0,0,0,0,0,0,0,0,0,0,0,0"/>
                </v:shape>
                <v:shape id="Freeform 709" o:spid="_x0000_s1543" style="position:absolute;left:6925;top:1382;width:3314;height:226;visibility:visible;mso-wrap-style:square;v-text-anchor:top" coordsize="3314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" path="m,29l828,20r828,91l2484,r829,225e" filled="f" strokecolor="#d62728" strokeweight=".144mm">
                  <v:path arrowok="t" o:connecttype="custom" o:connectlocs="0,1412;828,1403;1656,1494;2484,1383;3313,1608" o:connectangles="0,0,0,0,0"/>
                </v:shape>
                <v:shape id="Freeform 708" o:spid="_x0000_s1544" style="position:absolute;left:6909;top:139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" path="m21,l12,,8,2,2,8,,12r,9l2,25r6,6l12,33r9,l25,31r6,-6l33,21r,-9l31,8,25,2,21,xe" fillcolor="#d62728" stroked="f">
                  <v:path arrowok="t" o:connecttype="custom" o:connectlocs="21,1395;12,1395;8,1397;2,1403;0,1407;0,1416;2,1420;8,1426;12,1428;21,1428;25,1426;31,1420;33,1416;33,1407;31,1403;25,1397;21,1395" o:connectangles="0,0,0,0,0,0,0,0,0,0,0,0,0,0,0,0,0"/>
                </v:shape>
                <v:shape id="Freeform 707" o:spid="_x0000_s1545" style="position:absolute;left:6909;top:1395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" path="m17,33r4,l25,31r3,-3l31,25r2,-4l33,17r,-5l31,8,28,5,25,2,21,,17,,12,,8,2,5,5,2,8,,12r,5l,21r2,4l5,28r3,3l12,33r5,xe" filled="f" strokecolor="#d62728" strokeweight=".096mm">
                  <v:path arrowok="t" o:connecttype="custom" o:connectlocs="17,1428;21,1428;25,1426;28,1423;31,1420;33,1416;33,1412;33,1407;31,1403;28,1400;25,1397;21,1395;17,1395;12,1395;8,1397;5,1400;2,1403;0,1407;0,1412;0,1416;2,1420;5,1423;8,1426;12,1428;17,1428" o:connectangles="0,0,0,0,0,0,0,0,0,0,0,0,0,0,0,0,0,0,0,0,0,0,0,0,0"/>
                </v:shape>
                <v:shape id="Freeform 706" o:spid="_x0000_s1546" style="position:absolute;left:7737;top:138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" path="m21,l12,,8,2,2,8,,12r,9l2,25r6,6l12,33r9,l25,31r6,-6l33,21r,-9l31,8,25,2,21,xe" fillcolor="#d62728" stroked="f">
                  <v:path arrowok="t" o:connecttype="custom" o:connectlocs="21,1387;12,1387;8,1389;2,1395;0,1399;0,1408;2,1412;8,1418;12,1420;21,1420;25,1418;31,1412;33,1408;33,1399;31,1395;25,1389;21,1387" o:connectangles="0,0,0,0,0,0,0,0,0,0,0,0,0,0,0,0,0"/>
                </v:shape>
                <v:shape id="Freeform 705" o:spid="_x0000_s1547" style="position:absolute;left:7737;top:138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" path="m17,33r4,l25,31r3,-3l31,25r2,-4l33,16r,-4l31,8,28,5,25,2,21,,17,,12,,8,2,5,5,2,8,,12r,4l,21r2,4l5,28r3,3l12,33r5,xe" filled="f" strokecolor="#d62728" strokeweight=".096mm">
                  <v:path arrowok="t" o:connecttype="custom" o:connectlocs="17,1420;21,1420;25,1418;28,1415;31,1412;33,1408;33,1403;33,1399;31,1395;28,1392;25,1389;21,1387;17,1387;12,1387;8,1389;5,1392;2,1395;0,1399;0,1403;0,1408;2,1412;5,1415;8,1418;12,1420;17,1420" o:connectangles="0,0,0,0,0,0,0,0,0,0,0,0,0,0,0,0,0,0,0,0,0,0,0,0,0"/>
                </v:shape>
                <v:shape id="Freeform 704" o:spid="_x0000_s1548" style="position:absolute;left:8565;top:147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" path="m20,l12,,8,2,1,8,,12r,8l1,25r7,6l12,32r8,l25,31r6,-6l32,20r,-8l31,8,25,2,20,xe" fillcolor="#d62728" stroked="f">
                  <v:path arrowok="t" o:connecttype="custom" o:connectlocs="20,1478;12,1478;8,1480;1,1486;0,1490;0,1498;1,1503;8,1509;12,1510;20,1510;25,1509;31,1503;32,1498;32,1490;31,1486;25,1480;20,1478" o:connectangles="0,0,0,0,0,0,0,0,0,0,0,0,0,0,0,0,0"/>
                </v:shape>
                <v:shape id="Freeform 703" o:spid="_x0000_s1549" style="position:absolute;left:8565;top:147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" path="m16,32r4,l25,31r3,-3l31,25r1,-5l32,16r,-4l31,8,28,5,25,2,20,,16,,12,,8,2,5,5,1,8,,12r,4l,20r1,5l5,28r3,3l12,32r4,xe" filled="f" strokecolor="#d62728" strokeweight=".096mm">
                  <v:path arrowok="t" o:connecttype="custom" o:connectlocs="16,1510;20,1510;25,1509;28,1506;31,1503;32,1498;32,1494;32,1490;31,1486;28,1483;25,1480;20,1478;16,1478;12,1478;8,1480;5,1483;1,1486;0,1490;0,1494;0,1498;1,1503;5,1506;8,1509;12,1510;16,1510" o:connectangles="0,0,0,0,0,0,0,0,0,0,0,0,0,0,0,0,0,0,0,0,0,0,0,0,0"/>
                </v:shape>
                <v:shape id="Freeform 702" o:spid="_x0000_s1550" style="position:absolute;left:9394;top:136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" path="m21,l12,,8,2,2,8,,12r,9l2,25r6,6l12,33r9,l25,31r6,-6l33,21r,-9l31,8,25,2,21,xe" fillcolor="#d62728" stroked="f">
                  <v:path arrowok="t" o:connecttype="custom" o:connectlocs="21,1366;12,1366;8,1368;2,1374;0,1378;0,1387;2,1391;8,1397;12,1399;21,1399;25,1397;31,1391;33,1387;33,1378;31,1374;25,1368;21,1366" o:connectangles="0,0,0,0,0,0,0,0,0,0,0,0,0,0,0,0,0"/>
                </v:shape>
                <v:shape id="Freeform 701" o:spid="_x0000_s1551" style="position:absolute;left:9394;top:1366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" path="m16,33r5,l25,31r3,-3l31,25r2,-4l33,17r,-5l31,8,28,5,25,2,21,,16,,12,,8,2,5,5,2,8,,12r,5l,21r2,4l5,28r3,3l12,33r4,xe" filled="f" strokecolor="#d62728" strokeweight=".096mm">
                  <v:path arrowok="t" o:connecttype="custom" o:connectlocs="16,1399;21,1399;25,1397;28,1394;31,1391;33,1387;33,1383;33,1378;31,1374;28,1371;25,1368;21,1366;16,1366;12,1366;8,1368;5,1371;2,1374;0,1378;0,1383;0,1387;2,1391;5,1394;8,1397;12,1399;16,1399" o:connectangles="0,0,0,0,0,0,0,0,0,0,0,0,0,0,0,0,0,0,0,0,0,0,0,0,0"/>
                </v:shape>
                <v:shape id="Freeform 700" o:spid="_x0000_s1552" style="position:absolute;left:10222;top:159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" path="m21,l12,,8,1,2,8,,12r,8l2,25r6,6l12,32r9,l25,31r6,-6l33,20r,-8l31,8,25,1,21,xe" fillcolor="#d62728" stroked="f">
                  <v:path arrowok="t" o:connecttype="custom" o:connectlocs="21,1592;12,1592;8,1593;2,1600;0,1604;0,1612;2,1617;8,1623;12,1624;21,1624;25,1623;31,1617;33,1612;33,1604;31,1600;25,1593;21,1592" o:connectangles="0,0,0,0,0,0,0,0,0,0,0,0,0,0,0,0,0"/>
                </v:shape>
                <v:shape id="Freeform 699" o:spid="_x0000_s1553" style="position:absolute;left:10222;top:1591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" path="m17,32r4,l25,31r3,-3l31,25r2,-5l33,16r,-4l31,8,28,5,25,1,21,,17,,12,,8,1,5,5,2,8,,12r,4l,20r2,5l5,28r3,3l12,32r5,xe" filled="f" strokecolor="#d62728" strokeweight=".096mm">
                  <v:path arrowok="t" o:connecttype="custom" o:connectlocs="17,1624;21,1624;25,1623;28,1620;31,1617;33,1612;33,1608;33,1604;31,1600;28,1597;25,1593;21,1592;17,1592;12,1592;8,1593;5,1597;2,1600;0,1604;0,1608;0,1612;2,1617;5,1620;8,1623;12,1624;17,1624" o:connectangles="0,0,0,0,0,0,0,0,0,0,0,0,0,0,0,0,0,0,0,0,0,0,0,0,0"/>
                </v:shape>
                <v:shape id="Freeform 698" o:spid="_x0000_s1554" style="position:absolute;left:6925;top:1343;width:3314;height:183;visibility:visible;mso-wrap-style:square;v-text-anchor:top" coordsize="331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" path="m,126r828,1l1656,180r828,2l3313,e" filled="f" strokecolor="#9466bd" strokeweight=".144mm">
                  <v:path arrowok="t" o:connecttype="custom" o:connectlocs="0,1470;828,1471;1656,1524;2484,1526;3313,1344" o:connectangles="0,0,0,0,0"/>
                </v:shape>
                <v:shape id="Freeform 697" o:spid="_x0000_s1555" style="position:absolute;left:6909;top:145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" path="m21,l12,,8,2,2,8,,12r,8l2,25r6,6l12,32r9,l25,31r6,-6l33,20r,-8l31,8,25,2,21,xe" fillcolor="#9466bd" stroked="f">
                  <v:path arrowok="t" o:connecttype="custom" o:connectlocs="21,1454;12,1454;8,1456;2,1462;0,1466;0,1474;2,1479;8,1485;12,1486;21,1486;25,1485;31,1479;33,1474;33,1466;31,1462;25,1456;21,1454" o:connectangles="0,0,0,0,0,0,0,0,0,0,0,0,0,0,0,0,0"/>
                </v:shape>
                <v:shape id="Freeform 696" o:spid="_x0000_s1556" style="position:absolute;left:6909;top:145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" path="m17,32r4,l25,31r3,-3l31,25r2,-5l33,16r,-4l31,8,28,5,25,2,21,,17,,12,,8,2,5,5,2,8,,12r,4l,20r2,5l5,28r3,3l12,32r5,xe" filled="f" strokecolor="#9466bd" strokeweight=".096mm">
                  <v:path arrowok="t" o:connecttype="custom" o:connectlocs="17,1486;21,1486;25,1485;28,1482;31,1479;33,1474;33,1470;33,1466;31,1462;28,1459;25,1456;21,1454;17,1454;12,1454;8,1456;5,1459;2,1462;0,1466;0,1470;0,1474;2,1479;5,1482;8,1485;12,1486;17,1486" o:connectangles="0,0,0,0,0,0,0,0,0,0,0,0,0,0,0,0,0,0,0,0,0,0,0,0,0"/>
                </v:shape>
                <v:shape id="Freeform 695" o:spid="_x0000_s1557" style="position:absolute;left:7737;top:145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1454;12,1454;8,1456;2,1462;0,1466;0,1475;2,1479;8,1485;12,1487;21,1487;25,1485;31,1479;33,1475;33,1466;31,1462;25,1456;21,1454" o:connectangles="0,0,0,0,0,0,0,0,0,0,0,0,0,0,0,0,0"/>
                </v:shape>
                <v:shape id="Freeform 694" o:spid="_x0000_s1558" style="position:absolute;left:7737;top:1454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" path="m17,33r4,l25,31r3,-3l31,25r2,-4l33,17r,-5l31,8,28,5,25,2,21,,17,,12,,8,2,5,5,2,8,,12r,5l,21r2,4l5,28r3,3l12,33r5,xe" filled="f" strokecolor="#9466bd" strokeweight=".096mm">
                  <v:path arrowok="t" o:connecttype="custom" o:connectlocs="17,1487;21,1487;25,1485;28,1482;31,1479;33,1475;33,1471;33,1466;31,1462;28,1459;25,1456;21,1454;17,1454;12,1454;8,1456;5,1459;2,1462;0,1466;0,1471;0,1475;2,1479;5,1482;8,1485;12,1487;17,1487" o:connectangles="0,0,0,0,0,0,0,0,0,0,0,0,0,0,0,0,0,0,0,0,0,0,0,0,0"/>
                </v:shape>
                <v:shape id="Freeform 693" o:spid="_x0000_s1559" style="position:absolute;left:8565;top:150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" path="m20,l12,,8,1,1,7,,12r,8l1,24r7,6l12,32r8,l25,30r6,-6l32,20r,-8l31,7,25,1,20,xe" fillcolor="#9466bd" stroked="f">
                  <v:path arrowok="t" o:connecttype="custom" o:connectlocs="20,1508;12,1508;8,1509;1,1515;0,1520;0,1528;1,1532;8,1538;12,1540;20,1540;25,1538;31,1532;32,1528;32,1520;31,1515;25,1509;20,1508" o:connectangles="0,0,0,0,0,0,0,0,0,0,0,0,0,0,0,0,0"/>
                </v:shape>
                <v:shape id="Freeform 692" o:spid="_x0000_s1560" style="position:absolute;left:8565;top:150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" path="m16,32r4,l25,30r3,-3l31,24r1,-4l32,16r,-4l31,7,28,4,25,1,20,,16,,12,,8,1,5,4,1,7,,12r,4l,20r1,4l5,27r3,3l12,32r4,xe" filled="f" strokecolor="#9466bd" strokeweight=".096mm">
                  <v:path arrowok="t" o:connecttype="custom" o:connectlocs="16,1540;20,1540;25,1538;28,1535;31,1532;32,1528;32,1524;32,1520;31,1515;28,1512;25,1509;20,1508;16,1508;12,1508;8,1509;5,1512;1,1515;0,1520;0,1524;0,1528;1,1532;5,1535;8,1538;12,1540;16,1540" o:connectangles="0,0,0,0,0,0,0,0,0,0,0,0,0,0,0,0,0,0,0,0,0,0,0,0,0"/>
                </v:shape>
                <v:shape id="Freeform 691" o:spid="_x0000_s1561" style="position:absolute;left:9394;top:150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" path="m21,l12,,8,1,2,8,,12r,8l2,25r6,6l12,32r9,l25,31r6,-6l33,20r,-8l31,8,25,1,21,xe" fillcolor="#9466bd" stroked="f">
                  <v:path arrowok="t" o:connecttype="custom" o:connectlocs="21,1510;12,1510;8,1511;2,1518;0,1522;0,1530;2,1535;8,1541;12,1542;21,1542;25,1541;31,1535;33,1530;33,1522;31,1518;25,1511;21,1510" o:connectangles="0,0,0,0,0,0,0,0,0,0,0,0,0,0,0,0,0"/>
                </v:shape>
                <v:shape id="Freeform 690" o:spid="_x0000_s1562" style="position:absolute;left:9394;top:1509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" path="m16,32r5,l25,31r3,-3l31,25r2,-5l33,16r,-4l31,8,28,5,25,1,21,,16,,12,,8,1,5,5,2,8,,12r,4l,20r2,5l5,28r3,3l12,32r4,xe" filled="f" strokecolor="#9466bd" strokeweight=".096mm">
                  <v:path arrowok="t" o:connecttype="custom" o:connectlocs="16,1542;21,1542;25,1541;28,1538;31,1535;33,1530;33,1526;33,1522;31,1518;28,1515;25,1511;21,1510;16,1510;12,1510;8,1511;5,1515;2,1518;0,1522;0,1526;0,1530;2,1535;5,1538;8,1541;12,1542;16,1542" o:connectangles="0,0,0,0,0,0,0,0,0,0,0,0,0,0,0,0,0,0,0,0,0,0,0,0,0"/>
                </v:shape>
                <v:shape id="Freeform 689" o:spid="_x0000_s1563" style="position:absolute;left:10222;top:132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" path="m21,l12,,8,1,2,7,,12r,8l2,24r6,6l12,32r9,l25,30r6,-6l33,20r,-8l31,7,25,1,21,xe" fillcolor="#9466bd" stroked="f">
                  <v:path arrowok="t" o:connecttype="custom" o:connectlocs="21,1328;12,1328;8,1329;2,1335;0,1340;0,1348;2,1352;8,1358;12,1360;21,1360;25,1358;31,1352;33,1348;33,1340;31,1335;25,1329;21,1328" o:connectangles="0,0,0,0,0,0,0,0,0,0,0,0,0,0,0,0,0"/>
                </v:shape>
                <v:shape id="Freeform 688" o:spid="_x0000_s1564" style="position:absolute;left:10222;top:132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" path="m17,32r4,l25,30r3,-3l31,24r2,-4l33,16r,-4l31,7,28,4,25,1,21,,17,,12,,8,1,5,4,2,7,,12r,4l,20r2,4l5,27r3,3l12,32r5,xe" filled="f" strokecolor="#9466bd" strokeweight=".096mm">
                  <v:path arrowok="t" o:connecttype="custom" o:connectlocs="17,1360;21,1360;25,1358;28,1355;31,1352;33,1348;33,1344;33,1340;31,1335;28,1332;25,1329;21,1328;17,1328;12,1328;8,1329;5,1332;2,1335;0,1340;0,1344;0,1348;2,1352;5,1355;8,1358;12,1360;17,1360" o:connectangles="0,0,0,0,0,0,0,0,0,0,0,0,0,0,0,0,0,0,0,0,0,0,0,0,0"/>
                </v:shape>
                <v:shape id="Freeform 687" o:spid="_x0000_s1565" style="position:absolute;left:6740;top:1714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" path="m19,l,e" fillcolor="black" stroked="f">
                  <v:path arrowok="t" o:connecttype="custom" o:connectlocs="19,0;0,0" o:connectangles="0,0"/>
                </v:shape>
                <v:line id="Line 686" o:spid="_x0000_s1566" style="position:absolute;visibility:visible;mso-wrap-style:square" from="6760,1715" to="6760,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" strokeweight=".07681mm"/>
                <v:shape id="Freeform 685" o:spid="_x0000_s1567" style="position:absolute;left:6740;top:1503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684" o:spid="_x0000_s1568" style="position:absolute;visibility:visible;mso-wrap-style:square" from="6760,1504" to="6760,1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" strokeweight=".07681mm"/>
                <v:shape id="Freeform 683" o:spid="_x0000_s1569" style="position:absolute;left:6740;top:1292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" path="m19,l,e" fillcolor="black" stroked="f">
                  <v:path arrowok="t" o:connecttype="custom" o:connectlocs="19,0;0,0" o:connectangles="0,0"/>
                </v:shape>
                <v:line id="Line 682" o:spid="_x0000_s1570" style="position:absolute;visibility:visible;mso-wrap-style:square" from="6760,1293" to="6760,1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" strokeweight=".07681mm"/>
                <v:shape id="Freeform 681" o:spid="_x0000_s1571" style="position:absolute;left:6740;top:1081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" path="m19,l,e" fillcolor="black" stroked="f">
                  <v:path arrowok="t" o:connecttype="custom" o:connectlocs="19,0;0,0" o:connectangles="0,0"/>
                </v:shape>
                <v:line id="Line 680" o:spid="_x0000_s1572" style="position:absolute;visibility:visible;mso-wrap-style:square" from="6760,1082" to="6760,1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" strokeweight=".07681mm"/>
                <v:shape id="Freeform 679" o:spid="_x0000_s1573" style="position:absolute;left:6740;top:870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" path="m19,l,e" fillcolor="black" stroked="f">
                  <v:path arrowok="t" o:connecttype="custom" o:connectlocs="19,0;0,0" o:connectangles="0,0"/>
                </v:shape>
                <v:line id="Line 678" o:spid="_x0000_s1574" style="position:absolute;visibility:visible;mso-wrap-style:square" from="6760,871" to="6760,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" strokeweight=".07681mm"/>
                <v:shape id="Freeform 677" o:spid="_x0000_s1575" style="position:absolute;left:6740;top:659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676" o:spid="_x0000_s1576" style="position:absolute;visibility:visible;mso-wrap-style:square" from="6760,660" to="6760,6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" strokeweight=".07681mm"/>
                <v:shape id="Freeform 675" o:spid="_x0000_s1577" style="position:absolute;left:6740;top:448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" path="m19,l,e" fillcolor="black" stroked="f">
                  <v:path arrowok="t" o:connecttype="custom" o:connectlocs="19,0;0,0" o:connectangles="0,0"/>
                </v:shape>
                <v:line id="Line 674" o:spid="_x0000_s1578" style="position:absolute;visibility:visible;mso-wrap-style:square" from="6760,449" to="6760,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" strokeweight=".07681mm"/>
                <v:shape id="Freeform 673" o:spid="_x0000_s1579" style="position:absolute;left:6740;top:237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" path="m19,l,e" fillcolor="black" stroked="f">
                  <v:path arrowok="t" o:connecttype="custom" o:connectlocs="19,0;0,0" o:connectangles="0,0"/>
                </v:shape>
                <v:line id="Line 672" o:spid="_x0000_s1580" style="position:absolute;visibility:visible;mso-wrap-style:square" from="6760,238" to="6760,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" strokeweight=".07681mm"/>
                <v:shape id="Freeform 671" o:spid="_x0000_s1581" style="position:absolute;left:6740;top:26;width:20;height:2;visibility:visible;mso-wrap-style:square;v-text-anchor:top" coordsize="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" path="m19,l,e" fillcolor="black" stroked="f">
                  <v:path arrowok="t" o:connecttype="custom" o:connectlocs="19,0;0,0" o:connectangles="0,0"/>
                </v:shape>
                <v:line id="Line 670" o:spid="_x0000_s1582" style="position:absolute;visibility:visible;mso-wrap-style:square" from="6760,27" to="6760,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" strokeweight=".07681mm"/>
                <v:shape id="AutoShape 669" o:spid="_x0000_s1583" style="position:absolute;left:2160;top:3714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" path="m4600,-1965r,-1810m8244,-1965r,-1810m4600,-1965r3644,m4600,-3775r3644,e" filled="f" strokeweight=".07681mm">
                  <v:path arrowok="t" o:connecttype="custom" o:connectlocs="4600,1749;4600,-61;8244,1749;8244,-61;4600,1749;8244,1749;4600,-61;8244,-61" o:connectangles="0,0,0,0,0,0,0,0"/>
                </v:shape>
                <v:shape id="Freeform 668" o:spid="_x0000_s1584" style="position:absolute;left:9946;top:-35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" path="m427,l4,,,3,,412r4,3l427,415r4,-3l431,3,427,xe" stroked="f">
                  <v:fill opacity="52428f"/>
                  <v:path arrowok="t" o:connecttype="custom" o:connectlocs="427,-34;4,-34;0,-31;0,378;4,381;427,381;431,378;431,-31;427,-34" o:connectangles="0,0,0,0,0,0,0,0,0"/>
                </v:shape>
                <v:shape id="Freeform 667" o:spid="_x0000_s1585" style="position:absolute;left:9946;top:-35;width:431;height:416;visibility:visible;mso-wrap-style:square;v-text-anchor:top" coordsize="431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" path="m11,415r409,l427,415r4,-3l431,405r,-394l431,3,427,r-7,l11,,4,,,3r,8l,405r,7l4,415r7,xe" filled="f" strokecolor="#ccc" strokeweight=".096mm">
                  <v:path arrowok="t" o:connecttype="custom" o:connectlocs="11,381;420,381;427,381;431,378;431,371;431,-23;431,-31;427,-34;420,-34;11,-34;4,-34;0,-31;0,-23;0,371;0,378;4,381;11,381" o:connectangles="0,0,0,0,0,0,0,0,0,0,0,0,0,0,0,0,0"/>
                </v:shape>
                <v:shape id="Freeform 666" o:spid="_x0000_s1586" style="position:absolute;left:10006;top:-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" path="m21,l12,,8,1,2,7,,12r,8l2,24r6,6l12,32r9,l25,30r6,-6l33,20r,-8l31,7,25,1,21,xe" fillcolor="#1f77b3" stroked="f">
                  <v:path arrowok="t" o:connecttype="custom" o:connectlocs="21,-6;12,-6;8,-5;2,1;0,6;0,14;2,18;8,24;12,26;21,26;25,24;31,18;33,14;33,6;31,1;25,-5;21,-6" o:connectangles="0,0,0,0,0,0,0,0,0,0,0,0,0,0,0,0,0"/>
                </v:shape>
                <v:shape id="Freeform 665" o:spid="_x0000_s1587" style="position:absolute;left:10006;top:-7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" path="m16,32r5,l25,30r3,-3l31,24r2,-4l33,16r,-4l31,7,28,4,25,1,21,,16,,12,,8,1,5,4,2,7,,12r,4l,20r2,4l5,27r3,3l12,32r4,xe" filled="f" strokecolor="#1f77b3" strokeweight=".096mm">
                  <v:path arrowok="t" o:connecttype="custom" o:connectlocs="16,26;21,26;25,24;28,21;31,18;33,14;33,10;33,6;31,1;28,-2;25,-5;21,-6;16,-6;12,-6;8,-5;5,-2;2,1;0,6;0,10;0,14;2,18;5,21;8,24;12,26;16,26" o:connectangles="0,0,0,0,0,0,0,0,0,0,0,0,0,0,0,0,0,0,0,0,0,0,0,0,0"/>
                </v:shape>
                <v:shape id="Freeform 664" o:spid="_x0000_s1588" style="position:absolute;left:10006;top: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" path="m21,l12,,8,2,2,8,,12r,9l2,25r6,6l12,33r9,l25,31r6,-6l33,21r,-9l31,8,25,2,21,xe" fillcolor="#ff7f0e" stroked="f">
                  <v:path arrowok="t" o:connecttype="custom" o:connectlocs="21,73;12,73;8,75;2,81;0,85;0,94;2,98;8,104;12,106;21,106;25,104;31,98;33,94;33,85;31,81;25,75;21,73" o:connectangles="0,0,0,0,0,0,0,0,0,0,0,0,0,0,0,0,0"/>
                </v:shape>
                <v:shape id="Freeform 663" o:spid="_x0000_s1589" style="position:absolute;left:10006;top:7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" path="m16,33r5,l25,31r3,-3l31,25r2,-4l33,17r,-5l31,8,28,5,25,2,21,,16,,12,,8,2,5,5,2,8,,12r,5l,21r2,4l5,28r3,3l12,33r4,xe" filled="f" strokecolor="#ff7f0e" strokeweight=".096mm">
                  <v:path arrowok="t" o:connecttype="custom" o:connectlocs="16,106;21,106;25,104;28,101;31,98;33,94;33,90;33,85;31,81;28,78;25,75;21,73;16,73;12,73;8,75;5,78;2,81;0,85;0,90;0,94;2,98;5,101;8,104;12,106;16,106" o:connectangles="0,0,0,0,0,0,0,0,0,0,0,0,0,0,0,0,0,0,0,0,0,0,0,0,0"/>
                </v:shape>
                <v:shape id="Freeform 662" o:spid="_x0000_s1590" style="position:absolute;left:10006;top:15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" path="m21,l12,,8,2,2,8,,12r,9l2,25r6,6l12,33r9,l25,31r6,-6l33,21r,-9l31,8,25,2,21,xe" fillcolor="#2ba02b" stroked="f">
                  <v:path arrowok="t" o:connecttype="custom" o:connectlocs="21,153;12,153;8,155;2,161;0,165;0,174;2,178;8,184;12,186;21,186;25,184;31,178;33,174;33,165;31,161;25,155;21,153" o:connectangles="0,0,0,0,0,0,0,0,0,0,0,0,0,0,0,0,0"/>
                </v:shape>
                <v:shape id="Freeform 661" o:spid="_x0000_s1591" style="position:absolute;left:10006;top:15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" path="m16,33r5,l25,31r3,-3l31,25r2,-4l33,17r,-5l31,8,28,5,25,2,21,,16,,12,,8,2,5,5,2,8,,12r,5l,21r2,4l5,28r3,3l12,33r4,xe" filled="f" strokecolor="#2ba02b" strokeweight=".096mm">
                  <v:path arrowok="t" o:connecttype="custom" o:connectlocs="16,186;21,186;25,184;28,181;31,178;33,174;33,170;33,165;31,161;28,158;25,155;21,153;16,153;12,153;8,155;5,158;2,161;0,165;0,170;0,174;2,178;5,181;8,184;12,186;16,186" o:connectangles="0,0,0,0,0,0,0,0,0,0,0,0,0,0,0,0,0,0,0,0,0,0,0,0,0"/>
                </v:shape>
                <v:shape id="Freeform 660" o:spid="_x0000_s1592" style="position:absolute;left:10006;top:2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" path="m21,l12,,8,2,2,8,,12r,9l2,25r6,6l12,33r9,l25,31r6,-6l33,21r,-9l31,8,25,2,21,xe" fillcolor="#d62728" stroked="f">
                  <v:path arrowok="t" o:connecttype="custom" o:connectlocs="21,233;12,233;8,235;2,241;0,245;0,254;2,258;8,264;12,266;21,266;25,264;31,258;33,254;33,245;31,241;25,235;21,233" o:connectangles="0,0,0,0,0,0,0,0,0,0,0,0,0,0,0,0,0"/>
                </v:shape>
                <v:shape id="Freeform 659" o:spid="_x0000_s1593" style="position:absolute;left:10006;top:233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" path="m16,33r5,l25,31r3,-3l31,25r2,-4l33,16r,-4l31,8,28,5,25,2,21,,16,,12,,8,2,5,5,2,8,,12r,4l,21r2,4l5,28r3,3l12,33r4,xe" filled="f" strokecolor="#d62728" strokeweight=".096mm">
                  <v:path arrowok="t" o:connecttype="custom" o:connectlocs="16,266;21,266;25,264;28,261;31,258;33,254;33,249;33,245;31,241;28,238;25,235;21,233;16,233;12,233;8,235;5,238;2,241;0,245;0,249;0,254;2,258;5,261;8,264;12,266;16,266" o:connectangles="0,0,0,0,0,0,0,0,0,0,0,0,0,0,0,0,0,0,0,0,0,0,0,0,0"/>
                </v:shape>
                <v:shape id="Freeform 658" o:spid="_x0000_s1594" style="position:absolute;left:10006;top:31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" path="m21,l12,,8,2,2,8,,12r,9l2,25r6,6l12,33r9,l25,31r6,-6l33,21r,-9l31,8,25,2,21,xe" fillcolor="#9466bd" stroked="f">
                  <v:path arrowok="t" o:connecttype="custom" o:connectlocs="21,313;12,313;8,315;2,321;0,325;0,334;2,338;8,344;12,346;21,346;25,344;31,338;33,334;33,325;31,321;25,315;21,313" o:connectangles="0,0,0,0,0,0,0,0,0,0,0,0,0,0,0,0,0"/>
                </v:shape>
                <v:shape id="Freeform 657" o:spid="_x0000_s1595" style="position:absolute;left:10006;top:312;width:33;height:33;visibility:visible;mso-wrap-style:square;v-text-anchor:top" coordsize="33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" path="m16,33r5,l25,31r3,-3l31,25r2,-4l33,16r,-4l31,8,28,5,25,2,21,,16,,12,,8,2,5,5,2,8,,12r,4l,21r2,4l5,28r3,3l12,33r4,xe" filled="f" strokecolor="#9466bd" strokeweight=".096mm">
                  <v:path arrowok="t" o:connecttype="custom" o:connectlocs="16,346;21,346;25,344;28,341;31,338;33,334;33,329;33,325;31,321;28,318;25,315;21,313;16,313;12,313;8,315;5,318;2,321;0,325;0,329;0,334;2,338;5,341;8,344;12,346;16,346" o:connectangles="0,0,0,0,0,0,0,0,0,0,0,0,0,0,0,0,0,0,0,0,0,0,0,0,0"/>
                </v:shape>
                <v:shape id="Text Box 656" o:spid="_x0000_s1596" type="#_x0000_t202" style="position:absolute;left:6762;top:-60;width:3641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dU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AaPdUvxQAAANwAAAAP&#10;AAAAAAAAAAAAAAAAAAcCAABkcnMvZG93bnJldi54bWxQSwUGAAAAAAMAAwC3AAAA+QIAAAAA&#10;" filled="f" stroked="f">
                  <v:textbox inset="0,0,0,0">
                    <w:txbxContent>
                      <w:p w14:paraId="331BDCF8" w14:textId="77777777" w:rsidR="00053D16" w:rsidRDefault="00053D16">
                        <w:pPr>
                          <w:spacing w:before="4"/>
                          <w:rPr>
                            <w:sz w:val="3"/>
                          </w:rPr>
                        </w:pPr>
                      </w:p>
                      <w:p w14:paraId="4EF8F7FD" w14:textId="77777777" w:rsidR="00053D16" w:rsidRDefault="00053D16">
                        <w:pPr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1F77B3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1F77B3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404E7798" w14:textId="77777777" w:rsidR="00053D16" w:rsidRDefault="00053D16">
                        <w:pPr>
                          <w:spacing w:before="22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FF7F0E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FF7F0E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2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1D4ED9BD" w14:textId="77777777" w:rsidR="00053D16" w:rsidRDefault="00053D16">
                        <w:pPr>
                          <w:spacing w:before="21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2BA02B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2BA02B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4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7503E121" w14:textId="77777777" w:rsidR="00053D16" w:rsidRDefault="00053D16">
                        <w:pPr>
                          <w:spacing w:before="22"/>
                          <w:ind w:right="79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position w:val="1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position w:val="1"/>
                            <w:sz w:val="5"/>
                            <w:u w:val="single" w:color="D62728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position w:val="1"/>
                            <w:sz w:val="5"/>
                            <w:u w:val="single" w:color="D62728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position w:val="1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position w:val="1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8 *</w:t>
                        </w:r>
                        <w:r>
                          <w:rPr>
                            <w:rFonts w:ascii="DejaVu Sans"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  <w:p w14:paraId="30E0950B" w14:textId="77777777" w:rsidR="00053D16" w:rsidRDefault="00053D16">
                        <w:pPr>
                          <w:spacing w:before="22"/>
                          <w:ind w:right="44"/>
                          <w:jc w:val="right"/>
                          <w:rPr>
                            <w:rFonts w:ascii="DejaVu Sans"/>
                            <w:sz w:val="5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  <w:u w:val="single" w:color="9466BD"/>
                          </w:rPr>
                          <w:t xml:space="preserve">      </w:t>
                        </w:r>
                        <w:r>
                          <w:rPr>
                            <w:rFonts w:ascii="DejaVu Sans"/>
                            <w:spacing w:val="-5"/>
                            <w:sz w:val="5"/>
                            <w:u w:val="single" w:color="9466BD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-4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16 *</w:t>
                        </w:r>
                        <w:r>
                          <w:rPr>
                            <w:rFonts w:ascii="DejaVu Sans"/>
                            <w:spacing w:val="-4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5"/>
                          </w:rPr>
                          <w:t>512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10"/>
          <w:sz w:val="5"/>
          <w:lang w:val="en-GB"/>
        </w:rPr>
        <w:t>27.5</w:t>
      </w:r>
    </w:p>
    <w:p w14:paraId="739847CE" w14:textId="77777777" w:rsidR="000A52FD" w:rsidRPr="005677B4" w:rsidRDefault="005677B4">
      <w:pPr>
        <w:spacing w:before="13"/>
        <w:ind w:left="597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16</w:t>
      </w:r>
    </w:p>
    <w:p w14:paraId="3407AF9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5E7C9D0" w14:textId="77777777" w:rsidR="000A52FD" w:rsidRPr="005677B4" w:rsidRDefault="005677B4">
      <w:pPr>
        <w:spacing w:before="35"/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25.0</w:t>
      </w:r>
    </w:p>
    <w:p w14:paraId="4835EC81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7BEF6B1" w14:textId="77777777" w:rsidR="000A52FD" w:rsidRPr="005677B4" w:rsidRDefault="005677B4">
      <w:pPr>
        <w:spacing w:before="29"/>
        <w:ind w:left="597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14</w:t>
      </w:r>
    </w:p>
    <w:p w14:paraId="540AB85F" w14:textId="50BA07AB" w:rsidR="000A52FD" w:rsidRPr="005677B4" w:rsidRDefault="00DC0027">
      <w:pPr>
        <w:spacing w:before="19"/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D77F1DE" wp14:editId="763E57C5">
                <wp:simplePos x="0" y="0"/>
                <wp:positionH relativeFrom="page">
                  <wp:posOffset>1144905</wp:posOffset>
                </wp:positionH>
                <wp:positionV relativeFrom="paragraph">
                  <wp:posOffset>47625</wp:posOffset>
                </wp:positionV>
                <wp:extent cx="59055" cy="464185"/>
                <wp:effectExtent l="1905" t="0" r="0" b="4445"/>
                <wp:wrapNone/>
                <wp:docPr id="659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" cy="464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BAB3E" w14:textId="77777777" w:rsidR="00053D16" w:rsidRDefault="00053D16">
                            <w:pPr>
                              <w:spacing w:before="15"/>
                              <w:ind w:left="20"/>
                              <w:rPr>
                                <w:rFonts w:ascii="DejaVu Sans"/>
                                <w:sz w:val="5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5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7F1DE" id="Text Box 654" o:spid="_x0000_s1597" type="#_x0000_t202" style="position:absolute;left:0;text-align:left;margin-left:90.15pt;margin-top:3.75pt;width:4.65pt;height:36.55pt;z-index: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" filled="f" stroked="f">
                <v:textbox style="layout-flow:vertical;mso-layout-flow-alt:bottom-to-top" inset="0,0,0,0">
                  <w:txbxContent>
                    <w:p w14:paraId="6C2BAB3E" w14:textId="77777777" w:rsidR="00053D16" w:rsidRDefault="00053D16">
                      <w:pPr>
                        <w:spacing w:before="15"/>
                        <w:ind w:left="20"/>
                        <w:rPr>
                          <w:rFonts w:ascii="DejaVu Sans"/>
                          <w:sz w:val="5"/>
                        </w:rPr>
                      </w:pPr>
                      <w:r>
                        <w:rPr>
                          <w:rFonts w:ascii="DejaVu Sans"/>
                          <w:w w:val="110"/>
                          <w:sz w:val="5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2D86BD2C" wp14:editId="65E19F50">
                <wp:simplePos x="0" y="0"/>
                <wp:positionH relativeFrom="page">
                  <wp:posOffset>4131310</wp:posOffset>
                </wp:positionH>
                <wp:positionV relativeFrom="paragraph">
                  <wp:posOffset>47625</wp:posOffset>
                </wp:positionV>
                <wp:extent cx="59055" cy="464185"/>
                <wp:effectExtent l="0" t="0" r="635" b="4445"/>
                <wp:wrapNone/>
                <wp:docPr id="658" name="Text 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" cy="464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31168" w14:textId="77777777" w:rsidR="00053D16" w:rsidRDefault="00053D16">
                            <w:pPr>
                              <w:spacing w:before="15"/>
                              <w:ind w:left="20"/>
                              <w:rPr>
                                <w:rFonts w:ascii="DejaVu Sans"/>
                                <w:sz w:val="5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5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6BD2C" id="Text Box 653" o:spid="_x0000_s1598" type="#_x0000_t202" style="position:absolute;left:0;text-align:left;margin-left:325.3pt;margin-top:3.75pt;width:4.65pt;height:36.55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" filled="f" stroked="f">
                <v:textbox style="layout-flow:vertical;mso-layout-flow-alt:bottom-to-top" inset="0,0,0,0">
                  <w:txbxContent>
                    <w:p w14:paraId="02331168" w14:textId="77777777" w:rsidR="00053D16" w:rsidRDefault="00053D16">
                      <w:pPr>
                        <w:spacing w:before="15"/>
                        <w:ind w:left="20"/>
                        <w:rPr>
                          <w:rFonts w:ascii="DejaVu Sans"/>
                          <w:sz w:val="5"/>
                        </w:rPr>
                      </w:pPr>
                      <w:r>
                        <w:rPr>
                          <w:rFonts w:ascii="DejaVu Sans"/>
                          <w:w w:val="110"/>
                          <w:sz w:val="5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10"/>
          <w:sz w:val="5"/>
          <w:lang w:val="en-GB"/>
        </w:rPr>
        <w:t>22.5</w:t>
      </w:r>
    </w:p>
    <w:p w14:paraId="3A4FE6B5" w14:textId="77777777" w:rsidR="000A52FD" w:rsidRPr="005677B4" w:rsidRDefault="000A52FD">
      <w:pPr>
        <w:pStyle w:val="Tekstpodstawowy"/>
        <w:rPr>
          <w:rFonts w:ascii="DejaVu Sans"/>
          <w:sz w:val="6"/>
          <w:lang w:val="en-GB"/>
        </w:rPr>
      </w:pPr>
    </w:p>
    <w:p w14:paraId="2652918F" w14:textId="77777777" w:rsidR="000A52FD" w:rsidRPr="005677B4" w:rsidRDefault="000A52FD">
      <w:pPr>
        <w:pStyle w:val="Tekstpodstawowy"/>
        <w:spacing w:before="2"/>
        <w:rPr>
          <w:rFonts w:ascii="DejaVu Sans"/>
          <w:sz w:val="6"/>
          <w:lang w:val="en-GB"/>
        </w:rPr>
      </w:pPr>
    </w:p>
    <w:p w14:paraId="48A6F2B1" w14:textId="77777777" w:rsidR="000A52FD" w:rsidRPr="005677B4" w:rsidRDefault="005677B4">
      <w:pPr>
        <w:tabs>
          <w:tab w:val="left" w:pos="5300"/>
        </w:tabs>
        <w:spacing w:before="1"/>
        <w:ind w:left="597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position w:val="1"/>
          <w:sz w:val="5"/>
          <w:lang w:val="en-GB"/>
        </w:rPr>
        <w:t>12</w:t>
      </w:r>
      <w:r w:rsidRPr="005677B4">
        <w:rPr>
          <w:rFonts w:ascii="DejaVu Sans"/>
          <w:w w:val="110"/>
          <w:position w:val="1"/>
          <w:sz w:val="5"/>
          <w:lang w:val="en-GB"/>
        </w:rPr>
        <w:tab/>
      </w:r>
      <w:r w:rsidRPr="005677B4">
        <w:rPr>
          <w:rFonts w:ascii="DejaVu Sans"/>
          <w:w w:val="110"/>
          <w:sz w:val="5"/>
          <w:lang w:val="en-GB"/>
        </w:rPr>
        <w:t>20.0</w:t>
      </w:r>
    </w:p>
    <w:p w14:paraId="47B93EA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8A64C8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D30DDF" w14:textId="77777777" w:rsidR="000A52FD" w:rsidRPr="005677B4" w:rsidRDefault="000A52FD">
      <w:pPr>
        <w:pStyle w:val="Tekstpodstawowy"/>
        <w:spacing w:before="1"/>
        <w:rPr>
          <w:rFonts w:ascii="DejaVu Sans"/>
          <w:sz w:val="5"/>
          <w:lang w:val="en-GB"/>
        </w:rPr>
      </w:pPr>
    </w:p>
    <w:p w14:paraId="51C7DF47" w14:textId="77777777" w:rsidR="000A52FD" w:rsidRPr="005677B4" w:rsidRDefault="005677B4">
      <w:pPr>
        <w:spacing w:line="53" w:lineRule="exact"/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17.5</w:t>
      </w:r>
    </w:p>
    <w:p w14:paraId="7BCD9AA1" w14:textId="77777777" w:rsidR="000A52FD" w:rsidRPr="005677B4" w:rsidRDefault="005677B4">
      <w:pPr>
        <w:spacing w:line="53" w:lineRule="exact"/>
        <w:ind w:left="597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10</w:t>
      </w:r>
    </w:p>
    <w:p w14:paraId="19B20BA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E75AE34" w14:textId="77777777" w:rsidR="000A52FD" w:rsidRPr="005677B4" w:rsidRDefault="000A52FD">
      <w:pPr>
        <w:pStyle w:val="Tekstpodstawowy"/>
        <w:rPr>
          <w:rFonts w:ascii="DejaVu Sans"/>
          <w:sz w:val="5"/>
          <w:lang w:val="en-GB"/>
        </w:rPr>
      </w:pPr>
    </w:p>
    <w:p w14:paraId="63A8E4FE" w14:textId="77777777" w:rsidR="000A52FD" w:rsidRPr="005677B4" w:rsidRDefault="005677B4">
      <w:pPr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15.0</w:t>
      </w:r>
    </w:p>
    <w:p w14:paraId="6165D7E3" w14:textId="77777777" w:rsidR="000A52FD" w:rsidRPr="005677B4" w:rsidRDefault="000A52FD">
      <w:pPr>
        <w:pStyle w:val="Tekstpodstawowy"/>
        <w:spacing w:before="6"/>
        <w:rPr>
          <w:rFonts w:ascii="DejaVu Sans"/>
          <w:sz w:val="4"/>
          <w:lang w:val="en-GB"/>
        </w:rPr>
      </w:pPr>
    </w:p>
    <w:p w14:paraId="1B1803B9" w14:textId="77777777" w:rsidR="000A52FD" w:rsidRPr="005677B4" w:rsidRDefault="005677B4">
      <w:pPr>
        <w:ind w:left="632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8</w:t>
      </w:r>
    </w:p>
    <w:p w14:paraId="03538509" w14:textId="77777777" w:rsidR="000A52FD" w:rsidRPr="005677B4" w:rsidRDefault="000A52FD">
      <w:pPr>
        <w:pStyle w:val="Tekstpodstawowy"/>
        <w:spacing w:before="7"/>
        <w:rPr>
          <w:rFonts w:ascii="DejaVu Sans"/>
          <w:sz w:val="3"/>
          <w:lang w:val="en-GB"/>
        </w:rPr>
      </w:pPr>
    </w:p>
    <w:p w14:paraId="36235FEB" w14:textId="77777777" w:rsidR="000A52FD" w:rsidRPr="005677B4" w:rsidRDefault="005677B4">
      <w:pPr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12.5</w:t>
      </w:r>
    </w:p>
    <w:p w14:paraId="0623965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E4A40AC" w14:textId="77777777" w:rsidR="000A52FD" w:rsidRPr="005677B4" w:rsidRDefault="000A52FD">
      <w:pPr>
        <w:pStyle w:val="Tekstpodstawowy"/>
        <w:spacing w:before="10"/>
        <w:rPr>
          <w:rFonts w:ascii="DejaVu Sans"/>
          <w:sz w:val="5"/>
          <w:lang w:val="en-GB"/>
        </w:rPr>
      </w:pPr>
    </w:p>
    <w:p w14:paraId="219FD683" w14:textId="77777777" w:rsidR="000A52FD" w:rsidRPr="005677B4" w:rsidRDefault="005677B4">
      <w:pPr>
        <w:spacing w:line="48" w:lineRule="exact"/>
        <w:ind w:left="632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6</w:t>
      </w:r>
    </w:p>
    <w:p w14:paraId="0BF512C5" w14:textId="77777777" w:rsidR="000A52FD" w:rsidRPr="005677B4" w:rsidRDefault="005677B4">
      <w:pPr>
        <w:spacing w:line="48" w:lineRule="exact"/>
        <w:ind w:right="21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10.0</w:t>
      </w:r>
    </w:p>
    <w:p w14:paraId="53DDC55D" w14:textId="77777777" w:rsidR="000A52FD" w:rsidRPr="005677B4" w:rsidRDefault="000A52FD">
      <w:pPr>
        <w:spacing w:line="48" w:lineRule="exact"/>
        <w:jc w:val="center"/>
        <w:rPr>
          <w:rFonts w:ascii="DejaVu Sans"/>
          <w:sz w:val="5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7DE96AA8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EADA21E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631591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E340C32" w14:textId="77777777" w:rsidR="000A52FD" w:rsidRPr="005677B4" w:rsidRDefault="000A52FD">
      <w:pPr>
        <w:pStyle w:val="Tekstpodstawowy"/>
        <w:spacing w:before="2"/>
        <w:rPr>
          <w:rFonts w:ascii="DejaVu Sans"/>
          <w:sz w:val="3"/>
          <w:lang w:val="en-GB"/>
        </w:rPr>
      </w:pPr>
    </w:p>
    <w:p w14:paraId="7DC49428" w14:textId="77777777" w:rsidR="000A52FD" w:rsidRPr="005677B4" w:rsidRDefault="005677B4">
      <w:pPr>
        <w:ind w:left="632"/>
        <w:rPr>
          <w:rFonts w:ascii="DejaVu Sans"/>
          <w:sz w:val="5"/>
          <w:lang w:val="en-GB"/>
        </w:rPr>
      </w:pPr>
      <w:r w:rsidRPr="005677B4">
        <w:rPr>
          <w:rFonts w:ascii="DejaVu Sans"/>
          <w:w w:val="108"/>
          <w:sz w:val="5"/>
          <w:lang w:val="en-GB"/>
        </w:rPr>
        <w:t>4</w:t>
      </w:r>
    </w:p>
    <w:p w14:paraId="7974B2FF" w14:textId="77777777" w:rsidR="000A52FD" w:rsidRPr="005677B4" w:rsidRDefault="005677B4">
      <w:pPr>
        <w:tabs>
          <w:tab w:val="left" w:pos="1201"/>
          <w:tab w:val="left" w:pos="1615"/>
          <w:tab w:val="left" w:pos="2029"/>
          <w:tab w:val="left" w:pos="2444"/>
          <w:tab w:val="left" w:pos="2858"/>
          <w:tab w:val="left" w:pos="3272"/>
          <w:tab w:val="left" w:pos="3686"/>
          <w:tab w:val="left" w:pos="4100"/>
        </w:tabs>
        <w:spacing w:before="11"/>
        <w:ind w:left="787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0.1</w:t>
      </w:r>
      <w:r w:rsidRPr="005677B4">
        <w:rPr>
          <w:rFonts w:ascii="DejaVu Sans"/>
          <w:w w:val="110"/>
          <w:sz w:val="5"/>
          <w:lang w:val="en-GB"/>
        </w:rPr>
        <w:tab/>
        <w:t>0.2</w:t>
      </w:r>
      <w:r w:rsidRPr="005677B4">
        <w:rPr>
          <w:rFonts w:ascii="DejaVu Sans"/>
          <w:w w:val="110"/>
          <w:sz w:val="5"/>
          <w:lang w:val="en-GB"/>
        </w:rPr>
        <w:tab/>
        <w:t>0.3</w:t>
      </w:r>
      <w:r w:rsidRPr="005677B4">
        <w:rPr>
          <w:rFonts w:ascii="DejaVu Sans"/>
          <w:w w:val="110"/>
          <w:sz w:val="5"/>
          <w:lang w:val="en-GB"/>
        </w:rPr>
        <w:tab/>
        <w:t>0.4</w:t>
      </w:r>
      <w:r w:rsidRPr="005677B4">
        <w:rPr>
          <w:rFonts w:ascii="DejaVu Sans"/>
          <w:w w:val="110"/>
          <w:sz w:val="5"/>
          <w:lang w:val="en-GB"/>
        </w:rPr>
        <w:tab/>
        <w:t>0.5</w:t>
      </w:r>
      <w:r w:rsidRPr="005677B4">
        <w:rPr>
          <w:rFonts w:ascii="DejaVu Sans"/>
          <w:w w:val="110"/>
          <w:sz w:val="5"/>
          <w:lang w:val="en-GB"/>
        </w:rPr>
        <w:tab/>
        <w:t>0.6</w:t>
      </w:r>
      <w:r w:rsidRPr="005677B4">
        <w:rPr>
          <w:rFonts w:ascii="DejaVu Sans"/>
          <w:w w:val="110"/>
          <w:sz w:val="5"/>
          <w:lang w:val="en-GB"/>
        </w:rPr>
        <w:tab/>
        <w:t>0.7</w:t>
      </w:r>
      <w:r w:rsidRPr="005677B4">
        <w:rPr>
          <w:rFonts w:ascii="DejaVu Sans"/>
          <w:w w:val="110"/>
          <w:sz w:val="5"/>
          <w:lang w:val="en-GB"/>
        </w:rPr>
        <w:tab/>
        <w:t>0.8</w:t>
      </w:r>
      <w:r w:rsidRPr="005677B4">
        <w:rPr>
          <w:rFonts w:ascii="DejaVu Sans"/>
          <w:w w:val="110"/>
          <w:sz w:val="5"/>
          <w:lang w:val="en-GB"/>
        </w:rPr>
        <w:tab/>
        <w:t>0.9</w:t>
      </w:r>
    </w:p>
    <w:p w14:paraId="0D03D335" w14:textId="1E0564FB" w:rsidR="000A52FD" w:rsidRPr="005677B4" w:rsidRDefault="005677B4">
      <w:pPr>
        <w:spacing w:before="16"/>
        <w:ind w:left="787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 xml:space="preserve">voxel split </w:t>
      </w:r>
      <w:del w:id="566" w:author="program2" w:date="2019-09-12T14:25:00Z">
        <w:r w:rsidRPr="005677B4" w:rsidDel="001F343B">
          <w:rPr>
            <w:rFonts w:ascii="DejaVu Sans"/>
            <w:w w:val="110"/>
            <w:sz w:val="5"/>
            <w:lang w:val="en-GB"/>
          </w:rPr>
          <w:delText>treshold</w:delText>
        </w:r>
      </w:del>
      <w:ins w:id="567" w:author="program2" w:date="2019-09-12T14:25:00Z">
        <w:r w:rsidR="001F343B" w:rsidRPr="005677B4">
          <w:rPr>
            <w:rFonts w:ascii="DejaVu Sans"/>
            <w:w w:val="110"/>
            <w:sz w:val="5"/>
            <w:lang w:val="en-GB"/>
          </w:rPr>
          <w:t>threshold</w:t>
        </w:r>
      </w:ins>
    </w:p>
    <w:p w14:paraId="66CA416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83B687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A22FCC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B489258" w14:textId="77777777" w:rsidR="000A52FD" w:rsidRPr="005677B4" w:rsidRDefault="000A52FD">
      <w:pPr>
        <w:pStyle w:val="Tekstpodstawowy"/>
        <w:spacing w:before="7"/>
        <w:rPr>
          <w:rFonts w:ascii="DejaVu Sans"/>
          <w:sz w:val="4"/>
          <w:lang w:val="en-GB"/>
        </w:rPr>
      </w:pPr>
    </w:p>
    <w:p w14:paraId="3A232651" w14:textId="77777777" w:rsidR="000A52FD" w:rsidRPr="005677B4" w:rsidRDefault="005677B4">
      <w:pPr>
        <w:ind w:left="670"/>
        <w:jc w:val="center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(c)</w:t>
      </w:r>
    </w:p>
    <w:p w14:paraId="7181BDED" w14:textId="77777777" w:rsidR="000A52FD" w:rsidRPr="005677B4" w:rsidRDefault="005677B4">
      <w:pPr>
        <w:pStyle w:val="Tekstpodstawowy"/>
        <w:rPr>
          <w:rFonts w:ascii="Calibri"/>
          <w:sz w:val="4"/>
          <w:lang w:val="en-GB"/>
        </w:rPr>
      </w:pPr>
      <w:r w:rsidRPr="005677B4">
        <w:rPr>
          <w:lang w:val="en-GB"/>
        </w:rPr>
        <w:br w:type="column"/>
      </w:r>
    </w:p>
    <w:p w14:paraId="19601866" w14:textId="77777777" w:rsidR="000A52FD" w:rsidRPr="005677B4" w:rsidRDefault="000A52FD">
      <w:pPr>
        <w:pStyle w:val="Tekstpodstawowy"/>
        <w:rPr>
          <w:rFonts w:ascii="Calibri"/>
          <w:sz w:val="4"/>
          <w:lang w:val="en-GB"/>
        </w:rPr>
      </w:pPr>
    </w:p>
    <w:p w14:paraId="1694B8BB" w14:textId="77777777" w:rsidR="000A52FD" w:rsidRPr="005677B4" w:rsidRDefault="000A52FD">
      <w:pPr>
        <w:pStyle w:val="Tekstpodstawowy"/>
        <w:spacing w:before="6"/>
        <w:rPr>
          <w:rFonts w:ascii="Calibri"/>
          <w:sz w:val="4"/>
          <w:lang w:val="en-GB"/>
        </w:rPr>
      </w:pPr>
    </w:p>
    <w:p w14:paraId="627F8FD6" w14:textId="77777777" w:rsidR="000A52FD" w:rsidRPr="005677B4" w:rsidRDefault="005677B4">
      <w:pPr>
        <w:jc w:val="right"/>
        <w:rPr>
          <w:rFonts w:ascii="DejaVu Sans"/>
          <w:sz w:val="5"/>
          <w:lang w:val="en-GB"/>
        </w:rPr>
      </w:pPr>
      <w:r w:rsidRPr="005677B4">
        <w:rPr>
          <w:rFonts w:ascii="DejaVu Sans"/>
          <w:w w:val="105"/>
          <w:sz w:val="5"/>
          <w:lang w:val="en-GB"/>
        </w:rPr>
        <w:t>7.5</w:t>
      </w:r>
    </w:p>
    <w:p w14:paraId="52BDDD88" w14:textId="77777777" w:rsidR="000A52FD" w:rsidRPr="005677B4" w:rsidRDefault="005677B4">
      <w:pPr>
        <w:pStyle w:val="Tekstpodstawowy"/>
        <w:rPr>
          <w:rFonts w:ascii="DejaVu Sans"/>
          <w:sz w:val="4"/>
          <w:lang w:val="en-GB"/>
        </w:rPr>
      </w:pPr>
      <w:r w:rsidRPr="005677B4">
        <w:rPr>
          <w:lang w:val="en-GB"/>
        </w:rPr>
        <w:br w:type="column"/>
      </w:r>
    </w:p>
    <w:p w14:paraId="58E88D9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C8D866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C6999AD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A393253" w14:textId="77777777" w:rsidR="000A52FD" w:rsidRPr="005677B4" w:rsidRDefault="000A52FD">
      <w:pPr>
        <w:pStyle w:val="Tekstpodstawowy"/>
        <w:spacing w:before="1"/>
        <w:rPr>
          <w:rFonts w:ascii="DejaVu Sans"/>
          <w:sz w:val="5"/>
          <w:lang w:val="en-GB"/>
        </w:rPr>
      </w:pPr>
    </w:p>
    <w:p w14:paraId="0F4C8800" w14:textId="77777777" w:rsidR="000A52FD" w:rsidRPr="005677B4" w:rsidRDefault="005677B4">
      <w:pPr>
        <w:tabs>
          <w:tab w:val="left" w:pos="414"/>
          <w:tab w:val="left" w:pos="828"/>
          <w:tab w:val="left" w:pos="1242"/>
          <w:tab w:val="left" w:pos="1656"/>
          <w:tab w:val="left" w:pos="2070"/>
          <w:tab w:val="left" w:pos="2484"/>
          <w:tab w:val="left" w:pos="2898"/>
          <w:tab w:val="left" w:pos="3313"/>
        </w:tabs>
        <w:spacing w:before="1"/>
        <w:ind w:right="183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>0.1</w:t>
      </w:r>
      <w:r w:rsidRPr="005677B4">
        <w:rPr>
          <w:rFonts w:ascii="DejaVu Sans"/>
          <w:w w:val="110"/>
          <w:sz w:val="5"/>
          <w:lang w:val="en-GB"/>
        </w:rPr>
        <w:tab/>
        <w:t>0.2</w:t>
      </w:r>
      <w:r w:rsidRPr="005677B4">
        <w:rPr>
          <w:rFonts w:ascii="DejaVu Sans"/>
          <w:w w:val="110"/>
          <w:sz w:val="5"/>
          <w:lang w:val="en-GB"/>
        </w:rPr>
        <w:tab/>
        <w:t>0.3</w:t>
      </w:r>
      <w:r w:rsidRPr="005677B4">
        <w:rPr>
          <w:rFonts w:ascii="DejaVu Sans"/>
          <w:w w:val="110"/>
          <w:sz w:val="5"/>
          <w:lang w:val="en-GB"/>
        </w:rPr>
        <w:tab/>
        <w:t>0.4</w:t>
      </w:r>
      <w:r w:rsidRPr="005677B4">
        <w:rPr>
          <w:rFonts w:ascii="DejaVu Sans"/>
          <w:w w:val="110"/>
          <w:sz w:val="5"/>
          <w:lang w:val="en-GB"/>
        </w:rPr>
        <w:tab/>
        <w:t>0.5</w:t>
      </w:r>
      <w:r w:rsidRPr="005677B4">
        <w:rPr>
          <w:rFonts w:ascii="DejaVu Sans"/>
          <w:w w:val="110"/>
          <w:sz w:val="5"/>
          <w:lang w:val="en-GB"/>
        </w:rPr>
        <w:tab/>
        <w:t>0.6</w:t>
      </w:r>
      <w:r w:rsidRPr="005677B4">
        <w:rPr>
          <w:rFonts w:ascii="DejaVu Sans"/>
          <w:w w:val="110"/>
          <w:sz w:val="5"/>
          <w:lang w:val="en-GB"/>
        </w:rPr>
        <w:tab/>
        <w:t>0.7</w:t>
      </w:r>
      <w:r w:rsidRPr="005677B4">
        <w:rPr>
          <w:rFonts w:ascii="DejaVu Sans"/>
          <w:w w:val="110"/>
          <w:sz w:val="5"/>
          <w:lang w:val="en-GB"/>
        </w:rPr>
        <w:tab/>
        <w:t>0.8</w:t>
      </w:r>
      <w:r w:rsidRPr="005677B4">
        <w:rPr>
          <w:rFonts w:ascii="DejaVu Sans"/>
          <w:w w:val="110"/>
          <w:sz w:val="5"/>
          <w:lang w:val="en-GB"/>
        </w:rPr>
        <w:tab/>
        <w:t>0.9</w:t>
      </w:r>
    </w:p>
    <w:p w14:paraId="060A266B" w14:textId="2662A0FB" w:rsidR="000A52FD" w:rsidRPr="005677B4" w:rsidRDefault="005677B4">
      <w:pPr>
        <w:spacing w:before="16"/>
        <w:ind w:right="1835"/>
        <w:jc w:val="center"/>
        <w:rPr>
          <w:rFonts w:ascii="DejaVu Sans"/>
          <w:sz w:val="5"/>
          <w:lang w:val="en-GB"/>
        </w:rPr>
      </w:pPr>
      <w:r w:rsidRPr="005677B4">
        <w:rPr>
          <w:rFonts w:ascii="DejaVu Sans"/>
          <w:w w:val="110"/>
          <w:sz w:val="5"/>
          <w:lang w:val="en-GB"/>
        </w:rPr>
        <w:t xml:space="preserve">voxel split </w:t>
      </w:r>
      <w:del w:id="568" w:author="program2" w:date="2019-09-12T14:25:00Z">
        <w:r w:rsidRPr="005677B4" w:rsidDel="001F343B">
          <w:rPr>
            <w:rFonts w:ascii="DejaVu Sans"/>
            <w:w w:val="110"/>
            <w:sz w:val="5"/>
            <w:lang w:val="en-GB"/>
          </w:rPr>
          <w:delText>treshold</w:delText>
        </w:r>
      </w:del>
      <w:ins w:id="569" w:author="program2" w:date="2019-09-12T14:25:00Z">
        <w:r w:rsidR="001F343B" w:rsidRPr="005677B4">
          <w:rPr>
            <w:rFonts w:ascii="DejaVu Sans"/>
            <w:w w:val="110"/>
            <w:sz w:val="5"/>
            <w:lang w:val="en-GB"/>
          </w:rPr>
          <w:t>threshold</w:t>
        </w:r>
      </w:ins>
    </w:p>
    <w:p w14:paraId="4E70961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03B95B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8EAD29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39DA72D" w14:textId="77777777" w:rsidR="000A52FD" w:rsidRPr="005677B4" w:rsidRDefault="000A52FD">
      <w:pPr>
        <w:pStyle w:val="Tekstpodstawowy"/>
        <w:spacing w:before="6"/>
        <w:rPr>
          <w:rFonts w:ascii="DejaVu Sans"/>
          <w:sz w:val="4"/>
          <w:lang w:val="en-GB"/>
        </w:rPr>
      </w:pPr>
    </w:p>
    <w:p w14:paraId="5223254A" w14:textId="77777777" w:rsidR="000A52FD" w:rsidRPr="005677B4" w:rsidRDefault="005677B4">
      <w:pPr>
        <w:ind w:right="1953"/>
        <w:jc w:val="center"/>
        <w:rPr>
          <w:rFonts w:ascii="Calibri"/>
          <w:lang w:val="en-GB"/>
        </w:rPr>
      </w:pPr>
      <w:r w:rsidRPr="005677B4">
        <w:rPr>
          <w:rFonts w:ascii="Calibri"/>
          <w:w w:val="115"/>
          <w:lang w:val="en-GB"/>
        </w:rPr>
        <w:t>(d)</w:t>
      </w:r>
    </w:p>
    <w:p w14:paraId="295A6DB6" w14:textId="77777777" w:rsidR="000A52FD" w:rsidRPr="005677B4" w:rsidRDefault="000A52FD">
      <w:pPr>
        <w:jc w:val="center"/>
        <w:rPr>
          <w:rFonts w:ascii="Calibri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3" w:space="708" w:equalWidth="0">
            <w:col w:w="4268" w:space="435"/>
            <w:col w:w="719" w:space="39"/>
            <w:col w:w="5479"/>
          </w:cols>
        </w:sectPr>
      </w:pPr>
    </w:p>
    <w:p w14:paraId="0D2FB331" w14:textId="57859B56" w:rsidR="000A52FD" w:rsidRPr="005677B4" w:rsidRDefault="005677B4">
      <w:pPr>
        <w:pStyle w:val="Tekstpodstawowy"/>
        <w:spacing w:before="200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Figure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4.2: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Comparison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times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proposed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algorithm,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different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execu- tion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parameters.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res</w:t>
      </w:r>
      <w:ins w:id="570" w:author="program2" w:date="2019-09-12T14:08:00Z">
        <w:r w:rsidR="00A677AC">
          <w:rPr>
            <w:lang w:val="en-GB"/>
          </w:rPr>
          <w:t>u</w:t>
        </w:r>
      </w:ins>
      <w:r w:rsidRPr="005677B4">
        <w:rPr>
          <w:lang w:val="en-GB"/>
        </w:rPr>
        <w:t>lts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average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per</w:t>
      </w:r>
      <w:r w:rsidRPr="005677B4">
        <w:rPr>
          <w:spacing w:val="-21"/>
          <w:lang w:val="en-GB"/>
        </w:rPr>
        <w:t xml:space="preserve"> </w:t>
      </w:r>
      <w:r w:rsidRPr="005677B4">
        <w:rPr>
          <w:spacing w:val="-3"/>
          <w:lang w:val="en-GB"/>
        </w:rPr>
        <w:t>five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trials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each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different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configuration.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The x-axis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represents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different</w:t>
      </w:r>
      <w:r w:rsidRPr="005677B4">
        <w:rPr>
          <w:spacing w:val="-15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split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</w:t>
      </w:r>
      <w:ins w:id="571" w:author="program2" w:date="2019-09-12T14:08:00Z">
        <w:r w:rsidR="00A677AC">
          <w:rPr>
            <w:lang w:val="en-GB"/>
          </w:rPr>
          <w:t>h</w:t>
        </w:r>
      </w:ins>
      <w:r w:rsidRPr="005677B4">
        <w:rPr>
          <w:lang w:val="en-GB"/>
        </w:rPr>
        <w:t>resholds.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Lines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represent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different nu</w:t>
      </w:r>
      <w:ins w:id="572" w:author="program2" w:date="2019-09-12T14:08:00Z">
        <w:r w:rsidR="00A677AC">
          <w:rPr>
            <w:lang w:val="en-GB"/>
          </w:rPr>
          <w:t>m</w:t>
        </w:r>
      </w:ins>
      <w:r w:rsidRPr="005677B4">
        <w:rPr>
          <w:lang w:val="en-GB"/>
        </w:rPr>
        <w:t>bers of added</w:t>
      </w:r>
      <w:r w:rsidRPr="005677B4">
        <w:rPr>
          <w:spacing w:val="47"/>
          <w:lang w:val="en-GB"/>
        </w:rPr>
        <w:t xml:space="preserve"> </w:t>
      </w:r>
      <w:r w:rsidRPr="005677B4">
        <w:rPr>
          <w:lang w:val="en-GB"/>
        </w:rPr>
        <w:t>shapes.</w:t>
      </w:r>
    </w:p>
    <w:p w14:paraId="79FA0AA1" w14:textId="77777777" w:rsidR="000A52FD" w:rsidRPr="005677B4" w:rsidRDefault="005677B4">
      <w:pPr>
        <w:pStyle w:val="Tekstpodstawowy"/>
        <w:spacing w:before="6" w:line="225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Each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graph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illustrates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times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different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size,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measured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of adjacency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matrix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cells.</w:t>
      </w:r>
      <w:r w:rsidRPr="005677B4">
        <w:rPr>
          <w:spacing w:val="-4"/>
          <w:lang w:val="en-GB"/>
        </w:rPr>
        <w:t xml:space="preserve"> At </w:t>
      </w:r>
      <w:r w:rsidRPr="005677B4">
        <w:rPr>
          <w:lang w:val="en-GB"/>
        </w:rPr>
        <w:t>figure</w:t>
      </w:r>
      <w:r w:rsidRPr="005677B4">
        <w:rPr>
          <w:spacing w:val="-4"/>
          <w:lang w:val="en-GB"/>
        </w:rPr>
        <w:t xml:space="preserve"> </w:t>
      </w:r>
      <w:r w:rsidRPr="005677B4">
        <w:rPr>
          <w:i/>
          <w:lang w:val="en-GB"/>
        </w:rPr>
        <w:t>a</w:t>
      </w:r>
      <w:r w:rsidRPr="005677B4">
        <w:rPr>
          <w:i/>
          <w:spacing w:val="12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4"/>
          <w:lang w:val="en-GB"/>
        </w:rPr>
        <w:t xml:space="preserve"> </w:t>
      </w:r>
      <w:r w:rsidRPr="005677B4">
        <w:rPr>
          <w:rFonts w:ascii="Tahoma" w:hAnsi="Tahoma"/>
          <w:lang w:val="en-GB"/>
        </w:rPr>
        <w:t>25</w:t>
      </w:r>
      <w:r w:rsidRPr="005677B4">
        <w:rPr>
          <w:rFonts w:ascii="Tahoma" w:hAnsi="Tahoma"/>
          <w:spacing w:val="-48"/>
          <w:lang w:val="en-GB"/>
        </w:rPr>
        <w:t xml:space="preserve"> </w:t>
      </w:r>
      <w:r w:rsidRPr="005677B4">
        <w:rPr>
          <w:rFonts w:ascii="Arial" w:hAnsi="Arial"/>
          <w:i/>
          <w:w w:val="105"/>
          <w:lang w:val="en-GB"/>
        </w:rPr>
        <w:t>×</w:t>
      </w:r>
      <w:r w:rsidRPr="005677B4">
        <w:rPr>
          <w:rFonts w:ascii="Arial" w:hAnsi="Arial"/>
          <w:i/>
          <w:spacing w:val="-44"/>
          <w:w w:val="105"/>
          <w:lang w:val="en-GB"/>
        </w:rPr>
        <w:t xml:space="preserve"> </w:t>
      </w:r>
      <w:r w:rsidRPr="005677B4">
        <w:rPr>
          <w:rFonts w:ascii="Tahoma" w:hAnsi="Tahoma"/>
          <w:lang w:val="en-GB"/>
        </w:rPr>
        <w:t>25</w:t>
      </w:r>
      <w:r w:rsidRPr="005677B4">
        <w:rPr>
          <w:lang w:val="en-GB"/>
        </w:rPr>
        <w:t>,</w:t>
      </w:r>
      <w:r w:rsidRPr="005677B4">
        <w:rPr>
          <w:spacing w:val="-3"/>
          <w:lang w:val="en-GB"/>
        </w:rPr>
        <w:t xml:space="preserve"> </w:t>
      </w:r>
      <w:r w:rsidRPr="005677B4">
        <w:rPr>
          <w:i/>
          <w:spacing w:val="7"/>
          <w:lang w:val="en-GB"/>
        </w:rPr>
        <w:t>b</w:t>
      </w:r>
      <w:r w:rsidRPr="005677B4">
        <w:rPr>
          <w:spacing w:val="7"/>
          <w:lang w:val="en-GB"/>
        </w:rPr>
        <w:t>:</w:t>
      </w:r>
      <w:r w:rsidRPr="005677B4">
        <w:rPr>
          <w:spacing w:val="-4"/>
          <w:lang w:val="en-GB"/>
        </w:rPr>
        <w:t xml:space="preserve"> </w:t>
      </w:r>
      <w:r w:rsidRPr="005677B4">
        <w:rPr>
          <w:rFonts w:ascii="Tahoma" w:hAnsi="Tahoma"/>
          <w:lang w:val="en-GB"/>
        </w:rPr>
        <w:t>50</w:t>
      </w:r>
      <w:r w:rsidRPr="005677B4">
        <w:rPr>
          <w:rFonts w:ascii="Tahoma" w:hAnsi="Tahoma"/>
          <w:spacing w:val="-48"/>
          <w:lang w:val="en-GB"/>
        </w:rPr>
        <w:t xml:space="preserve"> </w:t>
      </w:r>
      <w:r w:rsidRPr="005677B4">
        <w:rPr>
          <w:rFonts w:ascii="Arial" w:hAnsi="Arial"/>
          <w:i/>
          <w:w w:val="105"/>
          <w:lang w:val="en-GB"/>
        </w:rPr>
        <w:t>×</w:t>
      </w:r>
      <w:r w:rsidRPr="005677B4">
        <w:rPr>
          <w:rFonts w:ascii="Arial" w:hAnsi="Arial"/>
          <w:i/>
          <w:spacing w:val="-44"/>
          <w:w w:val="105"/>
          <w:lang w:val="en-GB"/>
        </w:rPr>
        <w:t xml:space="preserve"> </w:t>
      </w:r>
      <w:r w:rsidRPr="005677B4">
        <w:rPr>
          <w:rFonts w:ascii="Tahoma" w:hAnsi="Tahoma"/>
          <w:lang w:val="en-GB"/>
        </w:rPr>
        <w:t>50</w:t>
      </w:r>
      <w:r w:rsidRPr="005677B4">
        <w:rPr>
          <w:lang w:val="en-GB"/>
        </w:rPr>
        <w:t>,</w:t>
      </w:r>
      <w:r w:rsidRPr="005677B4">
        <w:rPr>
          <w:spacing w:val="-4"/>
          <w:lang w:val="en-GB"/>
        </w:rPr>
        <w:t xml:space="preserve"> </w:t>
      </w:r>
      <w:r w:rsidRPr="005677B4">
        <w:rPr>
          <w:i/>
          <w:spacing w:val="6"/>
          <w:lang w:val="en-GB"/>
        </w:rPr>
        <w:t>c</w:t>
      </w:r>
      <w:r w:rsidRPr="005677B4">
        <w:rPr>
          <w:spacing w:val="6"/>
          <w:lang w:val="en-GB"/>
        </w:rPr>
        <w:t>:</w:t>
      </w:r>
      <w:r w:rsidRPr="005677B4">
        <w:rPr>
          <w:spacing w:val="-3"/>
          <w:lang w:val="en-GB"/>
        </w:rPr>
        <w:t xml:space="preserve"> </w:t>
      </w:r>
      <w:r w:rsidRPr="005677B4">
        <w:rPr>
          <w:rFonts w:ascii="Tahoma" w:hAnsi="Tahoma"/>
          <w:lang w:val="en-GB"/>
        </w:rPr>
        <w:t>75</w:t>
      </w:r>
      <w:r w:rsidRPr="005677B4">
        <w:rPr>
          <w:rFonts w:ascii="Tahoma" w:hAnsi="Tahoma"/>
          <w:spacing w:val="-48"/>
          <w:lang w:val="en-GB"/>
        </w:rPr>
        <w:t xml:space="preserve"> </w:t>
      </w:r>
      <w:r w:rsidRPr="005677B4">
        <w:rPr>
          <w:rFonts w:ascii="Arial" w:hAnsi="Arial"/>
          <w:i/>
          <w:w w:val="105"/>
          <w:lang w:val="en-GB"/>
        </w:rPr>
        <w:t>×</w:t>
      </w:r>
      <w:r w:rsidRPr="005677B4">
        <w:rPr>
          <w:rFonts w:ascii="Arial" w:hAnsi="Arial"/>
          <w:i/>
          <w:spacing w:val="-44"/>
          <w:w w:val="105"/>
          <w:lang w:val="en-GB"/>
        </w:rPr>
        <w:t xml:space="preserve"> </w:t>
      </w:r>
      <w:r w:rsidRPr="005677B4">
        <w:rPr>
          <w:rFonts w:ascii="Tahoma" w:hAnsi="Tahoma"/>
          <w:lang w:val="en-GB"/>
        </w:rPr>
        <w:t>75</w:t>
      </w:r>
      <w:r w:rsidRPr="005677B4">
        <w:rPr>
          <w:rFonts w:ascii="Tahoma" w:hAnsi="Tahoma"/>
          <w:spacing w:val="-18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4"/>
          <w:lang w:val="en-GB"/>
        </w:rPr>
        <w:t xml:space="preserve"> </w:t>
      </w:r>
      <w:r w:rsidRPr="005677B4">
        <w:rPr>
          <w:i/>
          <w:lang w:val="en-GB"/>
        </w:rPr>
        <w:t>d</w:t>
      </w:r>
      <w:r w:rsidRPr="005677B4">
        <w:rPr>
          <w:i/>
          <w:spacing w:val="18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4"/>
          <w:lang w:val="en-GB"/>
        </w:rPr>
        <w:t xml:space="preserve"> </w:t>
      </w:r>
      <w:r w:rsidRPr="005677B4">
        <w:rPr>
          <w:rFonts w:ascii="Tahoma" w:hAnsi="Tahoma"/>
          <w:lang w:val="en-GB"/>
        </w:rPr>
        <w:t>100</w:t>
      </w:r>
      <w:r w:rsidRPr="005677B4">
        <w:rPr>
          <w:rFonts w:ascii="Tahoma" w:hAnsi="Tahoma"/>
          <w:spacing w:val="-48"/>
          <w:lang w:val="en-GB"/>
        </w:rPr>
        <w:t xml:space="preserve"> </w:t>
      </w:r>
      <w:r w:rsidRPr="005677B4">
        <w:rPr>
          <w:rFonts w:ascii="Arial" w:hAnsi="Arial"/>
          <w:i/>
          <w:w w:val="105"/>
          <w:lang w:val="en-GB"/>
        </w:rPr>
        <w:t>×</w:t>
      </w:r>
      <w:r w:rsidRPr="005677B4">
        <w:rPr>
          <w:rFonts w:ascii="Arial" w:hAnsi="Arial"/>
          <w:i/>
          <w:spacing w:val="-44"/>
          <w:w w:val="105"/>
          <w:lang w:val="en-GB"/>
        </w:rPr>
        <w:t xml:space="preserve"> </w:t>
      </w:r>
      <w:r w:rsidRPr="005677B4">
        <w:rPr>
          <w:rFonts w:ascii="Tahoma" w:hAnsi="Tahoma"/>
          <w:lang w:val="en-GB"/>
        </w:rPr>
        <w:t>100</w:t>
      </w:r>
      <w:r w:rsidRPr="005677B4">
        <w:rPr>
          <w:lang w:val="en-GB"/>
        </w:rPr>
        <w:t>.</w:t>
      </w:r>
    </w:p>
    <w:p w14:paraId="0876CCA9" w14:textId="5697E7B7" w:rsidR="000A52FD" w:rsidRPr="005677B4" w:rsidRDefault="00DC0027">
      <w:pPr>
        <w:pStyle w:val="Tekstpodstawowy"/>
        <w:spacing w:before="368" w:line="230" w:lineRule="auto"/>
        <w:ind w:left="117" w:right="1413" w:firstLine="351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 wp14:anchorId="25140DA3" wp14:editId="01836368">
                <wp:simplePos x="0" y="0"/>
                <wp:positionH relativeFrom="page">
                  <wp:posOffset>2231390</wp:posOffset>
                </wp:positionH>
                <wp:positionV relativeFrom="paragraph">
                  <wp:posOffset>623570</wp:posOffset>
                </wp:positionV>
                <wp:extent cx="969645" cy="263525"/>
                <wp:effectExtent l="2540" t="3175" r="0" b="0"/>
                <wp:wrapNone/>
                <wp:docPr id="657" name="Text Box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96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59EDD5" w14:textId="77777777" w:rsidR="00053D16" w:rsidRDefault="00053D16">
                            <w:pPr>
                              <w:tabs>
                                <w:tab w:val="left" w:pos="1460"/>
                              </w:tabs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4"/>
                              </w:rPr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pacing w:val="-20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140DA3" id="Text Box 652" o:spid="_x0000_s1599" type="#_x0000_t202" style="position:absolute;left:0;text-align:left;margin-left:175.7pt;margin-top:49.1pt;width:76.35pt;height:20.75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" filled="f" stroked="f">
                <v:textbox inset="0,0,0,0">
                  <w:txbxContent>
                    <w:p w14:paraId="4459EDD5" w14:textId="77777777" w:rsidR="00053D16" w:rsidRDefault="00053D16">
                      <w:pPr>
                        <w:tabs>
                          <w:tab w:val="left" w:pos="1460"/>
                        </w:tabs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15"/>
                          <w:sz w:val="24"/>
                        </w:rPr>
                        <w:t>×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pacing w:val="-20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0D5BF917" wp14:editId="0972C935">
                <wp:simplePos x="0" y="0"/>
                <wp:positionH relativeFrom="page">
                  <wp:posOffset>3594100</wp:posOffset>
                </wp:positionH>
                <wp:positionV relativeFrom="paragraph">
                  <wp:posOffset>440055</wp:posOffset>
                </wp:positionV>
                <wp:extent cx="118110" cy="263525"/>
                <wp:effectExtent l="3175" t="635" r="2540" b="2540"/>
                <wp:wrapNone/>
                <wp:docPr id="656" name="Text Box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C0AC4F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5BF917" id="Text Box 651" o:spid="_x0000_s1600" type="#_x0000_t202" style="position:absolute;left:0;text-align:left;margin-left:283pt;margin-top:34.65pt;width:9.3pt;height:20.75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" filled="f" stroked="f">
                <v:textbox inset="0,0,0,0">
                  <w:txbxContent>
                    <w:p w14:paraId="7FC0AC4F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>The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relationship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that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relatively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easy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discern,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that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optimal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number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8"/>
          <w:lang w:val="en-GB"/>
        </w:rPr>
        <w:t xml:space="preserve"> </w:t>
      </w:r>
      <w:r w:rsidR="005677B4" w:rsidRPr="005677B4">
        <w:rPr>
          <w:lang w:val="en-GB"/>
        </w:rPr>
        <w:t xml:space="preserve">shapes added is related to the space size. </w:t>
      </w:r>
      <w:r w:rsidR="005677B4" w:rsidRPr="005677B4">
        <w:rPr>
          <w:spacing w:val="-4"/>
          <w:lang w:val="en-GB"/>
        </w:rPr>
        <w:t xml:space="preserve">At </w:t>
      </w:r>
      <w:r w:rsidR="005677B4" w:rsidRPr="005677B4">
        <w:rPr>
          <w:rFonts w:ascii="Tahoma" w:hAnsi="Tahoma"/>
          <w:lang w:val="en-GB"/>
        </w:rPr>
        <w:t xml:space="preserve">25 25 </w:t>
      </w:r>
      <w:r w:rsidR="005677B4" w:rsidRPr="005677B4">
        <w:rPr>
          <w:lang w:val="en-GB"/>
        </w:rPr>
        <w:t>cells, the most optimal added cell number is 512,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spacing w:val="-4"/>
          <w:lang w:val="en-GB"/>
        </w:rPr>
        <w:t>however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for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100</w:t>
      </w:r>
      <w:r w:rsidR="005677B4" w:rsidRPr="005677B4">
        <w:rPr>
          <w:rFonts w:ascii="Tahoma" w:hAnsi="Tahoma"/>
          <w:spacing w:val="67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100</w:t>
      </w:r>
      <w:r w:rsidR="005677B4" w:rsidRPr="005677B4">
        <w:rPr>
          <w:lang w:val="en-GB"/>
        </w:rPr>
        <w:t>,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it</w:t>
      </w:r>
      <w:ins w:id="573" w:author="program2" w:date="2019-09-12T14:21:00Z">
        <w:r w:rsidR="00002871">
          <w:rPr>
            <w:lang w:val="en-GB"/>
          </w:rPr>
          <w:t xml:space="preserve"> </w:t>
        </w:r>
      </w:ins>
      <w:del w:id="574" w:author="program2" w:date="2019-09-12T14:20:00Z">
        <w:r w:rsidR="005677B4" w:rsidRPr="005677B4" w:rsidDel="00002871">
          <w:rPr>
            <w:lang w:val="en-GB"/>
          </w:rPr>
          <w:delText>’</w:delText>
        </w:r>
      </w:del>
      <w:ins w:id="575" w:author="program2" w:date="2019-09-12T14:21:00Z">
        <w:r w:rsidR="00002871">
          <w:rPr>
            <w:lang w:val="en-GB"/>
          </w:rPr>
          <w:t>i</w:t>
        </w:r>
      </w:ins>
      <w:r w:rsidR="005677B4" w:rsidRPr="005677B4">
        <w:rPr>
          <w:lang w:val="en-GB"/>
        </w:rPr>
        <w:t>s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512</w:t>
      </w:r>
      <w:r w:rsidR="005677B4" w:rsidRPr="005677B4">
        <w:rPr>
          <w:rFonts w:ascii="Tahoma" w:hAnsi="Tahoma"/>
          <w:spacing w:val="-3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16</w:t>
      </w:r>
      <w:r w:rsidR="005677B4" w:rsidRPr="005677B4">
        <w:rPr>
          <w:lang w:val="en-GB"/>
        </w:rPr>
        <w:t>.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While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these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results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are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consistent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for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most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spacing w:val="-4"/>
          <w:lang w:val="en-GB"/>
        </w:rPr>
        <w:t>voxel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split t</w:t>
      </w:r>
      <w:ins w:id="576" w:author="program2" w:date="2019-09-12T14:08:00Z">
        <w:r w:rsidR="00A677AC">
          <w:rPr>
            <w:lang w:val="en-GB"/>
          </w:rPr>
          <w:t>h</w:t>
        </w:r>
      </w:ins>
      <w:r w:rsidR="005677B4" w:rsidRPr="005677B4">
        <w:rPr>
          <w:lang w:val="en-GB"/>
        </w:rPr>
        <w:t>resholds,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around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0.9,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most</w:t>
      </w:r>
      <w:r w:rsidR="005677B4" w:rsidRPr="005677B4">
        <w:rPr>
          <w:spacing w:val="-13"/>
          <w:lang w:val="en-GB"/>
        </w:rPr>
        <w:t xml:space="preserve"> </w:t>
      </w:r>
      <w:r w:rsidR="005677B4" w:rsidRPr="005677B4">
        <w:rPr>
          <w:lang w:val="en-GB"/>
        </w:rPr>
        <w:t>execution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times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are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both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3"/>
          <w:lang w:val="en-GB"/>
        </w:rPr>
        <w:t xml:space="preserve"> </w:t>
      </w:r>
      <w:r w:rsidR="005677B4" w:rsidRPr="005677B4">
        <w:rPr>
          <w:spacing w:val="-3"/>
          <w:lang w:val="en-GB"/>
        </w:rPr>
        <w:t>lowest,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and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fairly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similar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across different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added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shape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numbers.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In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order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investigate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spacing w:val="-3"/>
          <w:lang w:val="en-GB"/>
        </w:rPr>
        <w:t>how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exactly</w:t>
      </w:r>
      <w:r w:rsidR="005677B4" w:rsidRPr="005677B4">
        <w:rPr>
          <w:spacing w:val="-24"/>
          <w:lang w:val="en-GB"/>
        </w:rPr>
        <w:t xml:space="preserve"> </w:t>
      </w:r>
      <w:del w:id="577" w:author="program2" w:date="2019-09-12T14:09:00Z">
        <w:r w:rsidR="005677B4" w:rsidRPr="005677B4" w:rsidDel="00A677AC">
          <w:rPr>
            <w:lang w:val="en-GB"/>
          </w:rPr>
          <w:delText>do</w:delText>
        </w:r>
        <w:r w:rsidR="005677B4" w:rsidRPr="005677B4" w:rsidDel="00A677AC">
          <w:rPr>
            <w:spacing w:val="-24"/>
            <w:lang w:val="en-GB"/>
          </w:rPr>
          <w:delText xml:space="preserve"> </w:delText>
        </w:r>
      </w:del>
      <w:r w:rsidR="005677B4" w:rsidRPr="005677B4">
        <w:rPr>
          <w:lang w:val="en-GB"/>
        </w:rPr>
        <w:t>these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results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appear, a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lang w:val="en-GB"/>
        </w:rPr>
        <w:t>more</w:t>
      </w:r>
      <w:r w:rsidR="005677B4" w:rsidRPr="005677B4">
        <w:rPr>
          <w:spacing w:val="14"/>
          <w:lang w:val="en-GB"/>
        </w:rPr>
        <w:t xml:space="preserve"> </w:t>
      </w:r>
      <w:r w:rsidR="005677B4" w:rsidRPr="005677B4">
        <w:rPr>
          <w:lang w:val="en-GB"/>
        </w:rPr>
        <w:t>detailed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lang w:val="en-GB"/>
        </w:rPr>
        <w:t>look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spacing w:val="-3"/>
          <w:lang w:val="en-GB"/>
        </w:rPr>
        <w:t>was</w:t>
      </w:r>
      <w:r w:rsidR="005677B4" w:rsidRPr="005677B4">
        <w:rPr>
          <w:spacing w:val="14"/>
          <w:lang w:val="en-GB"/>
        </w:rPr>
        <w:t xml:space="preserve"> </w:t>
      </w:r>
      <w:r w:rsidR="005677B4" w:rsidRPr="005677B4">
        <w:rPr>
          <w:lang w:val="en-GB"/>
        </w:rPr>
        <w:t>taken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14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lang w:val="en-GB"/>
        </w:rPr>
        <w:t>process:</w:t>
      </w:r>
    </w:p>
    <w:p w14:paraId="509620C6" w14:textId="77777777" w:rsidR="000A52FD" w:rsidRPr="005677B4" w:rsidRDefault="000A52FD">
      <w:pPr>
        <w:spacing w:line="230" w:lineRule="auto"/>
        <w:jc w:val="both"/>
        <w:rPr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2A741A4E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321FC06" w14:textId="77777777" w:rsidR="000A52FD" w:rsidRPr="005677B4" w:rsidRDefault="000A52FD">
      <w:pPr>
        <w:pStyle w:val="Tekstpodstawowy"/>
        <w:spacing w:before="10"/>
        <w:rPr>
          <w:lang w:val="en-GB"/>
        </w:rPr>
      </w:pPr>
    </w:p>
    <w:p w14:paraId="09CE5C48" w14:textId="77777777" w:rsidR="000A52FD" w:rsidRPr="005677B4" w:rsidRDefault="000A52FD">
      <w:pPr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4CB6F16D" w14:textId="77777777" w:rsidR="000A52FD" w:rsidRPr="005677B4" w:rsidRDefault="000A52FD">
      <w:pPr>
        <w:pStyle w:val="Tekstpodstawowy"/>
        <w:rPr>
          <w:sz w:val="8"/>
          <w:lang w:val="en-GB"/>
        </w:rPr>
      </w:pPr>
    </w:p>
    <w:p w14:paraId="2158B013" w14:textId="77777777" w:rsidR="000A52FD" w:rsidRPr="005677B4" w:rsidRDefault="005677B4">
      <w:pPr>
        <w:spacing w:before="61"/>
        <w:ind w:right="38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0.7</w:t>
      </w:r>
    </w:p>
    <w:p w14:paraId="62679BB2" w14:textId="77777777" w:rsidR="000A52FD" w:rsidRPr="005677B4" w:rsidRDefault="005677B4">
      <w:pPr>
        <w:pStyle w:val="Tekstpodstawowy"/>
        <w:spacing w:before="9"/>
        <w:rPr>
          <w:rFonts w:ascii="DejaVu Sans"/>
          <w:sz w:val="7"/>
          <w:lang w:val="en-GB"/>
        </w:rPr>
      </w:pPr>
      <w:r w:rsidRPr="005677B4">
        <w:rPr>
          <w:lang w:val="en-GB"/>
        </w:rPr>
        <w:br w:type="column"/>
      </w:r>
    </w:p>
    <w:p w14:paraId="3BCCF0DA" w14:textId="77777777" w:rsidR="000A52FD" w:rsidRPr="005677B4" w:rsidRDefault="005677B4">
      <w:pPr>
        <w:ind w:left="1337" w:right="220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350000</w:t>
      </w:r>
    </w:p>
    <w:p w14:paraId="4040B855" w14:textId="77777777" w:rsidR="000A52FD" w:rsidRPr="005677B4" w:rsidRDefault="000A52FD">
      <w:pPr>
        <w:jc w:val="center"/>
        <w:rPr>
          <w:rFonts w:ascii="DejaVu Sans"/>
          <w:sz w:val="9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2" w:space="708" w:equalWidth="0">
            <w:col w:w="1618" w:space="5236"/>
            <w:col w:w="4086"/>
          </w:cols>
        </w:sectPr>
      </w:pPr>
    </w:p>
    <w:p w14:paraId="0DEC6641" w14:textId="77777777" w:rsidR="000A52FD" w:rsidRPr="005677B4" w:rsidRDefault="000A52FD">
      <w:pPr>
        <w:pStyle w:val="Tekstpodstawowy"/>
        <w:spacing w:before="1"/>
        <w:rPr>
          <w:rFonts w:ascii="DejaVu Sans"/>
          <w:sz w:val="12"/>
          <w:lang w:val="en-GB"/>
        </w:rPr>
      </w:pPr>
    </w:p>
    <w:p w14:paraId="411B8921" w14:textId="77777777" w:rsidR="000A52FD" w:rsidRPr="005677B4" w:rsidRDefault="000A52FD">
      <w:pPr>
        <w:rPr>
          <w:rFonts w:ascii="DejaVu Sans"/>
          <w:sz w:val="12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586895B2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3F43BE48" w14:textId="77777777" w:rsidR="000A52FD" w:rsidRPr="005677B4" w:rsidRDefault="000A52FD">
      <w:pPr>
        <w:pStyle w:val="Tekstpodstawowy"/>
        <w:spacing w:before="9"/>
        <w:rPr>
          <w:rFonts w:ascii="DejaVu Sans"/>
          <w:sz w:val="6"/>
          <w:lang w:val="en-GB"/>
        </w:rPr>
      </w:pPr>
    </w:p>
    <w:p w14:paraId="24E7AA39" w14:textId="77777777" w:rsidR="000A52FD" w:rsidRPr="005677B4" w:rsidRDefault="005677B4">
      <w:pPr>
        <w:ind w:right="38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0.6</w:t>
      </w:r>
    </w:p>
    <w:p w14:paraId="667A0CEB" w14:textId="77777777" w:rsidR="000A52FD" w:rsidRPr="005677B4" w:rsidRDefault="005677B4">
      <w:pPr>
        <w:pStyle w:val="Tekstpodstawowy"/>
        <w:spacing w:before="9"/>
        <w:rPr>
          <w:rFonts w:ascii="DejaVu Sans"/>
          <w:sz w:val="7"/>
          <w:lang w:val="en-GB"/>
        </w:rPr>
      </w:pPr>
      <w:r w:rsidRPr="005677B4">
        <w:rPr>
          <w:lang w:val="en-GB"/>
        </w:rPr>
        <w:br w:type="column"/>
      </w:r>
    </w:p>
    <w:p w14:paraId="734E86C2" w14:textId="77777777" w:rsidR="000A52FD" w:rsidRPr="005677B4" w:rsidRDefault="005677B4">
      <w:pPr>
        <w:spacing w:before="1"/>
        <w:ind w:left="1337" w:right="220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300000</w:t>
      </w:r>
    </w:p>
    <w:p w14:paraId="2694B631" w14:textId="77777777" w:rsidR="000A52FD" w:rsidRPr="005677B4" w:rsidRDefault="000A52FD">
      <w:pPr>
        <w:jc w:val="center"/>
        <w:rPr>
          <w:rFonts w:ascii="DejaVu Sans"/>
          <w:sz w:val="9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2" w:space="708" w:equalWidth="0">
            <w:col w:w="1618" w:space="5236"/>
            <w:col w:w="4086"/>
          </w:cols>
        </w:sectPr>
      </w:pPr>
    </w:p>
    <w:p w14:paraId="321E3711" w14:textId="77777777" w:rsidR="000A52FD" w:rsidRPr="005677B4" w:rsidRDefault="000A52FD">
      <w:pPr>
        <w:pStyle w:val="Tekstpodstawowy"/>
        <w:spacing w:before="1"/>
        <w:rPr>
          <w:rFonts w:ascii="DejaVu Sans"/>
          <w:sz w:val="11"/>
          <w:lang w:val="en-GB"/>
        </w:rPr>
      </w:pPr>
    </w:p>
    <w:p w14:paraId="4C3342AB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65917C80" w14:textId="07748B39" w:rsidR="000A52FD" w:rsidRPr="005677B4" w:rsidRDefault="00DC0027">
      <w:pPr>
        <w:spacing w:line="99" w:lineRule="exact"/>
        <w:ind w:right="2289"/>
        <w:jc w:val="right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C6F96CA" wp14:editId="7BFBD703">
                <wp:simplePos x="0" y="0"/>
                <wp:positionH relativeFrom="page">
                  <wp:posOffset>1630045</wp:posOffset>
                </wp:positionH>
                <wp:positionV relativeFrom="paragraph">
                  <wp:posOffset>-29210</wp:posOffset>
                </wp:positionV>
                <wp:extent cx="85725" cy="814705"/>
                <wp:effectExtent l="1270" t="3810" r="0" b="635"/>
                <wp:wrapNone/>
                <wp:docPr id="655" name="Text Box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14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7ED939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F96CA" id="Text Box 650" o:spid="_x0000_s1601" type="#_x0000_t202" style="position:absolute;left:0;text-align:left;margin-left:128.35pt;margin-top:-2.3pt;width:6.75pt;height:64.15pt;z-index: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" filled="f" stroked="f">
                <v:textbox style="layout-flow:vertical;mso-layout-flow-alt:bottom-to-top" inset="0,0,0,0">
                  <w:txbxContent>
                    <w:p w14:paraId="017ED939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FF87608" wp14:editId="52CAFF85">
                <wp:simplePos x="0" y="0"/>
                <wp:positionH relativeFrom="page">
                  <wp:posOffset>6329680</wp:posOffset>
                </wp:positionH>
                <wp:positionV relativeFrom="paragraph">
                  <wp:posOffset>-67310</wp:posOffset>
                </wp:positionV>
                <wp:extent cx="85725" cy="890905"/>
                <wp:effectExtent l="0" t="3810" r="4445" b="635"/>
                <wp:wrapNone/>
                <wp:docPr id="654" name="Text Box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9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FD4A87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number of shapes or voxels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F87608" id="Text Box 649" o:spid="_x0000_s1602" type="#_x0000_t202" style="position:absolute;left:0;text-align:left;margin-left:498.4pt;margin-top:-5.3pt;width:6.75pt;height:70.15pt;z-index: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" filled="f" stroked="f">
                <v:textbox style="layout-flow:vertical;mso-layout-flow-alt:bottom-to-top" inset="0,0,0,0">
                  <w:txbxContent>
                    <w:p w14:paraId="54FD4A87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number of shapes or voxels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05"/>
          <w:sz w:val="9"/>
          <w:lang w:val="en-GB"/>
        </w:rPr>
        <w:t>250000</w:t>
      </w:r>
    </w:p>
    <w:p w14:paraId="1962274C" w14:textId="77777777" w:rsidR="000A52FD" w:rsidRPr="005677B4" w:rsidRDefault="005677B4">
      <w:pPr>
        <w:spacing w:line="99" w:lineRule="exact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0.5</w:t>
      </w:r>
    </w:p>
    <w:p w14:paraId="658A5E8E" w14:textId="77777777" w:rsidR="000A52FD" w:rsidRPr="005677B4" w:rsidRDefault="000A52FD">
      <w:pPr>
        <w:pStyle w:val="Tekstpodstawowy"/>
        <w:spacing w:before="1"/>
        <w:rPr>
          <w:rFonts w:ascii="DejaVu Sans"/>
          <w:sz w:val="10"/>
          <w:lang w:val="en-GB"/>
        </w:rPr>
      </w:pPr>
    </w:p>
    <w:p w14:paraId="085A6686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0F1BDC9A" w14:textId="77777777" w:rsidR="000A52FD" w:rsidRPr="005677B4" w:rsidRDefault="005677B4">
      <w:pPr>
        <w:spacing w:line="104" w:lineRule="exact"/>
        <w:ind w:right="2289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200000</w:t>
      </w:r>
    </w:p>
    <w:p w14:paraId="3AEAC315" w14:textId="77777777" w:rsidR="000A52FD" w:rsidRPr="005677B4" w:rsidRDefault="005677B4">
      <w:pPr>
        <w:spacing w:line="104" w:lineRule="exact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0.4</w:t>
      </w:r>
    </w:p>
    <w:p w14:paraId="5B4ACCE0" w14:textId="77777777" w:rsidR="000A52FD" w:rsidRPr="005677B4" w:rsidRDefault="000A52FD">
      <w:pPr>
        <w:pStyle w:val="Tekstpodstawowy"/>
        <w:spacing w:before="2"/>
        <w:rPr>
          <w:rFonts w:ascii="DejaVu Sans"/>
          <w:sz w:val="9"/>
          <w:lang w:val="en-GB"/>
        </w:rPr>
      </w:pPr>
    </w:p>
    <w:p w14:paraId="5FA29BD1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7C409716" w14:textId="77777777" w:rsidR="000A52FD" w:rsidRPr="005677B4" w:rsidRDefault="005677B4">
      <w:pPr>
        <w:ind w:right="2289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150000</w:t>
      </w:r>
    </w:p>
    <w:p w14:paraId="54F111FD" w14:textId="77777777" w:rsidR="000A52FD" w:rsidRPr="005677B4" w:rsidRDefault="005677B4">
      <w:pPr>
        <w:spacing w:before="10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0.3</w:t>
      </w:r>
    </w:p>
    <w:p w14:paraId="3F4BFF6F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61932E12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665B6631" w14:textId="77777777" w:rsidR="000A52FD" w:rsidRPr="005677B4" w:rsidRDefault="005677B4">
      <w:pPr>
        <w:ind w:right="2289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100000</w:t>
      </w:r>
    </w:p>
    <w:p w14:paraId="5B6C5717" w14:textId="77777777" w:rsidR="000A52FD" w:rsidRPr="005677B4" w:rsidRDefault="005677B4">
      <w:pPr>
        <w:spacing w:before="21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0.2</w:t>
      </w:r>
    </w:p>
    <w:p w14:paraId="6655FFC5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0C42106C" w14:textId="77777777" w:rsidR="000A52FD" w:rsidRPr="005677B4" w:rsidRDefault="000A52FD">
      <w:pPr>
        <w:pStyle w:val="Tekstpodstawowy"/>
        <w:spacing w:before="1"/>
        <w:rPr>
          <w:rFonts w:ascii="DejaVu Sans"/>
          <w:sz w:val="7"/>
          <w:lang w:val="en-GB"/>
        </w:rPr>
      </w:pPr>
    </w:p>
    <w:p w14:paraId="5D7CA945" w14:textId="77777777" w:rsidR="000A52FD" w:rsidRPr="005677B4" w:rsidRDefault="005677B4">
      <w:pPr>
        <w:ind w:right="2351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50000</w:t>
      </w:r>
    </w:p>
    <w:p w14:paraId="12769216" w14:textId="77777777" w:rsidR="000A52FD" w:rsidRPr="005677B4" w:rsidRDefault="005677B4">
      <w:pPr>
        <w:spacing w:before="32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0.1</w:t>
      </w:r>
    </w:p>
    <w:p w14:paraId="69CF1D8C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49AD6F9B" w14:textId="77777777" w:rsidR="000A52FD" w:rsidRPr="005677B4" w:rsidRDefault="005677B4">
      <w:pPr>
        <w:spacing w:before="71"/>
        <w:ind w:right="2601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8"/>
          <w:sz w:val="9"/>
          <w:lang w:val="en-GB"/>
        </w:rPr>
        <w:t>0</w:t>
      </w:r>
    </w:p>
    <w:p w14:paraId="1D9F6ECB" w14:textId="77777777" w:rsidR="000A52FD" w:rsidRPr="005677B4" w:rsidRDefault="005677B4">
      <w:pPr>
        <w:spacing w:before="44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0.0</w:t>
      </w:r>
    </w:p>
    <w:p w14:paraId="086A214A" w14:textId="77777777" w:rsidR="000A52FD" w:rsidRPr="005677B4" w:rsidRDefault="005677B4">
      <w:pPr>
        <w:tabs>
          <w:tab w:val="left" w:pos="951"/>
          <w:tab w:val="left" w:pos="1903"/>
          <w:tab w:val="left" w:pos="2854"/>
          <w:tab w:val="left" w:pos="3775"/>
          <w:tab w:val="left" w:pos="4727"/>
          <w:tab w:val="left" w:pos="5678"/>
        </w:tabs>
        <w:spacing w:before="1"/>
        <w:ind w:right="105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</w:t>
      </w:r>
      <w:r w:rsidRPr="005677B4">
        <w:rPr>
          <w:rFonts w:ascii="DejaVu Sans"/>
          <w:w w:val="110"/>
          <w:sz w:val="9"/>
          <w:lang w:val="en-GB"/>
        </w:rPr>
        <w:tab/>
        <w:t>3</w:t>
      </w:r>
      <w:r w:rsidRPr="005677B4">
        <w:rPr>
          <w:rFonts w:ascii="DejaVu Sans"/>
          <w:w w:val="110"/>
          <w:sz w:val="9"/>
          <w:lang w:val="en-GB"/>
        </w:rPr>
        <w:tab/>
        <w:t>6</w:t>
      </w:r>
      <w:r w:rsidRPr="005677B4">
        <w:rPr>
          <w:rFonts w:ascii="DejaVu Sans"/>
          <w:w w:val="110"/>
          <w:sz w:val="9"/>
          <w:lang w:val="en-GB"/>
        </w:rPr>
        <w:tab/>
        <w:t>9</w:t>
      </w:r>
      <w:r w:rsidRPr="005677B4">
        <w:rPr>
          <w:rFonts w:ascii="DejaVu Sans"/>
          <w:w w:val="110"/>
          <w:sz w:val="9"/>
          <w:lang w:val="en-GB"/>
        </w:rPr>
        <w:tab/>
        <w:t>12</w:t>
      </w:r>
      <w:r w:rsidRPr="005677B4">
        <w:rPr>
          <w:rFonts w:ascii="DejaVu Sans"/>
          <w:w w:val="110"/>
          <w:sz w:val="9"/>
          <w:lang w:val="en-GB"/>
        </w:rPr>
        <w:tab/>
        <w:t>15</w:t>
      </w:r>
      <w:r w:rsidRPr="005677B4">
        <w:rPr>
          <w:rFonts w:ascii="DejaVu Sans"/>
          <w:w w:val="110"/>
          <w:sz w:val="9"/>
          <w:lang w:val="en-GB"/>
        </w:rPr>
        <w:tab/>
        <w:t>18</w:t>
      </w:r>
    </w:p>
    <w:p w14:paraId="6A8BC88E" w14:textId="77777777" w:rsidR="000A52FD" w:rsidRPr="005677B4" w:rsidRDefault="005677B4">
      <w:pPr>
        <w:spacing w:before="29"/>
        <w:ind w:right="1086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iteration</w:t>
      </w:r>
    </w:p>
    <w:p w14:paraId="0F99E407" w14:textId="77777777" w:rsidR="000A52FD" w:rsidRPr="005677B4" w:rsidRDefault="000A52FD">
      <w:pPr>
        <w:pStyle w:val="Tekstpodstawowy"/>
        <w:spacing w:before="11"/>
        <w:rPr>
          <w:rFonts w:ascii="DejaVu Sans"/>
          <w:sz w:val="20"/>
          <w:lang w:val="en-GB"/>
        </w:rPr>
      </w:pPr>
    </w:p>
    <w:p w14:paraId="1DCD9E5C" w14:textId="4565D7F5" w:rsidR="000A52FD" w:rsidRPr="005677B4" w:rsidRDefault="00DC0027">
      <w:pPr>
        <w:pStyle w:val="Tekstpodstawowy"/>
        <w:spacing w:before="94" w:line="230" w:lineRule="auto"/>
        <w:ind w:left="117" w:right="1415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79D50903" wp14:editId="521FA16C">
                <wp:simplePos x="0" y="0"/>
                <wp:positionH relativeFrom="page">
                  <wp:posOffset>1848485</wp:posOffset>
                </wp:positionH>
                <wp:positionV relativeFrom="paragraph">
                  <wp:posOffset>-2416175</wp:posOffset>
                </wp:positionV>
                <wp:extent cx="4209415" cy="2094230"/>
                <wp:effectExtent l="10160" t="4445" r="9525" b="6350"/>
                <wp:wrapNone/>
                <wp:docPr id="541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9415" cy="2094230"/>
                          <a:chOff x="2911" y="-3805"/>
                          <a:chExt cx="6629" cy="3298"/>
                        </a:xfrm>
                      </wpg:grpSpPr>
                      <wps:wsp>
                        <wps:cNvPr id="542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3244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87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" name="Line 647"/>
                        <wps:cNvCnPr>
                          <a:cxnSpLocks noChangeShapeType="1"/>
                        </wps:cNvCnPr>
                        <wps:spPr bwMode="auto">
                          <a:xfrm>
                            <a:off x="3561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3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Line 646"/>
                        <wps:cNvCnPr>
                          <a:cxnSpLocks noChangeShapeType="1"/>
                        </wps:cNvCnPr>
                        <wps:spPr bwMode="auto">
                          <a:xfrm>
                            <a:off x="3878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2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4196" y="-542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128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6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4513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4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" name="Line 643"/>
                        <wps:cNvCnPr>
                          <a:cxnSpLocks noChangeShapeType="1"/>
                        </wps:cNvCnPr>
                        <wps:spPr bwMode="auto">
                          <a:xfrm>
                            <a:off x="4830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7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8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5147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8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5465" y="-542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32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Line 640"/>
                        <wps:cNvCnPr>
                          <a:cxnSpLocks noChangeShapeType="1"/>
                        </wps:cNvCnPr>
                        <wps:spPr bwMode="auto">
                          <a:xfrm>
                            <a:off x="5782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32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639"/>
                        <wps:cNvCnPr>
                          <a:cxnSpLocks noChangeShapeType="1"/>
                        </wps:cNvCnPr>
                        <wps:spPr bwMode="auto">
                          <a:xfrm>
                            <a:off x="6099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361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Line 638"/>
                        <wps:cNvCnPr>
                          <a:cxnSpLocks noChangeShapeType="1"/>
                        </wps:cNvCnPr>
                        <wps:spPr bwMode="auto">
                          <a:xfrm>
                            <a:off x="6416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328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" name="Line 637"/>
                        <wps:cNvCnPr>
                          <a:cxnSpLocks noChangeShapeType="1"/>
                        </wps:cNvCnPr>
                        <wps:spPr bwMode="auto">
                          <a:xfrm>
                            <a:off x="6733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327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7051" y="-542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32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5" name="Line 635"/>
                        <wps:cNvCnPr>
                          <a:cxnSpLocks noChangeShapeType="1"/>
                        </wps:cNvCnPr>
                        <wps:spPr bwMode="auto">
                          <a:xfrm>
                            <a:off x="7368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30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6" name="Line 634"/>
                        <wps:cNvCnPr>
                          <a:cxnSpLocks noChangeShapeType="1"/>
                        </wps:cNvCnPr>
                        <wps:spPr bwMode="auto">
                          <a:xfrm>
                            <a:off x="7685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61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7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8002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8" name="Line 632"/>
                        <wps:cNvCnPr>
                          <a:cxnSpLocks noChangeShapeType="1"/>
                        </wps:cNvCnPr>
                        <wps:spPr bwMode="auto">
                          <a:xfrm>
                            <a:off x="8320" y="-542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25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9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8637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59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0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8954" y="-542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5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" name="AutoShape 629"/>
                        <wps:cNvSpPr>
                          <a:spLocks/>
                        </wps:cNvSpPr>
                        <wps:spPr bwMode="auto">
                          <a:xfrm>
                            <a:off x="3243" y="-3054"/>
                            <a:ext cx="4696" cy="2512"/>
                          </a:xfrm>
                          <a:custGeom>
                            <a:avLst/>
                            <a:gdLst>
                              <a:gd name="T0" fmla="+- 0 3244 3244"/>
                              <a:gd name="T1" fmla="*/ T0 w 4696"/>
                              <a:gd name="T2" fmla="+- 0 -3054 -3054"/>
                              <a:gd name="T3" fmla="*/ -3054 h 2512"/>
                              <a:gd name="T4" fmla="+- 0 3498 3244"/>
                              <a:gd name="T5" fmla="*/ T4 w 4696"/>
                              <a:gd name="T6" fmla="+- 0 -543 -3054"/>
                              <a:gd name="T7" fmla="*/ -543 h 2512"/>
                              <a:gd name="T8" fmla="+- 0 3815 3244"/>
                              <a:gd name="T9" fmla="*/ T8 w 4696"/>
                              <a:gd name="T10" fmla="+- 0 -1225 -3054"/>
                              <a:gd name="T11" fmla="*/ -1225 h 2512"/>
                              <a:gd name="T12" fmla="+- 0 3561 3244"/>
                              <a:gd name="T13" fmla="*/ T12 w 4696"/>
                              <a:gd name="T14" fmla="+- 0 -542 -3054"/>
                              <a:gd name="T15" fmla="*/ -542 h 2512"/>
                              <a:gd name="T16" fmla="+- 0 3815 3244"/>
                              <a:gd name="T17" fmla="*/ T16 w 4696"/>
                              <a:gd name="T18" fmla="+- 0 -1225 -3054"/>
                              <a:gd name="T19" fmla="*/ -1225 h 2512"/>
                              <a:gd name="T20" fmla="+- 0 3878 3244"/>
                              <a:gd name="T21" fmla="*/ T20 w 4696"/>
                              <a:gd name="T22" fmla="+- 0 -956 -3054"/>
                              <a:gd name="T23" fmla="*/ -956 h 2512"/>
                              <a:gd name="T24" fmla="+- 0 4132 3244"/>
                              <a:gd name="T25" fmla="*/ T24 w 4696"/>
                              <a:gd name="T26" fmla="+- 0 -542 -3054"/>
                              <a:gd name="T27" fmla="*/ -542 h 2512"/>
                              <a:gd name="T28" fmla="+- 0 4449 3244"/>
                              <a:gd name="T29" fmla="*/ T28 w 4696"/>
                              <a:gd name="T30" fmla="+- 0 -744 -3054"/>
                              <a:gd name="T31" fmla="*/ -744 h 2512"/>
                              <a:gd name="T32" fmla="+- 0 4196 3244"/>
                              <a:gd name="T33" fmla="*/ T32 w 4696"/>
                              <a:gd name="T34" fmla="+- 0 -542 -3054"/>
                              <a:gd name="T35" fmla="*/ -542 h 2512"/>
                              <a:gd name="T36" fmla="+- 0 4449 3244"/>
                              <a:gd name="T37" fmla="*/ T36 w 4696"/>
                              <a:gd name="T38" fmla="+- 0 -744 -3054"/>
                              <a:gd name="T39" fmla="*/ -744 h 2512"/>
                              <a:gd name="T40" fmla="+- 0 4513 3244"/>
                              <a:gd name="T41" fmla="*/ T40 w 4696"/>
                              <a:gd name="T42" fmla="+- 0 -711 -3054"/>
                              <a:gd name="T43" fmla="*/ -711 h 2512"/>
                              <a:gd name="T44" fmla="+- 0 4767 3244"/>
                              <a:gd name="T45" fmla="*/ T44 w 4696"/>
                              <a:gd name="T46" fmla="+- 0 -542 -3054"/>
                              <a:gd name="T47" fmla="*/ -542 h 2512"/>
                              <a:gd name="T48" fmla="+- 0 5084 3244"/>
                              <a:gd name="T49" fmla="*/ T48 w 4696"/>
                              <a:gd name="T50" fmla="+- 0 -783 -3054"/>
                              <a:gd name="T51" fmla="*/ -783 h 2512"/>
                              <a:gd name="T52" fmla="+- 0 4830 3244"/>
                              <a:gd name="T53" fmla="*/ T52 w 4696"/>
                              <a:gd name="T54" fmla="+- 0 -542 -3054"/>
                              <a:gd name="T55" fmla="*/ -542 h 2512"/>
                              <a:gd name="T56" fmla="+- 0 5084 3244"/>
                              <a:gd name="T57" fmla="*/ T56 w 4696"/>
                              <a:gd name="T58" fmla="+- 0 -783 -3054"/>
                              <a:gd name="T59" fmla="*/ -783 h 2512"/>
                              <a:gd name="T60" fmla="+- 0 5147 3244"/>
                              <a:gd name="T61" fmla="*/ T60 w 4696"/>
                              <a:gd name="T62" fmla="+- 0 -1057 -3054"/>
                              <a:gd name="T63" fmla="*/ -1057 h 2512"/>
                              <a:gd name="T64" fmla="+- 0 5401 3244"/>
                              <a:gd name="T65" fmla="*/ T64 w 4696"/>
                              <a:gd name="T66" fmla="+- 0 -542 -3054"/>
                              <a:gd name="T67" fmla="*/ -542 h 2512"/>
                              <a:gd name="T68" fmla="+- 0 5718 3244"/>
                              <a:gd name="T69" fmla="*/ T68 w 4696"/>
                              <a:gd name="T70" fmla="+- 0 -1014 -3054"/>
                              <a:gd name="T71" fmla="*/ -1014 h 2512"/>
                              <a:gd name="T72" fmla="+- 0 5465 3244"/>
                              <a:gd name="T73" fmla="*/ T72 w 4696"/>
                              <a:gd name="T74" fmla="+- 0 -543 -3054"/>
                              <a:gd name="T75" fmla="*/ -543 h 2512"/>
                              <a:gd name="T76" fmla="+- 0 5718 3244"/>
                              <a:gd name="T77" fmla="*/ T76 w 4696"/>
                              <a:gd name="T78" fmla="+- 0 -1014 -3054"/>
                              <a:gd name="T79" fmla="*/ -1014 h 2512"/>
                              <a:gd name="T80" fmla="+- 0 5782 3244"/>
                              <a:gd name="T81" fmla="*/ T80 w 4696"/>
                              <a:gd name="T82" fmla="+- 0 -1399 -3054"/>
                              <a:gd name="T83" fmla="*/ -1399 h 2512"/>
                              <a:gd name="T84" fmla="+- 0 6036 3244"/>
                              <a:gd name="T85" fmla="*/ T84 w 4696"/>
                              <a:gd name="T86" fmla="+- 0 -543 -3054"/>
                              <a:gd name="T87" fmla="*/ -543 h 2512"/>
                              <a:gd name="T88" fmla="+- 0 6353 3244"/>
                              <a:gd name="T89" fmla="*/ T88 w 4696"/>
                              <a:gd name="T90" fmla="+- 0 -1603 -3054"/>
                              <a:gd name="T91" fmla="*/ -1603 h 2512"/>
                              <a:gd name="T92" fmla="+- 0 6099 3244"/>
                              <a:gd name="T93" fmla="*/ T92 w 4696"/>
                              <a:gd name="T94" fmla="+- 0 -543 -3054"/>
                              <a:gd name="T95" fmla="*/ -543 h 2512"/>
                              <a:gd name="T96" fmla="+- 0 6353 3244"/>
                              <a:gd name="T97" fmla="*/ T96 w 4696"/>
                              <a:gd name="T98" fmla="+- 0 -1603 -3054"/>
                              <a:gd name="T99" fmla="*/ -1603 h 2512"/>
                              <a:gd name="T100" fmla="+- 0 6416 3244"/>
                              <a:gd name="T101" fmla="*/ T100 w 4696"/>
                              <a:gd name="T102" fmla="+- 0 -1491 -3054"/>
                              <a:gd name="T103" fmla="*/ -1491 h 2512"/>
                              <a:gd name="T104" fmla="+- 0 6670 3244"/>
                              <a:gd name="T105" fmla="*/ T104 w 4696"/>
                              <a:gd name="T106" fmla="+- 0 -543 -3054"/>
                              <a:gd name="T107" fmla="*/ -543 h 2512"/>
                              <a:gd name="T108" fmla="+- 0 6987 3244"/>
                              <a:gd name="T109" fmla="*/ T108 w 4696"/>
                              <a:gd name="T110" fmla="+- 0 -1232 -3054"/>
                              <a:gd name="T111" fmla="*/ -1232 h 2512"/>
                              <a:gd name="T112" fmla="+- 0 6733 3244"/>
                              <a:gd name="T113" fmla="*/ T112 w 4696"/>
                              <a:gd name="T114" fmla="+- 0 -543 -3054"/>
                              <a:gd name="T115" fmla="*/ -543 h 2512"/>
                              <a:gd name="T116" fmla="+- 0 6987 3244"/>
                              <a:gd name="T117" fmla="*/ T116 w 4696"/>
                              <a:gd name="T118" fmla="+- 0 -1232 -3054"/>
                              <a:gd name="T119" fmla="*/ -1232 h 2512"/>
                              <a:gd name="T120" fmla="+- 0 7051 3244"/>
                              <a:gd name="T121" fmla="*/ T120 w 4696"/>
                              <a:gd name="T122" fmla="+- 0 -977 -3054"/>
                              <a:gd name="T123" fmla="*/ -977 h 2512"/>
                              <a:gd name="T124" fmla="+- 0 7304 3244"/>
                              <a:gd name="T125" fmla="*/ T124 w 4696"/>
                              <a:gd name="T126" fmla="+- 0 -543 -3054"/>
                              <a:gd name="T127" fmla="*/ -543 h 2512"/>
                              <a:gd name="T128" fmla="+- 0 7622 3244"/>
                              <a:gd name="T129" fmla="*/ T128 w 4696"/>
                              <a:gd name="T130" fmla="+- 0 -689 -3054"/>
                              <a:gd name="T131" fmla="*/ -689 h 2512"/>
                              <a:gd name="T132" fmla="+- 0 7368 3244"/>
                              <a:gd name="T133" fmla="*/ T132 w 4696"/>
                              <a:gd name="T134" fmla="+- 0 -543 -3054"/>
                              <a:gd name="T135" fmla="*/ -543 h 2512"/>
                              <a:gd name="T136" fmla="+- 0 7622 3244"/>
                              <a:gd name="T137" fmla="*/ T136 w 4696"/>
                              <a:gd name="T138" fmla="+- 0 -689 -3054"/>
                              <a:gd name="T139" fmla="*/ -689 h 2512"/>
                              <a:gd name="T140" fmla="+- 0 7685 3244"/>
                              <a:gd name="T141" fmla="*/ T140 w 4696"/>
                              <a:gd name="T142" fmla="+- 0 -576 -3054"/>
                              <a:gd name="T143" fmla="*/ -576 h 2512"/>
                              <a:gd name="T144" fmla="+- 0 7939 3244"/>
                              <a:gd name="T145" fmla="*/ T144 w 4696"/>
                              <a:gd name="T146" fmla="+- 0 -543 -3054"/>
                              <a:gd name="T147" fmla="*/ -543 h 2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696" h="2512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11"/>
                                </a:lnTo>
                                <a:lnTo>
                                  <a:pt x="254" y="2511"/>
                                </a:lnTo>
                                <a:lnTo>
                                  <a:pt x="254" y="0"/>
                                </a:lnTo>
                                <a:moveTo>
                                  <a:pt x="571" y="1829"/>
                                </a:moveTo>
                                <a:lnTo>
                                  <a:pt x="317" y="1829"/>
                                </a:lnTo>
                                <a:lnTo>
                                  <a:pt x="317" y="2512"/>
                                </a:lnTo>
                                <a:lnTo>
                                  <a:pt x="571" y="2512"/>
                                </a:lnTo>
                                <a:lnTo>
                                  <a:pt x="571" y="1829"/>
                                </a:lnTo>
                                <a:moveTo>
                                  <a:pt x="888" y="2098"/>
                                </a:moveTo>
                                <a:lnTo>
                                  <a:pt x="634" y="2098"/>
                                </a:lnTo>
                                <a:lnTo>
                                  <a:pt x="634" y="2512"/>
                                </a:lnTo>
                                <a:lnTo>
                                  <a:pt x="888" y="2512"/>
                                </a:lnTo>
                                <a:lnTo>
                                  <a:pt x="888" y="2098"/>
                                </a:lnTo>
                                <a:moveTo>
                                  <a:pt x="1205" y="2310"/>
                                </a:moveTo>
                                <a:lnTo>
                                  <a:pt x="952" y="2310"/>
                                </a:lnTo>
                                <a:lnTo>
                                  <a:pt x="952" y="2512"/>
                                </a:lnTo>
                                <a:lnTo>
                                  <a:pt x="1205" y="2512"/>
                                </a:lnTo>
                                <a:lnTo>
                                  <a:pt x="1205" y="2310"/>
                                </a:lnTo>
                                <a:moveTo>
                                  <a:pt x="1523" y="2343"/>
                                </a:moveTo>
                                <a:lnTo>
                                  <a:pt x="1269" y="2343"/>
                                </a:lnTo>
                                <a:lnTo>
                                  <a:pt x="1269" y="2512"/>
                                </a:lnTo>
                                <a:lnTo>
                                  <a:pt x="1523" y="2512"/>
                                </a:lnTo>
                                <a:lnTo>
                                  <a:pt x="1523" y="2343"/>
                                </a:lnTo>
                                <a:moveTo>
                                  <a:pt x="1840" y="2271"/>
                                </a:moveTo>
                                <a:lnTo>
                                  <a:pt x="1586" y="2271"/>
                                </a:lnTo>
                                <a:lnTo>
                                  <a:pt x="1586" y="2512"/>
                                </a:lnTo>
                                <a:lnTo>
                                  <a:pt x="1840" y="2512"/>
                                </a:lnTo>
                                <a:lnTo>
                                  <a:pt x="1840" y="2271"/>
                                </a:lnTo>
                                <a:moveTo>
                                  <a:pt x="2157" y="1997"/>
                                </a:moveTo>
                                <a:lnTo>
                                  <a:pt x="1903" y="1997"/>
                                </a:lnTo>
                                <a:lnTo>
                                  <a:pt x="1903" y="2512"/>
                                </a:lnTo>
                                <a:lnTo>
                                  <a:pt x="2157" y="2512"/>
                                </a:lnTo>
                                <a:lnTo>
                                  <a:pt x="2157" y="1997"/>
                                </a:lnTo>
                                <a:moveTo>
                                  <a:pt x="2474" y="2040"/>
                                </a:moveTo>
                                <a:lnTo>
                                  <a:pt x="2221" y="2040"/>
                                </a:lnTo>
                                <a:lnTo>
                                  <a:pt x="2221" y="2511"/>
                                </a:lnTo>
                                <a:lnTo>
                                  <a:pt x="2474" y="2511"/>
                                </a:lnTo>
                                <a:lnTo>
                                  <a:pt x="2474" y="2040"/>
                                </a:lnTo>
                                <a:moveTo>
                                  <a:pt x="2792" y="1655"/>
                                </a:moveTo>
                                <a:lnTo>
                                  <a:pt x="2538" y="1655"/>
                                </a:lnTo>
                                <a:lnTo>
                                  <a:pt x="2538" y="2511"/>
                                </a:lnTo>
                                <a:lnTo>
                                  <a:pt x="2792" y="2511"/>
                                </a:lnTo>
                                <a:lnTo>
                                  <a:pt x="2792" y="1655"/>
                                </a:lnTo>
                                <a:moveTo>
                                  <a:pt x="3109" y="1451"/>
                                </a:moveTo>
                                <a:lnTo>
                                  <a:pt x="2855" y="1451"/>
                                </a:lnTo>
                                <a:lnTo>
                                  <a:pt x="2855" y="2511"/>
                                </a:lnTo>
                                <a:lnTo>
                                  <a:pt x="3109" y="2511"/>
                                </a:lnTo>
                                <a:lnTo>
                                  <a:pt x="3109" y="1451"/>
                                </a:lnTo>
                                <a:moveTo>
                                  <a:pt x="3426" y="1563"/>
                                </a:moveTo>
                                <a:lnTo>
                                  <a:pt x="3172" y="1563"/>
                                </a:lnTo>
                                <a:lnTo>
                                  <a:pt x="3172" y="2511"/>
                                </a:lnTo>
                                <a:lnTo>
                                  <a:pt x="3426" y="2511"/>
                                </a:lnTo>
                                <a:lnTo>
                                  <a:pt x="3426" y="1563"/>
                                </a:lnTo>
                                <a:moveTo>
                                  <a:pt x="3743" y="1822"/>
                                </a:moveTo>
                                <a:lnTo>
                                  <a:pt x="3489" y="1822"/>
                                </a:lnTo>
                                <a:lnTo>
                                  <a:pt x="3489" y="2511"/>
                                </a:lnTo>
                                <a:lnTo>
                                  <a:pt x="3743" y="2511"/>
                                </a:lnTo>
                                <a:lnTo>
                                  <a:pt x="3743" y="1822"/>
                                </a:lnTo>
                                <a:moveTo>
                                  <a:pt x="4060" y="2077"/>
                                </a:moveTo>
                                <a:lnTo>
                                  <a:pt x="3807" y="2077"/>
                                </a:lnTo>
                                <a:lnTo>
                                  <a:pt x="3807" y="2511"/>
                                </a:lnTo>
                                <a:lnTo>
                                  <a:pt x="4060" y="2511"/>
                                </a:lnTo>
                                <a:lnTo>
                                  <a:pt x="4060" y="2077"/>
                                </a:lnTo>
                                <a:moveTo>
                                  <a:pt x="4378" y="2365"/>
                                </a:moveTo>
                                <a:lnTo>
                                  <a:pt x="4124" y="2365"/>
                                </a:lnTo>
                                <a:lnTo>
                                  <a:pt x="4124" y="2511"/>
                                </a:lnTo>
                                <a:lnTo>
                                  <a:pt x="4378" y="2511"/>
                                </a:lnTo>
                                <a:lnTo>
                                  <a:pt x="4378" y="2365"/>
                                </a:lnTo>
                                <a:moveTo>
                                  <a:pt x="4695" y="2478"/>
                                </a:moveTo>
                                <a:lnTo>
                                  <a:pt x="4441" y="2478"/>
                                </a:lnTo>
                                <a:lnTo>
                                  <a:pt x="4441" y="2511"/>
                                </a:lnTo>
                                <a:lnTo>
                                  <a:pt x="4695" y="2511"/>
                                </a:lnTo>
                                <a:lnTo>
                                  <a:pt x="4695" y="2478"/>
                                </a:lnTo>
                              </a:path>
                            </a:pathLst>
                          </a:cu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Line 628"/>
                        <wps:cNvCnPr>
                          <a:cxnSpLocks noChangeShapeType="1"/>
                        </wps:cNvCnPr>
                        <wps:spPr bwMode="auto">
                          <a:xfrm>
                            <a:off x="8002" y="-554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5019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" name="Line 627"/>
                        <wps:cNvCnPr>
                          <a:cxnSpLocks noChangeShapeType="1"/>
                        </wps:cNvCnPr>
                        <wps:spPr bwMode="auto">
                          <a:xfrm>
                            <a:off x="8320" y="-550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10070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" name="Line 626"/>
                        <wps:cNvCnPr>
                          <a:cxnSpLocks noChangeShapeType="1"/>
                        </wps:cNvCnPr>
                        <wps:spPr bwMode="auto">
                          <a:xfrm>
                            <a:off x="8637" y="-555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5732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8954" y="-550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9842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3244" y="-3054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6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7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3561" y="-1225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8" name="Line 622"/>
                        <wps:cNvCnPr>
                          <a:cxnSpLocks noChangeShapeType="1"/>
                        </wps:cNvCnPr>
                        <wps:spPr bwMode="auto">
                          <a:xfrm>
                            <a:off x="3878" y="-956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5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4196" y="-745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1059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0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4513" y="-713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96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619"/>
                        <wps:cNvCnPr>
                          <a:cxnSpLocks noChangeShapeType="1"/>
                        </wps:cNvCnPr>
                        <wps:spPr bwMode="auto">
                          <a:xfrm>
                            <a:off x="4830" y="-787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503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618"/>
                        <wps:cNvCnPr>
                          <a:cxnSpLocks noChangeShapeType="1"/>
                        </wps:cNvCnPr>
                        <wps:spPr bwMode="auto">
                          <a:xfrm>
                            <a:off x="5147" y="-1057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0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617"/>
                        <wps:cNvCnPr>
                          <a:cxnSpLocks noChangeShapeType="1"/>
                        </wps:cNvCnPr>
                        <wps:spPr bwMode="auto">
                          <a:xfrm>
                            <a:off x="5465" y="-1019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673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616"/>
                        <wps:cNvCnPr>
                          <a:cxnSpLocks noChangeShapeType="1"/>
                        </wps:cNvCnPr>
                        <wps:spPr bwMode="auto">
                          <a:xfrm>
                            <a:off x="5782" y="-1408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081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6099" y="-1623"/>
                            <a:ext cx="254" cy="19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" name="Line 614"/>
                        <wps:cNvCnPr>
                          <a:cxnSpLocks noChangeShapeType="1"/>
                        </wps:cNvCnPr>
                        <wps:spPr bwMode="auto">
                          <a:xfrm>
                            <a:off x="6416" y="-1499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899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6733" y="-1235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478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7051" y="-978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182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11"/>
                        <wps:cNvCnPr>
                          <a:cxnSpLocks noChangeShapeType="1"/>
                        </wps:cNvCnPr>
                        <wps:spPr bwMode="auto">
                          <a:xfrm>
                            <a:off x="7368" y="-690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06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0"/>
                        <wps:cNvCnPr>
                          <a:cxnSpLocks noChangeShapeType="1"/>
                        </wps:cNvCnPr>
                        <wps:spPr bwMode="auto">
                          <a:xfrm>
                            <a:off x="7685" y="-576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01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8002" y="-567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94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" name="Line 608"/>
                        <wps:cNvCnPr>
                          <a:cxnSpLocks noChangeShapeType="1"/>
                        </wps:cNvCnPr>
                        <wps:spPr bwMode="auto">
                          <a:xfrm>
                            <a:off x="8320" y="-565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852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3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8637" y="-569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99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4" name="Line 606"/>
                        <wps:cNvCnPr>
                          <a:cxnSpLocks noChangeShapeType="1"/>
                        </wps:cNvCnPr>
                        <wps:spPr bwMode="auto">
                          <a:xfrm>
                            <a:off x="8954" y="-559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91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5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3244" y="-3057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4112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Line 604"/>
                        <wps:cNvCnPr>
                          <a:cxnSpLocks noChangeShapeType="1"/>
                        </wps:cNvCnPr>
                        <wps:spPr bwMode="auto">
                          <a:xfrm>
                            <a:off x="3561" y="-1228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4005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Line 603"/>
                        <wps:cNvCnPr>
                          <a:cxnSpLocks noChangeShapeType="1"/>
                        </wps:cNvCnPr>
                        <wps:spPr bwMode="auto">
                          <a:xfrm>
                            <a:off x="3878" y="-959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4015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AutoShape 602"/>
                        <wps:cNvSpPr>
                          <a:spLocks/>
                        </wps:cNvSpPr>
                        <wps:spPr bwMode="auto">
                          <a:xfrm>
                            <a:off x="4195" y="-3646"/>
                            <a:ext cx="3744" cy="3069"/>
                          </a:xfrm>
                          <a:custGeom>
                            <a:avLst/>
                            <a:gdLst>
                              <a:gd name="T0" fmla="+- 0 4449 4196"/>
                              <a:gd name="T1" fmla="*/ T0 w 3744"/>
                              <a:gd name="T2" fmla="+- 0 -785 -3646"/>
                              <a:gd name="T3" fmla="*/ -785 h 3069"/>
                              <a:gd name="T4" fmla="+- 0 4196 4196"/>
                              <a:gd name="T5" fmla="*/ T4 w 3744"/>
                              <a:gd name="T6" fmla="+- 0 -785 -3646"/>
                              <a:gd name="T7" fmla="*/ -785 h 3069"/>
                              <a:gd name="T8" fmla="+- 0 4196 4196"/>
                              <a:gd name="T9" fmla="*/ T8 w 3744"/>
                              <a:gd name="T10" fmla="+- 0 -745 -3646"/>
                              <a:gd name="T11" fmla="*/ -745 h 3069"/>
                              <a:gd name="T12" fmla="+- 0 4449 4196"/>
                              <a:gd name="T13" fmla="*/ T12 w 3744"/>
                              <a:gd name="T14" fmla="+- 0 -745 -3646"/>
                              <a:gd name="T15" fmla="*/ -745 h 3069"/>
                              <a:gd name="T16" fmla="+- 0 4449 4196"/>
                              <a:gd name="T17" fmla="*/ T16 w 3744"/>
                              <a:gd name="T18" fmla="+- 0 -785 -3646"/>
                              <a:gd name="T19" fmla="*/ -785 h 3069"/>
                              <a:gd name="T20" fmla="+- 0 4767 4196"/>
                              <a:gd name="T21" fmla="*/ T20 w 3744"/>
                              <a:gd name="T22" fmla="+- 0 -951 -3646"/>
                              <a:gd name="T23" fmla="*/ -951 h 3069"/>
                              <a:gd name="T24" fmla="+- 0 4513 4196"/>
                              <a:gd name="T25" fmla="*/ T24 w 3744"/>
                              <a:gd name="T26" fmla="+- 0 -951 -3646"/>
                              <a:gd name="T27" fmla="*/ -951 h 3069"/>
                              <a:gd name="T28" fmla="+- 0 4513 4196"/>
                              <a:gd name="T29" fmla="*/ T28 w 3744"/>
                              <a:gd name="T30" fmla="+- 0 -715 -3646"/>
                              <a:gd name="T31" fmla="*/ -715 h 3069"/>
                              <a:gd name="T32" fmla="+- 0 4767 4196"/>
                              <a:gd name="T33" fmla="*/ T32 w 3744"/>
                              <a:gd name="T34" fmla="+- 0 -715 -3646"/>
                              <a:gd name="T35" fmla="*/ -715 h 3069"/>
                              <a:gd name="T36" fmla="+- 0 4767 4196"/>
                              <a:gd name="T37" fmla="*/ T36 w 3744"/>
                              <a:gd name="T38" fmla="+- 0 -951 -3646"/>
                              <a:gd name="T39" fmla="*/ -951 h 3069"/>
                              <a:gd name="T40" fmla="+- 0 5084 4196"/>
                              <a:gd name="T41" fmla="*/ T40 w 3744"/>
                              <a:gd name="T42" fmla="+- 0 -1575 -3646"/>
                              <a:gd name="T43" fmla="*/ -1575 h 3069"/>
                              <a:gd name="T44" fmla="+- 0 4830 4196"/>
                              <a:gd name="T45" fmla="*/ T44 w 3744"/>
                              <a:gd name="T46" fmla="+- 0 -1575 -3646"/>
                              <a:gd name="T47" fmla="*/ -1575 h 3069"/>
                              <a:gd name="T48" fmla="+- 0 4830 4196"/>
                              <a:gd name="T49" fmla="*/ T48 w 3744"/>
                              <a:gd name="T50" fmla="+- 0 -791 -3646"/>
                              <a:gd name="T51" fmla="*/ -791 h 3069"/>
                              <a:gd name="T52" fmla="+- 0 5084 4196"/>
                              <a:gd name="T53" fmla="*/ T52 w 3744"/>
                              <a:gd name="T54" fmla="+- 0 -791 -3646"/>
                              <a:gd name="T55" fmla="*/ -791 h 3069"/>
                              <a:gd name="T56" fmla="+- 0 5084 4196"/>
                              <a:gd name="T57" fmla="*/ T56 w 3744"/>
                              <a:gd name="T58" fmla="+- 0 -1575 -3646"/>
                              <a:gd name="T59" fmla="*/ -1575 h 3069"/>
                              <a:gd name="T60" fmla="+- 0 5401 4196"/>
                              <a:gd name="T61" fmla="*/ T60 w 3744"/>
                              <a:gd name="T62" fmla="+- 0 -1333 -3646"/>
                              <a:gd name="T63" fmla="*/ -1333 h 3069"/>
                              <a:gd name="T64" fmla="+- 0 5147 4196"/>
                              <a:gd name="T65" fmla="*/ T64 w 3744"/>
                              <a:gd name="T66" fmla="+- 0 -1333 -3646"/>
                              <a:gd name="T67" fmla="*/ -1333 h 3069"/>
                              <a:gd name="T68" fmla="+- 0 5147 4196"/>
                              <a:gd name="T69" fmla="*/ T68 w 3744"/>
                              <a:gd name="T70" fmla="+- 0 -1057 -3646"/>
                              <a:gd name="T71" fmla="*/ -1057 h 3069"/>
                              <a:gd name="T72" fmla="+- 0 5401 4196"/>
                              <a:gd name="T73" fmla="*/ T72 w 3744"/>
                              <a:gd name="T74" fmla="+- 0 -1057 -3646"/>
                              <a:gd name="T75" fmla="*/ -1057 h 3069"/>
                              <a:gd name="T76" fmla="+- 0 5401 4196"/>
                              <a:gd name="T77" fmla="*/ T76 w 3744"/>
                              <a:gd name="T78" fmla="+- 0 -1333 -3646"/>
                              <a:gd name="T79" fmla="*/ -1333 h 3069"/>
                              <a:gd name="T80" fmla="+- 0 5718 4196"/>
                              <a:gd name="T81" fmla="*/ T80 w 3744"/>
                              <a:gd name="T82" fmla="+- 0 -2105 -3646"/>
                              <a:gd name="T83" fmla="*/ -2105 h 3069"/>
                              <a:gd name="T84" fmla="+- 0 5465 4196"/>
                              <a:gd name="T85" fmla="*/ T84 w 3744"/>
                              <a:gd name="T86" fmla="+- 0 -2105 -3646"/>
                              <a:gd name="T87" fmla="*/ -2105 h 3069"/>
                              <a:gd name="T88" fmla="+- 0 5465 4196"/>
                              <a:gd name="T89" fmla="*/ T88 w 3744"/>
                              <a:gd name="T90" fmla="+- 0 -1024 -3646"/>
                              <a:gd name="T91" fmla="*/ -1024 h 3069"/>
                              <a:gd name="T92" fmla="+- 0 5718 4196"/>
                              <a:gd name="T93" fmla="*/ T92 w 3744"/>
                              <a:gd name="T94" fmla="+- 0 -1024 -3646"/>
                              <a:gd name="T95" fmla="*/ -1024 h 3069"/>
                              <a:gd name="T96" fmla="+- 0 5718 4196"/>
                              <a:gd name="T97" fmla="*/ T96 w 3744"/>
                              <a:gd name="T98" fmla="+- 0 -2105 -3646"/>
                              <a:gd name="T99" fmla="*/ -2105 h 3069"/>
                              <a:gd name="T100" fmla="+- 0 6036 4196"/>
                              <a:gd name="T101" fmla="*/ T100 w 3744"/>
                              <a:gd name="T102" fmla="+- 0 -3192 -3646"/>
                              <a:gd name="T103" fmla="*/ -3192 h 3069"/>
                              <a:gd name="T104" fmla="+- 0 5782 4196"/>
                              <a:gd name="T105" fmla="*/ T104 w 3744"/>
                              <a:gd name="T106" fmla="+- 0 -3192 -3646"/>
                              <a:gd name="T107" fmla="*/ -3192 h 3069"/>
                              <a:gd name="T108" fmla="+- 0 5782 4196"/>
                              <a:gd name="T109" fmla="*/ T108 w 3744"/>
                              <a:gd name="T110" fmla="+- 0 -1416 -3646"/>
                              <a:gd name="T111" fmla="*/ -1416 h 3069"/>
                              <a:gd name="T112" fmla="+- 0 6036 4196"/>
                              <a:gd name="T113" fmla="*/ T112 w 3744"/>
                              <a:gd name="T114" fmla="+- 0 -1416 -3646"/>
                              <a:gd name="T115" fmla="*/ -1416 h 3069"/>
                              <a:gd name="T116" fmla="+- 0 6036 4196"/>
                              <a:gd name="T117" fmla="*/ T116 w 3744"/>
                              <a:gd name="T118" fmla="+- 0 -3192 -3646"/>
                              <a:gd name="T119" fmla="*/ -3192 h 3069"/>
                              <a:gd name="T120" fmla="+- 0 6353 4196"/>
                              <a:gd name="T121" fmla="*/ T120 w 3744"/>
                              <a:gd name="T122" fmla="+- 0 -3646 -3646"/>
                              <a:gd name="T123" fmla="*/ -3646 h 3069"/>
                              <a:gd name="T124" fmla="+- 0 6099 4196"/>
                              <a:gd name="T125" fmla="*/ T124 w 3744"/>
                              <a:gd name="T126" fmla="+- 0 -3646 -3646"/>
                              <a:gd name="T127" fmla="*/ -3646 h 3069"/>
                              <a:gd name="T128" fmla="+- 0 6099 4196"/>
                              <a:gd name="T129" fmla="*/ T128 w 3744"/>
                              <a:gd name="T130" fmla="+- 0 -1622 -3646"/>
                              <a:gd name="T131" fmla="*/ -1622 h 3069"/>
                              <a:gd name="T132" fmla="+- 0 6353 4196"/>
                              <a:gd name="T133" fmla="*/ T132 w 3744"/>
                              <a:gd name="T134" fmla="+- 0 -1622 -3646"/>
                              <a:gd name="T135" fmla="*/ -1622 h 3069"/>
                              <a:gd name="T136" fmla="+- 0 6353 4196"/>
                              <a:gd name="T137" fmla="*/ T136 w 3744"/>
                              <a:gd name="T138" fmla="+- 0 -3646 -3646"/>
                              <a:gd name="T139" fmla="*/ -3646 h 3069"/>
                              <a:gd name="T140" fmla="+- 0 6670 4196"/>
                              <a:gd name="T141" fmla="*/ T140 w 3744"/>
                              <a:gd name="T142" fmla="+- 0 -2935 -3646"/>
                              <a:gd name="T143" fmla="*/ -2935 h 3069"/>
                              <a:gd name="T144" fmla="+- 0 6416 4196"/>
                              <a:gd name="T145" fmla="*/ T144 w 3744"/>
                              <a:gd name="T146" fmla="+- 0 -2935 -3646"/>
                              <a:gd name="T147" fmla="*/ -2935 h 3069"/>
                              <a:gd name="T148" fmla="+- 0 6416 4196"/>
                              <a:gd name="T149" fmla="*/ T148 w 3744"/>
                              <a:gd name="T150" fmla="+- 0 -1506 -3646"/>
                              <a:gd name="T151" fmla="*/ -1506 h 3069"/>
                              <a:gd name="T152" fmla="+- 0 6670 4196"/>
                              <a:gd name="T153" fmla="*/ T152 w 3744"/>
                              <a:gd name="T154" fmla="+- 0 -1506 -3646"/>
                              <a:gd name="T155" fmla="*/ -1506 h 3069"/>
                              <a:gd name="T156" fmla="+- 0 6670 4196"/>
                              <a:gd name="T157" fmla="*/ T156 w 3744"/>
                              <a:gd name="T158" fmla="+- 0 -2935 -3646"/>
                              <a:gd name="T159" fmla="*/ -2935 h 3069"/>
                              <a:gd name="T160" fmla="+- 0 6987 4196"/>
                              <a:gd name="T161" fmla="*/ T160 w 3744"/>
                              <a:gd name="T162" fmla="+- 0 -1879 -3646"/>
                              <a:gd name="T163" fmla="*/ -1879 h 3069"/>
                              <a:gd name="T164" fmla="+- 0 6733 4196"/>
                              <a:gd name="T165" fmla="*/ T164 w 3744"/>
                              <a:gd name="T166" fmla="+- 0 -1879 -3646"/>
                              <a:gd name="T167" fmla="*/ -1879 h 3069"/>
                              <a:gd name="T168" fmla="+- 0 6733 4196"/>
                              <a:gd name="T169" fmla="*/ T168 w 3744"/>
                              <a:gd name="T170" fmla="+- 0 -1239 -3646"/>
                              <a:gd name="T171" fmla="*/ -1239 h 3069"/>
                              <a:gd name="T172" fmla="+- 0 6987 4196"/>
                              <a:gd name="T173" fmla="*/ T172 w 3744"/>
                              <a:gd name="T174" fmla="+- 0 -1239 -3646"/>
                              <a:gd name="T175" fmla="*/ -1239 h 3069"/>
                              <a:gd name="T176" fmla="+- 0 6987 4196"/>
                              <a:gd name="T177" fmla="*/ T176 w 3744"/>
                              <a:gd name="T178" fmla="+- 0 -1879 -3646"/>
                              <a:gd name="T179" fmla="*/ -1879 h 3069"/>
                              <a:gd name="T180" fmla="+- 0 7304 4196"/>
                              <a:gd name="T181" fmla="*/ T180 w 3744"/>
                              <a:gd name="T182" fmla="+- 0 -1159 -3646"/>
                              <a:gd name="T183" fmla="*/ -1159 h 3069"/>
                              <a:gd name="T184" fmla="+- 0 7051 4196"/>
                              <a:gd name="T185" fmla="*/ T184 w 3744"/>
                              <a:gd name="T186" fmla="+- 0 -1159 -3646"/>
                              <a:gd name="T187" fmla="*/ -1159 h 3069"/>
                              <a:gd name="T188" fmla="+- 0 7051 4196"/>
                              <a:gd name="T189" fmla="*/ T188 w 3744"/>
                              <a:gd name="T190" fmla="+- 0 -980 -3646"/>
                              <a:gd name="T191" fmla="*/ -980 h 3069"/>
                              <a:gd name="T192" fmla="+- 0 7304 4196"/>
                              <a:gd name="T193" fmla="*/ T192 w 3744"/>
                              <a:gd name="T194" fmla="+- 0 -980 -3646"/>
                              <a:gd name="T195" fmla="*/ -980 h 3069"/>
                              <a:gd name="T196" fmla="+- 0 7304 4196"/>
                              <a:gd name="T197" fmla="*/ T196 w 3744"/>
                              <a:gd name="T198" fmla="+- 0 -1159 -3646"/>
                              <a:gd name="T199" fmla="*/ -1159 h 3069"/>
                              <a:gd name="T200" fmla="+- 0 7622 4196"/>
                              <a:gd name="T201" fmla="*/ T200 w 3744"/>
                              <a:gd name="T202" fmla="+- 0 -720 -3646"/>
                              <a:gd name="T203" fmla="*/ -720 h 3069"/>
                              <a:gd name="T204" fmla="+- 0 7368 4196"/>
                              <a:gd name="T205" fmla="*/ T204 w 3744"/>
                              <a:gd name="T206" fmla="+- 0 -720 -3646"/>
                              <a:gd name="T207" fmla="*/ -720 h 3069"/>
                              <a:gd name="T208" fmla="+- 0 7368 4196"/>
                              <a:gd name="T209" fmla="*/ T208 w 3744"/>
                              <a:gd name="T210" fmla="+- 0 -691 -3646"/>
                              <a:gd name="T211" fmla="*/ -691 h 3069"/>
                              <a:gd name="T212" fmla="+- 0 7622 4196"/>
                              <a:gd name="T213" fmla="*/ T212 w 3744"/>
                              <a:gd name="T214" fmla="+- 0 -691 -3646"/>
                              <a:gd name="T215" fmla="*/ -691 h 3069"/>
                              <a:gd name="T216" fmla="+- 0 7622 4196"/>
                              <a:gd name="T217" fmla="*/ T216 w 3744"/>
                              <a:gd name="T218" fmla="+- 0 -720 -3646"/>
                              <a:gd name="T219" fmla="*/ -720 h 3069"/>
                              <a:gd name="T220" fmla="+- 0 7939 4196"/>
                              <a:gd name="T221" fmla="*/ T220 w 3744"/>
                              <a:gd name="T222" fmla="+- 0 -600 -3646"/>
                              <a:gd name="T223" fmla="*/ -600 h 3069"/>
                              <a:gd name="T224" fmla="+- 0 7685 4196"/>
                              <a:gd name="T225" fmla="*/ T224 w 3744"/>
                              <a:gd name="T226" fmla="+- 0 -600 -3646"/>
                              <a:gd name="T227" fmla="*/ -600 h 3069"/>
                              <a:gd name="T228" fmla="+- 0 7685 4196"/>
                              <a:gd name="T229" fmla="*/ T228 w 3744"/>
                              <a:gd name="T230" fmla="+- 0 -577 -3646"/>
                              <a:gd name="T231" fmla="*/ -577 h 3069"/>
                              <a:gd name="T232" fmla="+- 0 7939 4196"/>
                              <a:gd name="T233" fmla="*/ T232 w 3744"/>
                              <a:gd name="T234" fmla="+- 0 -577 -3646"/>
                              <a:gd name="T235" fmla="*/ -577 h 3069"/>
                              <a:gd name="T236" fmla="+- 0 7939 4196"/>
                              <a:gd name="T237" fmla="*/ T236 w 3744"/>
                              <a:gd name="T238" fmla="+- 0 -600 -3646"/>
                              <a:gd name="T239" fmla="*/ -600 h 30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744" h="3069">
                                <a:moveTo>
                                  <a:pt x="253" y="2861"/>
                                </a:moveTo>
                                <a:lnTo>
                                  <a:pt x="0" y="2861"/>
                                </a:lnTo>
                                <a:lnTo>
                                  <a:pt x="0" y="2901"/>
                                </a:lnTo>
                                <a:lnTo>
                                  <a:pt x="253" y="2901"/>
                                </a:lnTo>
                                <a:lnTo>
                                  <a:pt x="253" y="2861"/>
                                </a:lnTo>
                                <a:moveTo>
                                  <a:pt x="571" y="2695"/>
                                </a:moveTo>
                                <a:lnTo>
                                  <a:pt x="317" y="2695"/>
                                </a:lnTo>
                                <a:lnTo>
                                  <a:pt x="317" y="2931"/>
                                </a:lnTo>
                                <a:lnTo>
                                  <a:pt x="571" y="2931"/>
                                </a:lnTo>
                                <a:lnTo>
                                  <a:pt x="571" y="2695"/>
                                </a:lnTo>
                                <a:moveTo>
                                  <a:pt x="888" y="2071"/>
                                </a:moveTo>
                                <a:lnTo>
                                  <a:pt x="634" y="2071"/>
                                </a:lnTo>
                                <a:lnTo>
                                  <a:pt x="634" y="2855"/>
                                </a:lnTo>
                                <a:lnTo>
                                  <a:pt x="888" y="2855"/>
                                </a:lnTo>
                                <a:lnTo>
                                  <a:pt x="888" y="2071"/>
                                </a:lnTo>
                                <a:moveTo>
                                  <a:pt x="1205" y="2313"/>
                                </a:moveTo>
                                <a:lnTo>
                                  <a:pt x="951" y="2313"/>
                                </a:lnTo>
                                <a:lnTo>
                                  <a:pt x="951" y="2589"/>
                                </a:lnTo>
                                <a:lnTo>
                                  <a:pt x="1205" y="2589"/>
                                </a:lnTo>
                                <a:lnTo>
                                  <a:pt x="1205" y="2313"/>
                                </a:lnTo>
                                <a:moveTo>
                                  <a:pt x="1522" y="1541"/>
                                </a:moveTo>
                                <a:lnTo>
                                  <a:pt x="1269" y="1541"/>
                                </a:lnTo>
                                <a:lnTo>
                                  <a:pt x="1269" y="2622"/>
                                </a:lnTo>
                                <a:lnTo>
                                  <a:pt x="1522" y="2622"/>
                                </a:lnTo>
                                <a:lnTo>
                                  <a:pt x="1522" y="1541"/>
                                </a:lnTo>
                                <a:moveTo>
                                  <a:pt x="1840" y="454"/>
                                </a:moveTo>
                                <a:lnTo>
                                  <a:pt x="1586" y="454"/>
                                </a:lnTo>
                                <a:lnTo>
                                  <a:pt x="1586" y="2230"/>
                                </a:lnTo>
                                <a:lnTo>
                                  <a:pt x="1840" y="2230"/>
                                </a:lnTo>
                                <a:lnTo>
                                  <a:pt x="1840" y="454"/>
                                </a:lnTo>
                                <a:moveTo>
                                  <a:pt x="2157" y="0"/>
                                </a:moveTo>
                                <a:lnTo>
                                  <a:pt x="1903" y="0"/>
                                </a:lnTo>
                                <a:lnTo>
                                  <a:pt x="1903" y="2024"/>
                                </a:lnTo>
                                <a:lnTo>
                                  <a:pt x="2157" y="2024"/>
                                </a:lnTo>
                                <a:lnTo>
                                  <a:pt x="2157" y="0"/>
                                </a:lnTo>
                                <a:moveTo>
                                  <a:pt x="2474" y="711"/>
                                </a:moveTo>
                                <a:lnTo>
                                  <a:pt x="2220" y="711"/>
                                </a:lnTo>
                                <a:lnTo>
                                  <a:pt x="2220" y="2140"/>
                                </a:lnTo>
                                <a:lnTo>
                                  <a:pt x="2474" y="2140"/>
                                </a:lnTo>
                                <a:lnTo>
                                  <a:pt x="2474" y="711"/>
                                </a:lnTo>
                                <a:moveTo>
                                  <a:pt x="2791" y="1767"/>
                                </a:moveTo>
                                <a:lnTo>
                                  <a:pt x="2537" y="1767"/>
                                </a:lnTo>
                                <a:lnTo>
                                  <a:pt x="2537" y="2407"/>
                                </a:lnTo>
                                <a:lnTo>
                                  <a:pt x="2791" y="2407"/>
                                </a:lnTo>
                                <a:lnTo>
                                  <a:pt x="2791" y="1767"/>
                                </a:lnTo>
                                <a:moveTo>
                                  <a:pt x="3108" y="2487"/>
                                </a:moveTo>
                                <a:lnTo>
                                  <a:pt x="2855" y="2487"/>
                                </a:lnTo>
                                <a:lnTo>
                                  <a:pt x="2855" y="2666"/>
                                </a:lnTo>
                                <a:lnTo>
                                  <a:pt x="3108" y="2666"/>
                                </a:lnTo>
                                <a:lnTo>
                                  <a:pt x="3108" y="2487"/>
                                </a:lnTo>
                                <a:moveTo>
                                  <a:pt x="3426" y="2926"/>
                                </a:moveTo>
                                <a:lnTo>
                                  <a:pt x="3172" y="2926"/>
                                </a:lnTo>
                                <a:lnTo>
                                  <a:pt x="3172" y="2955"/>
                                </a:lnTo>
                                <a:lnTo>
                                  <a:pt x="3426" y="2955"/>
                                </a:lnTo>
                                <a:lnTo>
                                  <a:pt x="3426" y="2926"/>
                                </a:lnTo>
                                <a:moveTo>
                                  <a:pt x="3743" y="3046"/>
                                </a:moveTo>
                                <a:lnTo>
                                  <a:pt x="3489" y="3046"/>
                                </a:lnTo>
                                <a:lnTo>
                                  <a:pt x="3489" y="3069"/>
                                </a:lnTo>
                                <a:lnTo>
                                  <a:pt x="3743" y="3069"/>
                                </a:lnTo>
                                <a:lnTo>
                                  <a:pt x="3743" y="3046"/>
                                </a:lnTo>
                              </a:path>
                            </a:pathLst>
                          </a:cu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Line 601"/>
                        <wps:cNvCnPr>
                          <a:cxnSpLocks noChangeShapeType="1"/>
                        </wps:cNvCnPr>
                        <wps:spPr bwMode="auto">
                          <a:xfrm>
                            <a:off x="8002" y="-575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8703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8320" y="-578"/>
                            <a:ext cx="253" cy="0"/>
                          </a:xfrm>
                          <a:prstGeom prst="line">
                            <a:avLst/>
                          </a:prstGeom>
                          <a:noFill/>
                          <a:ln w="8176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8637" y="-573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2660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" name="Line 598"/>
                        <wps:cNvCnPr>
                          <a:cxnSpLocks noChangeShapeType="1"/>
                        </wps:cNvCnPr>
                        <wps:spPr bwMode="auto">
                          <a:xfrm>
                            <a:off x="8954" y="-561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1723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" name="Freeform 597"/>
                        <wps:cNvSpPr>
                          <a:spLocks/>
                        </wps:cNvSpPr>
                        <wps:spPr bwMode="auto">
                          <a:xfrm>
                            <a:off x="3370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" name="Line 596"/>
                        <wps:cNvCnPr>
                          <a:cxnSpLocks noChangeShapeType="1"/>
                        </wps:cNvCnPr>
                        <wps:spPr bwMode="auto">
                          <a:xfrm>
                            <a:off x="3371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Freeform 595"/>
                        <wps:cNvSpPr>
                          <a:spLocks/>
                        </wps:cNvSpPr>
                        <wps:spPr bwMode="auto">
                          <a:xfrm>
                            <a:off x="4322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" name="Line 594"/>
                        <wps:cNvCnPr>
                          <a:cxnSpLocks noChangeShapeType="1"/>
                        </wps:cNvCnPr>
                        <wps:spPr bwMode="auto">
                          <a:xfrm>
                            <a:off x="4323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" name="Freeform 593"/>
                        <wps:cNvSpPr>
                          <a:spLocks/>
                        </wps:cNvSpPr>
                        <wps:spPr bwMode="auto">
                          <a:xfrm>
                            <a:off x="5274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Line 592"/>
                        <wps:cNvCnPr>
                          <a:cxnSpLocks noChangeShapeType="1"/>
                        </wps:cNvCnPr>
                        <wps:spPr bwMode="auto">
                          <a:xfrm>
                            <a:off x="5274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" name="Freeform 591"/>
                        <wps:cNvSpPr>
                          <a:spLocks/>
                        </wps:cNvSpPr>
                        <wps:spPr bwMode="auto">
                          <a:xfrm>
                            <a:off x="6225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Line 590"/>
                        <wps:cNvCnPr>
                          <a:cxnSpLocks noChangeShapeType="1"/>
                        </wps:cNvCnPr>
                        <wps:spPr bwMode="auto">
                          <a:xfrm>
                            <a:off x="6226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Freeform 589"/>
                        <wps:cNvSpPr>
                          <a:spLocks/>
                        </wps:cNvSpPr>
                        <wps:spPr bwMode="auto">
                          <a:xfrm>
                            <a:off x="7177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Line 588"/>
                        <wps:cNvCnPr>
                          <a:cxnSpLocks noChangeShapeType="1"/>
                        </wps:cNvCnPr>
                        <wps:spPr bwMode="auto">
                          <a:xfrm>
                            <a:off x="7178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Freeform 587"/>
                        <wps:cNvSpPr>
                          <a:spLocks/>
                        </wps:cNvSpPr>
                        <wps:spPr bwMode="auto">
                          <a:xfrm>
                            <a:off x="8129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8129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" name="Freeform 585"/>
                        <wps:cNvSpPr>
                          <a:spLocks/>
                        </wps:cNvSpPr>
                        <wps:spPr bwMode="auto">
                          <a:xfrm>
                            <a:off x="9080" y="-543"/>
                            <a:ext cx="2" cy="35"/>
                          </a:xfrm>
                          <a:custGeom>
                            <a:avLst/>
                            <a:gdLst>
                              <a:gd name="T0" fmla="+- 0 -542 -542"/>
                              <a:gd name="T1" fmla="*/ -542 h 35"/>
                              <a:gd name="T2" fmla="+- 0 -508 -542"/>
                              <a:gd name="T3" fmla="*/ -5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Line 584"/>
                        <wps:cNvCnPr>
                          <a:cxnSpLocks noChangeShapeType="1"/>
                        </wps:cNvCnPr>
                        <wps:spPr bwMode="auto">
                          <a:xfrm>
                            <a:off x="9081" y="-54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Freeform 583"/>
                        <wps:cNvSpPr>
                          <a:spLocks/>
                        </wps:cNvSpPr>
                        <wps:spPr bwMode="auto">
                          <a:xfrm>
                            <a:off x="2911" y="-543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" name="Line 582"/>
                        <wps:cNvCnPr>
                          <a:cxnSpLocks noChangeShapeType="1"/>
                        </wps:cNvCnPr>
                        <wps:spPr bwMode="auto">
                          <a:xfrm>
                            <a:off x="2946" y="-5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Freeform 581"/>
                        <wps:cNvSpPr>
                          <a:spLocks/>
                        </wps:cNvSpPr>
                        <wps:spPr bwMode="auto">
                          <a:xfrm>
                            <a:off x="2911" y="-96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2946" y="-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Freeform 579"/>
                        <wps:cNvSpPr>
                          <a:spLocks/>
                        </wps:cNvSpPr>
                        <wps:spPr bwMode="auto">
                          <a:xfrm>
                            <a:off x="2911" y="-1377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Line 578"/>
                        <wps:cNvCnPr>
                          <a:cxnSpLocks noChangeShapeType="1"/>
                        </wps:cNvCnPr>
                        <wps:spPr bwMode="auto">
                          <a:xfrm>
                            <a:off x="2946" y="-137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Freeform 577"/>
                        <wps:cNvSpPr>
                          <a:spLocks/>
                        </wps:cNvSpPr>
                        <wps:spPr bwMode="auto">
                          <a:xfrm>
                            <a:off x="2911" y="-1794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Line 576"/>
                        <wps:cNvCnPr>
                          <a:cxnSpLocks noChangeShapeType="1"/>
                        </wps:cNvCnPr>
                        <wps:spPr bwMode="auto">
                          <a:xfrm>
                            <a:off x="2946" y="-179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Freeform 575"/>
                        <wps:cNvSpPr>
                          <a:spLocks/>
                        </wps:cNvSpPr>
                        <wps:spPr bwMode="auto">
                          <a:xfrm>
                            <a:off x="2911" y="-2211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Line 574"/>
                        <wps:cNvCnPr>
                          <a:cxnSpLocks noChangeShapeType="1"/>
                        </wps:cNvCnPr>
                        <wps:spPr bwMode="auto">
                          <a:xfrm>
                            <a:off x="2946" y="-22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Freeform 573"/>
                        <wps:cNvSpPr>
                          <a:spLocks/>
                        </wps:cNvSpPr>
                        <wps:spPr bwMode="auto">
                          <a:xfrm>
                            <a:off x="2911" y="-2628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Line 572"/>
                        <wps:cNvCnPr>
                          <a:cxnSpLocks noChangeShapeType="1"/>
                        </wps:cNvCnPr>
                        <wps:spPr bwMode="auto">
                          <a:xfrm>
                            <a:off x="2946" y="-26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" name="Freeform 571"/>
                        <wps:cNvSpPr>
                          <a:spLocks/>
                        </wps:cNvSpPr>
                        <wps:spPr bwMode="auto">
                          <a:xfrm>
                            <a:off x="2911" y="-3045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Line 570"/>
                        <wps:cNvCnPr>
                          <a:cxnSpLocks noChangeShapeType="1"/>
                        </wps:cNvCnPr>
                        <wps:spPr bwMode="auto">
                          <a:xfrm>
                            <a:off x="2946" y="-304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1" name="Freeform 569"/>
                        <wps:cNvSpPr>
                          <a:spLocks/>
                        </wps:cNvSpPr>
                        <wps:spPr bwMode="auto">
                          <a:xfrm>
                            <a:off x="2911" y="-3463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2946" y="-34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AutoShape 567"/>
                        <wps:cNvSpPr>
                          <a:spLocks/>
                        </wps:cNvSpPr>
                        <wps:spPr bwMode="auto">
                          <a:xfrm>
                            <a:off x="2160" y="2510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-542 2510"/>
                              <a:gd name="T3" fmla="*/ -542 h 6653"/>
                              <a:gd name="T4" fmla="+- 0 2946 2160"/>
                              <a:gd name="T5" fmla="*/ T4 w 13392"/>
                              <a:gd name="T6" fmla="+- 0 -3801 2510"/>
                              <a:gd name="T7" fmla="*/ -3801 h 6653"/>
                              <a:gd name="T8" fmla="+- 0 9506 2160"/>
                              <a:gd name="T9" fmla="*/ T8 w 13392"/>
                              <a:gd name="T10" fmla="+- 0 -542 2510"/>
                              <a:gd name="T11" fmla="*/ -542 h 6653"/>
                              <a:gd name="T12" fmla="+- 0 9506 2160"/>
                              <a:gd name="T13" fmla="*/ T12 w 13392"/>
                              <a:gd name="T14" fmla="+- 0 -3801 2510"/>
                              <a:gd name="T15" fmla="*/ -3801 h 6653"/>
                              <a:gd name="T16" fmla="+- 0 2946 2160"/>
                              <a:gd name="T17" fmla="*/ T16 w 13392"/>
                              <a:gd name="T18" fmla="+- 0 -542 2510"/>
                              <a:gd name="T19" fmla="*/ -542 h 6653"/>
                              <a:gd name="T20" fmla="+- 0 9506 2160"/>
                              <a:gd name="T21" fmla="*/ T20 w 13392"/>
                              <a:gd name="T22" fmla="+- 0 -542 2510"/>
                              <a:gd name="T23" fmla="*/ -542 h 6653"/>
                              <a:gd name="T24" fmla="+- 0 2946 2160"/>
                              <a:gd name="T25" fmla="*/ T24 w 13392"/>
                              <a:gd name="T26" fmla="+- 0 -3801 2510"/>
                              <a:gd name="T27" fmla="*/ -3801 h 6653"/>
                              <a:gd name="T28" fmla="+- 0 9506 2160"/>
                              <a:gd name="T29" fmla="*/ T28 w 13392"/>
                              <a:gd name="T30" fmla="+- 0 -3801 2510"/>
                              <a:gd name="T31" fmla="*/ -3801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-3052"/>
                                </a:moveTo>
                                <a:lnTo>
                                  <a:pt x="786" y="-6311"/>
                                </a:lnTo>
                                <a:moveTo>
                                  <a:pt x="7346" y="-3052"/>
                                </a:moveTo>
                                <a:lnTo>
                                  <a:pt x="7346" y="-6311"/>
                                </a:lnTo>
                                <a:moveTo>
                                  <a:pt x="786" y="-3052"/>
                                </a:moveTo>
                                <a:lnTo>
                                  <a:pt x="7346" y="-3052"/>
                                </a:lnTo>
                                <a:moveTo>
                                  <a:pt x="786" y="-6311"/>
                                </a:moveTo>
                                <a:lnTo>
                                  <a:pt x="7346" y="-6311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Freeform 566"/>
                        <wps:cNvSpPr>
                          <a:spLocks/>
                        </wps:cNvSpPr>
                        <wps:spPr bwMode="auto">
                          <a:xfrm>
                            <a:off x="2994" y="-3753"/>
                            <a:ext cx="1398" cy="605"/>
                          </a:xfrm>
                          <a:custGeom>
                            <a:avLst/>
                            <a:gdLst>
                              <a:gd name="T0" fmla="+- 0 3014 2995"/>
                              <a:gd name="T1" fmla="*/ T0 w 1398"/>
                              <a:gd name="T2" fmla="+- 0 -3148 -3752"/>
                              <a:gd name="T3" fmla="*/ -3148 h 605"/>
                              <a:gd name="T4" fmla="+- 0 4372 2995"/>
                              <a:gd name="T5" fmla="*/ T4 w 1398"/>
                              <a:gd name="T6" fmla="+- 0 -3148 -3752"/>
                              <a:gd name="T7" fmla="*/ -3148 h 605"/>
                              <a:gd name="T8" fmla="+- 0 4386 2995"/>
                              <a:gd name="T9" fmla="*/ T8 w 1398"/>
                              <a:gd name="T10" fmla="+- 0 -3148 -3752"/>
                              <a:gd name="T11" fmla="*/ -3148 h 605"/>
                              <a:gd name="T12" fmla="+- 0 4392 2995"/>
                              <a:gd name="T13" fmla="*/ T12 w 1398"/>
                              <a:gd name="T14" fmla="+- 0 -3154 -3752"/>
                              <a:gd name="T15" fmla="*/ -3154 h 605"/>
                              <a:gd name="T16" fmla="+- 0 4392 2995"/>
                              <a:gd name="T17" fmla="*/ T16 w 1398"/>
                              <a:gd name="T18" fmla="+- 0 -3167 -3752"/>
                              <a:gd name="T19" fmla="*/ -3167 h 605"/>
                              <a:gd name="T20" fmla="+- 0 4392 2995"/>
                              <a:gd name="T21" fmla="*/ T20 w 1398"/>
                              <a:gd name="T22" fmla="+- 0 -3733 -3752"/>
                              <a:gd name="T23" fmla="*/ -3733 h 605"/>
                              <a:gd name="T24" fmla="+- 0 4392 2995"/>
                              <a:gd name="T25" fmla="*/ T24 w 1398"/>
                              <a:gd name="T26" fmla="+- 0 -3746 -3752"/>
                              <a:gd name="T27" fmla="*/ -3746 h 605"/>
                              <a:gd name="T28" fmla="+- 0 4386 2995"/>
                              <a:gd name="T29" fmla="*/ T28 w 1398"/>
                              <a:gd name="T30" fmla="+- 0 -3752 -3752"/>
                              <a:gd name="T31" fmla="*/ -3752 h 605"/>
                              <a:gd name="T32" fmla="+- 0 4372 2995"/>
                              <a:gd name="T33" fmla="*/ T32 w 1398"/>
                              <a:gd name="T34" fmla="+- 0 -3752 -3752"/>
                              <a:gd name="T35" fmla="*/ -3752 h 605"/>
                              <a:gd name="T36" fmla="+- 0 3014 2995"/>
                              <a:gd name="T37" fmla="*/ T36 w 1398"/>
                              <a:gd name="T38" fmla="+- 0 -3752 -3752"/>
                              <a:gd name="T39" fmla="*/ -3752 h 605"/>
                              <a:gd name="T40" fmla="+- 0 3001 2995"/>
                              <a:gd name="T41" fmla="*/ T40 w 1398"/>
                              <a:gd name="T42" fmla="+- 0 -3752 -3752"/>
                              <a:gd name="T43" fmla="*/ -3752 h 605"/>
                              <a:gd name="T44" fmla="+- 0 2995 2995"/>
                              <a:gd name="T45" fmla="*/ T44 w 1398"/>
                              <a:gd name="T46" fmla="+- 0 -3746 -3752"/>
                              <a:gd name="T47" fmla="*/ -3746 h 605"/>
                              <a:gd name="T48" fmla="+- 0 2995 2995"/>
                              <a:gd name="T49" fmla="*/ T48 w 1398"/>
                              <a:gd name="T50" fmla="+- 0 -3733 -3752"/>
                              <a:gd name="T51" fmla="*/ -3733 h 605"/>
                              <a:gd name="T52" fmla="+- 0 2995 2995"/>
                              <a:gd name="T53" fmla="*/ T52 w 1398"/>
                              <a:gd name="T54" fmla="+- 0 -3167 -3752"/>
                              <a:gd name="T55" fmla="*/ -3167 h 605"/>
                              <a:gd name="T56" fmla="+- 0 2995 2995"/>
                              <a:gd name="T57" fmla="*/ T56 w 1398"/>
                              <a:gd name="T58" fmla="+- 0 -3154 -3752"/>
                              <a:gd name="T59" fmla="*/ -3154 h 605"/>
                              <a:gd name="T60" fmla="+- 0 3001 2995"/>
                              <a:gd name="T61" fmla="*/ T60 w 1398"/>
                              <a:gd name="T62" fmla="+- 0 -3148 -3752"/>
                              <a:gd name="T63" fmla="*/ -3148 h 605"/>
                              <a:gd name="T64" fmla="+- 0 3014 2995"/>
                              <a:gd name="T65" fmla="*/ T64 w 1398"/>
                              <a:gd name="T66" fmla="+- 0 -3148 -3752"/>
                              <a:gd name="T67" fmla="*/ -3148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98" h="605">
                                <a:moveTo>
                                  <a:pt x="19" y="604"/>
                                </a:moveTo>
                                <a:lnTo>
                                  <a:pt x="1377" y="604"/>
                                </a:lnTo>
                                <a:lnTo>
                                  <a:pt x="1391" y="604"/>
                                </a:lnTo>
                                <a:lnTo>
                                  <a:pt x="1397" y="598"/>
                                </a:lnTo>
                                <a:lnTo>
                                  <a:pt x="1397" y="585"/>
                                </a:lnTo>
                                <a:lnTo>
                                  <a:pt x="1397" y="19"/>
                                </a:lnTo>
                                <a:lnTo>
                                  <a:pt x="1397" y="6"/>
                                </a:lnTo>
                                <a:lnTo>
                                  <a:pt x="1391" y="0"/>
                                </a:lnTo>
                                <a:lnTo>
                                  <a:pt x="1377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9"/>
                                </a:lnTo>
                                <a:lnTo>
                                  <a:pt x="0" y="585"/>
                                </a:lnTo>
                                <a:lnTo>
                                  <a:pt x="0" y="598"/>
                                </a:lnTo>
                                <a:lnTo>
                                  <a:pt x="6" y="604"/>
                                </a:lnTo>
                                <a:lnTo>
                                  <a:pt x="19" y="6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Line 565"/>
                        <wps:cNvCnPr>
                          <a:cxnSpLocks noChangeShapeType="1"/>
                        </wps:cNvCnPr>
                        <wps:spPr bwMode="auto">
                          <a:xfrm>
                            <a:off x="3034" y="-367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Line 564"/>
                        <wps:cNvCnPr>
                          <a:cxnSpLocks noChangeShapeType="1"/>
                        </wps:cNvCnPr>
                        <wps:spPr bwMode="auto">
                          <a:xfrm>
                            <a:off x="3034" y="-3529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7" name="Line 563"/>
                        <wps:cNvCnPr>
                          <a:cxnSpLocks noChangeShapeType="1"/>
                        </wps:cNvCnPr>
                        <wps:spPr bwMode="auto">
                          <a:xfrm>
                            <a:off x="3034" y="-3385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562"/>
                        <wps:cNvCnPr>
                          <a:cxnSpLocks noChangeShapeType="1"/>
                        </wps:cNvCnPr>
                        <wps:spPr bwMode="auto">
                          <a:xfrm>
                            <a:off x="3034" y="-3242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Freeform 561"/>
                        <wps:cNvSpPr>
                          <a:spLocks/>
                        </wps:cNvSpPr>
                        <wps:spPr bwMode="auto">
                          <a:xfrm>
                            <a:off x="9506" y="-691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Line 560"/>
                        <wps:cNvCnPr>
                          <a:cxnSpLocks noChangeShapeType="1"/>
                        </wps:cNvCnPr>
                        <wps:spPr bwMode="auto">
                          <a:xfrm>
                            <a:off x="9506" y="-690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Freeform 559"/>
                        <wps:cNvSpPr>
                          <a:spLocks/>
                        </wps:cNvSpPr>
                        <wps:spPr bwMode="auto">
                          <a:xfrm>
                            <a:off x="9506" y="-1097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" name="Line 558"/>
                        <wps:cNvCnPr>
                          <a:cxnSpLocks noChangeShapeType="1"/>
                        </wps:cNvCnPr>
                        <wps:spPr bwMode="auto">
                          <a:xfrm>
                            <a:off x="9506" y="-1096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3" name="Freeform 557"/>
                        <wps:cNvSpPr>
                          <a:spLocks/>
                        </wps:cNvSpPr>
                        <wps:spPr bwMode="auto">
                          <a:xfrm>
                            <a:off x="9506" y="-1503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Line 556"/>
                        <wps:cNvCnPr>
                          <a:cxnSpLocks noChangeShapeType="1"/>
                        </wps:cNvCnPr>
                        <wps:spPr bwMode="auto">
                          <a:xfrm>
                            <a:off x="9506" y="-1502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Freeform 555"/>
                        <wps:cNvSpPr>
                          <a:spLocks/>
                        </wps:cNvSpPr>
                        <wps:spPr bwMode="auto">
                          <a:xfrm>
                            <a:off x="9506" y="-1909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Line 554"/>
                        <wps:cNvCnPr>
                          <a:cxnSpLocks noChangeShapeType="1"/>
                        </wps:cNvCnPr>
                        <wps:spPr bwMode="auto">
                          <a:xfrm>
                            <a:off x="9506" y="-1908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Freeform 553"/>
                        <wps:cNvSpPr>
                          <a:spLocks/>
                        </wps:cNvSpPr>
                        <wps:spPr bwMode="auto">
                          <a:xfrm>
                            <a:off x="9506" y="-2315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Line 552"/>
                        <wps:cNvCnPr>
                          <a:cxnSpLocks noChangeShapeType="1"/>
                        </wps:cNvCnPr>
                        <wps:spPr bwMode="auto">
                          <a:xfrm>
                            <a:off x="9506" y="-2314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9" name="Freeform 551"/>
                        <wps:cNvSpPr>
                          <a:spLocks/>
                        </wps:cNvSpPr>
                        <wps:spPr bwMode="auto">
                          <a:xfrm>
                            <a:off x="9506" y="-2721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Line 550"/>
                        <wps:cNvCnPr>
                          <a:cxnSpLocks noChangeShapeType="1"/>
                        </wps:cNvCnPr>
                        <wps:spPr bwMode="auto">
                          <a:xfrm>
                            <a:off x="9506" y="-2720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Freeform 549"/>
                        <wps:cNvSpPr>
                          <a:spLocks/>
                        </wps:cNvSpPr>
                        <wps:spPr bwMode="auto">
                          <a:xfrm>
                            <a:off x="9506" y="-3127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9506" y="-3126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3" name="Freeform 547"/>
                        <wps:cNvSpPr>
                          <a:spLocks/>
                        </wps:cNvSpPr>
                        <wps:spPr bwMode="auto">
                          <a:xfrm>
                            <a:off x="9506" y="-3533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Line 546"/>
                        <wps:cNvCnPr>
                          <a:cxnSpLocks noChangeShapeType="1"/>
                        </wps:cNvCnPr>
                        <wps:spPr bwMode="auto">
                          <a:xfrm>
                            <a:off x="9506" y="-3532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5" name="Freeform 545"/>
                        <wps:cNvSpPr>
                          <a:spLocks/>
                        </wps:cNvSpPr>
                        <wps:spPr bwMode="auto">
                          <a:xfrm>
                            <a:off x="3370" y="-3654"/>
                            <a:ext cx="5711" cy="2963"/>
                          </a:xfrm>
                          <a:custGeom>
                            <a:avLst/>
                            <a:gdLst>
                              <a:gd name="T0" fmla="+- 0 3371 3371"/>
                              <a:gd name="T1" fmla="*/ T0 w 5711"/>
                              <a:gd name="T2" fmla="+- 0 -736 -3653"/>
                              <a:gd name="T3" fmla="*/ -736 h 2963"/>
                              <a:gd name="T4" fmla="+- 0 3688 3371"/>
                              <a:gd name="T5" fmla="*/ T4 w 5711"/>
                              <a:gd name="T6" fmla="+- 0 -736 -3653"/>
                              <a:gd name="T7" fmla="*/ -736 h 2963"/>
                              <a:gd name="T8" fmla="+- 0 4005 3371"/>
                              <a:gd name="T9" fmla="*/ T8 w 5711"/>
                              <a:gd name="T10" fmla="+- 0 -736 -3653"/>
                              <a:gd name="T11" fmla="*/ -736 h 2963"/>
                              <a:gd name="T12" fmla="+- 0 4323 3371"/>
                              <a:gd name="T13" fmla="*/ T12 w 5711"/>
                              <a:gd name="T14" fmla="+- 0 -1005 -3653"/>
                              <a:gd name="T15" fmla="*/ -1005 h 2963"/>
                              <a:gd name="T16" fmla="+- 0 4640 3371"/>
                              <a:gd name="T17" fmla="*/ T16 w 5711"/>
                              <a:gd name="T18" fmla="+- 0 -1809 -3653"/>
                              <a:gd name="T19" fmla="*/ -1809 h 2963"/>
                              <a:gd name="T20" fmla="+- 0 4957 3371"/>
                              <a:gd name="T21" fmla="*/ T20 w 5711"/>
                              <a:gd name="T22" fmla="+- 0 -3159 -3653"/>
                              <a:gd name="T23" fmla="*/ -3159 h 2963"/>
                              <a:gd name="T24" fmla="+- 0 5274 3371"/>
                              <a:gd name="T25" fmla="*/ T24 w 5711"/>
                              <a:gd name="T26" fmla="+- 0 -2184 -3653"/>
                              <a:gd name="T27" fmla="*/ -2184 h 2963"/>
                              <a:gd name="T28" fmla="+- 0 5591 3371"/>
                              <a:gd name="T29" fmla="*/ T28 w 5711"/>
                              <a:gd name="T30" fmla="+- 0 -3212 -3653"/>
                              <a:gd name="T31" fmla="*/ -3212 h 2963"/>
                              <a:gd name="T32" fmla="+- 0 5909 3371"/>
                              <a:gd name="T33" fmla="*/ T32 w 5711"/>
                              <a:gd name="T34" fmla="+- 0 -3653 -3653"/>
                              <a:gd name="T35" fmla="*/ -3653 h 2963"/>
                              <a:gd name="T36" fmla="+- 0 6226 3371"/>
                              <a:gd name="T37" fmla="*/ T36 w 5711"/>
                              <a:gd name="T38" fmla="+- 0 -2822 -3653"/>
                              <a:gd name="T39" fmla="*/ -2822 h 2963"/>
                              <a:gd name="T40" fmla="+- 0 6543 3371"/>
                              <a:gd name="T41" fmla="*/ T40 w 5711"/>
                              <a:gd name="T42" fmla="+- 0 -1635 -3653"/>
                              <a:gd name="T43" fmla="*/ -1635 h 2963"/>
                              <a:gd name="T44" fmla="+- 0 6860 3371"/>
                              <a:gd name="T45" fmla="*/ T44 w 5711"/>
                              <a:gd name="T46" fmla="+- 0 -934 -3653"/>
                              <a:gd name="T47" fmla="*/ -934 h 2963"/>
                              <a:gd name="T48" fmla="+- 0 7178 3371"/>
                              <a:gd name="T49" fmla="*/ T48 w 5711"/>
                              <a:gd name="T50" fmla="+- 0 -731 -3653"/>
                              <a:gd name="T51" fmla="*/ -731 h 2963"/>
                              <a:gd name="T52" fmla="+- 0 7495 3371"/>
                              <a:gd name="T53" fmla="*/ T52 w 5711"/>
                              <a:gd name="T54" fmla="+- 0 -720 -3653"/>
                              <a:gd name="T55" fmla="*/ -720 h 2963"/>
                              <a:gd name="T56" fmla="+- 0 7812 3371"/>
                              <a:gd name="T57" fmla="*/ T56 w 5711"/>
                              <a:gd name="T58" fmla="+- 0 -707 -3653"/>
                              <a:gd name="T59" fmla="*/ -707 h 2963"/>
                              <a:gd name="T60" fmla="+- 0 8129 3371"/>
                              <a:gd name="T61" fmla="*/ T60 w 5711"/>
                              <a:gd name="T62" fmla="+- 0 -694 -3653"/>
                              <a:gd name="T63" fmla="*/ -694 h 2963"/>
                              <a:gd name="T64" fmla="+- 0 8447 3371"/>
                              <a:gd name="T65" fmla="*/ T64 w 5711"/>
                              <a:gd name="T66" fmla="+- 0 -690 -3653"/>
                              <a:gd name="T67" fmla="*/ -690 h 2963"/>
                              <a:gd name="T68" fmla="+- 0 8764 3371"/>
                              <a:gd name="T69" fmla="*/ T68 w 5711"/>
                              <a:gd name="T70" fmla="+- 0 -690 -3653"/>
                              <a:gd name="T71" fmla="*/ -690 h 2963"/>
                              <a:gd name="T72" fmla="+- 0 9081 3371"/>
                              <a:gd name="T73" fmla="*/ T72 w 5711"/>
                              <a:gd name="T74" fmla="+- 0 -690 -3653"/>
                              <a:gd name="T75" fmla="*/ -690 h 29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711" h="2963">
                                <a:moveTo>
                                  <a:pt x="0" y="2917"/>
                                </a:moveTo>
                                <a:lnTo>
                                  <a:pt x="317" y="2917"/>
                                </a:lnTo>
                                <a:lnTo>
                                  <a:pt x="634" y="2917"/>
                                </a:lnTo>
                                <a:lnTo>
                                  <a:pt x="952" y="2648"/>
                                </a:lnTo>
                                <a:lnTo>
                                  <a:pt x="1269" y="1844"/>
                                </a:lnTo>
                                <a:lnTo>
                                  <a:pt x="1586" y="494"/>
                                </a:lnTo>
                                <a:lnTo>
                                  <a:pt x="1903" y="1469"/>
                                </a:lnTo>
                                <a:lnTo>
                                  <a:pt x="2220" y="441"/>
                                </a:lnTo>
                                <a:lnTo>
                                  <a:pt x="2538" y="0"/>
                                </a:lnTo>
                                <a:lnTo>
                                  <a:pt x="2855" y="831"/>
                                </a:lnTo>
                                <a:lnTo>
                                  <a:pt x="3172" y="2018"/>
                                </a:lnTo>
                                <a:lnTo>
                                  <a:pt x="3489" y="2719"/>
                                </a:lnTo>
                                <a:lnTo>
                                  <a:pt x="3807" y="2922"/>
                                </a:lnTo>
                                <a:lnTo>
                                  <a:pt x="4124" y="2933"/>
                                </a:lnTo>
                                <a:lnTo>
                                  <a:pt x="4441" y="2946"/>
                                </a:lnTo>
                                <a:lnTo>
                                  <a:pt x="4758" y="2959"/>
                                </a:lnTo>
                                <a:lnTo>
                                  <a:pt x="5076" y="2963"/>
                                </a:lnTo>
                                <a:lnTo>
                                  <a:pt x="5393" y="2963"/>
                                </a:lnTo>
                                <a:lnTo>
                                  <a:pt x="5710" y="2963"/>
                                </a:lnTo>
                              </a:path>
                            </a:pathLst>
                          </a:custGeom>
                          <a:noFill/>
                          <a:ln w="93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Freeform 544"/>
                        <wps:cNvSpPr>
                          <a:spLocks/>
                        </wps:cNvSpPr>
                        <wps:spPr bwMode="auto">
                          <a:xfrm>
                            <a:off x="3370" y="-738"/>
                            <a:ext cx="5711" cy="30"/>
                          </a:xfrm>
                          <a:custGeom>
                            <a:avLst/>
                            <a:gdLst>
                              <a:gd name="T0" fmla="+- 0 3371 3371"/>
                              <a:gd name="T1" fmla="*/ T0 w 5711"/>
                              <a:gd name="T2" fmla="+- 0 -708 -737"/>
                              <a:gd name="T3" fmla="*/ -708 h 30"/>
                              <a:gd name="T4" fmla="+- 0 3688 3371"/>
                              <a:gd name="T5" fmla="*/ T4 w 5711"/>
                              <a:gd name="T6" fmla="+- 0 -714 -737"/>
                              <a:gd name="T7" fmla="*/ -714 h 30"/>
                              <a:gd name="T8" fmla="+- 0 4005 3371"/>
                              <a:gd name="T9" fmla="*/ T8 w 5711"/>
                              <a:gd name="T10" fmla="+- 0 -718 -737"/>
                              <a:gd name="T11" fmla="*/ -718 h 30"/>
                              <a:gd name="T12" fmla="+- 0 4323 3371"/>
                              <a:gd name="T13" fmla="*/ T12 w 5711"/>
                              <a:gd name="T14" fmla="+- 0 -720 -737"/>
                              <a:gd name="T15" fmla="*/ -720 h 30"/>
                              <a:gd name="T16" fmla="+- 0 4640 3371"/>
                              <a:gd name="T17" fmla="*/ T16 w 5711"/>
                              <a:gd name="T18" fmla="+- 0 -721 -737"/>
                              <a:gd name="T19" fmla="*/ -721 h 30"/>
                              <a:gd name="T20" fmla="+- 0 4957 3371"/>
                              <a:gd name="T21" fmla="*/ T20 w 5711"/>
                              <a:gd name="T22" fmla="+- 0 -724 -737"/>
                              <a:gd name="T23" fmla="*/ -724 h 30"/>
                              <a:gd name="T24" fmla="+- 0 5274 3371"/>
                              <a:gd name="T25" fmla="*/ T24 w 5711"/>
                              <a:gd name="T26" fmla="+- 0 -727 -737"/>
                              <a:gd name="T27" fmla="*/ -727 h 30"/>
                              <a:gd name="T28" fmla="+- 0 5591 3371"/>
                              <a:gd name="T29" fmla="*/ T28 w 5711"/>
                              <a:gd name="T30" fmla="+- 0 -729 -737"/>
                              <a:gd name="T31" fmla="*/ -729 h 30"/>
                              <a:gd name="T32" fmla="+- 0 5909 3371"/>
                              <a:gd name="T33" fmla="*/ T32 w 5711"/>
                              <a:gd name="T34" fmla="+- 0 -732 -737"/>
                              <a:gd name="T35" fmla="*/ -732 h 30"/>
                              <a:gd name="T36" fmla="+- 0 6226 3371"/>
                              <a:gd name="T37" fmla="*/ T36 w 5711"/>
                              <a:gd name="T38" fmla="+- 0 -734 -737"/>
                              <a:gd name="T39" fmla="*/ -734 h 30"/>
                              <a:gd name="T40" fmla="+- 0 6543 3371"/>
                              <a:gd name="T41" fmla="*/ T40 w 5711"/>
                              <a:gd name="T42" fmla="+- 0 -736 -737"/>
                              <a:gd name="T43" fmla="*/ -736 h 30"/>
                              <a:gd name="T44" fmla="+- 0 6860 3371"/>
                              <a:gd name="T45" fmla="*/ T44 w 5711"/>
                              <a:gd name="T46" fmla="+- 0 -737 -737"/>
                              <a:gd name="T47" fmla="*/ -737 h 30"/>
                              <a:gd name="T48" fmla="+- 0 7178 3371"/>
                              <a:gd name="T49" fmla="*/ T48 w 5711"/>
                              <a:gd name="T50" fmla="+- 0 -737 -737"/>
                              <a:gd name="T51" fmla="*/ -737 h 30"/>
                              <a:gd name="T52" fmla="+- 0 7495 3371"/>
                              <a:gd name="T53" fmla="*/ T52 w 5711"/>
                              <a:gd name="T54" fmla="+- 0 -737 -737"/>
                              <a:gd name="T55" fmla="*/ -737 h 30"/>
                              <a:gd name="T56" fmla="+- 0 7812 3371"/>
                              <a:gd name="T57" fmla="*/ T56 w 5711"/>
                              <a:gd name="T58" fmla="+- 0 -737 -737"/>
                              <a:gd name="T59" fmla="*/ -737 h 30"/>
                              <a:gd name="T60" fmla="+- 0 8129 3371"/>
                              <a:gd name="T61" fmla="*/ T60 w 5711"/>
                              <a:gd name="T62" fmla="+- 0 -737 -737"/>
                              <a:gd name="T63" fmla="*/ -737 h 30"/>
                              <a:gd name="T64" fmla="+- 0 8447 3371"/>
                              <a:gd name="T65" fmla="*/ T64 w 5711"/>
                              <a:gd name="T66" fmla="+- 0 -737 -737"/>
                              <a:gd name="T67" fmla="*/ -737 h 30"/>
                              <a:gd name="T68" fmla="+- 0 8764 3371"/>
                              <a:gd name="T69" fmla="*/ T68 w 5711"/>
                              <a:gd name="T70" fmla="+- 0 -737 -737"/>
                              <a:gd name="T71" fmla="*/ -737 h 30"/>
                              <a:gd name="T72" fmla="+- 0 9081 3371"/>
                              <a:gd name="T73" fmla="*/ T72 w 5711"/>
                              <a:gd name="T74" fmla="+- 0 -737 -737"/>
                              <a:gd name="T75" fmla="*/ -737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711" h="30">
                                <a:moveTo>
                                  <a:pt x="0" y="29"/>
                                </a:moveTo>
                                <a:lnTo>
                                  <a:pt x="317" y="23"/>
                                </a:lnTo>
                                <a:lnTo>
                                  <a:pt x="634" y="19"/>
                                </a:lnTo>
                                <a:lnTo>
                                  <a:pt x="952" y="17"/>
                                </a:lnTo>
                                <a:lnTo>
                                  <a:pt x="1269" y="16"/>
                                </a:lnTo>
                                <a:lnTo>
                                  <a:pt x="1586" y="13"/>
                                </a:lnTo>
                                <a:lnTo>
                                  <a:pt x="1903" y="10"/>
                                </a:lnTo>
                                <a:lnTo>
                                  <a:pt x="2220" y="8"/>
                                </a:lnTo>
                                <a:lnTo>
                                  <a:pt x="2538" y="5"/>
                                </a:lnTo>
                                <a:lnTo>
                                  <a:pt x="2855" y="3"/>
                                </a:lnTo>
                                <a:lnTo>
                                  <a:pt x="3172" y="1"/>
                                </a:lnTo>
                                <a:lnTo>
                                  <a:pt x="3489" y="0"/>
                                </a:lnTo>
                                <a:lnTo>
                                  <a:pt x="3807" y="0"/>
                                </a:lnTo>
                                <a:lnTo>
                                  <a:pt x="4124" y="0"/>
                                </a:lnTo>
                                <a:lnTo>
                                  <a:pt x="4441" y="0"/>
                                </a:lnTo>
                                <a:lnTo>
                                  <a:pt x="4758" y="0"/>
                                </a:lnTo>
                                <a:lnTo>
                                  <a:pt x="5076" y="0"/>
                                </a:lnTo>
                                <a:lnTo>
                                  <a:pt x="5393" y="0"/>
                                </a:lnTo>
                                <a:lnTo>
                                  <a:pt x="5710" y="0"/>
                                </a:lnTo>
                              </a:path>
                            </a:pathLst>
                          </a:custGeom>
                          <a:noFill/>
                          <a:ln w="933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AutoShape 543"/>
                        <wps:cNvSpPr>
                          <a:spLocks/>
                        </wps:cNvSpPr>
                        <wps:spPr bwMode="auto">
                          <a:xfrm>
                            <a:off x="2160" y="2510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-542 2510"/>
                              <a:gd name="T3" fmla="*/ -542 h 6653"/>
                              <a:gd name="T4" fmla="+- 0 2946 2160"/>
                              <a:gd name="T5" fmla="*/ T4 w 13392"/>
                              <a:gd name="T6" fmla="+- 0 -3801 2510"/>
                              <a:gd name="T7" fmla="*/ -3801 h 6653"/>
                              <a:gd name="T8" fmla="+- 0 9506 2160"/>
                              <a:gd name="T9" fmla="*/ T8 w 13392"/>
                              <a:gd name="T10" fmla="+- 0 -542 2510"/>
                              <a:gd name="T11" fmla="*/ -542 h 6653"/>
                              <a:gd name="T12" fmla="+- 0 9506 2160"/>
                              <a:gd name="T13" fmla="*/ T12 w 13392"/>
                              <a:gd name="T14" fmla="+- 0 -3801 2510"/>
                              <a:gd name="T15" fmla="*/ -3801 h 6653"/>
                              <a:gd name="T16" fmla="+- 0 2946 2160"/>
                              <a:gd name="T17" fmla="*/ T16 w 13392"/>
                              <a:gd name="T18" fmla="+- 0 -542 2510"/>
                              <a:gd name="T19" fmla="*/ -542 h 6653"/>
                              <a:gd name="T20" fmla="+- 0 9506 2160"/>
                              <a:gd name="T21" fmla="*/ T20 w 13392"/>
                              <a:gd name="T22" fmla="+- 0 -542 2510"/>
                              <a:gd name="T23" fmla="*/ -542 h 6653"/>
                              <a:gd name="T24" fmla="+- 0 2946 2160"/>
                              <a:gd name="T25" fmla="*/ T24 w 13392"/>
                              <a:gd name="T26" fmla="+- 0 -3801 2510"/>
                              <a:gd name="T27" fmla="*/ -3801 h 6653"/>
                              <a:gd name="T28" fmla="+- 0 9506 2160"/>
                              <a:gd name="T29" fmla="*/ T28 w 13392"/>
                              <a:gd name="T30" fmla="+- 0 -3801 2510"/>
                              <a:gd name="T31" fmla="*/ -3801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-3052"/>
                                </a:moveTo>
                                <a:lnTo>
                                  <a:pt x="786" y="-6311"/>
                                </a:lnTo>
                                <a:moveTo>
                                  <a:pt x="7346" y="-3052"/>
                                </a:moveTo>
                                <a:lnTo>
                                  <a:pt x="7346" y="-6311"/>
                                </a:lnTo>
                                <a:moveTo>
                                  <a:pt x="786" y="-3052"/>
                                </a:moveTo>
                                <a:lnTo>
                                  <a:pt x="7346" y="-3052"/>
                                </a:lnTo>
                                <a:moveTo>
                                  <a:pt x="786" y="-6311"/>
                                </a:moveTo>
                                <a:lnTo>
                                  <a:pt x="7346" y="-6311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Freeform 542"/>
                        <wps:cNvSpPr>
                          <a:spLocks/>
                        </wps:cNvSpPr>
                        <wps:spPr bwMode="auto">
                          <a:xfrm>
                            <a:off x="8394" y="-3753"/>
                            <a:ext cx="1063" cy="317"/>
                          </a:xfrm>
                          <a:custGeom>
                            <a:avLst/>
                            <a:gdLst>
                              <a:gd name="T0" fmla="+- 0 9451 8395"/>
                              <a:gd name="T1" fmla="*/ T0 w 1063"/>
                              <a:gd name="T2" fmla="+- 0 -3752 -3752"/>
                              <a:gd name="T3" fmla="*/ -3752 h 317"/>
                              <a:gd name="T4" fmla="+- 0 8401 8395"/>
                              <a:gd name="T5" fmla="*/ T4 w 1063"/>
                              <a:gd name="T6" fmla="+- 0 -3752 -3752"/>
                              <a:gd name="T7" fmla="*/ -3752 h 317"/>
                              <a:gd name="T8" fmla="+- 0 8395 8395"/>
                              <a:gd name="T9" fmla="*/ T8 w 1063"/>
                              <a:gd name="T10" fmla="+- 0 -3746 -3752"/>
                              <a:gd name="T11" fmla="*/ -3746 h 317"/>
                              <a:gd name="T12" fmla="+- 0 8395 8395"/>
                              <a:gd name="T13" fmla="*/ T12 w 1063"/>
                              <a:gd name="T14" fmla="+- 0 -3442 -3752"/>
                              <a:gd name="T15" fmla="*/ -3442 h 317"/>
                              <a:gd name="T16" fmla="+- 0 8401 8395"/>
                              <a:gd name="T17" fmla="*/ T16 w 1063"/>
                              <a:gd name="T18" fmla="+- 0 -3435 -3752"/>
                              <a:gd name="T19" fmla="*/ -3435 h 317"/>
                              <a:gd name="T20" fmla="+- 0 9451 8395"/>
                              <a:gd name="T21" fmla="*/ T20 w 1063"/>
                              <a:gd name="T22" fmla="+- 0 -3435 -3752"/>
                              <a:gd name="T23" fmla="*/ -3435 h 317"/>
                              <a:gd name="T24" fmla="+- 0 9457 8395"/>
                              <a:gd name="T25" fmla="*/ T24 w 1063"/>
                              <a:gd name="T26" fmla="+- 0 -3442 -3752"/>
                              <a:gd name="T27" fmla="*/ -3442 h 317"/>
                              <a:gd name="T28" fmla="+- 0 9457 8395"/>
                              <a:gd name="T29" fmla="*/ T28 w 1063"/>
                              <a:gd name="T30" fmla="+- 0 -3746 -3752"/>
                              <a:gd name="T31" fmla="*/ -3746 h 317"/>
                              <a:gd name="T32" fmla="+- 0 9451 8395"/>
                              <a:gd name="T33" fmla="*/ T32 w 1063"/>
                              <a:gd name="T34" fmla="+- 0 -3752 -3752"/>
                              <a:gd name="T35" fmla="*/ -3752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3" h="317">
                                <a:moveTo>
                                  <a:pt x="1056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6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056" y="317"/>
                                </a:lnTo>
                                <a:lnTo>
                                  <a:pt x="1062" y="310"/>
                                </a:lnTo>
                                <a:lnTo>
                                  <a:pt x="1062" y="6"/>
                                </a:lnTo>
                                <a:lnTo>
                                  <a:pt x="1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Freeform 541"/>
                        <wps:cNvSpPr>
                          <a:spLocks/>
                        </wps:cNvSpPr>
                        <wps:spPr bwMode="auto">
                          <a:xfrm>
                            <a:off x="8394" y="-3753"/>
                            <a:ext cx="1063" cy="317"/>
                          </a:xfrm>
                          <a:custGeom>
                            <a:avLst/>
                            <a:gdLst>
                              <a:gd name="T0" fmla="+- 0 8414 8395"/>
                              <a:gd name="T1" fmla="*/ T0 w 1063"/>
                              <a:gd name="T2" fmla="+- 0 -3435 -3752"/>
                              <a:gd name="T3" fmla="*/ -3435 h 317"/>
                              <a:gd name="T4" fmla="+- 0 9437 8395"/>
                              <a:gd name="T5" fmla="*/ T4 w 1063"/>
                              <a:gd name="T6" fmla="+- 0 -3435 -3752"/>
                              <a:gd name="T7" fmla="*/ -3435 h 317"/>
                              <a:gd name="T8" fmla="+- 0 9451 8395"/>
                              <a:gd name="T9" fmla="*/ T8 w 1063"/>
                              <a:gd name="T10" fmla="+- 0 -3435 -3752"/>
                              <a:gd name="T11" fmla="*/ -3435 h 317"/>
                              <a:gd name="T12" fmla="+- 0 9457 8395"/>
                              <a:gd name="T13" fmla="*/ T12 w 1063"/>
                              <a:gd name="T14" fmla="+- 0 -3442 -3752"/>
                              <a:gd name="T15" fmla="*/ -3442 h 317"/>
                              <a:gd name="T16" fmla="+- 0 9457 8395"/>
                              <a:gd name="T17" fmla="*/ T16 w 1063"/>
                              <a:gd name="T18" fmla="+- 0 -3455 -3752"/>
                              <a:gd name="T19" fmla="*/ -3455 h 317"/>
                              <a:gd name="T20" fmla="+- 0 9457 8395"/>
                              <a:gd name="T21" fmla="*/ T20 w 1063"/>
                              <a:gd name="T22" fmla="+- 0 -3733 -3752"/>
                              <a:gd name="T23" fmla="*/ -3733 h 317"/>
                              <a:gd name="T24" fmla="+- 0 9457 8395"/>
                              <a:gd name="T25" fmla="*/ T24 w 1063"/>
                              <a:gd name="T26" fmla="+- 0 -3746 -3752"/>
                              <a:gd name="T27" fmla="*/ -3746 h 317"/>
                              <a:gd name="T28" fmla="+- 0 9451 8395"/>
                              <a:gd name="T29" fmla="*/ T28 w 1063"/>
                              <a:gd name="T30" fmla="+- 0 -3752 -3752"/>
                              <a:gd name="T31" fmla="*/ -3752 h 317"/>
                              <a:gd name="T32" fmla="+- 0 9437 8395"/>
                              <a:gd name="T33" fmla="*/ T32 w 1063"/>
                              <a:gd name="T34" fmla="+- 0 -3752 -3752"/>
                              <a:gd name="T35" fmla="*/ -3752 h 317"/>
                              <a:gd name="T36" fmla="+- 0 8414 8395"/>
                              <a:gd name="T37" fmla="*/ T36 w 1063"/>
                              <a:gd name="T38" fmla="+- 0 -3752 -3752"/>
                              <a:gd name="T39" fmla="*/ -3752 h 317"/>
                              <a:gd name="T40" fmla="+- 0 8401 8395"/>
                              <a:gd name="T41" fmla="*/ T40 w 1063"/>
                              <a:gd name="T42" fmla="+- 0 -3752 -3752"/>
                              <a:gd name="T43" fmla="*/ -3752 h 317"/>
                              <a:gd name="T44" fmla="+- 0 8395 8395"/>
                              <a:gd name="T45" fmla="*/ T44 w 1063"/>
                              <a:gd name="T46" fmla="+- 0 -3746 -3752"/>
                              <a:gd name="T47" fmla="*/ -3746 h 317"/>
                              <a:gd name="T48" fmla="+- 0 8395 8395"/>
                              <a:gd name="T49" fmla="*/ T48 w 1063"/>
                              <a:gd name="T50" fmla="+- 0 -3733 -3752"/>
                              <a:gd name="T51" fmla="*/ -3733 h 317"/>
                              <a:gd name="T52" fmla="+- 0 8395 8395"/>
                              <a:gd name="T53" fmla="*/ T52 w 1063"/>
                              <a:gd name="T54" fmla="+- 0 -3455 -3752"/>
                              <a:gd name="T55" fmla="*/ -3455 h 317"/>
                              <a:gd name="T56" fmla="+- 0 8395 8395"/>
                              <a:gd name="T57" fmla="*/ T56 w 1063"/>
                              <a:gd name="T58" fmla="+- 0 -3442 -3752"/>
                              <a:gd name="T59" fmla="*/ -3442 h 317"/>
                              <a:gd name="T60" fmla="+- 0 8401 8395"/>
                              <a:gd name="T61" fmla="*/ T60 w 1063"/>
                              <a:gd name="T62" fmla="+- 0 -3435 -3752"/>
                              <a:gd name="T63" fmla="*/ -3435 h 317"/>
                              <a:gd name="T64" fmla="+- 0 8414 8395"/>
                              <a:gd name="T65" fmla="*/ T64 w 1063"/>
                              <a:gd name="T66" fmla="+- 0 -3435 -3752"/>
                              <a:gd name="T67" fmla="*/ -3435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3" h="317">
                                <a:moveTo>
                                  <a:pt x="19" y="317"/>
                                </a:moveTo>
                                <a:lnTo>
                                  <a:pt x="1042" y="317"/>
                                </a:lnTo>
                                <a:lnTo>
                                  <a:pt x="1056" y="317"/>
                                </a:lnTo>
                                <a:lnTo>
                                  <a:pt x="1062" y="310"/>
                                </a:lnTo>
                                <a:lnTo>
                                  <a:pt x="1062" y="297"/>
                                </a:lnTo>
                                <a:lnTo>
                                  <a:pt x="1062" y="19"/>
                                </a:lnTo>
                                <a:lnTo>
                                  <a:pt x="1062" y="6"/>
                                </a:lnTo>
                                <a:lnTo>
                                  <a:pt x="1056" y="0"/>
                                </a:lnTo>
                                <a:lnTo>
                                  <a:pt x="1042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9"/>
                                </a:lnTo>
                                <a:lnTo>
                                  <a:pt x="0" y="29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9" y="3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" name="Line 540"/>
                        <wps:cNvCnPr>
                          <a:cxnSpLocks noChangeShapeType="1"/>
                        </wps:cNvCnPr>
                        <wps:spPr bwMode="auto">
                          <a:xfrm>
                            <a:off x="8434" y="-367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1" name="Line 539"/>
                        <wps:cNvCnPr>
                          <a:cxnSpLocks noChangeShapeType="1"/>
                        </wps:cNvCnPr>
                        <wps:spPr bwMode="auto">
                          <a:xfrm>
                            <a:off x="8434" y="-3529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Text Box 538"/>
                        <wps:cNvSpPr txBox="1">
                          <a:spLocks noChangeArrowheads="1"/>
                        </wps:cNvSpPr>
                        <wps:spPr bwMode="auto">
                          <a:xfrm>
                            <a:off x="3308" y="-3714"/>
                            <a:ext cx="1065" cy="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A5F703" w14:textId="77777777" w:rsidR="00053D16" w:rsidRDefault="00053D16">
                              <w:pPr>
                                <w:spacing w:line="96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A: generating shapes</w:t>
                              </w:r>
                            </w:p>
                            <w:p w14:paraId="67020B13" w14:textId="77777777" w:rsidR="00053D16" w:rsidRDefault="00053D16">
                              <w:pPr>
                                <w:spacing w:before="3" w:line="140" w:lineRule="atLeast"/>
                                <w:ind w:right="92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B: rejecting shapes C: splitting voxels D: rejecting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3" name="Text Box 537"/>
                        <wps:cNvSpPr txBox="1">
                          <a:spLocks noChangeArrowheads="1"/>
                        </wps:cNvSpPr>
                        <wps:spPr bwMode="auto">
                          <a:xfrm>
                            <a:off x="8434" y="-3714"/>
                            <a:ext cx="1004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6DC26" w14:textId="77777777" w:rsidR="00053D16" w:rsidRDefault="00053D16">
                              <w:pPr>
                                <w:spacing w:line="96" w:lineRule="exact"/>
                                <w:ind w:left="274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voxel</w:t>
                              </w:r>
                              <w:r>
                                <w:rPr>
                                  <w:rFonts w:ascii="DejaVu Sans"/>
                                  <w:spacing w:val="-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number</w:t>
                              </w:r>
                            </w:p>
                            <w:p w14:paraId="2B187BC4" w14:textId="77777777" w:rsidR="00053D16" w:rsidRDefault="00053D16">
                              <w:pPr>
                                <w:tabs>
                                  <w:tab w:val="left" w:pos="274"/>
                                </w:tabs>
                                <w:spacing w:before="39" w:line="104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shape</w:t>
                              </w:r>
                              <w:r>
                                <w:rPr>
                                  <w:rFonts w:ascii="DejaVu Sans"/>
                                  <w:spacing w:val="-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D50903" id="Group 536" o:spid="_x0000_s1603" style="position:absolute;left:0;text-align:left;margin-left:145.55pt;margin-top:-190.25pt;width:331.45pt;height:164.9pt;z-index:251638272;mso-position-horizontal-relative:page;mso-position-vertical-relative:text" coordorigin="2911,-3805" coordsize="6629,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">
                <v:line id="Line 648" o:spid="_x0000_s1604" style="position:absolute;visibility:visible;mso-wrap-style:square" from="3244,-542" to="3498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" strokecolor="#ffa400" strokeweight=".00797mm"/>
                <v:line id="Line 647" o:spid="_x0000_s1605" style="position:absolute;visibility:visible;mso-wrap-style:square" from="3561,-542" to="3815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" strokecolor="#ffa400" strokeweight=".00372mm"/>
                <v:line id="Line 646" o:spid="_x0000_s1606" style="position:absolute;visibility:visible;mso-wrap-style:square" from="3878,-542" to="4132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" strokecolor="#ffa400" strokeweight=".0035mm"/>
                <v:line id="Line 645" o:spid="_x0000_s1607" style="position:absolute;visibility:visible;mso-wrap-style:square" from="4196,-542" to="4449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" strokecolor="#ffa400" strokeweight=".00356mm"/>
                <v:line id="Line 644" o:spid="_x0000_s1608" style="position:absolute;visibility:visible;mso-wrap-style:square" from="4513,-542" to="4767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" strokecolor="#ffa400" strokeweight=".00403mm"/>
                <v:line id="Line 643" o:spid="_x0000_s1609" style="position:absolute;visibility:visible;mso-wrap-style:square" from="4830,-542" to="5084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" strokecolor="#ffa400" strokeweight=".00489mm"/>
                <v:line id="Line 642" o:spid="_x0000_s1610" style="position:absolute;visibility:visible;mso-wrap-style:square" from="5147,-542" to="5401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" strokecolor="#ffa400" strokeweight=".00511mm"/>
                <v:line id="Line 641" o:spid="_x0000_s1611" style="position:absolute;visibility:visible;mso-wrap-style:square" from="5465,-542" to="5718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" strokecolor="#ffa400" strokeweight=".00903mm"/>
                <v:line id="Line 640" o:spid="_x0000_s1612" style="position:absolute;visibility:visible;mso-wrap-style:square" from="5782,-542" to="6036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" strokecolor="#ffa400" strokeweight=".00894mm"/>
                <v:line id="Line 639" o:spid="_x0000_s1613" style="position:absolute;visibility:visible;mso-wrap-style:square" from="6099,-542" to="6353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" strokecolor="#ffa400" strokeweight=".01mm"/>
                <v:line id="Line 638" o:spid="_x0000_s1614" style="position:absolute;visibility:visible;mso-wrap-style:square" from="6416,-542" to="6670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" strokecolor="#ffa400" strokeweight=".00911mm"/>
                <v:line id="Line 637" o:spid="_x0000_s1615" style="position:absolute;visibility:visible;mso-wrap-style:square" from="6733,-542" to="6987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" strokecolor="#ffa400" strokeweight=".00908mm"/>
                <v:line id="Line 636" o:spid="_x0000_s1616" style="position:absolute;visibility:visible;mso-wrap-style:square" from="7051,-542" to="7304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" strokecolor="#ffa400" strokeweight=".00897mm"/>
                <v:line id="Line 635" o:spid="_x0000_s1617" style="position:absolute;visibility:visible;mso-wrap-style:square" from="7368,-542" to="7622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" strokecolor="#ffa400" strokeweight=".0085mm"/>
                <v:line id="Line 634" o:spid="_x0000_s1618" style="position:absolute;visibility:visible;mso-wrap-style:square" from="7685,-542" to="7939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" strokecolor="#ffa400" strokeweight=".00725mm"/>
                <v:line id="Line 633" o:spid="_x0000_s1619" style="position:absolute;visibility:visible;mso-wrap-style:square" from="8002,-542" to="8256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" strokecolor="#ffa400" strokeweight=".00758mm"/>
                <v:line id="Line 632" o:spid="_x0000_s1620" style="position:absolute;visibility:visible;mso-wrap-style:square" from="8320,-542" to="8573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" strokecolor="#ffa400" strokeweight=".00708mm"/>
                <v:line id="Line 631" o:spid="_x0000_s1621" style="position:absolute;visibility:visible;mso-wrap-style:square" from="8637,-542" to="8891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" strokecolor="#ffa400" strokeweight=".00719mm"/>
                <v:line id="Line 630" o:spid="_x0000_s1622" style="position:absolute;visibility:visible;mso-wrap-style:square" from="8954,-542" to="9208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" strokecolor="#ffa400" strokeweight=".00708mm"/>
                <v:shape id="AutoShape 629" o:spid="_x0000_s1623" style="position:absolute;left:3243;top:-3054;width:4696;height:2512;visibility:visible;mso-wrap-style:square;v-text-anchor:top" coordsize="4696,2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" path="m254,l,,,2511r254,l254,m571,1829r-254,l317,2512r254,l571,1829t317,269l634,2098r,414l888,2512r,-414m1205,2310r-253,l952,2512r253,l1205,2310t318,33l1269,2343r,169l1523,2512r,-169m1840,2271r-254,l1586,2512r254,l1840,2271t317,-274l1903,1997r,515l2157,2512r,-515m2474,2040r-253,l2221,2511r253,l2474,2040t318,-385l2538,1655r,856l2792,2511r,-856m3109,1451r-254,l2855,2511r254,l3109,1451t317,112l3172,1563r,948l3426,2511r,-948m3743,1822r-254,l3489,2511r254,l3743,1822t317,255l3807,2077r,434l4060,2511r,-434m4378,2365r-254,l4124,2511r254,l4378,2365t317,113l4441,2478r,33l4695,2511r,-33e" fillcolor="#2e8a57" stroked="f">
                  <v:path arrowok="t" o:connecttype="custom" o:connectlocs="0,-3054;254,-543;571,-1225;317,-542;571,-1225;634,-956;888,-542;1205,-744;952,-542;1205,-744;1269,-711;1523,-542;1840,-783;1586,-542;1840,-783;1903,-1057;2157,-542;2474,-1014;2221,-543;2474,-1014;2538,-1399;2792,-543;3109,-1603;2855,-543;3109,-1603;3172,-1491;3426,-543;3743,-1232;3489,-543;3743,-1232;3807,-977;4060,-543;4378,-689;4124,-543;4378,-689;4441,-576;4695,-543" o:connectangles="0,0,0,0,0,0,0,0,0,0,0,0,0,0,0,0,0,0,0,0,0,0,0,0,0,0,0,0,0,0,0,0,0,0,0,0,0"/>
                </v:shape>
                <v:line id="Line 628" o:spid="_x0000_s1624" style="position:absolute;visibility:visible;mso-wrap-style:square" from="8002,-554" to="8256,-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" strokecolor="#2e8a57" strokeweight=".41719mm"/>
                <v:line id="Line 627" o:spid="_x0000_s1625" style="position:absolute;visibility:visible;mso-wrap-style:square" from="8320,-550" to="8573,-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" strokecolor="#2e8a57" strokeweight=".27972mm"/>
                <v:line id="Line 626" o:spid="_x0000_s1626" style="position:absolute;visibility:visible;mso-wrap-style:square" from="8637,-555" to="8891,-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" strokecolor="#2e8a57" strokeweight=".437mm"/>
                <v:line id="Line 625" o:spid="_x0000_s1627" style="position:absolute;visibility:visible;mso-wrap-style:square" from="8954,-550" to="9208,-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" strokecolor="#2e8a57" strokeweight=".27339mm"/>
                <v:line id="Line 624" o:spid="_x0000_s1628" style="position:absolute;visibility:visible;mso-wrap-style:square" from="3244,-3054" to="3498,-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" strokecolor="red" strokeweight=".00189mm"/>
                <v:line id="Line 623" o:spid="_x0000_s1629" style="position:absolute;visibility:visible;mso-wrap-style:square" from="3561,-1225" to="3815,-1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" strokecolor="red" strokeweight=".00147mm"/>
                <v:line id="Line 622" o:spid="_x0000_s1630" style="position:absolute;visibility:visible;mso-wrap-style:square" from="3878,-956" to="4132,-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" strokecolor="red" strokeweight=".00142mm"/>
                <v:line id="Line 621" o:spid="_x0000_s1631" style="position:absolute;visibility:visible;mso-wrap-style:square" from="4196,-745" to="4449,-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" strokecolor="red" strokeweight=".02942mm"/>
                <v:line id="Line 620" o:spid="_x0000_s1632" style="position:absolute;visibility:visible;mso-wrap-style:square" from="4513,-713" to="4767,-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" strokecolor="red" strokeweight=".08242mm"/>
                <v:line id="Line 619" o:spid="_x0000_s1633" style="position:absolute;visibility:visible;mso-wrap-style:square" from="4830,-787" to="5084,-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" strokecolor="red" strokeweight=".13975mm"/>
                <v:line id="Line 618" o:spid="_x0000_s1634" style="position:absolute;visibility:visible;mso-wrap-style:square" from="5147,-1057" to="5401,-1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" strokecolor="red" strokeweight=".003mm"/>
                <v:line id="Line 617" o:spid="_x0000_s1635" style="position:absolute;visibility:visible;mso-wrap-style:square" from="5465,-1019" to="5718,-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" strokecolor="red" strokeweight=".18717mm"/>
                <v:line id="Line 616" o:spid="_x0000_s1636" style="position:absolute;visibility:visible;mso-wrap-style:square" from="5782,-1408" to="6036,-1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" strokecolor="red" strokeweight=".3005mm"/>
                <v:rect id="Rectangle 615" o:spid="_x0000_s1637" style="position:absolute;left:6099;top:-1623;width:254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" fillcolor="red" stroked="f"/>
                <v:line id="Line 614" o:spid="_x0000_s1638" style="position:absolute;visibility:visible;mso-wrap-style:square" from="6416,-1499" to="6670,-1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" strokecolor="red" strokeweight=".24989mm"/>
                <v:line id="Line 613" o:spid="_x0000_s1639" style="position:absolute;visibility:visible;mso-wrap-style:square" from="6733,-1235" to="6987,-1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" strokecolor="red" strokeweight=".1329mm"/>
                <v:line id="Line 612" o:spid="_x0000_s1640" style="position:absolute;visibility:visible;mso-wrap-style:square" from="7051,-978" to="7304,-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" strokecolor="red" strokeweight=".05069mm"/>
                <v:line id="Line 611" o:spid="_x0000_s1641" style="position:absolute;visibility:visible;mso-wrap-style:square" from="7368,-690" to="7622,-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" strokecolor="red" strokeweight=".02953mm"/>
                <v:line id="Line 610" o:spid="_x0000_s1642" style="position:absolute;visibility:visible;mso-wrap-style:square" from="7685,-576" to="7939,-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" strokecolor="red" strokeweight=".02819mm"/>
                <v:line id="Line 609" o:spid="_x0000_s1643" style="position:absolute;visibility:visible;mso-wrap-style:square" from="8002,-567" to="8256,-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" strokecolor="red" strokeweight=".02611mm"/>
                <v:line id="Line 608" o:spid="_x0000_s1644" style="position:absolute;visibility:visible;mso-wrap-style:square" from="8320,-565" to="8573,-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" strokecolor="red" strokeweight=".23678mm"/>
                <v:line id="Line 607" o:spid="_x0000_s1645" style="position:absolute;visibility:visible;mso-wrap-style:square" from="8637,-569" to="8891,-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" strokecolor="red" strokeweight=".05547mm"/>
                <v:line id="Line 606" o:spid="_x0000_s1646" style="position:absolute;visibility:visible;mso-wrap-style:square" from="8954,-559" to="9208,-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" strokecolor="red" strokeweight=".02536mm"/>
                <v:line id="Line 605" o:spid="_x0000_s1647" style="position:absolute;visibility:visible;mso-wrap-style:square" from="3244,-3057" to="3498,-3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" strokecolor="#da70d6" strokeweight=".1142mm"/>
                <v:line id="Line 604" o:spid="_x0000_s1648" style="position:absolute;visibility:visible;mso-wrap-style:square" from="3561,-1228" to="3815,-1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" strokecolor="#da70d6" strokeweight=".11125mm"/>
                <v:line id="Line 603" o:spid="_x0000_s1649" style="position:absolute;visibility:visible;mso-wrap-style:square" from="3878,-959" to="4132,-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" strokecolor="#da70d6" strokeweight=".1115mm"/>
                <v:shape id="AutoShape 602" o:spid="_x0000_s1650" style="position:absolute;left:4195;top:-3646;width:3744;height:3069;visibility:visible;mso-wrap-style:square;v-text-anchor:top" coordsize="3744,3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" path="m253,2861l,2861r,40l253,2901r,-40m571,2695r-254,l317,2931r254,l571,2695m888,2071r-254,l634,2855r254,l888,2071t317,242l951,2313r,276l1205,2589r,-276m1522,1541r-253,l1269,2622r253,l1522,1541m1840,454r-254,l1586,2230r254,l1840,454m2157,l1903,r,2024l2157,2024,2157,t317,711l2220,711r,1429l2474,2140r,-1429m2791,1767r-254,l2537,2407r254,l2791,1767t317,720l2855,2487r,179l3108,2666r,-179m3426,2926r-254,l3172,2955r254,l3426,2926t317,120l3489,3046r,23l3743,3069r,-23e" fillcolor="#da70d6" stroked="f">
                  <v:path arrowok="t" o:connecttype="custom" o:connectlocs="253,-785;0,-785;0,-745;253,-745;253,-785;571,-951;317,-951;317,-715;571,-715;571,-951;888,-1575;634,-1575;634,-791;888,-791;888,-1575;1205,-1333;951,-1333;951,-1057;1205,-1057;1205,-1333;1522,-2105;1269,-2105;1269,-1024;1522,-1024;1522,-2105;1840,-3192;1586,-3192;1586,-1416;1840,-1416;1840,-3192;2157,-3646;1903,-3646;1903,-1622;2157,-1622;2157,-3646;2474,-2935;2220,-2935;2220,-1506;2474,-1506;2474,-2935;2791,-1879;2537,-1879;2537,-1239;2791,-1239;2791,-1879;3108,-1159;2855,-1159;2855,-980;3108,-980;3108,-1159;3426,-720;3172,-720;3172,-691;3426,-691;3426,-720;3743,-600;3489,-600;3489,-577;3743,-577;3743,-600" o:connectangles="0,0,0,0,0,0,0,0,0,0,0,0,0,0,0,0,0,0,0,0,0,0,0,0,0,0,0,0,0,0,0,0,0,0,0,0,0,0,0,0,0,0,0,0,0,0,0,0,0,0,0,0,0,0,0,0,0,0,0,0"/>
                </v:shape>
                <v:line id="Line 601" o:spid="_x0000_s1651" style="position:absolute;visibility:visible;mso-wrap-style:square" from="8002,-575" to="8256,-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" strokecolor="#da70d6" strokeweight=".24175mm"/>
                <v:line id="Line 600" o:spid="_x0000_s1652" style="position:absolute;visibility:visible;mso-wrap-style:square" from="8320,-578" to="8573,-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" strokecolor="#da70d6" strokeweight=".22711mm"/>
                <v:line id="Line 599" o:spid="_x0000_s1653" style="position:absolute;visibility:visible;mso-wrap-style:square" from="8637,-573" to="8891,-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" strokecolor="#da70d6" strokeweight=".07389mm"/>
                <v:line id="Line 598" o:spid="_x0000_s1654" style="position:absolute;visibility:visible;mso-wrap-style:square" from="8954,-561" to="9208,-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" strokecolor="#da70d6" strokeweight=".04786mm"/>
                <v:shape id="Freeform 597" o:spid="_x0000_s1655" style="position:absolute;left:3370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" path="m,l,34e" fillcolor="black" stroked="f">
                  <v:path arrowok="t" o:connecttype="custom" o:connectlocs="0,-542;0,-508" o:connectangles="0,0"/>
                </v:shape>
                <v:line id="Line 596" o:spid="_x0000_s1656" style="position:absolute;visibility:visible;mso-wrap-style:square" from="3371,-542" to="3371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" strokeweight=".13825mm"/>
                <v:shape id="Freeform 595" o:spid="_x0000_s1657" style="position:absolute;left:4322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" path="m,l,34e" fillcolor="black" stroked="f">
                  <v:path arrowok="t" o:connecttype="custom" o:connectlocs="0,-542;0,-508" o:connectangles="0,0"/>
                </v:shape>
                <v:line id="Line 594" o:spid="_x0000_s1658" style="position:absolute;visibility:visible;mso-wrap-style:square" from="4323,-542" to="4323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" strokeweight=".13825mm"/>
                <v:shape id="Freeform 593" o:spid="_x0000_s1659" style="position:absolute;left:5274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" path="m,l,34e" fillcolor="black" stroked="f">
                  <v:path arrowok="t" o:connecttype="custom" o:connectlocs="0,-542;0,-508" o:connectangles="0,0"/>
                </v:shape>
                <v:line id="Line 592" o:spid="_x0000_s1660" style="position:absolute;visibility:visible;mso-wrap-style:square" from="5274,-542" to="5274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" strokeweight=".13825mm"/>
                <v:shape id="Freeform 591" o:spid="_x0000_s1661" style="position:absolute;left:6225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" path="m,l,34e" fillcolor="black" stroked="f">
                  <v:path arrowok="t" o:connecttype="custom" o:connectlocs="0,-542;0,-508" o:connectangles="0,0"/>
                </v:shape>
                <v:line id="Line 590" o:spid="_x0000_s1662" style="position:absolute;visibility:visible;mso-wrap-style:square" from="6226,-542" to="6226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" strokeweight=".13825mm"/>
                <v:shape id="Freeform 589" o:spid="_x0000_s1663" style="position:absolute;left:7177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" path="m,l,34e" fillcolor="black" stroked="f">
                  <v:path arrowok="t" o:connecttype="custom" o:connectlocs="0,-542;0,-508" o:connectangles="0,0"/>
                </v:shape>
                <v:line id="Line 588" o:spid="_x0000_s1664" style="position:absolute;visibility:visible;mso-wrap-style:square" from="7178,-542" to="7178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" strokeweight=".13825mm"/>
                <v:shape id="Freeform 587" o:spid="_x0000_s1665" style="position:absolute;left:8129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" path="m,l,34e" fillcolor="black" stroked="f">
                  <v:path arrowok="t" o:connecttype="custom" o:connectlocs="0,-542;0,-508" o:connectangles="0,0"/>
                </v:shape>
                <v:line id="Line 586" o:spid="_x0000_s1666" style="position:absolute;visibility:visible;mso-wrap-style:square" from="8129,-542" to="8129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" strokeweight=".13825mm"/>
                <v:shape id="Freeform 585" o:spid="_x0000_s1667" style="position:absolute;left:9080;top:-543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" path="m,l,34e" fillcolor="black" stroked="f">
                  <v:path arrowok="t" o:connecttype="custom" o:connectlocs="0,-542;0,-508" o:connectangles="0,0"/>
                </v:shape>
                <v:line id="Line 584" o:spid="_x0000_s1668" style="position:absolute;visibility:visible;mso-wrap-style:square" from="9081,-542" to="9081,-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" strokeweight=".13825mm"/>
                <v:shape id="Freeform 583" o:spid="_x0000_s1669" style="position:absolute;left:2911;top:-54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582" o:spid="_x0000_s1670" style="position:absolute;visibility:visible;mso-wrap-style:square" from="2946,-542" to="2946,-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" strokeweight=".13825mm"/>
                <v:shape id="Freeform 581" o:spid="_x0000_s1671" style="position:absolute;left:2911;top:-96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580" o:spid="_x0000_s1672" style="position:absolute;visibility:visible;mso-wrap-style:square" from="2946,-959" to="2946,-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" strokeweight=".13825mm"/>
                <v:shape id="Freeform 579" o:spid="_x0000_s1673" style="position:absolute;left:2911;top:-137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578" o:spid="_x0000_s1674" style="position:absolute;visibility:visible;mso-wrap-style:square" from="2946,-1376" to="2946,-1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" strokeweight=".13825mm"/>
                <v:shape id="Freeform 577" o:spid="_x0000_s1675" style="position:absolute;left:2911;top:-1794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576" o:spid="_x0000_s1676" style="position:absolute;visibility:visible;mso-wrap-style:square" from="2946,-1794" to="2946,-1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" strokeweight=".13825mm"/>
                <v:shape id="Freeform 575" o:spid="_x0000_s1677" style="position:absolute;left:2911;top:-2211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574" o:spid="_x0000_s1678" style="position:absolute;visibility:visible;mso-wrap-style:square" from="2946,-2211" to="2946,-2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" strokeweight=".13825mm"/>
                <v:shape id="Freeform 573" o:spid="_x0000_s1679" style="position:absolute;left:2911;top:-2628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572" o:spid="_x0000_s1680" style="position:absolute;visibility:visible;mso-wrap-style:square" from="2946,-2628" to="2946,-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" strokeweight=".13825mm"/>
                <v:shape id="Freeform 571" o:spid="_x0000_s1681" style="position:absolute;left:2911;top:-304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570" o:spid="_x0000_s1682" style="position:absolute;visibility:visible;mso-wrap-style:square" from="2946,-3045" to="2946,-3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" strokeweight=".13825mm"/>
                <v:shape id="Freeform 569" o:spid="_x0000_s1683" style="position:absolute;left:2911;top:-346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568" o:spid="_x0000_s1684" style="position:absolute;visibility:visible;mso-wrap-style:square" from="2946,-3462" to="2946,-3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" strokeweight=".13825mm"/>
                <v:shape id="AutoShape 567" o:spid="_x0000_s1685" style="position:absolute;left:2160;top:2510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" path="m786,-3052r,-3259m7346,-3052r,-3259m786,-3052r6560,m786,-6311r6560,e" filled="f" strokeweight=".13825mm">
                  <v:path arrowok="t" o:connecttype="custom" o:connectlocs="786,-542;786,-3801;7346,-542;7346,-3801;786,-542;7346,-542;786,-3801;7346,-3801" o:connectangles="0,0,0,0,0,0,0,0"/>
                </v:shape>
                <v:shape id="Freeform 566" o:spid="_x0000_s1686" style="position:absolute;left:2994;top:-3753;width:1398;height:605;visibility:visible;mso-wrap-style:square;v-text-anchor:top" coordsize="1398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" path="m19,604r1358,l1391,604r6,-6l1397,585r,-566l1397,6,1391,r-14,l19,,6,,,6,,19,,585r,13l6,604r13,xe" filled="f" strokecolor="#ccc" strokeweight=".17281mm">
                  <v:path arrowok="t" o:connecttype="custom" o:connectlocs="19,-3148;1377,-3148;1391,-3148;1397,-3154;1397,-3167;1397,-3733;1397,-3746;1391,-3752;1377,-3752;19,-3752;6,-3752;0,-3746;0,-3733;0,-3167;0,-3154;6,-3148;19,-3148" o:connectangles="0,0,0,0,0,0,0,0,0,0,0,0,0,0,0,0,0"/>
                </v:shape>
                <v:line id="Line 565" o:spid="_x0000_s1687" style="position:absolute;visibility:visible;mso-wrap-style:square" from="3034,-3673" to="3230,-3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" strokecolor="#ffa400" strokeweight="1.2097mm"/>
                <v:line id="Line 564" o:spid="_x0000_s1688" style="position:absolute;visibility:visible;mso-wrap-style:square" from="3034,-3529" to="3230,-3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" strokecolor="#2e8a57" strokeweight="1.2097mm"/>
                <v:line id="Line 563" o:spid="_x0000_s1689" style="position:absolute;visibility:visible;mso-wrap-style:square" from="3034,-3385" to="3230,-3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" strokecolor="red" strokeweight="1.2097mm"/>
                <v:line id="Line 562" o:spid="_x0000_s1690" style="position:absolute;visibility:visible;mso-wrap-style:square" from="3034,-3242" to="3230,-3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" strokecolor="#da70d6" strokeweight="1.2097mm"/>
                <v:shape id="Freeform 561" o:spid="_x0000_s1691" style="position:absolute;left:9506;top:-691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560" o:spid="_x0000_s1692" style="position:absolute;visibility:visible;mso-wrap-style:square" from="9506,-690" to="9540,-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" strokeweight=".13825mm"/>
                <v:shape id="Freeform 559" o:spid="_x0000_s1693" style="position:absolute;left:9506;top:-109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558" o:spid="_x0000_s1694" style="position:absolute;visibility:visible;mso-wrap-style:square" from="9506,-1096" to="9540,-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" strokeweight=".13825mm"/>
                <v:shape id="Freeform 557" o:spid="_x0000_s1695" style="position:absolute;left:9506;top:-150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556" o:spid="_x0000_s1696" style="position:absolute;visibility:visible;mso-wrap-style:square" from="9506,-1502" to="9540,-1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" strokeweight=".13825mm"/>
                <v:shape id="Freeform 555" o:spid="_x0000_s1697" style="position:absolute;left:9506;top:-1909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554" o:spid="_x0000_s1698" style="position:absolute;visibility:visible;mso-wrap-style:square" from="9506,-1908" to="9540,-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" strokeweight=".13825mm"/>
                <v:shape id="Freeform 553" o:spid="_x0000_s1699" style="position:absolute;left:9506;top:-231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552" o:spid="_x0000_s1700" style="position:absolute;visibility:visible;mso-wrap-style:square" from="9506,-2314" to="9540,-2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" strokeweight=".13825mm"/>
                <v:shape id="Freeform 551" o:spid="_x0000_s1701" style="position:absolute;left:9506;top:-2721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" path="m,l34,e" fillcolor="black" stroked="f">
                  <v:path arrowok="t" o:connecttype="custom" o:connectlocs="0,0;34,0" o:connectangles="0,0"/>
                </v:shape>
                <v:line id="Line 550" o:spid="_x0000_s1702" style="position:absolute;visibility:visible;mso-wrap-style:square" from="9506,-2720" to="9540,-2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" strokeweight=".13825mm"/>
                <v:shape id="Freeform 549" o:spid="_x0000_s1703" style="position:absolute;left:9506;top:-312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548" o:spid="_x0000_s1704" style="position:absolute;visibility:visible;mso-wrap-style:square" from="9506,-3126" to="9540,-3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" strokeweight=".13825mm"/>
                <v:shape id="Freeform 547" o:spid="_x0000_s1705" style="position:absolute;left:9506;top:-353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" path="m,l34,e" fillcolor="black" stroked="f">
                  <v:path arrowok="t" o:connecttype="custom" o:connectlocs="0,0;34,0" o:connectangles="0,0"/>
                </v:shape>
                <v:line id="Line 546" o:spid="_x0000_s1706" style="position:absolute;visibility:visible;mso-wrap-style:square" from="9506,-3532" to="9540,-3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" strokeweight=".13825mm"/>
                <v:shape id="Freeform 545" o:spid="_x0000_s1707" style="position:absolute;left:3370;top:-3654;width:5711;height:2963;visibility:visible;mso-wrap-style:square;v-text-anchor:top" coordsize="5711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" path="m,2917r317,l634,2917,952,2648r317,-804l1586,494r317,975l2220,441,2538,r317,831l3172,2018r317,701l3807,2922r317,11l4441,2946r317,13l5076,2963r317,l5710,2963e" filled="f" strokeweight=".25922mm">
                  <v:path arrowok="t" o:connecttype="custom" o:connectlocs="0,-736;317,-736;634,-736;952,-1005;1269,-1809;1586,-3159;1903,-2184;2220,-3212;2538,-3653;2855,-2822;3172,-1635;3489,-934;3807,-731;4124,-720;4441,-707;4758,-694;5076,-690;5393,-690;5710,-690" o:connectangles="0,0,0,0,0,0,0,0,0,0,0,0,0,0,0,0,0,0,0"/>
                </v:shape>
                <v:shape id="Freeform 544" o:spid="_x0000_s1708" style="position:absolute;left:3370;top:-738;width:5711;height:30;visibility:visible;mso-wrap-style:square;v-text-anchor:top" coordsize="5711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" path="m,29l317,23,634,19,952,17r317,-1l1586,13r317,-3l2220,8,2538,5,2855,3,3172,1,3489,r318,l4124,r317,l4758,r318,l5393,r317,e" filled="f" strokeweight=".25922mm">
                  <v:stroke dashstyle="3 1"/>
                  <v:path arrowok="t" o:connecttype="custom" o:connectlocs="0,-708;317,-714;634,-718;952,-720;1269,-721;1586,-724;1903,-727;2220,-729;2538,-732;2855,-734;3172,-736;3489,-737;3807,-737;4124,-737;4441,-737;4758,-737;5076,-737;5393,-737;5710,-737" o:connectangles="0,0,0,0,0,0,0,0,0,0,0,0,0,0,0,0,0,0,0"/>
                </v:shape>
                <v:shape id="AutoShape 543" o:spid="_x0000_s1709" style="position:absolute;left:2160;top:2510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" path="m786,-3052r,-3259m7346,-3052r,-3259m786,-3052r6560,m786,-6311r6560,e" filled="f" strokeweight=".13825mm">
                  <v:path arrowok="t" o:connecttype="custom" o:connectlocs="786,-542;786,-3801;7346,-542;7346,-3801;786,-542;7346,-542;786,-3801;7346,-3801" o:connectangles="0,0,0,0,0,0,0,0"/>
                </v:shape>
                <v:shape id="Freeform 542" o:spid="_x0000_s1710" style="position:absolute;left:8394;top:-3753;width:1063;height:317;visibility:visible;mso-wrap-style:square;v-text-anchor:top" coordsize="106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" path="m1056,l6,,,6,,310r6,7l1056,317r6,-7l1062,6,1056,xe" stroked="f">
                  <v:fill opacity="52428f"/>
                  <v:path arrowok="t" o:connecttype="custom" o:connectlocs="1056,-3752;6,-3752;0,-3746;0,-3442;6,-3435;1056,-3435;1062,-3442;1062,-3746;1056,-3752" o:connectangles="0,0,0,0,0,0,0,0,0"/>
                </v:shape>
                <v:shape id="Freeform 541" o:spid="_x0000_s1711" style="position:absolute;left:8394;top:-3753;width:1063;height:317;visibility:visible;mso-wrap-style:square;v-text-anchor:top" coordsize="106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" path="m19,317r1023,l1056,317r6,-7l1062,297r,-278l1062,6,1056,r-14,l19,,6,,,6,,19,,297r,13l6,317r13,xe" filled="f" strokecolor="#ccc" strokeweight=".17281mm">
                  <v:path arrowok="t" o:connecttype="custom" o:connectlocs="19,-3435;1042,-3435;1056,-3435;1062,-3442;1062,-3455;1062,-3733;1062,-3746;1056,-3752;1042,-3752;19,-3752;6,-3752;0,-3746;0,-3733;0,-3455;0,-3442;6,-3435;19,-3435" o:connectangles="0,0,0,0,0,0,0,0,0,0,0,0,0,0,0,0,0"/>
                </v:shape>
                <v:line id="Line 540" o:spid="_x0000_s1712" style="position:absolute;visibility:visible;mso-wrap-style:square" from="8434,-3673" to="8630,-3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" strokeweight=".25922mm"/>
                <v:line id="Line 539" o:spid="_x0000_s1713" style="position:absolute;visibility:visible;mso-wrap-style:square" from="8434,-3529" to="8630,-3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" strokeweight=".25922mm">
                  <v:stroke dashstyle="3 1"/>
                </v:line>
                <v:shape id="Text Box 538" o:spid="_x0000_s1714" type="#_x0000_t202" style="position:absolute;left:3308;top:-3714;width:1065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h7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AtWYh7xQAAANwAAAAP&#10;AAAAAAAAAAAAAAAAAAcCAABkcnMvZG93bnJldi54bWxQSwUGAAAAAAMAAwC3AAAA+QIAAAAA&#10;" filled="f" stroked="f">
                  <v:textbox inset="0,0,0,0">
                    <w:txbxContent>
                      <w:p w14:paraId="51A5F703" w14:textId="77777777" w:rsidR="00053D16" w:rsidRDefault="00053D16">
                        <w:pPr>
                          <w:spacing w:line="96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A: generating shapes</w:t>
                        </w:r>
                      </w:p>
                      <w:p w14:paraId="67020B13" w14:textId="77777777" w:rsidR="00053D16" w:rsidRDefault="00053D16">
                        <w:pPr>
                          <w:spacing w:before="3" w:line="140" w:lineRule="atLeast"/>
                          <w:ind w:right="92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B: rejecting shapes C: splitting voxels D: rejecting voxels</w:t>
                        </w:r>
                      </w:p>
                    </w:txbxContent>
                  </v:textbox>
                </v:shape>
                <v:shape id="Text Box 537" o:spid="_x0000_s1715" type="#_x0000_t202" style="position:absolute;left:8434;top:-3714;width:1004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3g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BCFS3gxQAAANwAAAAP&#10;AAAAAAAAAAAAAAAAAAcCAABkcnMvZG93bnJldi54bWxQSwUGAAAAAAMAAwC3AAAA+QIAAAAA&#10;" filled="f" stroked="f">
                  <v:textbox inset="0,0,0,0">
                    <w:txbxContent>
                      <w:p w14:paraId="5E66DC26" w14:textId="77777777" w:rsidR="00053D16" w:rsidRDefault="00053D16">
                        <w:pPr>
                          <w:spacing w:line="96" w:lineRule="exact"/>
                          <w:ind w:left="274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voxel</w:t>
                        </w:r>
                        <w:r>
                          <w:rPr>
                            <w:rFonts w:ascii="DejaVu Sans"/>
                            <w:spacing w:val="-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number</w:t>
                        </w:r>
                      </w:p>
                      <w:p w14:paraId="2B187BC4" w14:textId="77777777" w:rsidR="00053D16" w:rsidRDefault="00053D16">
                        <w:pPr>
                          <w:tabs>
                            <w:tab w:val="left" w:pos="274"/>
                          </w:tabs>
                          <w:spacing w:before="39" w:line="104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9"/>
                          </w:rPr>
                          <w:tab/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shape</w:t>
                        </w:r>
                        <w:r>
                          <w:rPr>
                            <w:rFonts w:ascii="DejaVu Sans"/>
                            <w:spacing w:val="-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number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7CC7BEE2" wp14:editId="7768C4D4">
                <wp:simplePos x="0" y="0"/>
                <wp:positionH relativeFrom="page">
                  <wp:posOffset>2757170</wp:posOffset>
                </wp:positionH>
                <wp:positionV relativeFrom="paragraph">
                  <wp:posOffset>272415</wp:posOffset>
                </wp:positionV>
                <wp:extent cx="42545" cy="263525"/>
                <wp:effectExtent l="4445" t="0" r="635" b="0"/>
                <wp:wrapNone/>
                <wp:docPr id="540" name="Text Box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9B0E69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82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7BEE2" id="Text Box 535" o:spid="_x0000_s1716" type="#_x0000_t202" style="position:absolute;left:0;text-align:left;margin-left:217.1pt;margin-top:21.45pt;width:3.35pt;height:20.75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" filled="f" stroked="f">
                <v:textbox inset="0,0,0,0">
                  <w:txbxContent>
                    <w:p w14:paraId="6A9B0E69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82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15F2DB9D" wp14:editId="6FCB2305">
                <wp:simplePos x="0" y="0"/>
                <wp:positionH relativeFrom="page">
                  <wp:posOffset>6245225</wp:posOffset>
                </wp:positionH>
                <wp:positionV relativeFrom="paragraph">
                  <wp:posOffset>88900</wp:posOffset>
                </wp:positionV>
                <wp:extent cx="118110" cy="263525"/>
                <wp:effectExtent l="0" t="4445" r="0" b="0"/>
                <wp:wrapNone/>
                <wp:docPr id="539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FA4B3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2DB9D" id="Text Box 534" o:spid="_x0000_s1717" type="#_x0000_t202" style="position:absolute;left:0;text-align:left;margin-left:491.75pt;margin-top:7pt;width:9.3pt;height:20.75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" filled="f" stroked="f">
                <v:textbox inset="0,0,0,0">
                  <w:txbxContent>
                    <w:p w14:paraId="531FA4B3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>Figure</w:t>
      </w:r>
      <w:r w:rsidR="005677B4" w:rsidRPr="005677B4">
        <w:rPr>
          <w:spacing w:val="-29"/>
          <w:lang w:val="en-GB"/>
        </w:rPr>
        <w:t xml:space="preserve"> </w:t>
      </w:r>
      <w:r w:rsidR="005677B4" w:rsidRPr="005677B4">
        <w:rPr>
          <w:lang w:val="en-GB"/>
        </w:rPr>
        <w:t>4.3: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More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detailed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look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spacing w:val="-3"/>
          <w:lang w:val="en-GB"/>
        </w:rPr>
        <w:t>into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a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single</w:t>
      </w:r>
      <w:r w:rsidR="005677B4" w:rsidRPr="005677B4">
        <w:rPr>
          <w:spacing w:val="-29"/>
          <w:lang w:val="en-GB"/>
        </w:rPr>
        <w:t xml:space="preserve"> </w:t>
      </w:r>
      <w:r w:rsidR="005677B4" w:rsidRPr="005677B4">
        <w:rPr>
          <w:lang w:val="en-GB"/>
        </w:rPr>
        <w:t>execution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algorithm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space</w:t>
      </w:r>
      <w:r w:rsidR="005677B4" w:rsidRPr="005677B4">
        <w:rPr>
          <w:spacing w:val="-28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9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75</w:t>
      </w:r>
      <w:r w:rsidR="005677B4" w:rsidRPr="005677B4">
        <w:rPr>
          <w:rFonts w:ascii="Tahoma"/>
          <w:spacing w:val="42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75</w:t>
      </w:r>
      <w:r w:rsidR="005677B4" w:rsidRPr="005677B4">
        <w:rPr>
          <w:rFonts w:ascii="Tahoma"/>
          <w:spacing w:val="-43"/>
          <w:lang w:val="en-GB"/>
        </w:rPr>
        <w:t xml:space="preserve"> </w:t>
      </w:r>
      <w:r w:rsidR="005677B4" w:rsidRPr="005677B4">
        <w:rPr>
          <w:lang w:val="en-GB"/>
        </w:rPr>
        <w:t>cells. Added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shape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number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512</w:t>
      </w:r>
      <w:r w:rsidR="005677B4" w:rsidRPr="005677B4">
        <w:rPr>
          <w:rFonts w:ascii="Tahoma"/>
          <w:spacing w:val="39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8</w:t>
      </w:r>
      <w:r w:rsidR="005677B4" w:rsidRPr="005677B4">
        <w:rPr>
          <w:lang w:val="en-GB"/>
        </w:rPr>
        <w:t>,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spacing w:val="-4"/>
          <w:lang w:val="en-GB"/>
        </w:rPr>
        <w:t>voxel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spacing w:val="-4"/>
          <w:lang w:val="en-GB"/>
        </w:rPr>
        <w:t>removal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t</w:t>
      </w:r>
      <w:ins w:id="578" w:author="program2" w:date="2019-09-12T14:09:00Z">
        <w:r w:rsidR="00A677AC">
          <w:rPr>
            <w:lang w:val="en-GB"/>
          </w:rPr>
          <w:t>h</w:t>
        </w:r>
      </w:ins>
      <w:r w:rsidR="005677B4" w:rsidRPr="005677B4">
        <w:rPr>
          <w:lang w:val="en-GB"/>
        </w:rPr>
        <w:t>reshold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0.9.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bar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chart</w:t>
      </w:r>
      <w:r w:rsidR="005677B4" w:rsidRPr="005677B4">
        <w:rPr>
          <w:spacing w:val="-6"/>
          <w:lang w:val="en-GB"/>
        </w:rPr>
        <w:t xml:space="preserve"> </w:t>
      </w:r>
      <w:r w:rsidR="005677B4" w:rsidRPr="005677B4">
        <w:rPr>
          <w:lang w:val="en-GB"/>
        </w:rPr>
        <w:t>represents</w:t>
      </w:r>
      <w:r w:rsidR="005677B4" w:rsidRPr="005677B4">
        <w:rPr>
          <w:spacing w:val="-7"/>
          <w:lang w:val="en-GB"/>
        </w:rPr>
        <w:t xml:space="preserve"> </w:t>
      </w:r>
      <w:r w:rsidR="005677B4" w:rsidRPr="005677B4">
        <w:rPr>
          <w:lang w:val="en-GB"/>
        </w:rPr>
        <w:t>the time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spent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spacing w:val="-4"/>
          <w:lang w:val="en-GB"/>
        </w:rPr>
        <w:t>by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algorithm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particular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execution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part,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iteration.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line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chart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represents the</w:t>
      </w:r>
      <w:r w:rsidR="005677B4" w:rsidRPr="005677B4">
        <w:rPr>
          <w:spacing w:val="11"/>
          <w:lang w:val="en-GB"/>
        </w:rPr>
        <w:t xml:space="preserve"> </w:t>
      </w:r>
      <w:r w:rsidR="005677B4" w:rsidRPr="005677B4">
        <w:rPr>
          <w:lang w:val="en-GB"/>
        </w:rPr>
        <w:t>numbers</w:t>
      </w:r>
      <w:r w:rsidR="005677B4" w:rsidRPr="005677B4">
        <w:rPr>
          <w:spacing w:val="12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spacing w:val="-3"/>
          <w:lang w:val="en-GB"/>
        </w:rPr>
        <w:t>voxels</w:t>
      </w:r>
      <w:r w:rsidR="005677B4" w:rsidRPr="005677B4">
        <w:rPr>
          <w:spacing w:val="12"/>
          <w:lang w:val="en-GB"/>
        </w:rPr>
        <w:t xml:space="preserve"> </w:t>
      </w:r>
      <w:r w:rsidR="005677B4" w:rsidRPr="005677B4">
        <w:rPr>
          <w:lang w:val="en-GB"/>
        </w:rPr>
        <w:t>and</w:t>
      </w:r>
      <w:r w:rsidR="005677B4" w:rsidRPr="005677B4">
        <w:rPr>
          <w:spacing w:val="13"/>
          <w:lang w:val="en-GB"/>
        </w:rPr>
        <w:t xml:space="preserve"> </w:t>
      </w:r>
      <w:r w:rsidR="005677B4" w:rsidRPr="005677B4">
        <w:rPr>
          <w:lang w:val="en-GB"/>
        </w:rPr>
        <w:t>shapes</w:t>
      </w:r>
      <w:r w:rsidR="005677B4" w:rsidRPr="005677B4">
        <w:rPr>
          <w:spacing w:val="12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12"/>
          <w:lang w:val="en-GB"/>
        </w:rPr>
        <w:t xml:space="preserve"> </w:t>
      </w:r>
      <w:r w:rsidR="005677B4" w:rsidRPr="005677B4">
        <w:rPr>
          <w:lang w:val="en-GB"/>
        </w:rPr>
        <w:t>given</w:t>
      </w:r>
      <w:r w:rsidR="005677B4" w:rsidRPr="005677B4">
        <w:rPr>
          <w:spacing w:val="12"/>
          <w:lang w:val="en-GB"/>
        </w:rPr>
        <w:t xml:space="preserve"> </w:t>
      </w:r>
      <w:r w:rsidR="005677B4" w:rsidRPr="005677B4">
        <w:rPr>
          <w:lang w:val="en-GB"/>
        </w:rPr>
        <w:t>iterations.</w:t>
      </w:r>
    </w:p>
    <w:p w14:paraId="744103A3" w14:textId="77777777" w:rsidR="000A52FD" w:rsidRPr="005677B4" w:rsidRDefault="000A52FD">
      <w:pPr>
        <w:pStyle w:val="Tekstpodstawowy"/>
        <w:spacing w:before="5"/>
        <w:rPr>
          <w:sz w:val="22"/>
          <w:lang w:val="en-GB"/>
        </w:rPr>
      </w:pPr>
    </w:p>
    <w:p w14:paraId="7D358AB5" w14:textId="5071558F" w:rsidR="000A52FD" w:rsidRPr="005677B4" w:rsidRDefault="00DC0027">
      <w:pPr>
        <w:pStyle w:val="Tekstpodstawowy"/>
        <w:spacing w:line="232" w:lineRule="auto"/>
        <w:ind w:left="117" w:right="1413" w:firstLine="351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20DFE516" wp14:editId="7B4CBBA9">
                <wp:simplePos x="0" y="0"/>
                <wp:positionH relativeFrom="page">
                  <wp:posOffset>3919855</wp:posOffset>
                </wp:positionH>
                <wp:positionV relativeFrom="paragraph">
                  <wp:posOffset>30480</wp:posOffset>
                </wp:positionV>
                <wp:extent cx="118110" cy="263525"/>
                <wp:effectExtent l="0" t="0" r="635" b="0"/>
                <wp:wrapNone/>
                <wp:docPr id="538" name="Text Box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9B0FDA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DFE516" id="Text Box 533" o:spid="_x0000_s1718" type="#_x0000_t202" style="position:absolute;left:0;text-align:left;margin-left:308.65pt;margin-top:2.4pt;width:9.3pt;height:20.75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" filled="f" stroked="f">
                <v:textbox inset="0,0,0,0">
                  <w:txbxContent>
                    <w:p w14:paraId="589B0FDA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spacing w:val="-4"/>
          <w:lang w:val="en-GB"/>
        </w:rPr>
        <w:t>At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one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optimal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configurations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for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75</w:t>
      </w:r>
      <w:r w:rsidR="005677B4" w:rsidRPr="005677B4">
        <w:rPr>
          <w:rFonts w:ascii="Tahoma"/>
          <w:spacing w:val="17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75</w:t>
      </w:r>
      <w:r w:rsidR="005677B4" w:rsidRPr="005677B4">
        <w:rPr>
          <w:rFonts w:ascii="Tahoma"/>
          <w:spacing w:val="-30"/>
          <w:lang w:val="en-GB"/>
        </w:rPr>
        <w:t xml:space="preserve"> </w:t>
      </w:r>
      <w:r w:rsidR="005677B4" w:rsidRPr="005677B4">
        <w:rPr>
          <w:lang w:val="en-GB"/>
        </w:rPr>
        <w:t>cell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sized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space,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total</w:t>
      </w:r>
      <w:r w:rsidR="005677B4" w:rsidRPr="005677B4">
        <w:rPr>
          <w:spacing w:val="-16"/>
          <w:lang w:val="en-GB"/>
        </w:rPr>
        <w:t xml:space="preserve"> </w:t>
      </w:r>
      <w:r w:rsidR="005677B4" w:rsidRPr="005677B4">
        <w:rPr>
          <w:lang w:val="en-GB"/>
        </w:rPr>
        <w:t>execution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 xml:space="preserve">time </w:t>
      </w:r>
      <w:r w:rsidR="005677B4" w:rsidRPr="005677B4">
        <w:rPr>
          <w:spacing w:val="-3"/>
          <w:lang w:val="en-GB"/>
        </w:rPr>
        <w:t>was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4.351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seconds</w:t>
      </w:r>
      <w:ins w:id="579" w:author="program2" w:date="2019-09-12T14:10:00Z">
        <w:r w:rsidR="00A677AC">
          <w:rPr>
            <w:spacing w:val="-36"/>
            <w:lang w:val="en-GB"/>
          </w:rPr>
          <w:t xml:space="preserve">, </w:t>
        </w:r>
      </w:ins>
      <w:del w:id="580" w:author="program2" w:date="2019-09-12T14:10:00Z">
        <w:r w:rsidR="005677B4" w:rsidRPr="005677B4" w:rsidDel="00A677AC">
          <w:rPr>
            <w:lang w:val="en-GB"/>
          </w:rPr>
          <w:delText>.</w:delText>
        </w:r>
        <w:r w:rsidR="005677B4" w:rsidRPr="005677B4" w:rsidDel="00A677AC">
          <w:rPr>
            <w:spacing w:val="-36"/>
            <w:lang w:val="en-GB"/>
          </w:rPr>
          <w:delText xml:space="preserve"> </w:delText>
        </w:r>
      </w:del>
      <w:ins w:id="581" w:author="program2" w:date="2019-09-12T14:10:00Z">
        <w:r w:rsidR="00A677AC">
          <w:rPr>
            <w:lang w:val="en-GB"/>
          </w:rPr>
          <w:t>o</w:t>
        </w:r>
      </w:ins>
      <w:del w:id="582" w:author="program2" w:date="2019-09-12T14:10:00Z">
        <w:r w:rsidR="005677B4" w:rsidRPr="005677B4" w:rsidDel="00A677AC">
          <w:rPr>
            <w:lang w:val="en-GB"/>
          </w:rPr>
          <w:delText>O</w:delText>
        </w:r>
      </w:del>
      <w:r w:rsidR="005677B4" w:rsidRPr="005677B4">
        <w:rPr>
          <w:lang w:val="en-GB"/>
        </w:rPr>
        <w:t>f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which,</w:t>
      </w:r>
      <w:r w:rsidR="005677B4" w:rsidRPr="005677B4">
        <w:rPr>
          <w:spacing w:val="-35"/>
          <w:lang w:val="en-GB"/>
        </w:rPr>
        <w:t xml:space="preserve"> </w:t>
      </w:r>
      <w:r w:rsidR="005677B4" w:rsidRPr="005677B4">
        <w:rPr>
          <w:lang w:val="en-GB"/>
        </w:rPr>
        <w:t>2.265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spacing w:val="-3"/>
          <w:lang w:val="en-GB"/>
        </w:rPr>
        <w:t>was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devoted</w:t>
      </w:r>
      <w:r w:rsidR="005677B4" w:rsidRPr="005677B4">
        <w:rPr>
          <w:spacing w:val="-35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rejecting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shapes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against</w:t>
      </w:r>
      <w:r w:rsidR="005677B4" w:rsidRPr="005677B4">
        <w:rPr>
          <w:spacing w:val="-35"/>
          <w:lang w:val="en-GB"/>
        </w:rPr>
        <w:t xml:space="preserve"> </w:t>
      </w:r>
      <w:r w:rsidR="005677B4" w:rsidRPr="005677B4">
        <w:rPr>
          <w:lang w:val="en-GB"/>
        </w:rPr>
        <w:t>other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new</w:t>
      </w:r>
      <w:r w:rsidR="005677B4" w:rsidRPr="005677B4">
        <w:rPr>
          <w:spacing w:val="-36"/>
          <w:lang w:val="en-GB"/>
        </w:rPr>
        <w:t xml:space="preserve"> </w:t>
      </w:r>
      <w:r w:rsidR="005677B4" w:rsidRPr="005677B4">
        <w:rPr>
          <w:lang w:val="en-GB"/>
        </w:rPr>
        <w:t>shapes, making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it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52.0%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total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time.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As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number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spacing w:val="-3"/>
          <w:lang w:val="en-GB"/>
        </w:rPr>
        <w:t>voxels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skyrocketed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around</w:t>
      </w:r>
      <w:r w:rsidR="005677B4" w:rsidRPr="005677B4">
        <w:rPr>
          <w:spacing w:val="-24"/>
          <w:lang w:val="en-GB"/>
        </w:rPr>
        <w:t xml:space="preserve"> </w:t>
      </w:r>
      <w:r w:rsidR="005677B4" w:rsidRPr="005677B4">
        <w:rPr>
          <w:lang w:val="en-GB"/>
        </w:rPr>
        <w:t>fourth</w:t>
      </w:r>
      <w:r w:rsidR="005677B4" w:rsidRPr="005677B4">
        <w:rPr>
          <w:spacing w:val="-23"/>
          <w:lang w:val="en-GB"/>
        </w:rPr>
        <w:t xml:space="preserve"> </w:t>
      </w:r>
      <w:r w:rsidR="005677B4" w:rsidRPr="005677B4">
        <w:rPr>
          <w:lang w:val="en-GB"/>
        </w:rPr>
        <w:t>and eighth</w:t>
      </w:r>
      <w:r w:rsidR="005677B4" w:rsidRPr="005677B4">
        <w:rPr>
          <w:spacing w:val="8"/>
          <w:lang w:val="en-GB"/>
        </w:rPr>
        <w:t xml:space="preserve"> </w:t>
      </w:r>
      <w:r w:rsidR="005677B4" w:rsidRPr="005677B4">
        <w:rPr>
          <w:lang w:val="en-GB"/>
        </w:rPr>
        <w:t>iterations,</w:t>
      </w:r>
      <w:r w:rsidR="005677B4" w:rsidRPr="005677B4">
        <w:rPr>
          <w:spacing w:val="9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8"/>
          <w:lang w:val="en-GB"/>
        </w:rPr>
        <w:t xml:space="preserve"> </w:t>
      </w:r>
      <w:r w:rsidR="005677B4" w:rsidRPr="005677B4">
        <w:rPr>
          <w:lang w:val="en-GB"/>
        </w:rPr>
        <w:t>time</w:t>
      </w:r>
      <w:r w:rsidR="005677B4" w:rsidRPr="005677B4">
        <w:rPr>
          <w:spacing w:val="8"/>
          <w:lang w:val="en-GB"/>
        </w:rPr>
        <w:t xml:space="preserve"> </w:t>
      </w:r>
      <w:r w:rsidR="005677B4" w:rsidRPr="005677B4">
        <w:rPr>
          <w:lang w:val="en-GB"/>
        </w:rPr>
        <w:t>devoted</w:t>
      </w:r>
      <w:r w:rsidR="005677B4" w:rsidRPr="005677B4">
        <w:rPr>
          <w:spacing w:val="9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8"/>
          <w:lang w:val="en-GB"/>
        </w:rPr>
        <w:t xml:space="preserve"> </w:t>
      </w:r>
      <w:r w:rsidR="005677B4" w:rsidRPr="005677B4">
        <w:rPr>
          <w:lang w:val="en-GB"/>
        </w:rPr>
        <w:t>rejecting</w:t>
      </w:r>
      <w:r w:rsidR="005677B4" w:rsidRPr="005677B4">
        <w:rPr>
          <w:spacing w:val="9"/>
          <w:lang w:val="en-GB"/>
        </w:rPr>
        <w:t xml:space="preserve"> </w:t>
      </w:r>
      <w:r w:rsidR="005677B4" w:rsidRPr="005677B4">
        <w:rPr>
          <w:spacing w:val="-3"/>
          <w:lang w:val="en-GB"/>
        </w:rPr>
        <w:t>voxels</w:t>
      </w:r>
      <w:r w:rsidR="005677B4" w:rsidRPr="005677B4">
        <w:rPr>
          <w:spacing w:val="9"/>
          <w:lang w:val="en-GB"/>
        </w:rPr>
        <w:t xml:space="preserve"> </w:t>
      </w:r>
      <w:r w:rsidR="005677B4" w:rsidRPr="005677B4">
        <w:rPr>
          <w:lang w:val="en-GB"/>
        </w:rPr>
        <w:t>also</w:t>
      </w:r>
      <w:r w:rsidR="005677B4" w:rsidRPr="005677B4">
        <w:rPr>
          <w:spacing w:val="9"/>
          <w:lang w:val="en-GB"/>
        </w:rPr>
        <w:t xml:space="preserve"> </w:t>
      </w:r>
      <w:r w:rsidR="005677B4" w:rsidRPr="005677B4">
        <w:rPr>
          <w:spacing w:val="-4"/>
          <w:lang w:val="en-GB"/>
        </w:rPr>
        <w:t>went</w:t>
      </w:r>
      <w:r w:rsidR="005677B4" w:rsidRPr="005677B4">
        <w:rPr>
          <w:spacing w:val="9"/>
          <w:lang w:val="en-GB"/>
        </w:rPr>
        <w:t xml:space="preserve"> </w:t>
      </w:r>
      <w:r w:rsidR="005677B4" w:rsidRPr="005677B4">
        <w:rPr>
          <w:lang w:val="en-GB"/>
        </w:rPr>
        <w:t>up.</w:t>
      </w:r>
    </w:p>
    <w:p w14:paraId="0A1743C2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398F22A6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331047C" w14:textId="77777777" w:rsidR="000A52FD" w:rsidRPr="005677B4" w:rsidRDefault="000A52FD">
      <w:pPr>
        <w:pStyle w:val="Tekstpodstawowy"/>
        <w:rPr>
          <w:sz w:val="8"/>
          <w:lang w:val="en-GB"/>
        </w:rPr>
      </w:pPr>
    </w:p>
    <w:p w14:paraId="4A85DC24" w14:textId="77777777" w:rsidR="000A52FD" w:rsidRPr="005677B4" w:rsidRDefault="000A52FD">
      <w:pPr>
        <w:pStyle w:val="Tekstpodstawowy"/>
        <w:rPr>
          <w:sz w:val="8"/>
          <w:lang w:val="en-GB"/>
        </w:rPr>
      </w:pPr>
    </w:p>
    <w:p w14:paraId="0C5B3BC8" w14:textId="12A416C3" w:rsidR="000A52FD" w:rsidRPr="005677B4" w:rsidRDefault="00DC0027">
      <w:pPr>
        <w:spacing w:before="51"/>
        <w:ind w:right="2227"/>
        <w:jc w:val="right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 wp14:anchorId="486448AB" wp14:editId="1746CFF1">
                <wp:simplePos x="0" y="0"/>
                <wp:positionH relativeFrom="page">
                  <wp:posOffset>1848485</wp:posOffset>
                </wp:positionH>
                <wp:positionV relativeFrom="paragraph">
                  <wp:posOffset>6985</wp:posOffset>
                </wp:positionV>
                <wp:extent cx="4209415" cy="2094230"/>
                <wp:effectExtent l="10160" t="10160" r="9525" b="10160"/>
                <wp:wrapNone/>
                <wp:docPr id="419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9415" cy="2094230"/>
                          <a:chOff x="2911" y="11"/>
                          <a:chExt cx="6629" cy="3298"/>
                        </a:xfrm>
                      </wpg:grpSpPr>
                      <wps:wsp>
                        <wps:cNvPr id="420" name="Line 532"/>
                        <wps:cNvCnPr>
                          <a:cxnSpLocks noChangeShapeType="1"/>
                        </wps:cNvCnPr>
                        <wps:spPr bwMode="auto">
                          <a:xfrm>
                            <a:off x="3244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4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3243" y="2122"/>
                            <a:ext cx="346" cy="1152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3244" y="2122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45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3244" y="211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9390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Freeform 528"/>
                        <wps:cNvSpPr>
                          <a:spLocks/>
                        </wps:cNvSpPr>
                        <wps:spPr bwMode="auto">
                          <a:xfrm>
                            <a:off x="3416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3417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6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3676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5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3676" y="2971"/>
                            <a:ext cx="346" cy="303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Line 524"/>
                        <wps:cNvCnPr>
                          <a:cxnSpLocks noChangeShapeType="1"/>
                        </wps:cNvCnPr>
                        <wps:spPr bwMode="auto">
                          <a:xfrm>
                            <a:off x="3676" y="2970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919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3676" y="2851"/>
                            <a:ext cx="346" cy="119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4108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78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Rectangle 521"/>
                        <wps:cNvSpPr>
                          <a:spLocks noChangeArrowheads="1"/>
                        </wps:cNvSpPr>
                        <wps:spPr bwMode="auto">
                          <a:xfrm>
                            <a:off x="4108" y="2989"/>
                            <a:ext cx="346" cy="285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4108" y="2987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266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4108" y="2533"/>
                            <a:ext cx="346" cy="452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518"/>
                        <wps:cNvSpPr>
                          <a:spLocks/>
                        </wps:cNvSpPr>
                        <wps:spPr bwMode="auto">
                          <a:xfrm>
                            <a:off x="4281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4281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516"/>
                        <wps:cNvCnPr>
                          <a:cxnSpLocks noChangeShapeType="1"/>
                        </wps:cNvCnPr>
                        <wps:spPr bwMode="auto">
                          <a:xfrm>
                            <a:off x="4540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81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540" y="2978"/>
                            <a:ext cx="346" cy="296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Line 514"/>
                        <wps:cNvCnPr>
                          <a:cxnSpLocks noChangeShapeType="1"/>
                        </wps:cNvCnPr>
                        <wps:spPr bwMode="auto">
                          <a:xfrm>
                            <a:off x="4540" y="2973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625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4540" y="1764"/>
                            <a:ext cx="346" cy="1204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Line 512"/>
                        <wps:cNvCnPr>
                          <a:cxnSpLocks noChangeShapeType="1"/>
                        </wps:cNvCnPr>
                        <wps:spPr bwMode="auto">
                          <a:xfrm>
                            <a:off x="4973" y="3274"/>
                            <a:ext cx="345" cy="0"/>
                          </a:xfrm>
                          <a:prstGeom prst="line">
                            <a:avLst/>
                          </a:prstGeom>
                          <a:noFill/>
                          <a:ln w="14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Rectangle 511"/>
                        <wps:cNvSpPr>
                          <a:spLocks noChangeArrowheads="1"/>
                        </wps:cNvSpPr>
                        <wps:spPr bwMode="auto">
                          <a:xfrm>
                            <a:off x="4972" y="2618"/>
                            <a:ext cx="346" cy="656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Line 510"/>
                        <wps:cNvCnPr>
                          <a:cxnSpLocks noChangeShapeType="1"/>
                        </wps:cNvCnPr>
                        <wps:spPr bwMode="auto">
                          <a:xfrm>
                            <a:off x="4973" y="2610"/>
                            <a:ext cx="345" cy="0"/>
                          </a:xfrm>
                          <a:prstGeom prst="line">
                            <a:avLst/>
                          </a:prstGeom>
                          <a:noFill/>
                          <a:ln w="1089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4972" y="595"/>
                            <a:ext cx="346" cy="2006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508"/>
                        <wps:cNvSpPr>
                          <a:spLocks/>
                        </wps:cNvSpPr>
                        <wps:spPr bwMode="auto">
                          <a:xfrm>
                            <a:off x="5145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5145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Line 506"/>
                        <wps:cNvCnPr>
                          <a:cxnSpLocks noChangeShapeType="1"/>
                        </wps:cNvCnPr>
                        <wps:spPr bwMode="auto">
                          <a:xfrm>
                            <a:off x="5405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5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5404" y="2606"/>
                            <a:ext cx="346" cy="668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5404" y="2585"/>
                            <a:ext cx="346" cy="2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Rectangle 503"/>
                        <wps:cNvSpPr>
                          <a:spLocks noChangeArrowheads="1"/>
                        </wps:cNvSpPr>
                        <wps:spPr bwMode="auto">
                          <a:xfrm>
                            <a:off x="5404" y="170"/>
                            <a:ext cx="346" cy="2416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5837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4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5836" y="2640"/>
                            <a:ext cx="346" cy="634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5837" y="2632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036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5836" y="793"/>
                            <a:ext cx="346" cy="1831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Freeform 498"/>
                        <wps:cNvSpPr>
                          <a:spLocks/>
                        </wps:cNvSpPr>
                        <wps:spPr bwMode="auto">
                          <a:xfrm>
                            <a:off x="6009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5" name="Line 497"/>
                        <wps:cNvCnPr>
                          <a:cxnSpLocks noChangeShapeType="1"/>
                        </wps:cNvCnPr>
                        <wps:spPr bwMode="auto">
                          <a:xfrm>
                            <a:off x="6010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6269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4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6269" y="2793"/>
                            <a:ext cx="346" cy="481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Line 494"/>
                        <wps:cNvCnPr>
                          <a:cxnSpLocks noChangeShapeType="1"/>
                        </wps:cNvCnPr>
                        <wps:spPr bwMode="auto">
                          <a:xfrm>
                            <a:off x="6269" y="2790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475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6269" y="2014"/>
                            <a:ext cx="346" cy="772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6701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4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6701" y="2957"/>
                            <a:ext cx="346" cy="317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6701" y="2957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47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3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6701" y="2743"/>
                            <a:ext cx="346" cy="212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Freeform 488"/>
                        <wps:cNvSpPr>
                          <a:spLocks/>
                        </wps:cNvSpPr>
                        <wps:spPr bwMode="auto">
                          <a:xfrm>
                            <a:off x="6874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6874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7133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38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7133" y="3112"/>
                            <a:ext cx="346" cy="162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7133" y="3110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378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7133" y="3069"/>
                            <a:ext cx="346" cy="38"/>
                          </a:xfrm>
                          <a:prstGeom prst="rect">
                            <a:avLst/>
                          </a:pr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7566" y="3274"/>
                            <a:ext cx="345" cy="0"/>
                          </a:xfrm>
                          <a:prstGeom prst="line">
                            <a:avLst/>
                          </a:prstGeom>
                          <a:noFill/>
                          <a:ln w="12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7566" y="3248"/>
                            <a:ext cx="345" cy="0"/>
                          </a:xfrm>
                          <a:prstGeom prst="line">
                            <a:avLst/>
                          </a:prstGeom>
                          <a:noFill/>
                          <a:ln w="32686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Line 480"/>
                        <wps:cNvCnPr>
                          <a:cxnSpLocks noChangeShapeType="1"/>
                        </wps:cNvCnPr>
                        <wps:spPr bwMode="auto">
                          <a:xfrm>
                            <a:off x="7566" y="3222"/>
                            <a:ext cx="345" cy="0"/>
                          </a:xfrm>
                          <a:prstGeom prst="line">
                            <a:avLst/>
                          </a:prstGeom>
                          <a:noFill/>
                          <a:ln w="46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Line 479"/>
                        <wps:cNvCnPr>
                          <a:cxnSpLocks noChangeShapeType="1"/>
                        </wps:cNvCnPr>
                        <wps:spPr bwMode="auto">
                          <a:xfrm>
                            <a:off x="7566" y="3217"/>
                            <a:ext cx="345" cy="0"/>
                          </a:xfrm>
                          <a:prstGeom prst="line">
                            <a:avLst/>
                          </a:prstGeom>
                          <a:noFill/>
                          <a:ln w="5790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Freeform 478"/>
                        <wps:cNvSpPr>
                          <a:spLocks/>
                        </wps:cNvSpPr>
                        <wps:spPr bwMode="auto">
                          <a:xfrm>
                            <a:off x="7738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7739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7998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2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7998" y="3266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0127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8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7998" y="3257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62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9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7998" y="3255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2779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0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8430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1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8430" y="3263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4305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8430" y="3250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24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8430" y="3248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2099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Freeform 468"/>
                        <wps:cNvSpPr>
                          <a:spLocks/>
                        </wps:cNvSpPr>
                        <wps:spPr bwMode="auto">
                          <a:xfrm>
                            <a:off x="8602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8603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8862" y="327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11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8862" y="3269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5650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8862" y="3264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61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Line 463"/>
                        <wps:cNvCnPr>
                          <a:cxnSpLocks noChangeShapeType="1"/>
                        </wps:cNvCnPr>
                        <wps:spPr bwMode="auto">
                          <a:xfrm>
                            <a:off x="8862" y="3263"/>
                            <a:ext cx="346" cy="0"/>
                          </a:xfrm>
                          <a:prstGeom prst="line">
                            <a:avLst/>
                          </a:prstGeom>
                          <a:noFill/>
                          <a:ln w="931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Freeform 462"/>
                        <wps:cNvSpPr>
                          <a:spLocks/>
                        </wps:cNvSpPr>
                        <wps:spPr bwMode="auto">
                          <a:xfrm>
                            <a:off x="9467" y="3274"/>
                            <a:ext cx="2" cy="35"/>
                          </a:xfrm>
                          <a:custGeom>
                            <a:avLst/>
                            <a:gdLst>
                              <a:gd name="T0" fmla="+- 0 3274 3274"/>
                              <a:gd name="T1" fmla="*/ 3274 h 35"/>
                              <a:gd name="T2" fmla="+- 0 3308 3274"/>
                              <a:gd name="T3" fmla="*/ 3308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Line 461"/>
                        <wps:cNvCnPr>
                          <a:cxnSpLocks noChangeShapeType="1"/>
                        </wps:cNvCnPr>
                        <wps:spPr bwMode="auto">
                          <a:xfrm>
                            <a:off x="9467" y="3274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2" name="Line 460"/>
                        <wps:cNvCnPr>
                          <a:cxnSpLocks noChangeShapeType="1"/>
                        </wps:cNvCnPr>
                        <wps:spPr bwMode="auto">
                          <a:xfrm>
                            <a:off x="9506" y="32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Freeform 459"/>
                        <wps:cNvSpPr>
                          <a:spLocks/>
                        </wps:cNvSpPr>
                        <wps:spPr bwMode="auto">
                          <a:xfrm>
                            <a:off x="2911" y="3274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Line 458"/>
                        <wps:cNvCnPr>
                          <a:cxnSpLocks noChangeShapeType="1"/>
                        </wps:cNvCnPr>
                        <wps:spPr bwMode="auto">
                          <a:xfrm>
                            <a:off x="2946" y="32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Freeform 457"/>
                        <wps:cNvSpPr>
                          <a:spLocks/>
                        </wps:cNvSpPr>
                        <wps:spPr bwMode="auto">
                          <a:xfrm>
                            <a:off x="2911" y="290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Line 456"/>
                        <wps:cNvCnPr>
                          <a:cxnSpLocks noChangeShapeType="1"/>
                        </wps:cNvCnPr>
                        <wps:spPr bwMode="auto">
                          <a:xfrm>
                            <a:off x="2946" y="29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7" name="Freeform 455"/>
                        <wps:cNvSpPr>
                          <a:spLocks/>
                        </wps:cNvSpPr>
                        <wps:spPr bwMode="auto">
                          <a:xfrm>
                            <a:off x="2911" y="2539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2946" y="25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Freeform 453"/>
                        <wps:cNvSpPr>
                          <a:spLocks/>
                        </wps:cNvSpPr>
                        <wps:spPr bwMode="auto">
                          <a:xfrm>
                            <a:off x="2911" y="2172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2946" y="21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Freeform 451"/>
                        <wps:cNvSpPr>
                          <a:spLocks/>
                        </wps:cNvSpPr>
                        <wps:spPr bwMode="auto">
                          <a:xfrm>
                            <a:off x="2911" y="1805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2946" y="18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Freeform 449"/>
                        <wps:cNvSpPr>
                          <a:spLocks/>
                        </wps:cNvSpPr>
                        <wps:spPr bwMode="auto">
                          <a:xfrm>
                            <a:off x="2911" y="1438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2946" y="14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5" name="Freeform 447"/>
                        <wps:cNvSpPr>
                          <a:spLocks/>
                        </wps:cNvSpPr>
                        <wps:spPr bwMode="auto">
                          <a:xfrm>
                            <a:off x="2911" y="107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2946" y="1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Freeform 445"/>
                        <wps:cNvSpPr>
                          <a:spLocks/>
                        </wps:cNvSpPr>
                        <wps:spPr bwMode="auto">
                          <a:xfrm>
                            <a:off x="2911" y="703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2946" y="70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" name="Freeform 443"/>
                        <wps:cNvSpPr>
                          <a:spLocks/>
                        </wps:cNvSpPr>
                        <wps:spPr bwMode="auto">
                          <a:xfrm>
                            <a:off x="2911" y="33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2946" y="3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AutoShape 441"/>
                        <wps:cNvSpPr>
                          <a:spLocks/>
                        </wps:cNvSpPr>
                        <wps:spPr bwMode="auto">
                          <a:xfrm>
                            <a:off x="2160" y="-889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3274 -889"/>
                              <a:gd name="T3" fmla="*/ 3274 h 6653"/>
                              <a:gd name="T4" fmla="+- 0 2946 2160"/>
                              <a:gd name="T5" fmla="*/ T4 w 13392"/>
                              <a:gd name="T6" fmla="+- 0 15 -889"/>
                              <a:gd name="T7" fmla="*/ 15 h 6653"/>
                              <a:gd name="T8" fmla="+- 0 2946 2160"/>
                              <a:gd name="T9" fmla="*/ T8 w 13392"/>
                              <a:gd name="T10" fmla="+- 0 3274 -889"/>
                              <a:gd name="T11" fmla="*/ 3274 h 6653"/>
                              <a:gd name="T12" fmla="+- 0 9506 2160"/>
                              <a:gd name="T13" fmla="*/ T12 w 13392"/>
                              <a:gd name="T14" fmla="+- 0 3274 -889"/>
                              <a:gd name="T15" fmla="*/ 3274 h 6653"/>
                              <a:gd name="T16" fmla="+- 0 2946 2160"/>
                              <a:gd name="T17" fmla="*/ T16 w 13392"/>
                              <a:gd name="T18" fmla="+- 0 15 -889"/>
                              <a:gd name="T19" fmla="*/ 15 h 6653"/>
                              <a:gd name="T20" fmla="+- 0 9506 2160"/>
                              <a:gd name="T21" fmla="*/ T20 w 13392"/>
                              <a:gd name="T22" fmla="+- 0 15 -889"/>
                              <a:gd name="T23" fmla="*/ 15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4163"/>
                                </a:moveTo>
                                <a:lnTo>
                                  <a:pt x="786" y="904"/>
                                </a:lnTo>
                                <a:moveTo>
                                  <a:pt x="786" y="4163"/>
                                </a:moveTo>
                                <a:lnTo>
                                  <a:pt x="7346" y="4163"/>
                                </a:lnTo>
                                <a:moveTo>
                                  <a:pt x="786" y="904"/>
                                </a:moveTo>
                                <a:lnTo>
                                  <a:pt x="7346" y="904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Freeform 440"/>
                        <wps:cNvSpPr>
                          <a:spLocks/>
                        </wps:cNvSpPr>
                        <wps:spPr bwMode="auto">
                          <a:xfrm>
                            <a:off x="2994" y="64"/>
                            <a:ext cx="1398" cy="605"/>
                          </a:xfrm>
                          <a:custGeom>
                            <a:avLst/>
                            <a:gdLst>
                              <a:gd name="T0" fmla="+- 0 3014 2995"/>
                              <a:gd name="T1" fmla="*/ T0 w 1398"/>
                              <a:gd name="T2" fmla="+- 0 668 64"/>
                              <a:gd name="T3" fmla="*/ 668 h 605"/>
                              <a:gd name="T4" fmla="+- 0 4372 2995"/>
                              <a:gd name="T5" fmla="*/ T4 w 1398"/>
                              <a:gd name="T6" fmla="+- 0 668 64"/>
                              <a:gd name="T7" fmla="*/ 668 h 605"/>
                              <a:gd name="T8" fmla="+- 0 4386 2995"/>
                              <a:gd name="T9" fmla="*/ T8 w 1398"/>
                              <a:gd name="T10" fmla="+- 0 668 64"/>
                              <a:gd name="T11" fmla="*/ 668 h 605"/>
                              <a:gd name="T12" fmla="+- 0 4392 2995"/>
                              <a:gd name="T13" fmla="*/ T12 w 1398"/>
                              <a:gd name="T14" fmla="+- 0 662 64"/>
                              <a:gd name="T15" fmla="*/ 662 h 605"/>
                              <a:gd name="T16" fmla="+- 0 4392 2995"/>
                              <a:gd name="T17" fmla="*/ T16 w 1398"/>
                              <a:gd name="T18" fmla="+- 0 649 64"/>
                              <a:gd name="T19" fmla="*/ 649 h 605"/>
                              <a:gd name="T20" fmla="+- 0 4392 2995"/>
                              <a:gd name="T21" fmla="*/ T20 w 1398"/>
                              <a:gd name="T22" fmla="+- 0 84 64"/>
                              <a:gd name="T23" fmla="*/ 84 h 605"/>
                              <a:gd name="T24" fmla="+- 0 4392 2995"/>
                              <a:gd name="T25" fmla="*/ T24 w 1398"/>
                              <a:gd name="T26" fmla="+- 0 71 64"/>
                              <a:gd name="T27" fmla="*/ 71 h 605"/>
                              <a:gd name="T28" fmla="+- 0 4386 2995"/>
                              <a:gd name="T29" fmla="*/ T28 w 1398"/>
                              <a:gd name="T30" fmla="+- 0 64 64"/>
                              <a:gd name="T31" fmla="*/ 64 h 605"/>
                              <a:gd name="T32" fmla="+- 0 4372 2995"/>
                              <a:gd name="T33" fmla="*/ T32 w 1398"/>
                              <a:gd name="T34" fmla="+- 0 64 64"/>
                              <a:gd name="T35" fmla="*/ 64 h 605"/>
                              <a:gd name="T36" fmla="+- 0 3014 2995"/>
                              <a:gd name="T37" fmla="*/ T36 w 1398"/>
                              <a:gd name="T38" fmla="+- 0 64 64"/>
                              <a:gd name="T39" fmla="*/ 64 h 605"/>
                              <a:gd name="T40" fmla="+- 0 3001 2995"/>
                              <a:gd name="T41" fmla="*/ T40 w 1398"/>
                              <a:gd name="T42" fmla="+- 0 64 64"/>
                              <a:gd name="T43" fmla="*/ 64 h 605"/>
                              <a:gd name="T44" fmla="+- 0 2995 2995"/>
                              <a:gd name="T45" fmla="*/ T44 w 1398"/>
                              <a:gd name="T46" fmla="+- 0 71 64"/>
                              <a:gd name="T47" fmla="*/ 71 h 605"/>
                              <a:gd name="T48" fmla="+- 0 2995 2995"/>
                              <a:gd name="T49" fmla="*/ T48 w 1398"/>
                              <a:gd name="T50" fmla="+- 0 84 64"/>
                              <a:gd name="T51" fmla="*/ 84 h 605"/>
                              <a:gd name="T52" fmla="+- 0 2995 2995"/>
                              <a:gd name="T53" fmla="*/ T52 w 1398"/>
                              <a:gd name="T54" fmla="+- 0 649 64"/>
                              <a:gd name="T55" fmla="*/ 649 h 605"/>
                              <a:gd name="T56" fmla="+- 0 2995 2995"/>
                              <a:gd name="T57" fmla="*/ T56 w 1398"/>
                              <a:gd name="T58" fmla="+- 0 662 64"/>
                              <a:gd name="T59" fmla="*/ 662 h 605"/>
                              <a:gd name="T60" fmla="+- 0 3001 2995"/>
                              <a:gd name="T61" fmla="*/ T60 w 1398"/>
                              <a:gd name="T62" fmla="+- 0 668 64"/>
                              <a:gd name="T63" fmla="*/ 668 h 605"/>
                              <a:gd name="T64" fmla="+- 0 3014 2995"/>
                              <a:gd name="T65" fmla="*/ T64 w 1398"/>
                              <a:gd name="T66" fmla="+- 0 668 64"/>
                              <a:gd name="T67" fmla="*/ 668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98" h="605">
                                <a:moveTo>
                                  <a:pt x="19" y="604"/>
                                </a:moveTo>
                                <a:lnTo>
                                  <a:pt x="1377" y="604"/>
                                </a:lnTo>
                                <a:lnTo>
                                  <a:pt x="1391" y="604"/>
                                </a:lnTo>
                                <a:lnTo>
                                  <a:pt x="1397" y="598"/>
                                </a:lnTo>
                                <a:lnTo>
                                  <a:pt x="1397" y="585"/>
                                </a:lnTo>
                                <a:lnTo>
                                  <a:pt x="1397" y="20"/>
                                </a:lnTo>
                                <a:lnTo>
                                  <a:pt x="1397" y="7"/>
                                </a:lnTo>
                                <a:lnTo>
                                  <a:pt x="1391" y="0"/>
                                </a:lnTo>
                                <a:lnTo>
                                  <a:pt x="1377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585"/>
                                </a:lnTo>
                                <a:lnTo>
                                  <a:pt x="0" y="598"/>
                                </a:lnTo>
                                <a:lnTo>
                                  <a:pt x="6" y="604"/>
                                </a:lnTo>
                                <a:lnTo>
                                  <a:pt x="19" y="6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" name="Line 439"/>
                        <wps:cNvCnPr>
                          <a:cxnSpLocks noChangeShapeType="1"/>
                        </wps:cNvCnPr>
                        <wps:spPr bwMode="auto">
                          <a:xfrm>
                            <a:off x="3034" y="14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" name="Line 438"/>
                        <wps:cNvCnPr>
                          <a:cxnSpLocks noChangeShapeType="1"/>
                        </wps:cNvCnPr>
                        <wps:spPr bwMode="auto">
                          <a:xfrm>
                            <a:off x="3034" y="287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5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3034" y="431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3034" y="575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7" name="Freeform 435"/>
                        <wps:cNvSpPr>
                          <a:spLocks/>
                        </wps:cNvSpPr>
                        <wps:spPr bwMode="auto">
                          <a:xfrm>
                            <a:off x="9506" y="3125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9506" y="3126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Freeform 433"/>
                        <wps:cNvSpPr>
                          <a:spLocks/>
                        </wps:cNvSpPr>
                        <wps:spPr bwMode="auto">
                          <a:xfrm>
                            <a:off x="9506" y="2520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9506" y="2520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Freeform 431"/>
                        <wps:cNvSpPr>
                          <a:spLocks/>
                        </wps:cNvSpPr>
                        <wps:spPr bwMode="auto">
                          <a:xfrm>
                            <a:off x="9506" y="1914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9506" y="1914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Freeform 429"/>
                        <wps:cNvSpPr>
                          <a:spLocks/>
                        </wps:cNvSpPr>
                        <wps:spPr bwMode="auto">
                          <a:xfrm>
                            <a:off x="9506" y="1308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9506" y="1309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Freeform 427"/>
                        <wps:cNvSpPr>
                          <a:spLocks/>
                        </wps:cNvSpPr>
                        <wps:spPr bwMode="auto">
                          <a:xfrm>
                            <a:off x="9506" y="703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9506" y="703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Freeform 425"/>
                        <wps:cNvSpPr>
                          <a:spLocks/>
                        </wps:cNvSpPr>
                        <wps:spPr bwMode="auto">
                          <a:xfrm>
                            <a:off x="9506" y="97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9506" y="97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" name="Freeform 423"/>
                        <wps:cNvSpPr>
                          <a:spLocks/>
                        </wps:cNvSpPr>
                        <wps:spPr bwMode="auto">
                          <a:xfrm>
                            <a:off x="3416" y="163"/>
                            <a:ext cx="5619" cy="2963"/>
                          </a:xfrm>
                          <a:custGeom>
                            <a:avLst/>
                            <a:gdLst>
                              <a:gd name="T0" fmla="+- 0 3417 3417"/>
                              <a:gd name="T1" fmla="*/ T0 w 5619"/>
                              <a:gd name="T2" fmla="+- 0 3001 163"/>
                              <a:gd name="T3" fmla="*/ 3001 h 2963"/>
                              <a:gd name="T4" fmla="+- 0 3849 3417"/>
                              <a:gd name="T5" fmla="*/ T4 w 5619"/>
                              <a:gd name="T6" fmla="+- 0 2580 163"/>
                              <a:gd name="T7" fmla="*/ 2580 h 2963"/>
                              <a:gd name="T8" fmla="+- 0 4281 3417"/>
                              <a:gd name="T9" fmla="*/ T8 w 5619"/>
                              <a:gd name="T10" fmla="+- 0 1722 163"/>
                              <a:gd name="T11" fmla="*/ 1722 h 2963"/>
                              <a:gd name="T12" fmla="+- 0 4713 3417"/>
                              <a:gd name="T13" fmla="*/ T12 w 5619"/>
                              <a:gd name="T14" fmla="+- 0 692 163"/>
                              <a:gd name="T15" fmla="*/ 692 h 2963"/>
                              <a:gd name="T16" fmla="+- 0 5145 3417"/>
                              <a:gd name="T17" fmla="*/ T16 w 5619"/>
                              <a:gd name="T18" fmla="+- 0 163 163"/>
                              <a:gd name="T19" fmla="*/ 163 h 2963"/>
                              <a:gd name="T20" fmla="+- 0 5578 3417"/>
                              <a:gd name="T21" fmla="*/ T20 w 5619"/>
                              <a:gd name="T22" fmla="+- 0 811 163"/>
                              <a:gd name="T23" fmla="*/ 811 h 2963"/>
                              <a:gd name="T24" fmla="+- 0 6010 3417"/>
                              <a:gd name="T25" fmla="*/ T24 w 5619"/>
                              <a:gd name="T26" fmla="+- 0 2152 163"/>
                              <a:gd name="T27" fmla="*/ 2152 h 2963"/>
                              <a:gd name="T28" fmla="+- 0 6442 3417"/>
                              <a:gd name="T29" fmla="*/ T28 w 5619"/>
                              <a:gd name="T30" fmla="+- 0 2858 163"/>
                              <a:gd name="T31" fmla="*/ 2858 h 2963"/>
                              <a:gd name="T32" fmla="+- 0 6874 3417"/>
                              <a:gd name="T33" fmla="*/ T32 w 5619"/>
                              <a:gd name="T34" fmla="+- 0 3079 163"/>
                              <a:gd name="T35" fmla="*/ 3079 h 2963"/>
                              <a:gd name="T36" fmla="+- 0 7306 3417"/>
                              <a:gd name="T37" fmla="*/ T36 w 5619"/>
                              <a:gd name="T38" fmla="+- 0 3116 163"/>
                              <a:gd name="T39" fmla="*/ 3116 h 2963"/>
                              <a:gd name="T40" fmla="+- 0 7739 3417"/>
                              <a:gd name="T41" fmla="*/ T40 w 5619"/>
                              <a:gd name="T42" fmla="+- 0 3122 163"/>
                              <a:gd name="T43" fmla="*/ 3122 h 2963"/>
                              <a:gd name="T44" fmla="+- 0 8171 3417"/>
                              <a:gd name="T45" fmla="*/ T44 w 5619"/>
                              <a:gd name="T46" fmla="+- 0 3124 163"/>
                              <a:gd name="T47" fmla="*/ 3124 h 2963"/>
                              <a:gd name="T48" fmla="+- 0 8603 3417"/>
                              <a:gd name="T49" fmla="*/ T48 w 5619"/>
                              <a:gd name="T50" fmla="+- 0 3125 163"/>
                              <a:gd name="T51" fmla="*/ 3125 h 2963"/>
                              <a:gd name="T52" fmla="+- 0 9035 3417"/>
                              <a:gd name="T53" fmla="*/ T52 w 5619"/>
                              <a:gd name="T54" fmla="+- 0 3126 163"/>
                              <a:gd name="T55" fmla="*/ 3126 h 29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619" h="2963">
                                <a:moveTo>
                                  <a:pt x="0" y="2838"/>
                                </a:moveTo>
                                <a:lnTo>
                                  <a:pt x="432" y="2417"/>
                                </a:lnTo>
                                <a:lnTo>
                                  <a:pt x="864" y="1559"/>
                                </a:lnTo>
                                <a:lnTo>
                                  <a:pt x="1296" y="529"/>
                                </a:lnTo>
                                <a:lnTo>
                                  <a:pt x="1728" y="0"/>
                                </a:lnTo>
                                <a:lnTo>
                                  <a:pt x="2161" y="648"/>
                                </a:lnTo>
                                <a:lnTo>
                                  <a:pt x="2593" y="1989"/>
                                </a:lnTo>
                                <a:lnTo>
                                  <a:pt x="3025" y="2695"/>
                                </a:lnTo>
                                <a:lnTo>
                                  <a:pt x="3457" y="2916"/>
                                </a:lnTo>
                                <a:lnTo>
                                  <a:pt x="3889" y="2953"/>
                                </a:lnTo>
                                <a:lnTo>
                                  <a:pt x="4322" y="2959"/>
                                </a:lnTo>
                                <a:lnTo>
                                  <a:pt x="4754" y="2961"/>
                                </a:lnTo>
                                <a:lnTo>
                                  <a:pt x="5186" y="2962"/>
                                </a:lnTo>
                                <a:lnTo>
                                  <a:pt x="5618" y="2963"/>
                                </a:lnTo>
                              </a:path>
                            </a:pathLst>
                          </a:custGeom>
                          <a:noFill/>
                          <a:ln w="93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3409" y="3114"/>
                            <a:ext cx="5633" cy="0"/>
                          </a:xfrm>
                          <a:prstGeom prst="line">
                            <a:avLst/>
                          </a:prstGeom>
                          <a:noFill/>
                          <a:ln w="1617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AutoShape 421"/>
                        <wps:cNvSpPr>
                          <a:spLocks/>
                        </wps:cNvSpPr>
                        <wps:spPr bwMode="auto">
                          <a:xfrm>
                            <a:off x="2160" y="-889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3274 -889"/>
                              <a:gd name="T3" fmla="*/ 3274 h 6653"/>
                              <a:gd name="T4" fmla="+- 0 2946 2160"/>
                              <a:gd name="T5" fmla="*/ T4 w 13392"/>
                              <a:gd name="T6" fmla="+- 0 15 -889"/>
                              <a:gd name="T7" fmla="*/ 15 h 6653"/>
                              <a:gd name="T8" fmla="+- 0 9506 2160"/>
                              <a:gd name="T9" fmla="*/ T8 w 13392"/>
                              <a:gd name="T10" fmla="+- 0 3274 -889"/>
                              <a:gd name="T11" fmla="*/ 3274 h 6653"/>
                              <a:gd name="T12" fmla="+- 0 9506 2160"/>
                              <a:gd name="T13" fmla="*/ T12 w 13392"/>
                              <a:gd name="T14" fmla="+- 0 15 -889"/>
                              <a:gd name="T15" fmla="*/ 15 h 6653"/>
                              <a:gd name="T16" fmla="+- 0 2946 2160"/>
                              <a:gd name="T17" fmla="*/ T16 w 13392"/>
                              <a:gd name="T18" fmla="+- 0 3274 -889"/>
                              <a:gd name="T19" fmla="*/ 3274 h 6653"/>
                              <a:gd name="T20" fmla="+- 0 9506 2160"/>
                              <a:gd name="T21" fmla="*/ T20 w 13392"/>
                              <a:gd name="T22" fmla="+- 0 3274 -889"/>
                              <a:gd name="T23" fmla="*/ 3274 h 6653"/>
                              <a:gd name="T24" fmla="+- 0 2946 2160"/>
                              <a:gd name="T25" fmla="*/ T24 w 13392"/>
                              <a:gd name="T26" fmla="+- 0 15 -889"/>
                              <a:gd name="T27" fmla="*/ 15 h 6653"/>
                              <a:gd name="T28" fmla="+- 0 9506 2160"/>
                              <a:gd name="T29" fmla="*/ T28 w 13392"/>
                              <a:gd name="T30" fmla="+- 0 15 -889"/>
                              <a:gd name="T31" fmla="*/ 15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4163"/>
                                </a:moveTo>
                                <a:lnTo>
                                  <a:pt x="786" y="904"/>
                                </a:lnTo>
                                <a:moveTo>
                                  <a:pt x="7346" y="4163"/>
                                </a:moveTo>
                                <a:lnTo>
                                  <a:pt x="7346" y="904"/>
                                </a:lnTo>
                                <a:moveTo>
                                  <a:pt x="786" y="4163"/>
                                </a:moveTo>
                                <a:lnTo>
                                  <a:pt x="7346" y="4163"/>
                                </a:lnTo>
                                <a:moveTo>
                                  <a:pt x="786" y="904"/>
                                </a:moveTo>
                                <a:lnTo>
                                  <a:pt x="7346" y="904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Freeform 420"/>
                        <wps:cNvSpPr>
                          <a:spLocks/>
                        </wps:cNvSpPr>
                        <wps:spPr bwMode="auto">
                          <a:xfrm>
                            <a:off x="8394" y="64"/>
                            <a:ext cx="1063" cy="317"/>
                          </a:xfrm>
                          <a:custGeom>
                            <a:avLst/>
                            <a:gdLst>
                              <a:gd name="T0" fmla="+- 0 9451 8395"/>
                              <a:gd name="T1" fmla="*/ T0 w 1063"/>
                              <a:gd name="T2" fmla="+- 0 64 64"/>
                              <a:gd name="T3" fmla="*/ 64 h 317"/>
                              <a:gd name="T4" fmla="+- 0 8401 8395"/>
                              <a:gd name="T5" fmla="*/ T4 w 1063"/>
                              <a:gd name="T6" fmla="+- 0 64 64"/>
                              <a:gd name="T7" fmla="*/ 64 h 317"/>
                              <a:gd name="T8" fmla="+- 0 8395 8395"/>
                              <a:gd name="T9" fmla="*/ T8 w 1063"/>
                              <a:gd name="T10" fmla="+- 0 71 64"/>
                              <a:gd name="T11" fmla="*/ 71 h 317"/>
                              <a:gd name="T12" fmla="+- 0 8395 8395"/>
                              <a:gd name="T13" fmla="*/ T12 w 1063"/>
                              <a:gd name="T14" fmla="+- 0 374 64"/>
                              <a:gd name="T15" fmla="*/ 374 h 317"/>
                              <a:gd name="T16" fmla="+- 0 8401 8395"/>
                              <a:gd name="T17" fmla="*/ T16 w 1063"/>
                              <a:gd name="T18" fmla="+- 0 381 64"/>
                              <a:gd name="T19" fmla="*/ 381 h 317"/>
                              <a:gd name="T20" fmla="+- 0 9451 8395"/>
                              <a:gd name="T21" fmla="*/ T20 w 1063"/>
                              <a:gd name="T22" fmla="+- 0 381 64"/>
                              <a:gd name="T23" fmla="*/ 381 h 317"/>
                              <a:gd name="T24" fmla="+- 0 9457 8395"/>
                              <a:gd name="T25" fmla="*/ T24 w 1063"/>
                              <a:gd name="T26" fmla="+- 0 374 64"/>
                              <a:gd name="T27" fmla="*/ 374 h 317"/>
                              <a:gd name="T28" fmla="+- 0 9457 8395"/>
                              <a:gd name="T29" fmla="*/ T28 w 1063"/>
                              <a:gd name="T30" fmla="+- 0 71 64"/>
                              <a:gd name="T31" fmla="*/ 71 h 317"/>
                              <a:gd name="T32" fmla="+- 0 9451 8395"/>
                              <a:gd name="T33" fmla="*/ T32 w 1063"/>
                              <a:gd name="T34" fmla="+- 0 64 64"/>
                              <a:gd name="T35" fmla="*/ 64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3" h="317">
                                <a:moveTo>
                                  <a:pt x="1056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056" y="317"/>
                                </a:lnTo>
                                <a:lnTo>
                                  <a:pt x="1062" y="310"/>
                                </a:lnTo>
                                <a:lnTo>
                                  <a:pt x="1062" y="7"/>
                                </a:lnTo>
                                <a:lnTo>
                                  <a:pt x="1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Freeform 419"/>
                        <wps:cNvSpPr>
                          <a:spLocks/>
                        </wps:cNvSpPr>
                        <wps:spPr bwMode="auto">
                          <a:xfrm>
                            <a:off x="8394" y="64"/>
                            <a:ext cx="1063" cy="317"/>
                          </a:xfrm>
                          <a:custGeom>
                            <a:avLst/>
                            <a:gdLst>
                              <a:gd name="T0" fmla="+- 0 8414 8395"/>
                              <a:gd name="T1" fmla="*/ T0 w 1063"/>
                              <a:gd name="T2" fmla="+- 0 381 64"/>
                              <a:gd name="T3" fmla="*/ 381 h 317"/>
                              <a:gd name="T4" fmla="+- 0 9437 8395"/>
                              <a:gd name="T5" fmla="*/ T4 w 1063"/>
                              <a:gd name="T6" fmla="+- 0 381 64"/>
                              <a:gd name="T7" fmla="*/ 381 h 317"/>
                              <a:gd name="T8" fmla="+- 0 9451 8395"/>
                              <a:gd name="T9" fmla="*/ T8 w 1063"/>
                              <a:gd name="T10" fmla="+- 0 381 64"/>
                              <a:gd name="T11" fmla="*/ 381 h 317"/>
                              <a:gd name="T12" fmla="+- 0 9457 8395"/>
                              <a:gd name="T13" fmla="*/ T12 w 1063"/>
                              <a:gd name="T14" fmla="+- 0 374 64"/>
                              <a:gd name="T15" fmla="*/ 374 h 317"/>
                              <a:gd name="T16" fmla="+- 0 9457 8395"/>
                              <a:gd name="T17" fmla="*/ T16 w 1063"/>
                              <a:gd name="T18" fmla="+- 0 361 64"/>
                              <a:gd name="T19" fmla="*/ 361 h 317"/>
                              <a:gd name="T20" fmla="+- 0 9457 8395"/>
                              <a:gd name="T21" fmla="*/ T20 w 1063"/>
                              <a:gd name="T22" fmla="+- 0 84 64"/>
                              <a:gd name="T23" fmla="*/ 84 h 317"/>
                              <a:gd name="T24" fmla="+- 0 9457 8395"/>
                              <a:gd name="T25" fmla="*/ T24 w 1063"/>
                              <a:gd name="T26" fmla="+- 0 71 64"/>
                              <a:gd name="T27" fmla="*/ 71 h 317"/>
                              <a:gd name="T28" fmla="+- 0 9451 8395"/>
                              <a:gd name="T29" fmla="*/ T28 w 1063"/>
                              <a:gd name="T30" fmla="+- 0 64 64"/>
                              <a:gd name="T31" fmla="*/ 64 h 317"/>
                              <a:gd name="T32" fmla="+- 0 9437 8395"/>
                              <a:gd name="T33" fmla="*/ T32 w 1063"/>
                              <a:gd name="T34" fmla="+- 0 64 64"/>
                              <a:gd name="T35" fmla="*/ 64 h 317"/>
                              <a:gd name="T36" fmla="+- 0 8414 8395"/>
                              <a:gd name="T37" fmla="*/ T36 w 1063"/>
                              <a:gd name="T38" fmla="+- 0 64 64"/>
                              <a:gd name="T39" fmla="*/ 64 h 317"/>
                              <a:gd name="T40" fmla="+- 0 8401 8395"/>
                              <a:gd name="T41" fmla="*/ T40 w 1063"/>
                              <a:gd name="T42" fmla="+- 0 64 64"/>
                              <a:gd name="T43" fmla="*/ 64 h 317"/>
                              <a:gd name="T44" fmla="+- 0 8395 8395"/>
                              <a:gd name="T45" fmla="*/ T44 w 1063"/>
                              <a:gd name="T46" fmla="+- 0 71 64"/>
                              <a:gd name="T47" fmla="*/ 71 h 317"/>
                              <a:gd name="T48" fmla="+- 0 8395 8395"/>
                              <a:gd name="T49" fmla="*/ T48 w 1063"/>
                              <a:gd name="T50" fmla="+- 0 84 64"/>
                              <a:gd name="T51" fmla="*/ 84 h 317"/>
                              <a:gd name="T52" fmla="+- 0 8395 8395"/>
                              <a:gd name="T53" fmla="*/ T52 w 1063"/>
                              <a:gd name="T54" fmla="+- 0 361 64"/>
                              <a:gd name="T55" fmla="*/ 361 h 317"/>
                              <a:gd name="T56" fmla="+- 0 8395 8395"/>
                              <a:gd name="T57" fmla="*/ T56 w 1063"/>
                              <a:gd name="T58" fmla="+- 0 374 64"/>
                              <a:gd name="T59" fmla="*/ 374 h 317"/>
                              <a:gd name="T60" fmla="+- 0 8401 8395"/>
                              <a:gd name="T61" fmla="*/ T60 w 1063"/>
                              <a:gd name="T62" fmla="+- 0 381 64"/>
                              <a:gd name="T63" fmla="*/ 381 h 317"/>
                              <a:gd name="T64" fmla="+- 0 8414 8395"/>
                              <a:gd name="T65" fmla="*/ T64 w 1063"/>
                              <a:gd name="T66" fmla="+- 0 381 64"/>
                              <a:gd name="T67" fmla="*/ 381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3" h="317">
                                <a:moveTo>
                                  <a:pt x="19" y="317"/>
                                </a:moveTo>
                                <a:lnTo>
                                  <a:pt x="1042" y="317"/>
                                </a:lnTo>
                                <a:lnTo>
                                  <a:pt x="1056" y="317"/>
                                </a:lnTo>
                                <a:lnTo>
                                  <a:pt x="1062" y="310"/>
                                </a:lnTo>
                                <a:lnTo>
                                  <a:pt x="1062" y="297"/>
                                </a:lnTo>
                                <a:lnTo>
                                  <a:pt x="1062" y="20"/>
                                </a:lnTo>
                                <a:lnTo>
                                  <a:pt x="1062" y="7"/>
                                </a:lnTo>
                                <a:lnTo>
                                  <a:pt x="1056" y="0"/>
                                </a:lnTo>
                                <a:lnTo>
                                  <a:pt x="1042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29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9" y="3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8434" y="14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Line 417"/>
                        <wps:cNvCnPr>
                          <a:cxnSpLocks noChangeShapeType="1"/>
                        </wps:cNvCnPr>
                        <wps:spPr bwMode="auto">
                          <a:xfrm>
                            <a:off x="8434" y="287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3308" y="103"/>
                            <a:ext cx="1065" cy="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9A12" w14:textId="77777777" w:rsidR="00053D16" w:rsidRDefault="00053D16">
                              <w:pPr>
                                <w:spacing w:line="96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A: generating shapes</w:t>
                              </w:r>
                            </w:p>
                            <w:p w14:paraId="112AA665" w14:textId="77777777" w:rsidR="00053D16" w:rsidRDefault="00053D16">
                              <w:pPr>
                                <w:spacing w:before="3" w:line="140" w:lineRule="atLeast"/>
                                <w:ind w:right="92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B: rejecting shapes C: splitting voxels D: rejecting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7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8434" y="103"/>
                            <a:ext cx="1004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22584" w14:textId="77777777" w:rsidR="00053D16" w:rsidRDefault="00053D16">
                              <w:pPr>
                                <w:spacing w:line="96" w:lineRule="exact"/>
                                <w:ind w:left="274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voxel</w:t>
                              </w:r>
                              <w:r>
                                <w:rPr>
                                  <w:rFonts w:ascii="DejaVu Sans"/>
                                  <w:spacing w:val="-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number</w:t>
                              </w:r>
                            </w:p>
                            <w:p w14:paraId="642631A9" w14:textId="77777777" w:rsidR="00053D16" w:rsidRDefault="00053D16">
                              <w:pPr>
                                <w:tabs>
                                  <w:tab w:val="left" w:pos="274"/>
                                </w:tabs>
                                <w:spacing w:before="39" w:line="104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shape</w:t>
                              </w:r>
                              <w:r>
                                <w:rPr>
                                  <w:rFonts w:ascii="DejaVu Sans"/>
                                  <w:spacing w:val="-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6448AB" id="Group 414" o:spid="_x0000_s1719" style="position:absolute;left:0;text-align:left;margin-left:145.55pt;margin-top:.55pt;width:331.45pt;height:164.9pt;z-index:-251640320;mso-position-horizontal-relative:page;mso-position-vertical-relative:text" coordorigin="2911,11" coordsize="6629,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">
                <v:line id="Line 532" o:spid="_x0000_s1720" style="position:absolute;visibility:visible;mso-wrap-style:square" from="3244,3274" to="3590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" strokecolor="#ffa400" strokeweight=".00406mm"/>
                <v:rect id="Rectangle 531" o:spid="_x0000_s1721" style="position:absolute;left:3243;top:2122;width:346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" fillcolor="#2e8a57" stroked="f"/>
                <v:line id="Line 530" o:spid="_x0000_s1722" style="position:absolute;visibility:visible;mso-wrap-style:square" from="3244,2122" to="3590,2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" strokecolor="red" strokeweight=".0127mm"/>
                <v:line id="Line 529" o:spid="_x0000_s1723" style="position:absolute;visibility:visible;mso-wrap-style:square" from="3244,2114" to="3590,2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" strokecolor="#da70d6" strokeweight=".26083mm"/>
                <v:shape id="Freeform 528" o:spid="_x0000_s1724" style="position:absolute;left:3416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" path="m,l,34e" fillcolor="black" stroked="f">
                  <v:path arrowok="t" o:connecttype="custom" o:connectlocs="0,3274;0,3308" o:connectangles="0,0"/>
                </v:shape>
                <v:line id="Line 527" o:spid="_x0000_s1725" style="position:absolute;visibility:visible;mso-wrap-style:square" from="3417,3274" to="3417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" strokeweight=".13825mm"/>
                <v:line id="Line 526" o:spid="_x0000_s1726" style="position:absolute;visibility:visible;mso-wrap-style:square" from="3676,3274" to="4022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" strokecolor="#ffa400" strokeweight=".00156mm"/>
                <v:rect id="Rectangle 525" o:spid="_x0000_s1727" style="position:absolute;left:3676;top:2971;width:346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" fillcolor="#2e8a57" stroked="f"/>
                <v:line id="Line 524" o:spid="_x0000_s1728" style="position:absolute;visibility:visible;mso-wrap-style:square" from="3676,2970" to="4022,2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" strokecolor="red" strokeweight=".02553mm"/>
                <v:rect id="Rectangle 523" o:spid="_x0000_s1729" style="position:absolute;left:3676;top:2851;width:346;height: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" fillcolor="#da70d6" stroked="f"/>
                <v:line id="Line 522" o:spid="_x0000_s1730" style="position:absolute;visibility:visible;mso-wrap-style:square" from="4108,3274" to="4454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" strokecolor="#ffa400" strokeweight=".00217mm"/>
                <v:rect id="Rectangle 521" o:spid="_x0000_s1731" style="position:absolute;left:4108;top:2989;width:346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" fillcolor="#2e8a57" stroked="f"/>
                <v:line id="Line 520" o:spid="_x0000_s1732" style="position:absolute;visibility:visible;mso-wrap-style:square" from="4108,2987" to="4454,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" strokecolor="red" strokeweight=".074mm"/>
                <v:rect id="Rectangle 519" o:spid="_x0000_s1733" style="position:absolute;left:4108;top:2533;width:346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" fillcolor="#da70d6" stroked="f"/>
                <v:shape id="Freeform 518" o:spid="_x0000_s1734" style="position:absolute;left:4281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" path="m,l,34e" fillcolor="black" stroked="f">
                  <v:path arrowok="t" o:connecttype="custom" o:connectlocs="0,3274;0,3308" o:connectangles="0,0"/>
                </v:shape>
                <v:line id="Line 517" o:spid="_x0000_s1735" style="position:absolute;visibility:visible;mso-wrap-style:square" from="4281,3274" to="4281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" strokeweight=".13825mm"/>
                <v:line id="Line 516" o:spid="_x0000_s1736" style="position:absolute;visibility:visible;mso-wrap-style:square" from="4540,3274" to="4886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" strokecolor="#ffa400" strokeweight=".00225mm"/>
                <v:rect id="Rectangle 515" o:spid="_x0000_s1737" style="position:absolute;left:4540;top:2978;width:346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" fillcolor="#2e8a57" stroked="f"/>
                <v:line id="Line 514" o:spid="_x0000_s1738" style="position:absolute;visibility:visible;mso-wrap-style:square" from="4540,2973" to="4886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" strokecolor="red" strokeweight=".17383mm"/>
                <v:rect id="Rectangle 513" o:spid="_x0000_s1739" style="position:absolute;left:4540;top:1764;width:346;height:1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" fillcolor="#da70d6" stroked="f"/>
                <v:line id="Line 512" o:spid="_x0000_s1740" style="position:absolute;visibility:visible;mso-wrap-style:square" from="4973,3274" to="5318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" strokecolor="#ffa400" strokeweight=".004mm"/>
                <v:rect id="Rectangle 511" o:spid="_x0000_s1741" style="position:absolute;left:4972;top:2618;width:346;height: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" fillcolor="#2e8a57" stroked="f"/>
                <v:line id="Line 510" o:spid="_x0000_s1742" style="position:absolute;visibility:visible;mso-wrap-style:square" from="4973,2610" to="5318,2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" strokecolor="red" strokeweight=".30256mm"/>
                <v:rect id="Rectangle 509" o:spid="_x0000_s1743" style="position:absolute;left:4972;top:595;width:346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" fillcolor="#da70d6" stroked="f"/>
                <v:shape id="Freeform 508" o:spid="_x0000_s1744" style="position:absolute;left:5145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" path="m,l,34e" fillcolor="black" stroked="f">
                  <v:path arrowok="t" o:connecttype="custom" o:connectlocs="0,3274;0,3308" o:connectangles="0,0"/>
                </v:shape>
                <v:line id="Line 507" o:spid="_x0000_s1745" style="position:absolute;visibility:visible;mso-wrap-style:square" from="5145,3274" to="5145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" strokeweight=".13825mm"/>
                <v:line id="Line 506" o:spid="_x0000_s1746" style="position:absolute;visibility:visible;mso-wrap-style:square" from="5405,3274" to="5751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" strokecolor="#ffa400" strokeweight=".00425mm"/>
                <v:rect id="Rectangle 505" o:spid="_x0000_s1747" style="position:absolute;left:5404;top:2606;width:346;height: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" fillcolor="#2e8a57" stroked="f"/>
                <v:rect id="Rectangle 504" o:spid="_x0000_s1748" style="position:absolute;left:5404;top:2585;width:346;height: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" fillcolor="red" stroked="f"/>
                <v:rect id="Rectangle 503" o:spid="_x0000_s1749" style="position:absolute;left:5404;top:170;width:34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" fillcolor="#da70d6" stroked="f"/>
                <v:line id="Line 502" o:spid="_x0000_s1750" style="position:absolute;visibility:visible;mso-wrap-style:square" from="5837,3274" to="6183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" strokecolor="#ffa400" strokeweight=".00403mm"/>
                <v:rect id="Rectangle 501" o:spid="_x0000_s1751" style="position:absolute;left:5836;top:2640;width:346;height: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" fillcolor="#2e8a57" stroked="f"/>
                <v:line id="Line 500" o:spid="_x0000_s1752" style="position:absolute;visibility:visible;mso-wrap-style:square" from="5837,2632" to="6183,2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" strokecolor="red" strokeweight=".28778mm"/>
                <v:rect id="Rectangle 499" o:spid="_x0000_s1753" style="position:absolute;left:5836;top:793;width:346;height:1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" fillcolor="#da70d6" stroked="f"/>
                <v:shape id="Freeform 498" o:spid="_x0000_s1754" style="position:absolute;left:6009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" path="m,l,34e" fillcolor="black" stroked="f">
                  <v:path arrowok="t" o:connecttype="custom" o:connectlocs="0,3274;0,3308" o:connectangles="0,0"/>
                </v:shape>
                <v:line id="Line 497" o:spid="_x0000_s1755" style="position:absolute;visibility:visible;mso-wrap-style:square" from="6010,3274" to="6010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" strokeweight=".13825mm"/>
                <v:line id="Line 496" o:spid="_x0000_s1756" style="position:absolute;visibility:visible;mso-wrap-style:square" from="6269,3274" to="6615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" strokecolor="#ffa400" strokeweight=".00397mm"/>
                <v:rect id="Rectangle 495" o:spid="_x0000_s1757" style="position:absolute;left:6269;top:2793;width:346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" fillcolor="#2e8a57" stroked="f"/>
                <v:line id="Line 494" o:spid="_x0000_s1758" style="position:absolute;visibility:visible;mso-wrap-style:square" from="6269,2790" to="6615,2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" strokecolor="red" strokeweight=".132mm"/>
                <v:rect id="Rectangle 493" o:spid="_x0000_s1759" style="position:absolute;left:6269;top:2014;width:346;height: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" fillcolor="#da70d6" stroked="f"/>
                <v:line id="Line 492" o:spid="_x0000_s1760" style="position:absolute;visibility:visible;mso-wrap-style:square" from="6701,3274" to="7047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" strokecolor="#ffa400" strokeweight=".00397mm"/>
                <v:rect id="Rectangle 491" o:spid="_x0000_s1761" style="position:absolute;left:6701;top:2957;width:346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" fillcolor="#2e8a57" stroked="f"/>
                <v:line id="Line 490" o:spid="_x0000_s1762" style="position:absolute;visibility:visible;mso-wrap-style:square" from="6701,2957" to="7047,2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" strokecolor="red" strokeweight=".04086mm"/>
                <v:rect id="Rectangle 489" o:spid="_x0000_s1763" style="position:absolute;left:6701;top:2743;width:346;height: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" fillcolor="#da70d6" stroked="f"/>
                <v:shape id="Freeform 488" o:spid="_x0000_s1764" style="position:absolute;left:6874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" path="m,l,34e" fillcolor="black" stroked="f">
                  <v:path arrowok="t" o:connecttype="custom" o:connectlocs="0,3274;0,3308" o:connectangles="0,0"/>
                </v:shape>
                <v:line id="Line 487" o:spid="_x0000_s1765" style="position:absolute;visibility:visible;mso-wrap-style:square" from="6874,3274" to="6874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" strokeweight=".13825mm"/>
                <v:line id="Line 486" o:spid="_x0000_s1766" style="position:absolute;visibility:visible;mso-wrap-style:square" from="7133,3274" to="7479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" strokecolor="#ffa400" strokeweight=".00383mm"/>
                <v:rect id="Rectangle 485" o:spid="_x0000_s1767" style="position:absolute;left:7133;top:3112;width:346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" fillcolor="#2e8a57" stroked="f"/>
                <v:line id="Line 484" o:spid="_x0000_s1768" style="position:absolute;visibility:visible;mso-wrap-style:square" from="7133,3110" to="7479,3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" strokecolor="red" strokeweight=".105mm"/>
                <v:rect id="Rectangle 483" o:spid="_x0000_s1769" style="position:absolute;left:7133;top:3069;width:346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" fillcolor="#da70d6" stroked="f"/>
                <v:line id="Line 482" o:spid="_x0000_s1770" style="position:absolute;visibility:visible;mso-wrap-style:square" from="7566,3274" to="7911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" strokecolor="#ffa400" strokeweight=".00342mm"/>
                <v:line id="Line 481" o:spid="_x0000_s1771" style="position:absolute;visibility:visible;mso-wrap-style:square" from="7566,3248" to="7911,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" strokecolor="#2e8a57" strokeweight=".90794mm"/>
                <v:line id="Line 480" o:spid="_x0000_s1772" style="position:absolute;visibility:visible;mso-wrap-style:square" from="7566,3222" to="7911,32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" strokecolor="red" strokeweight=".013mm"/>
                <v:line id="Line 479" o:spid="_x0000_s1773" style="position:absolute;visibility:visible;mso-wrap-style:square" from="7566,3217" to="7911,3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" strokecolor="#da70d6" strokeweight=".16083mm"/>
                <v:shape id="Freeform 478" o:spid="_x0000_s1774" style="position:absolute;left:7738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" path="m,l,34e" fillcolor="black" stroked="f">
                  <v:path arrowok="t" o:connecttype="custom" o:connectlocs="0,3274;0,3308" o:connectangles="0,0"/>
                </v:shape>
                <v:line id="Line 477" o:spid="_x0000_s1775" style="position:absolute;visibility:visible;mso-wrap-style:square" from="7739,3274" to="7739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" strokeweight=".13825mm"/>
                <v:line id="Line 476" o:spid="_x0000_s1776" style="position:absolute;visibility:visible;mso-wrap-style:square" from="7998,3274" to="8344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" strokecolor="#ffa400" strokeweight=".00339mm"/>
                <v:line id="Line 475" o:spid="_x0000_s1777" style="position:absolute;visibility:visible;mso-wrap-style:square" from="7998,3266" to="8344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" strokecolor="#2e8a57" strokeweight=".28131mm"/>
                <v:line id="Line 474" o:spid="_x0000_s1778" style="position:absolute;visibility:visible;mso-wrap-style:square" from="7998,3257" to="8344,3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" strokecolor="red" strokeweight=".01736mm"/>
                <v:line id="Line 473" o:spid="_x0000_s1779" style="position:absolute;visibility:visible;mso-wrap-style:square" from="7998,3255" to="8344,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" strokecolor="#da70d6" strokeweight=".07719mm"/>
                <v:line id="Line 472" o:spid="_x0000_s1780" style="position:absolute;visibility:visible;mso-wrap-style:square" from="8430,3274" to="8776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" strokecolor="#ffa400" strokeweight=".00317mm"/>
                <v:line id="Line 471" o:spid="_x0000_s1781" style="position:absolute;visibility:visible;mso-wrap-style:square" from="8430,3263" to="8776,3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" strokecolor="#2e8a57" strokeweight=".39736mm"/>
                <v:line id="Line 470" o:spid="_x0000_s1782" style="position:absolute;visibility:visible;mso-wrap-style:square" from="8430,3250" to="8776,3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" strokecolor="red" strokeweight=".03447mm"/>
                <v:line id="Line 469" o:spid="_x0000_s1783" style="position:absolute;visibility:visible;mso-wrap-style:square" from="8430,3248" to="8776,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" strokecolor="#da70d6" strokeweight=".05831mm"/>
                <v:shape id="Freeform 468" o:spid="_x0000_s1784" style="position:absolute;left:8602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" path="m,l,34e" fillcolor="black" stroked="f">
                  <v:path arrowok="t" o:connecttype="custom" o:connectlocs="0,3274;0,3308" o:connectangles="0,0"/>
                </v:shape>
                <v:line id="Line 467" o:spid="_x0000_s1785" style="position:absolute;visibility:visible;mso-wrap-style:square" from="8603,3274" to="8603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" strokeweight=".13825mm"/>
                <v:line id="Line 466" o:spid="_x0000_s1786" style="position:absolute;visibility:visible;mso-wrap-style:square" from="8862,3274" to="9208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" strokecolor="#ffa400" strokeweight=".00311mm"/>
                <v:line id="Line 465" o:spid="_x0000_s1787" style="position:absolute;visibility:visible;mso-wrap-style:square" from="8862,3269" to="9208,3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" strokecolor="#2e8a57" strokeweight=".15694mm"/>
                <v:line id="Line 464" o:spid="_x0000_s1788" style="position:absolute;visibility:visible;mso-wrap-style:square" from="8862,3264" to="9208,3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" strokecolor="red" strokeweight=".01694mm"/>
                <v:line id="Line 463" o:spid="_x0000_s1789" style="position:absolute;visibility:visible;mso-wrap-style:square" from="8862,3263" to="9208,3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" strokecolor="#da70d6" strokeweight=".02586mm"/>
                <v:shape id="Freeform 462" o:spid="_x0000_s1790" style="position:absolute;left:9467;top:3274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" path="m,l,34e" fillcolor="black" stroked="f">
                  <v:path arrowok="t" o:connecttype="custom" o:connectlocs="0,3274;0,3308" o:connectangles="0,0"/>
                </v:shape>
                <v:line id="Line 461" o:spid="_x0000_s1791" style="position:absolute;visibility:visible;mso-wrap-style:square" from="9467,3274" to="9467,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" strokeweight=".13825mm"/>
                <v:line id="Line 460" o:spid="_x0000_s1792" style="position:absolute;visibility:visible;mso-wrap-style:square" from="9506,3274" to="9506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" strokeweight=".13825mm"/>
                <v:shape id="Freeform 459" o:spid="_x0000_s1793" style="position:absolute;left:2911;top:3274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458" o:spid="_x0000_s1794" style="position:absolute;visibility:visible;mso-wrap-style:square" from="2946,3274" to="2946,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" strokeweight=".13825mm"/>
                <v:shape id="Freeform 457" o:spid="_x0000_s1795" style="position:absolute;left:2911;top:290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456" o:spid="_x0000_s1796" style="position:absolute;visibility:visible;mso-wrap-style:square" from="2946,2907" to="2946,2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" strokeweight=".13825mm"/>
                <v:shape id="Freeform 455" o:spid="_x0000_s1797" style="position:absolute;left:2911;top:2539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454" o:spid="_x0000_s1798" style="position:absolute;visibility:visible;mso-wrap-style:square" from="2946,2540" to="2946,2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" strokeweight=".13825mm"/>
                <v:shape id="Freeform 453" o:spid="_x0000_s1799" style="position:absolute;left:2911;top:2172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" path="m35,l,e" fillcolor="black" stroked="f">
                  <v:path arrowok="t" o:connecttype="custom" o:connectlocs="35,0;0,0" o:connectangles="0,0"/>
                </v:shape>
                <v:line id="Line 452" o:spid="_x0000_s1800" style="position:absolute;visibility:visible;mso-wrap-style:square" from="2946,2172" to="2946,2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" strokeweight=".13825mm"/>
                <v:shape id="Freeform 451" o:spid="_x0000_s1801" style="position:absolute;left:2911;top:180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450" o:spid="_x0000_s1802" style="position:absolute;visibility:visible;mso-wrap-style:square" from="2946,1805" to="2946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" strokeweight=".13825mm"/>
                <v:shape id="Freeform 449" o:spid="_x0000_s1803" style="position:absolute;left:2911;top:1438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448" o:spid="_x0000_s1804" style="position:absolute;visibility:visible;mso-wrap-style:square" from="2946,1438" to="2946,1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" strokeweight=".13825mm"/>
                <v:shape id="Freeform 447" o:spid="_x0000_s1805" style="position:absolute;left:2911;top:107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446" o:spid="_x0000_s1806" style="position:absolute;visibility:visible;mso-wrap-style:square" from="2946,1071" to="2946,1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" strokeweight=".13825mm"/>
                <v:shape id="Freeform 445" o:spid="_x0000_s1807" style="position:absolute;left:2911;top:70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444" o:spid="_x0000_s1808" style="position:absolute;visibility:visible;mso-wrap-style:square" from="2946,704" to="2946,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" strokeweight=".13825mm"/>
                <v:shape id="Freeform 443" o:spid="_x0000_s1809" style="position:absolute;left:2911;top:33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442" o:spid="_x0000_s1810" style="position:absolute;visibility:visible;mso-wrap-style:square" from="2946,336" to="2946,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" strokeweight=".13825mm"/>
                <v:shape id="AutoShape 441" o:spid="_x0000_s1811" style="position:absolute;left:2160;top:-889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" path="m786,4163r,-3259m786,4163r6560,m786,904r6560,e" filled="f" strokeweight=".13825mm">
                  <v:path arrowok="t" o:connecttype="custom" o:connectlocs="786,3274;786,15;786,3274;7346,3274;786,15;7346,15" o:connectangles="0,0,0,0,0,0"/>
                </v:shape>
                <v:shape id="Freeform 440" o:spid="_x0000_s1812" style="position:absolute;left:2994;top:64;width:1398;height:605;visibility:visible;mso-wrap-style:square;v-text-anchor:top" coordsize="1398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" path="m19,604r1358,l1391,604r6,-6l1397,585r,-565l1397,7,1391,r-14,l19,,6,,,7,,20,,585r,13l6,604r13,xe" filled="f" strokecolor="#ccc" strokeweight=".17281mm">
                  <v:path arrowok="t" o:connecttype="custom" o:connectlocs="19,668;1377,668;1391,668;1397,662;1397,649;1397,84;1397,71;1391,64;1377,64;19,64;6,64;0,71;0,84;0,649;0,662;6,668;19,668" o:connectangles="0,0,0,0,0,0,0,0,0,0,0,0,0,0,0,0,0"/>
                </v:shape>
                <v:line id="Line 439" o:spid="_x0000_s1813" style="position:absolute;visibility:visible;mso-wrap-style:square" from="3034,143" to="3230,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" strokecolor="#ffa400" strokeweight="1.2097mm"/>
                <v:line id="Line 438" o:spid="_x0000_s1814" style="position:absolute;visibility:visible;mso-wrap-style:square" from="3034,287" to="323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" strokecolor="#2e8a57" strokeweight="1.2097mm"/>
                <v:line id="Line 437" o:spid="_x0000_s1815" style="position:absolute;visibility:visible;mso-wrap-style:square" from="3034,431" to="3230,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" strokecolor="red" strokeweight="1.2097mm"/>
                <v:line id="Line 436" o:spid="_x0000_s1816" style="position:absolute;visibility:visible;mso-wrap-style:square" from="3034,575" to="3230,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" strokecolor="#da70d6" strokeweight="1.2097mm"/>
                <v:shape id="Freeform 435" o:spid="_x0000_s1817" style="position:absolute;left:9506;top:312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434" o:spid="_x0000_s1818" style="position:absolute;visibility:visible;mso-wrap-style:square" from="9506,3126" to="9540,3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" strokeweight=".13825mm"/>
                <v:shape id="Freeform 433" o:spid="_x0000_s1819" style="position:absolute;left:9506;top:252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432" o:spid="_x0000_s1820" style="position:absolute;visibility:visible;mso-wrap-style:square" from="9506,2520" to="954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" strokeweight=".13825mm"/>
                <v:shape id="Freeform 431" o:spid="_x0000_s1821" style="position:absolute;left:9506;top:1914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430" o:spid="_x0000_s1822" style="position:absolute;visibility:visible;mso-wrap-style:square" from="9506,1914" to="9540,1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" strokeweight=".13825mm"/>
                <v:shape id="Freeform 429" o:spid="_x0000_s1823" style="position:absolute;left:9506;top:1308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428" o:spid="_x0000_s1824" style="position:absolute;visibility:visible;mso-wrap-style:square" from="9506,1309" to="9540,1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" strokeweight=".13825mm"/>
                <v:shape id="Freeform 427" o:spid="_x0000_s1825" style="position:absolute;left:9506;top:70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426" o:spid="_x0000_s1826" style="position:absolute;visibility:visible;mso-wrap-style:square" from="9506,703" to="9540,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" strokeweight=".13825mm"/>
                <v:shape id="Freeform 425" o:spid="_x0000_s1827" style="position:absolute;left:9506;top:9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424" o:spid="_x0000_s1828" style="position:absolute;visibility:visible;mso-wrap-style:square" from="9506,97" to="9540,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" strokeweight=".13825mm"/>
                <v:shape id="Freeform 423" o:spid="_x0000_s1829" style="position:absolute;left:3416;top:163;width:5619;height:2963;visibility:visible;mso-wrap-style:square;v-text-anchor:top" coordsize="5619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" path="m,2838l432,2417,864,1559,1296,529,1728,r433,648l2593,1989r432,706l3457,2916r432,37l4322,2959r432,2l5186,2962r432,1e" filled="f" strokeweight=".25922mm">
                  <v:path arrowok="t" o:connecttype="custom" o:connectlocs="0,3001;432,2580;864,1722;1296,692;1728,163;2161,811;2593,2152;3025,2858;3457,3079;3889,3116;4322,3122;4754,3124;5186,3125;5618,3126" o:connectangles="0,0,0,0,0,0,0,0,0,0,0,0,0,0"/>
                </v:shape>
                <v:line id="Line 422" o:spid="_x0000_s1830" style="position:absolute;visibility:visible;mso-wrap-style:square" from="3409,3114" to="9042,3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" strokeweight=".44931mm">
                  <v:stroke dashstyle="3 1"/>
                </v:line>
                <v:shape id="AutoShape 421" o:spid="_x0000_s1831" style="position:absolute;left:2160;top:-889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" path="m786,4163r,-3259m7346,4163r,-3259m786,4163r6560,m786,904r6560,e" filled="f" strokeweight=".13825mm">
                  <v:path arrowok="t" o:connecttype="custom" o:connectlocs="786,3274;786,15;7346,3274;7346,15;786,3274;7346,3274;786,15;7346,15" o:connectangles="0,0,0,0,0,0,0,0"/>
                </v:shape>
                <v:shape id="Freeform 420" o:spid="_x0000_s1832" style="position:absolute;left:8394;top:64;width:1063;height:317;visibility:visible;mso-wrap-style:square;v-text-anchor:top" coordsize="106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" path="m1056,l6,,,7,,310r6,7l1056,317r6,-7l1062,7,1056,xe" stroked="f">
                  <v:fill opacity="52428f"/>
                  <v:path arrowok="t" o:connecttype="custom" o:connectlocs="1056,64;6,64;0,71;0,374;6,381;1056,381;1062,374;1062,71;1056,64" o:connectangles="0,0,0,0,0,0,0,0,0"/>
                </v:shape>
                <v:shape id="Freeform 419" o:spid="_x0000_s1833" style="position:absolute;left:8394;top:64;width:1063;height:317;visibility:visible;mso-wrap-style:square;v-text-anchor:top" coordsize="106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" path="m19,317r1023,l1056,317r6,-7l1062,297r,-277l1062,7,1056,r-14,l19,,6,,,7,,20,,297r,13l6,317r13,xe" filled="f" strokecolor="#ccc" strokeweight=".17281mm">
                  <v:path arrowok="t" o:connecttype="custom" o:connectlocs="19,381;1042,381;1056,381;1062,374;1062,361;1062,84;1062,71;1056,64;1042,64;19,64;6,64;0,71;0,84;0,361;0,374;6,381;19,381" o:connectangles="0,0,0,0,0,0,0,0,0,0,0,0,0,0,0,0,0"/>
                </v:shape>
                <v:line id="Line 418" o:spid="_x0000_s1834" style="position:absolute;visibility:visible;mso-wrap-style:square" from="8434,143" to="8630,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" strokeweight=".25922mm"/>
                <v:line id="Line 417" o:spid="_x0000_s1835" style="position:absolute;visibility:visible;mso-wrap-style:square" from="8434,287" to="863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" strokeweight=".25922mm">
                  <v:stroke dashstyle="3 1"/>
                </v:line>
                <v:shape id="Text Box 416" o:spid="_x0000_s1836" type="#_x0000_t202" style="position:absolute;left:3308;top:103;width:1065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qk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BUmAqkxQAAANwAAAAP&#10;AAAAAAAAAAAAAAAAAAcCAABkcnMvZG93bnJldi54bWxQSwUGAAAAAAMAAwC3AAAA+QIAAAAA&#10;" filled="f" stroked="f">
                  <v:textbox inset="0,0,0,0">
                    <w:txbxContent>
                      <w:p w14:paraId="7CB39A12" w14:textId="77777777" w:rsidR="00053D16" w:rsidRDefault="00053D16">
                        <w:pPr>
                          <w:spacing w:line="96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A: generating shapes</w:t>
                        </w:r>
                      </w:p>
                      <w:p w14:paraId="112AA665" w14:textId="77777777" w:rsidR="00053D16" w:rsidRDefault="00053D16">
                        <w:pPr>
                          <w:spacing w:before="3" w:line="140" w:lineRule="atLeast"/>
                          <w:ind w:right="92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B: rejecting shapes C: splitting voxels D: rejecting voxels</w:t>
                        </w:r>
                      </w:p>
                    </w:txbxContent>
                  </v:textbox>
                </v:shape>
                <v:shape id="Text Box 415" o:spid="_x0000_s1837" type="#_x0000_t202" style="position:absolute;left:8434;top:103;width:1004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K8/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O9SvP8YAAADcAAAA&#10;DwAAAAAAAAAAAAAAAAAHAgAAZHJzL2Rvd25yZXYueG1sUEsFBgAAAAADAAMAtwAAAPoCAAAAAA==&#10;" filled="f" stroked="f">
                  <v:textbox inset="0,0,0,0">
                    <w:txbxContent>
                      <w:p w14:paraId="65C22584" w14:textId="77777777" w:rsidR="00053D16" w:rsidRDefault="00053D16">
                        <w:pPr>
                          <w:spacing w:line="96" w:lineRule="exact"/>
                          <w:ind w:left="274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voxel</w:t>
                        </w:r>
                        <w:r>
                          <w:rPr>
                            <w:rFonts w:ascii="DejaVu Sans"/>
                            <w:spacing w:val="-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number</w:t>
                        </w:r>
                      </w:p>
                      <w:p w14:paraId="642631A9" w14:textId="77777777" w:rsidR="00053D16" w:rsidRDefault="00053D16">
                        <w:pPr>
                          <w:tabs>
                            <w:tab w:val="left" w:pos="274"/>
                          </w:tabs>
                          <w:spacing w:before="39" w:line="104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9"/>
                          </w:rPr>
                          <w:tab/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shape</w:t>
                        </w:r>
                        <w:r>
                          <w:rPr>
                            <w:rFonts w:ascii="DejaVu Sans"/>
                            <w:spacing w:val="-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number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05"/>
          <w:sz w:val="9"/>
          <w:lang w:val="en-GB"/>
        </w:rPr>
        <w:t>1000000</w:t>
      </w:r>
    </w:p>
    <w:p w14:paraId="23110DF2" w14:textId="77777777" w:rsidR="000A52FD" w:rsidRPr="005677B4" w:rsidRDefault="000A52FD">
      <w:pPr>
        <w:pStyle w:val="Tekstpodstawowy"/>
        <w:spacing w:before="6"/>
        <w:rPr>
          <w:rFonts w:ascii="DejaVu Sans"/>
          <w:sz w:val="11"/>
          <w:lang w:val="en-GB"/>
        </w:rPr>
      </w:pPr>
    </w:p>
    <w:p w14:paraId="6050CFC8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1.6</w:t>
      </w:r>
    </w:p>
    <w:p w14:paraId="174027D1" w14:textId="77777777" w:rsidR="000A52FD" w:rsidRPr="005677B4" w:rsidRDefault="000A52FD">
      <w:pPr>
        <w:pStyle w:val="Tekstpodstawowy"/>
        <w:spacing w:before="8"/>
        <w:rPr>
          <w:rFonts w:ascii="DejaVu Sans"/>
          <w:sz w:val="14"/>
          <w:lang w:val="en-GB"/>
        </w:rPr>
      </w:pPr>
    </w:p>
    <w:p w14:paraId="13442F95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39E21283" w14:textId="77777777" w:rsidR="000A52FD" w:rsidRPr="005677B4" w:rsidRDefault="005677B4">
      <w:pPr>
        <w:tabs>
          <w:tab w:val="left" w:pos="8274"/>
        </w:tabs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1.4</w:t>
      </w:r>
      <w:r w:rsidRPr="005677B4">
        <w:rPr>
          <w:rFonts w:ascii="DejaVu Sans"/>
          <w:w w:val="110"/>
          <w:sz w:val="9"/>
          <w:lang w:val="en-GB"/>
        </w:rPr>
        <w:tab/>
        <w:t>800000</w:t>
      </w:r>
    </w:p>
    <w:p w14:paraId="30ED0BF3" w14:textId="77777777" w:rsidR="000A52FD" w:rsidRPr="005677B4" w:rsidRDefault="000A52FD">
      <w:pPr>
        <w:pStyle w:val="Tekstpodstawowy"/>
        <w:spacing w:before="8"/>
        <w:rPr>
          <w:rFonts w:ascii="DejaVu Sans"/>
          <w:sz w:val="14"/>
          <w:lang w:val="en-GB"/>
        </w:rPr>
      </w:pPr>
    </w:p>
    <w:p w14:paraId="10F03362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69F002BA" w14:textId="1E625B29" w:rsidR="000A52FD" w:rsidRPr="005677B4" w:rsidRDefault="00DC0027">
      <w:pPr>
        <w:ind w:left="1421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A44B37E" wp14:editId="20A2BE11">
                <wp:simplePos x="0" y="0"/>
                <wp:positionH relativeFrom="page">
                  <wp:posOffset>1630045</wp:posOffset>
                </wp:positionH>
                <wp:positionV relativeFrom="paragraph">
                  <wp:posOffset>-13335</wp:posOffset>
                </wp:positionV>
                <wp:extent cx="85725" cy="814705"/>
                <wp:effectExtent l="1270" t="0" r="0" b="0"/>
                <wp:wrapNone/>
                <wp:docPr id="418" name="Text Box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14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609838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4B37E" id="Text Box 413" o:spid="_x0000_s1838" type="#_x0000_t202" style="position:absolute;left:0;text-align:left;margin-left:128.35pt;margin-top:-1.05pt;width:6.75pt;height:64.15pt;z-index: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" filled="f" stroked="f">
                <v:textbox style="layout-flow:vertical;mso-layout-flow-alt:bottom-to-top" inset="0,0,0,0">
                  <w:txbxContent>
                    <w:p w14:paraId="09609838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48A6CDC7" wp14:editId="1C76E542">
                <wp:simplePos x="0" y="0"/>
                <wp:positionH relativeFrom="page">
                  <wp:posOffset>6369050</wp:posOffset>
                </wp:positionH>
                <wp:positionV relativeFrom="paragraph">
                  <wp:posOffset>-51435</wp:posOffset>
                </wp:positionV>
                <wp:extent cx="85725" cy="890905"/>
                <wp:effectExtent l="0" t="0" r="3175" b="0"/>
                <wp:wrapNone/>
                <wp:docPr id="417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9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3EF75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number of shapes or voxels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6CDC7" id="Text Box 412" o:spid="_x0000_s1839" type="#_x0000_t202" style="position:absolute;left:0;text-align:left;margin-left:501.5pt;margin-top:-4.05pt;width:6.75pt;height:70.15pt;z-index: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" filled="f" stroked="f">
                <v:textbox style="layout-flow:vertical;mso-layout-flow-alt:bottom-to-top" inset="0,0,0,0">
                  <w:txbxContent>
                    <w:p w14:paraId="26B3EF75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number of shapes or voxels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1.2</w:t>
      </w:r>
    </w:p>
    <w:p w14:paraId="37A58864" w14:textId="77777777" w:rsidR="000A52FD" w:rsidRPr="005677B4" w:rsidRDefault="000A52FD">
      <w:pPr>
        <w:pStyle w:val="Tekstpodstawowy"/>
        <w:spacing w:before="5"/>
        <w:rPr>
          <w:rFonts w:ascii="DejaVu Sans"/>
          <w:sz w:val="11"/>
          <w:lang w:val="en-GB"/>
        </w:rPr>
      </w:pPr>
    </w:p>
    <w:p w14:paraId="646E309A" w14:textId="77777777" w:rsidR="000A52FD" w:rsidRPr="005677B4" w:rsidRDefault="005677B4">
      <w:pPr>
        <w:ind w:right="2289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600000</w:t>
      </w:r>
    </w:p>
    <w:p w14:paraId="724B80B3" w14:textId="77777777" w:rsidR="000A52FD" w:rsidRPr="005677B4" w:rsidRDefault="005677B4">
      <w:pPr>
        <w:spacing w:before="24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1.0</w:t>
      </w:r>
    </w:p>
    <w:p w14:paraId="55953D6D" w14:textId="77777777" w:rsidR="000A52FD" w:rsidRPr="005677B4" w:rsidRDefault="000A52FD">
      <w:pPr>
        <w:pStyle w:val="Tekstpodstawowy"/>
        <w:spacing w:before="9"/>
        <w:rPr>
          <w:rFonts w:ascii="DejaVu Sans"/>
          <w:sz w:val="14"/>
          <w:lang w:val="en-GB"/>
        </w:rPr>
      </w:pPr>
    </w:p>
    <w:p w14:paraId="596255BD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2C801704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0.8</w:t>
      </w:r>
    </w:p>
    <w:p w14:paraId="48FFC8BF" w14:textId="77777777" w:rsidR="000A52FD" w:rsidRPr="005677B4" w:rsidRDefault="005677B4">
      <w:pPr>
        <w:spacing w:before="5"/>
        <w:ind w:right="2289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400000</w:t>
      </w:r>
    </w:p>
    <w:p w14:paraId="17C52E7E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029548DB" w14:textId="77777777" w:rsidR="000A52FD" w:rsidRPr="005677B4" w:rsidRDefault="005677B4">
      <w:pPr>
        <w:spacing w:before="60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0.6</w:t>
      </w:r>
    </w:p>
    <w:p w14:paraId="3418AC10" w14:textId="77777777" w:rsidR="000A52FD" w:rsidRPr="005677B4" w:rsidRDefault="000A52FD">
      <w:pPr>
        <w:pStyle w:val="Tekstpodstawowy"/>
        <w:spacing w:before="1"/>
        <w:rPr>
          <w:rFonts w:ascii="DejaVu Sans"/>
          <w:sz w:val="13"/>
          <w:lang w:val="en-GB"/>
        </w:rPr>
      </w:pPr>
    </w:p>
    <w:p w14:paraId="318DA5A0" w14:textId="77777777" w:rsidR="000A52FD" w:rsidRPr="005677B4" w:rsidRDefault="000A52FD">
      <w:pPr>
        <w:pStyle w:val="Tekstpodstawowy"/>
        <w:spacing w:before="8"/>
        <w:rPr>
          <w:rFonts w:ascii="DejaVu Sans"/>
          <w:sz w:val="7"/>
          <w:lang w:val="en-GB"/>
        </w:rPr>
      </w:pPr>
    </w:p>
    <w:p w14:paraId="2217C45E" w14:textId="77777777" w:rsidR="000A52FD" w:rsidRPr="005677B4" w:rsidRDefault="005677B4">
      <w:pPr>
        <w:tabs>
          <w:tab w:val="left" w:pos="8274"/>
        </w:tabs>
        <w:spacing w:before="1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0.4</w:t>
      </w:r>
      <w:r w:rsidRPr="005677B4">
        <w:rPr>
          <w:rFonts w:ascii="DejaVu Sans"/>
          <w:w w:val="110"/>
          <w:sz w:val="9"/>
          <w:lang w:val="en-GB"/>
        </w:rPr>
        <w:tab/>
      </w:r>
      <w:r w:rsidRPr="005677B4">
        <w:rPr>
          <w:rFonts w:ascii="DejaVu Sans"/>
          <w:w w:val="110"/>
          <w:position w:val="2"/>
          <w:sz w:val="9"/>
          <w:lang w:val="en-GB"/>
        </w:rPr>
        <w:t>200000</w:t>
      </w:r>
    </w:p>
    <w:p w14:paraId="04D50A71" w14:textId="77777777" w:rsidR="000A52FD" w:rsidRPr="005677B4" w:rsidRDefault="000A52FD">
      <w:pPr>
        <w:pStyle w:val="Tekstpodstawowy"/>
        <w:spacing w:before="8"/>
        <w:rPr>
          <w:rFonts w:ascii="DejaVu Sans"/>
          <w:sz w:val="14"/>
          <w:lang w:val="en-GB"/>
        </w:rPr>
      </w:pPr>
    </w:p>
    <w:p w14:paraId="7BFE3EAE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63B78ACD" w14:textId="77777777" w:rsidR="000A52FD" w:rsidRPr="005677B4" w:rsidRDefault="005677B4">
      <w:pPr>
        <w:spacing w:before="1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0.2</w:t>
      </w:r>
    </w:p>
    <w:p w14:paraId="1354C267" w14:textId="77777777" w:rsidR="000A52FD" w:rsidRPr="005677B4" w:rsidRDefault="000A52FD">
      <w:pPr>
        <w:pStyle w:val="Tekstpodstawowy"/>
        <w:spacing w:before="9"/>
        <w:rPr>
          <w:rFonts w:ascii="DejaVu Sans"/>
          <w:sz w:val="9"/>
          <w:lang w:val="en-GB"/>
        </w:rPr>
      </w:pPr>
    </w:p>
    <w:p w14:paraId="35B29A6C" w14:textId="77777777" w:rsidR="000A52FD" w:rsidRPr="005677B4" w:rsidRDefault="005677B4">
      <w:pPr>
        <w:ind w:right="2601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8"/>
          <w:sz w:val="9"/>
          <w:lang w:val="en-GB"/>
        </w:rPr>
        <w:t>0</w:t>
      </w:r>
    </w:p>
    <w:p w14:paraId="1FDAF322" w14:textId="77777777" w:rsidR="000A52FD" w:rsidRPr="005677B4" w:rsidRDefault="005677B4">
      <w:pPr>
        <w:spacing w:before="44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0.0</w:t>
      </w:r>
    </w:p>
    <w:p w14:paraId="2DAE2749" w14:textId="77777777" w:rsidR="000A52FD" w:rsidRPr="005677B4" w:rsidRDefault="005677B4">
      <w:pPr>
        <w:tabs>
          <w:tab w:val="left" w:pos="2949"/>
          <w:tab w:val="left" w:pos="3814"/>
          <w:tab w:val="left" w:pos="4678"/>
          <w:tab w:val="left" w:pos="5542"/>
          <w:tab w:val="left" w:pos="6376"/>
          <w:tab w:val="left" w:pos="7240"/>
          <w:tab w:val="left" w:pos="8104"/>
        </w:tabs>
        <w:spacing w:before="1"/>
        <w:ind w:left="208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</w:t>
      </w:r>
      <w:r w:rsidRPr="005677B4">
        <w:rPr>
          <w:rFonts w:ascii="DejaVu Sans"/>
          <w:w w:val="110"/>
          <w:sz w:val="9"/>
          <w:lang w:val="en-GB"/>
        </w:rPr>
        <w:tab/>
        <w:t>2</w:t>
      </w:r>
      <w:r w:rsidRPr="005677B4">
        <w:rPr>
          <w:rFonts w:ascii="DejaVu Sans"/>
          <w:w w:val="110"/>
          <w:sz w:val="9"/>
          <w:lang w:val="en-GB"/>
        </w:rPr>
        <w:tab/>
        <w:t>4</w:t>
      </w:r>
      <w:r w:rsidRPr="005677B4">
        <w:rPr>
          <w:rFonts w:ascii="DejaVu Sans"/>
          <w:w w:val="110"/>
          <w:sz w:val="9"/>
          <w:lang w:val="en-GB"/>
        </w:rPr>
        <w:tab/>
        <w:t>6</w:t>
      </w:r>
      <w:r w:rsidRPr="005677B4">
        <w:rPr>
          <w:rFonts w:ascii="DejaVu Sans"/>
          <w:w w:val="110"/>
          <w:sz w:val="9"/>
          <w:lang w:val="en-GB"/>
        </w:rPr>
        <w:tab/>
        <w:t>8</w:t>
      </w:r>
      <w:r w:rsidRPr="005677B4">
        <w:rPr>
          <w:rFonts w:ascii="DejaVu Sans"/>
          <w:w w:val="110"/>
          <w:sz w:val="9"/>
          <w:lang w:val="en-GB"/>
        </w:rPr>
        <w:tab/>
        <w:t>10</w:t>
      </w:r>
      <w:r w:rsidRPr="005677B4">
        <w:rPr>
          <w:rFonts w:ascii="DejaVu Sans"/>
          <w:w w:val="110"/>
          <w:sz w:val="9"/>
          <w:lang w:val="en-GB"/>
        </w:rPr>
        <w:tab/>
        <w:t>12</w:t>
      </w:r>
      <w:r w:rsidRPr="005677B4">
        <w:rPr>
          <w:rFonts w:ascii="DejaVu Sans"/>
          <w:w w:val="110"/>
          <w:sz w:val="9"/>
          <w:lang w:val="en-GB"/>
        </w:rPr>
        <w:tab/>
        <w:t>14</w:t>
      </w:r>
    </w:p>
    <w:p w14:paraId="0D25DD63" w14:textId="77777777" w:rsidR="000A52FD" w:rsidRPr="005677B4" w:rsidRDefault="005677B4">
      <w:pPr>
        <w:spacing w:before="29"/>
        <w:ind w:right="1086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iteration</w:t>
      </w:r>
    </w:p>
    <w:p w14:paraId="00AAC57B" w14:textId="77777777" w:rsidR="000A52FD" w:rsidRPr="005677B4" w:rsidRDefault="000A52FD">
      <w:pPr>
        <w:pStyle w:val="Tekstpodstawowy"/>
        <w:spacing w:before="10"/>
        <w:rPr>
          <w:rFonts w:ascii="DejaVu Sans"/>
          <w:sz w:val="20"/>
          <w:lang w:val="en-GB"/>
        </w:rPr>
      </w:pPr>
    </w:p>
    <w:p w14:paraId="3266C119" w14:textId="77777777" w:rsidR="000A52FD" w:rsidRPr="005677B4" w:rsidRDefault="005677B4">
      <w:pPr>
        <w:pStyle w:val="Tekstpodstawowy"/>
        <w:spacing w:before="86" w:line="298" w:lineRule="exact"/>
        <w:ind w:left="117"/>
        <w:rPr>
          <w:rFonts w:ascii="Tahoma" w:hAnsi="Tahoma"/>
          <w:lang w:val="en-GB"/>
        </w:rPr>
      </w:pPr>
      <w:r w:rsidRPr="005677B4">
        <w:rPr>
          <w:lang w:val="en-GB"/>
        </w:rPr>
        <w:t xml:space="preserve">Figure 4.4: More detailed look into a single execution of the algorithm at space of </w:t>
      </w:r>
      <w:r w:rsidRPr="005677B4">
        <w:rPr>
          <w:rFonts w:ascii="Tahoma" w:hAnsi="Tahoma"/>
          <w:lang w:val="en-GB"/>
        </w:rPr>
        <w:t xml:space="preserve">75 </w:t>
      </w:r>
      <w:r w:rsidRPr="005677B4">
        <w:rPr>
          <w:rFonts w:ascii="Arial" w:hAnsi="Arial"/>
          <w:i/>
          <w:w w:val="105"/>
          <w:lang w:val="en-GB"/>
        </w:rPr>
        <w:t xml:space="preserve">× </w:t>
      </w:r>
      <w:r w:rsidRPr="005677B4">
        <w:rPr>
          <w:rFonts w:ascii="Tahoma" w:hAnsi="Tahoma"/>
          <w:lang w:val="en-GB"/>
        </w:rPr>
        <w:t>75</w:t>
      </w:r>
    </w:p>
    <w:p w14:paraId="2B0AA584" w14:textId="26EC27E4" w:rsidR="000A52FD" w:rsidRPr="005677B4" w:rsidRDefault="005677B4">
      <w:pPr>
        <w:pStyle w:val="Tekstpodstawowy"/>
        <w:spacing w:line="298" w:lineRule="exact"/>
        <w:ind w:left="117"/>
        <w:rPr>
          <w:lang w:val="en-GB"/>
        </w:rPr>
      </w:pPr>
      <w:r w:rsidRPr="005677B4">
        <w:rPr>
          <w:lang w:val="en-GB"/>
        </w:rPr>
        <w:t xml:space="preserve">cells. Added shape number is </w:t>
      </w:r>
      <w:r w:rsidRPr="005677B4">
        <w:rPr>
          <w:rFonts w:ascii="Tahoma" w:hAnsi="Tahoma"/>
          <w:lang w:val="en-GB"/>
        </w:rPr>
        <w:t xml:space="preserve">512 </w:t>
      </w:r>
      <w:r w:rsidRPr="005677B4">
        <w:rPr>
          <w:rFonts w:ascii="Arial" w:hAnsi="Arial"/>
          <w:i/>
          <w:lang w:val="en-GB"/>
        </w:rPr>
        <w:t xml:space="preserve">· </w:t>
      </w:r>
      <w:r w:rsidRPr="005677B4">
        <w:rPr>
          <w:rFonts w:ascii="Tahoma" w:hAnsi="Tahoma"/>
          <w:lang w:val="en-GB"/>
        </w:rPr>
        <w:t>8</w:t>
      </w:r>
      <w:r w:rsidRPr="005677B4">
        <w:rPr>
          <w:lang w:val="en-GB"/>
        </w:rPr>
        <w:t>, voxel removal t</w:t>
      </w:r>
      <w:ins w:id="583" w:author="program2" w:date="2019-09-12T14:10:00Z">
        <w:r w:rsidR="00A677AC">
          <w:rPr>
            <w:lang w:val="en-GB"/>
          </w:rPr>
          <w:t>h</w:t>
        </w:r>
      </w:ins>
      <w:r w:rsidRPr="005677B4">
        <w:rPr>
          <w:lang w:val="en-GB"/>
        </w:rPr>
        <w:t>reshold at 0.3.</w:t>
      </w:r>
    </w:p>
    <w:p w14:paraId="527C783B" w14:textId="74C6BEC9" w:rsidR="000A52FD" w:rsidRPr="005677B4" w:rsidRDefault="005677B4">
      <w:pPr>
        <w:pStyle w:val="Tekstpodstawowy"/>
        <w:spacing w:before="287" w:line="232" w:lineRule="auto"/>
        <w:ind w:left="117" w:right="1402" w:firstLine="351"/>
        <w:rPr>
          <w:lang w:val="en-GB"/>
        </w:rPr>
      </w:pPr>
      <w:r w:rsidRPr="005677B4">
        <w:rPr>
          <w:spacing w:val="-4"/>
          <w:lang w:val="en-GB"/>
        </w:rPr>
        <w:lastRenderedPageBreak/>
        <w:t>At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less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optimal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configuration,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where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4"/>
          <w:lang w:val="en-GB"/>
        </w:rPr>
        <w:t>removal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</w:t>
      </w:r>
      <w:ins w:id="584" w:author="program2" w:date="2019-09-12T14:10:00Z">
        <w:r w:rsidR="00A677AC">
          <w:rPr>
            <w:lang w:val="en-GB"/>
          </w:rPr>
          <w:t>h</w:t>
        </w:r>
      </w:ins>
      <w:r w:rsidRPr="005677B4">
        <w:rPr>
          <w:lang w:val="en-GB"/>
        </w:rPr>
        <w:t>reshold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changed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0.3, 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total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required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for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rejection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against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fell;</w:t>
      </w:r>
      <w:r w:rsidRPr="005677B4">
        <w:rPr>
          <w:spacing w:val="-7"/>
          <w:lang w:val="en-GB"/>
        </w:rPr>
        <w:t xml:space="preserve"> </w:t>
      </w:r>
      <w:ins w:id="585" w:author="program2" w:date="2019-09-12T14:10:00Z">
        <w:r w:rsidR="00A677AC">
          <w:rPr>
            <w:lang w:val="en-GB"/>
          </w:rPr>
          <w:t>i</w:t>
        </w:r>
      </w:ins>
      <w:del w:id="586" w:author="program2" w:date="2019-09-12T14:10:00Z">
        <w:r w:rsidRPr="005677B4" w:rsidDel="00A677AC">
          <w:rPr>
            <w:lang w:val="en-GB"/>
          </w:rPr>
          <w:delText>I</w:delText>
        </w:r>
      </w:del>
      <w:r w:rsidRPr="005677B4">
        <w:rPr>
          <w:lang w:val="en-GB"/>
        </w:rPr>
        <w:t>t</w:t>
      </w:r>
      <w:r w:rsidRPr="005677B4">
        <w:rPr>
          <w:spacing w:val="-8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2.749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seconds,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35.4%</w:t>
      </w:r>
    </w:p>
    <w:p w14:paraId="0C1D4544" w14:textId="77777777" w:rsidR="000A52FD" w:rsidRPr="005677B4" w:rsidRDefault="000A52FD">
      <w:pPr>
        <w:spacing w:line="232" w:lineRule="auto"/>
        <w:rPr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59F70AFB" w14:textId="0792151E" w:rsidR="000A52FD" w:rsidRPr="005677B4" w:rsidRDefault="005677B4">
      <w:pPr>
        <w:pStyle w:val="Tekstpodstawowy"/>
        <w:spacing w:before="73" w:line="232" w:lineRule="auto"/>
        <w:ind w:left="117" w:right="1402"/>
        <w:rPr>
          <w:lang w:val="en-GB"/>
        </w:rPr>
      </w:pPr>
      <w:r w:rsidRPr="005677B4">
        <w:rPr>
          <w:lang w:val="en-GB"/>
        </w:rPr>
        <w:lastRenderedPageBreak/>
        <w:t xml:space="preserve">of the total of 7.748 seconds. </w:t>
      </w:r>
      <w:r w:rsidRPr="005677B4">
        <w:rPr>
          <w:spacing w:val="-4"/>
          <w:lang w:val="en-GB"/>
        </w:rPr>
        <w:t>However</w:t>
      </w:r>
      <w:ins w:id="587" w:author="program2" w:date="2019-09-12T14:11:00Z">
        <w:r w:rsidR="00A677AC">
          <w:rPr>
            <w:spacing w:val="-4"/>
            <w:lang w:val="en-GB"/>
          </w:rPr>
          <w:t>,</w:t>
        </w:r>
      </w:ins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 xml:space="preserve">the total time grew, as the 4.944 seconds of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rejection </w:t>
      </w:r>
      <w:r w:rsidRPr="005677B4">
        <w:rPr>
          <w:spacing w:val="-3"/>
          <w:lang w:val="en-GB"/>
        </w:rPr>
        <w:t xml:space="preserve">slowed </w:t>
      </w:r>
      <w:r w:rsidRPr="005677B4">
        <w:rPr>
          <w:lang w:val="en-GB"/>
        </w:rPr>
        <w:t>down the</w:t>
      </w:r>
      <w:r w:rsidRPr="005677B4">
        <w:rPr>
          <w:spacing w:val="58"/>
          <w:lang w:val="en-GB"/>
        </w:rPr>
        <w:t xml:space="preserve"> </w:t>
      </w:r>
      <w:r w:rsidRPr="005677B4">
        <w:rPr>
          <w:lang w:val="en-GB"/>
        </w:rPr>
        <w:t>algorithm.</w:t>
      </w:r>
    </w:p>
    <w:p w14:paraId="756D31BF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791A622C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4352082" w14:textId="77777777" w:rsidR="000A52FD" w:rsidRPr="005677B4" w:rsidRDefault="000A52FD">
      <w:pPr>
        <w:pStyle w:val="Tekstpodstawowy"/>
        <w:spacing w:before="5"/>
        <w:rPr>
          <w:sz w:val="15"/>
          <w:lang w:val="en-GB"/>
        </w:rPr>
      </w:pPr>
    </w:p>
    <w:p w14:paraId="052CCBB6" w14:textId="77777777" w:rsidR="000A52FD" w:rsidRPr="005677B4" w:rsidRDefault="000A52FD">
      <w:pPr>
        <w:pStyle w:val="Tekstpodstawowy"/>
        <w:spacing w:before="4"/>
        <w:rPr>
          <w:sz w:val="7"/>
          <w:lang w:val="en-GB"/>
        </w:rPr>
      </w:pPr>
    </w:p>
    <w:p w14:paraId="228FA63D" w14:textId="2AE5CEE6" w:rsidR="000A52FD" w:rsidRPr="005677B4" w:rsidRDefault="00DC0027">
      <w:pPr>
        <w:ind w:right="2227"/>
        <w:jc w:val="right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42311F70" wp14:editId="70ACA93F">
                <wp:simplePos x="0" y="0"/>
                <wp:positionH relativeFrom="page">
                  <wp:posOffset>1848485</wp:posOffset>
                </wp:positionH>
                <wp:positionV relativeFrom="paragraph">
                  <wp:posOffset>1905</wp:posOffset>
                </wp:positionV>
                <wp:extent cx="4209415" cy="2094230"/>
                <wp:effectExtent l="10160" t="10795" r="9525" b="9525"/>
                <wp:wrapNone/>
                <wp:docPr id="287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9415" cy="2094230"/>
                          <a:chOff x="2911" y="3"/>
                          <a:chExt cx="6629" cy="3298"/>
                        </a:xfrm>
                      </wpg:grpSpPr>
                      <wps:wsp>
                        <wps:cNvPr id="288" name="Line 411"/>
                        <wps:cNvCnPr>
                          <a:cxnSpLocks noChangeShapeType="1"/>
                        </wps:cNvCnPr>
                        <wps:spPr bwMode="auto">
                          <a:xfrm>
                            <a:off x="3244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28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3444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2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409"/>
                        <wps:cNvCnPr>
                          <a:cxnSpLocks noChangeShapeType="1"/>
                        </wps:cNvCnPr>
                        <wps:spPr bwMode="auto">
                          <a:xfrm>
                            <a:off x="3644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21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408"/>
                        <wps:cNvCnPr>
                          <a:cxnSpLocks noChangeShapeType="1"/>
                        </wps:cNvCnPr>
                        <wps:spPr bwMode="auto">
                          <a:xfrm>
                            <a:off x="3844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2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4044" y="3266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157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406"/>
                        <wps:cNvCnPr>
                          <a:cxnSpLocks noChangeShapeType="1"/>
                        </wps:cNvCnPr>
                        <wps:spPr bwMode="auto">
                          <a:xfrm>
                            <a:off x="42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60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405"/>
                        <wps:cNvCnPr>
                          <a:cxnSpLocks noChangeShapeType="1"/>
                        </wps:cNvCnPr>
                        <wps:spPr bwMode="auto">
                          <a:xfrm>
                            <a:off x="44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46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48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402"/>
                        <wps:cNvCnPr>
                          <a:cxnSpLocks noChangeShapeType="1"/>
                        </wps:cNvCnPr>
                        <wps:spPr bwMode="auto">
                          <a:xfrm>
                            <a:off x="50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7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52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6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5445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79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56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7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58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7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Line 397"/>
                        <wps:cNvCnPr>
                          <a:cxnSpLocks noChangeShapeType="1"/>
                        </wps:cNvCnPr>
                        <wps:spPr bwMode="auto">
                          <a:xfrm>
                            <a:off x="60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7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62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21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64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7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66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78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6846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7046" y="3266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15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72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7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74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66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76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78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65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2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80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7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82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8447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4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8648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53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8848" y="326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42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AutoShape 382"/>
                        <wps:cNvSpPr>
                          <a:spLocks/>
                        </wps:cNvSpPr>
                        <wps:spPr bwMode="auto">
                          <a:xfrm>
                            <a:off x="3243" y="3040"/>
                            <a:ext cx="4163" cy="226"/>
                          </a:xfrm>
                          <a:custGeom>
                            <a:avLst/>
                            <a:gdLst>
                              <a:gd name="T0" fmla="+- 0 3244 3244"/>
                              <a:gd name="T1" fmla="*/ T0 w 4163"/>
                              <a:gd name="T2" fmla="+- 0 3041 3040"/>
                              <a:gd name="T3" fmla="*/ 3041 h 226"/>
                              <a:gd name="T4" fmla="+- 0 3404 3244"/>
                              <a:gd name="T5" fmla="*/ T4 w 4163"/>
                              <a:gd name="T6" fmla="+- 0 3266 3040"/>
                              <a:gd name="T7" fmla="*/ 3266 h 226"/>
                              <a:gd name="T8" fmla="+- 0 3604 3244"/>
                              <a:gd name="T9" fmla="*/ T8 w 4163"/>
                              <a:gd name="T10" fmla="+- 0 3078 3040"/>
                              <a:gd name="T11" fmla="*/ 3078 h 226"/>
                              <a:gd name="T12" fmla="+- 0 3444 3244"/>
                              <a:gd name="T13" fmla="*/ T12 w 4163"/>
                              <a:gd name="T14" fmla="+- 0 3266 3040"/>
                              <a:gd name="T15" fmla="*/ 3266 h 226"/>
                              <a:gd name="T16" fmla="+- 0 3604 3244"/>
                              <a:gd name="T17" fmla="*/ T16 w 4163"/>
                              <a:gd name="T18" fmla="+- 0 3078 3040"/>
                              <a:gd name="T19" fmla="*/ 3078 h 226"/>
                              <a:gd name="T20" fmla="+- 0 3644 3244"/>
                              <a:gd name="T21" fmla="*/ T20 w 4163"/>
                              <a:gd name="T22" fmla="+- 0 3040 3040"/>
                              <a:gd name="T23" fmla="*/ 3040 h 226"/>
                              <a:gd name="T24" fmla="+- 0 3804 3244"/>
                              <a:gd name="T25" fmla="*/ T24 w 4163"/>
                              <a:gd name="T26" fmla="+- 0 3266 3040"/>
                              <a:gd name="T27" fmla="*/ 3266 h 226"/>
                              <a:gd name="T28" fmla="+- 0 4004 3244"/>
                              <a:gd name="T29" fmla="*/ T28 w 4163"/>
                              <a:gd name="T30" fmla="+- 0 3113 3040"/>
                              <a:gd name="T31" fmla="*/ 3113 h 226"/>
                              <a:gd name="T32" fmla="+- 0 3844 3244"/>
                              <a:gd name="T33" fmla="*/ T32 w 4163"/>
                              <a:gd name="T34" fmla="+- 0 3266 3040"/>
                              <a:gd name="T35" fmla="*/ 3266 h 226"/>
                              <a:gd name="T36" fmla="+- 0 4004 3244"/>
                              <a:gd name="T37" fmla="*/ T36 w 4163"/>
                              <a:gd name="T38" fmla="+- 0 3113 3040"/>
                              <a:gd name="T39" fmla="*/ 3113 h 226"/>
                              <a:gd name="T40" fmla="+- 0 4044 3244"/>
                              <a:gd name="T41" fmla="*/ T40 w 4163"/>
                              <a:gd name="T42" fmla="+- 0 3111 3040"/>
                              <a:gd name="T43" fmla="*/ 3111 h 226"/>
                              <a:gd name="T44" fmla="+- 0 4205 3244"/>
                              <a:gd name="T45" fmla="*/ T44 w 4163"/>
                              <a:gd name="T46" fmla="+- 0 3266 3040"/>
                              <a:gd name="T47" fmla="*/ 3266 h 226"/>
                              <a:gd name="T48" fmla="+- 0 4405 3244"/>
                              <a:gd name="T49" fmla="*/ T48 w 4163"/>
                              <a:gd name="T50" fmla="+- 0 3057 3040"/>
                              <a:gd name="T51" fmla="*/ 3057 h 226"/>
                              <a:gd name="T52" fmla="+- 0 4245 3244"/>
                              <a:gd name="T53" fmla="*/ T52 w 4163"/>
                              <a:gd name="T54" fmla="+- 0 3266 3040"/>
                              <a:gd name="T55" fmla="*/ 3266 h 226"/>
                              <a:gd name="T56" fmla="+- 0 4405 3244"/>
                              <a:gd name="T57" fmla="*/ T56 w 4163"/>
                              <a:gd name="T58" fmla="+- 0 3057 3040"/>
                              <a:gd name="T59" fmla="*/ 3057 h 226"/>
                              <a:gd name="T60" fmla="+- 0 4445 3244"/>
                              <a:gd name="T61" fmla="*/ T60 w 4163"/>
                              <a:gd name="T62" fmla="+- 0 3078 3040"/>
                              <a:gd name="T63" fmla="*/ 3078 h 226"/>
                              <a:gd name="T64" fmla="+- 0 4605 3244"/>
                              <a:gd name="T65" fmla="*/ T64 w 4163"/>
                              <a:gd name="T66" fmla="+- 0 3266 3040"/>
                              <a:gd name="T67" fmla="*/ 3266 h 226"/>
                              <a:gd name="T68" fmla="+- 0 4805 3244"/>
                              <a:gd name="T69" fmla="*/ T68 w 4163"/>
                              <a:gd name="T70" fmla="+- 0 3097 3040"/>
                              <a:gd name="T71" fmla="*/ 3097 h 226"/>
                              <a:gd name="T72" fmla="+- 0 4645 3244"/>
                              <a:gd name="T73" fmla="*/ T72 w 4163"/>
                              <a:gd name="T74" fmla="+- 0 3266 3040"/>
                              <a:gd name="T75" fmla="*/ 3266 h 226"/>
                              <a:gd name="T76" fmla="+- 0 4805 3244"/>
                              <a:gd name="T77" fmla="*/ T76 w 4163"/>
                              <a:gd name="T78" fmla="+- 0 3097 3040"/>
                              <a:gd name="T79" fmla="*/ 3097 h 226"/>
                              <a:gd name="T80" fmla="+- 0 4845 3244"/>
                              <a:gd name="T81" fmla="*/ T80 w 4163"/>
                              <a:gd name="T82" fmla="+- 0 3097 3040"/>
                              <a:gd name="T83" fmla="*/ 3097 h 226"/>
                              <a:gd name="T84" fmla="+- 0 5005 3244"/>
                              <a:gd name="T85" fmla="*/ T84 w 4163"/>
                              <a:gd name="T86" fmla="+- 0 3266 3040"/>
                              <a:gd name="T87" fmla="*/ 3266 h 226"/>
                              <a:gd name="T88" fmla="+- 0 5205 3244"/>
                              <a:gd name="T89" fmla="*/ T88 w 4163"/>
                              <a:gd name="T90" fmla="+- 0 3046 3040"/>
                              <a:gd name="T91" fmla="*/ 3046 h 226"/>
                              <a:gd name="T92" fmla="+- 0 5045 3244"/>
                              <a:gd name="T93" fmla="*/ T92 w 4163"/>
                              <a:gd name="T94" fmla="+- 0 3266 3040"/>
                              <a:gd name="T95" fmla="*/ 3266 h 226"/>
                              <a:gd name="T96" fmla="+- 0 5205 3244"/>
                              <a:gd name="T97" fmla="*/ T96 w 4163"/>
                              <a:gd name="T98" fmla="+- 0 3046 3040"/>
                              <a:gd name="T99" fmla="*/ 3046 h 226"/>
                              <a:gd name="T100" fmla="+- 0 5245 3244"/>
                              <a:gd name="T101" fmla="*/ T100 w 4163"/>
                              <a:gd name="T102" fmla="+- 0 3056 3040"/>
                              <a:gd name="T103" fmla="*/ 3056 h 226"/>
                              <a:gd name="T104" fmla="+- 0 5405 3244"/>
                              <a:gd name="T105" fmla="*/ T104 w 4163"/>
                              <a:gd name="T106" fmla="+- 0 3266 3040"/>
                              <a:gd name="T107" fmla="*/ 3266 h 226"/>
                              <a:gd name="T108" fmla="+- 0 5605 3244"/>
                              <a:gd name="T109" fmla="*/ T108 w 4163"/>
                              <a:gd name="T110" fmla="+- 0 3081 3040"/>
                              <a:gd name="T111" fmla="*/ 3081 h 226"/>
                              <a:gd name="T112" fmla="+- 0 5445 3244"/>
                              <a:gd name="T113" fmla="*/ T112 w 4163"/>
                              <a:gd name="T114" fmla="+- 0 3266 3040"/>
                              <a:gd name="T115" fmla="*/ 3266 h 226"/>
                              <a:gd name="T116" fmla="+- 0 5605 3244"/>
                              <a:gd name="T117" fmla="*/ T116 w 4163"/>
                              <a:gd name="T118" fmla="+- 0 3081 3040"/>
                              <a:gd name="T119" fmla="*/ 3081 h 226"/>
                              <a:gd name="T120" fmla="+- 0 5646 3244"/>
                              <a:gd name="T121" fmla="*/ T120 w 4163"/>
                              <a:gd name="T122" fmla="+- 0 3089 3040"/>
                              <a:gd name="T123" fmla="*/ 3089 h 226"/>
                              <a:gd name="T124" fmla="+- 0 5806 3244"/>
                              <a:gd name="T125" fmla="*/ T124 w 4163"/>
                              <a:gd name="T126" fmla="+- 0 3266 3040"/>
                              <a:gd name="T127" fmla="*/ 3266 h 226"/>
                              <a:gd name="T128" fmla="+- 0 6006 3244"/>
                              <a:gd name="T129" fmla="*/ T128 w 4163"/>
                              <a:gd name="T130" fmla="+- 0 3104 3040"/>
                              <a:gd name="T131" fmla="*/ 3104 h 226"/>
                              <a:gd name="T132" fmla="+- 0 5846 3244"/>
                              <a:gd name="T133" fmla="*/ T132 w 4163"/>
                              <a:gd name="T134" fmla="+- 0 3266 3040"/>
                              <a:gd name="T135" fmla="*/ 3266 h 226"/>
                              <a:gd name="T136" fmla="+- 0 6006 3244"/>
                              <a:gd name="T137" fmla="*/ T136 w 4163"/>
                              <a:gd name="T138" fmla="+- 0 3104 3040"/>
                              <a:gd name="T139" fmla="*/ 3104 h 226"/>
                              <a:gd name="T140" fmla="+- 0 6046 3244"/>
                              <a:gd name="T141" fmla="*/ T140 w 4163"/>
                              <a:gd name="T142" fmla="+- 0 3130 3040"/>
                              <a:gd name="T143" fmla="*/ 3130 h 226"/>
                              <a:gd name="T144" fmla="+- 0 6206 3244"/>
                              <a:gd name="T145" fmla="*/ T144 w 4163"/>
                              <a:gd name="T146" fmla="+- 0 3266 3040"/>
                              <a:gd name="T147" fmla="*/ 3266 h 226"/>
                              <a:gd name="T148" fmla="+- 0 6406 3244"/>
                              <a:gd name="T149" fmla="*/ T148 w 4163"/>
                              <a:gd name="T150" fmla="+- 0 3143 3040"/>
                              <a:gd name="T151" fmla="*/ 3143 h 226"/>
                              <a:gd name="T152" fmla="+- 0 6246 3244"/>
                              <a:gd name="T153" fmla="*/ T152 w 4163"/>
                              <a:gd name="T154" fmla="+- 0 3266 3040"/>
                              <a:gd name="T155" fmla="*/ 3266 h 226"/>
                              <a:gd name="T156" fmla="+- 0 6406 3244"/>
                              <a:gd name="T157" fmla="*/ T156 w 4163"/>
                              <a:gd name="T158" fmla="+- 0 3143 3040"/>
                              <a:gd name="T159" fmla="*/ 3143 h 226"/>
                              <a:gd name="T160" fmla="+- 0 6446 3244"/>
                              <a:gd name="T161" fmla="*/ T160 w 4163"/>
                              <a:gd name="T162" fmla="+- 0 3082 3040"/>
                              <a:gd name="T163" fmla="*/ 3082 h 226"/>
                              <a:gd name="T164" fmla="+- 0 6606 3244"/>
                              <a:gd name="T165" fmla="*/ T164 w 4163"/>
                              <a:gd name="T166" fmla="+- 0 3266 3040"/>
                              <a:gd name="T167" fmla="*/ 3266 h 226"/>
                              <a:gd name="T168" fmla="+- 0 6806 3244"/>
                              <a:gd name="T169" fmla="*/ T168 w 4163"/>
                              <a:gd name="T170" fmla="+- 0 3110 3040"/>
                              <a:gd name="T171" fmla="*/ 3110 h 226"/>
                              <a:gd name="T172" fmla="+- 0 6646 3244"/>
                              <a:gd name="T173" fmla="*/ T172 w 4163"/>
                              <a:gd name="T174" fmla="+- 0 3266 3040"/>
                              <a:gd name="T175" fmla="*/ 3266 h 226"/>
                              <a:gd name="T176" fmla="+- 0 6806 3244"/>
                              <a:gd name="T177" fmla="*/ T176 w 4163"/>
                              <a:gd name="T178" fmla="+- 0 3110 3040"/>
                              <a:gd name="T179" fmla="*/ 3110 h 226"/>
                              <a:gd name="T180" fmla="+- 0 6846 3244"/>
                              <a:gd name="T181" fmla="*/ T180 w 4163"/>
                              <a:gd name="T182" fmla="+- 0 3123 3040"/>
                              <a:gd name="T183" fmla="*/ 3123 h 226"/>
                              <a:gd name="T184" fmla="+- 0 7006 3244"/>
                              <a:gd name="T185" fmla="*/ T184 w 4163"/>
                              <a:gd name="T186" fmla="+- 0 3266 3040"/>
                              <a:gd name="T187" fmla="*/ 3266 h 226"/>
                              <a:gd name="T188" fmla="+- 0 7207 3244"/>
                              <a:gd name="T189" fmla="*/ T188 w 4163"/>
                              <a:gd name="T190" fmla="+- 0 3103 3040"/>
                              <a:gd name="T191" fmla="*/ 3103 h 226"/>
                              <a:gd name="T192" fmla="+- 0 7046 3244"/>
                              <a:gd name="T193" fmla="*/ T192 w 4163"/>
                              <a:gd name="T194" fmla="+- 0 3266 3040"/>
                              <a:gd name="T195" fmla="*/ 3266 h 226"/>
                              <a:gd name="T196" fmla="+- 0 7207 3244"/>
                              <a:gd name="T197" fmla="*/ T196 w 4163"/>
                              <a:gd name="T198" fmla="+- 0 3103 3040"/>
                              <a:gd name="T199" fmla="*/ 3103 h 226"/>
                              <a:gd name="T200" fmla="+- 0 7247 3244"/>
                              <a:gd name="T201" fmla="*/ T200 w 4163"/>
                              <a:gd name="T202" fmla="+- 0 3087 3040"/>
                              <a:gd name="T203" fmla="*/ 3087 h 226"/>
                              <a:gd name="T204" fmla="+- 0 7407 3244"/>
                              <a:gd name="T205" fmla="*/ T204 w 4163"/>
                              <a:gd name="T206" fmla="+- 0 3266 3040"/>
                              <a:gd name="T207" fmla="*/ 3266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163" h="226">
                                <a:moveTo>
                                  <a:pt x="160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226"/>
                                </a:lnTo>
                                <a:lnTo>
                                  <a:pt x="160" y="226"/>
                                </a:lnTo>
                                <a:lnTo>
                                  <a:pt x="160" y="1"/>
                                </a:lnTo>
                                <a:moveTo>
                                  <a:pt x="360" y="38"/>
                                </a:moveTo>
                                <a:lnTo>
                                  <a:pt x="200" y="38"/>
                                </a:lnTo>
                                <a:lnTo>
                                  <a:pt x="200" y="226"/>
                                </a:lnTo>
                                <a:lnTo>
                                  <a:pt x="360" y="226"/>
                                </a:lnTo>
                                <a:lnTo>
                                  <a:pt x="360" y="38"/>
                                </a:lnTo>
                                <a:moveTo>
                                  <a:pt x="560" y="0"/>
                                </a:moveTo>
                                <a:lnTo>
                                  <a:pt x="400" y="0"/>
                                </a:lnTo>
                                <a:lnTo>
                                  <a:pt x="400" y="226"/>
                                </a:lnTo>
                                <a:lnTo>
                                  <a:pt x="560" y="226"/>
                                </a:lnTo>
                                <a:lnTo>
                                  <a:pt x="560" y="0"/>
                                </a:lnTo>
                                <a:moveTo>
                                  <a:pt x="760" y="73"/>
                                </a:moveTo>
                                <a:lnTo>
                                  <a:pt x="600" y="73"/>
                                </a:lnTo>
                                <a:lnTo>
                                  <a:pt x="600" y="226"/>
                                </a:lnTo>
                                <a:lnTo>
                                  <a:pt x="760" y="226"/>
                                </a:lnTo>
                                <a:lnTo>
                                  <a:pt x="760" y="73"/>
                                </a:lnTo>
                                <a:moveTo>
                                  <a:pt x="961" y="71"/>
                                </a:moveTo>
                                <a:lnTo>
                                  <a:pt x="800" y="71"/>
                                </a:lnTo>
                                <a:lnTo>
                                  <a:pt x="800" y="226"/>
                                </a:lnTo>
                                <a:lnTo>
                                  <a:pt x="961" y="226"/>
                                </a:lnTo>
                                <a:lnTo>
                                  <a:pt x="961" y="71"/>
                                </a:lnTo>
                                <a:moveTo>
                                  <a:pt x="1161" y="17"/>
                                </a:moveTo>
                                <a:lnTo>
                                  <a:pt x="1001" y="17"/>
                                </a:lnTo>
                                <a:lnTo>
                                  <a:pt x="1001" y="226"/>
                                </a:lnTo>
                                <a:lnTo>
                                  <a:pt x="1161" y="226"/>
                                </a:lnTo>
                                <a:lnTo>
                                  <a:pt x="1161" y="17"/>
                                </a:lnTo>
                                <a:moveTo>
                                  <a:pt x="1361" y="38"/>
                                </a:moveTo>
                                <a:lnTo>
                                  <a:pt x="1201" y="38"/>
                                </a:lnTo>
                                <a:lnTo>
                                  <a:pt x="1201" y="226"/>
                                </a:lnTo>
                                <a:lnTo>
                                  <a:pt x="1361" y="226"/>
                                </a:lnTo>
                                <a:lnTo>
                                  <a:pt x="1361" y="38"/>
                                </a:lnTo>
                                <a:moveTo>
                                  <a:pt x="1561" y="57"/>
                                </a:moveTo>
                                <a:lnTo>
                                  <a:pt x="1401" y="57"/>
                                </a:lnTo>
                                <a:lnTo>
                                  <a:pt x="1401" y="226"/>
                                </a:lnTo>
                                <a:lnTo>
                                  <a:pt x="1561" y="226"/>
                                </a:lnTo>
                                <a:lnTo>
                                  <a:pt x="1561" y="57"/>
                                </a:lnTo>
                                <a:moveTo>
                                  <a:pt x="1761" y="57"/>
                                </a:moveTo>
                                <a:lnTo>
                                  <a:pt x="1601" y="57"/>
                                </a:lnTo>
                                <a:lnTo>
                                  <a:pt x="1601" y="226"/>
                                </a:lnTo>
                                <a:lnTo>
                                  <a:pt x="1761" y="226"/>
                                </a:lnTo>
                                <a:lnTo>
                                  <a:pt x="1761" y="57"/>
                                </a:lnTo>
                                <a:moveTo>
                                  <a:pt x="1961" y="6"/>
                                </a:moveTo>
                                <a:lnTo>
                                  <a:pt x="1801" y="6"/>
                                </a:lnTo>
                                <a:lnTo>
                                  <a:pt x="1801" y="226"/>
                                </a:lnTo>
                                <a:lnTo>
                                  <a:pt x="1961" y="226"/>
                                </a:lnTo>
                                <a:lnTo>
                                  <a:pt x="1961" y="6"/>
                                </a:lnTo>
                                <a:moveTo>
                                  <a:pt x="2161" y="16"/>
                                </a:moveTo>
                                <a:lnTo>
                                  <a:pt x="2001" y="16"/>
                                </a:lnTo>
                                <a:lnTo>
                                  <a:pt x="2001" y="226"/>
                                </a:lnTo>
                                <a:lnTo>
                                  <a:pt x="2161" y="226"/>
                                </a:lnTo>
                                <a:lnTo>
                                  <a:pt x="2161" y="16"/>
                                </a:lnTo>
                                <a:moveTo>
                                  <a:pt x="2361" y="41"/>
                                </a:moveTo>
                                <a:lnTo>
                                  <a:pt x="2201" y="41"/>
                                </a:lnTo>
                                <a:lnTo>
                                  <a:pt x="2201" y="226"/>
                                </a:lnTo>
                                <a:lnTo>
                                  <a:pt x="2361" y="226"/>
                                </a:lnTo>
                                <a:lnTo>
                                  <a:pt x="2361" y="41"/>
                                </a:lnTo>
                                <a:moveTo>
                                  <a:pt x="2562" y="49"/>
                                </a:moveTo>
                                <a:lnTo>
                                  <a:pt x="2402" y="49"/>
                                </a:lnTo>
                                <a:lnTo>
                                  <a:pt x="2402" y="226"/>
                                </a:lnTo>
                                <a:lnTo>
                                  <a:pt x="2562" y="226"/>
                                </a:lnTo>
                                <a:lnTo>
                                  <a:pt x="2562" y="49"/>
                                </a:lnTo>
                                <a:moveTo>
                                  <a:pt x="2762" y="64"/>
                                </a:moveTo>
                                <a:lnTo>
                                  <a:pt x="2602" y="64"/>
                                </a:lnTo>
                                <a:lnTo>
                                  <a:pt x="2602" y="226"/>
                                </a:lnTo>
                                <a:lnTo>
                                  <a:pt x="2762" y="226"/>
                                </a:lnTo>
                                <a:lnTo>
                                  <a:pt x="2762" y="64"/>
                                </a:lnTo>
                                <a:moveTo>
                                  <a:pt x="2962" y="90"/>
                                </a:moveTo>
                                <a:lnTo>
                                  <a:pt x="2802" y="90"/>
                                </a:lnTo>
                                <a:lnTo>
                                  <a:pt x="2802" y="226"/>
                                </a:lnTo>
                                <a:lnTo>
                                  <a:pt x="2962" y="226"/>
                                </a:lnTo>
                                <a:lnTo>
                                  <a:pt x="2962" y="90"/>
                                </a:lnTo>
                                <a:moveTo>
                                  <a:pt x="3162" y="103"/>
                                </a:moveTo>
                                <a:lnTo>
                                  <a:pt x="3002" y="103"/>
                                </a:lnTo>
                                <a:lnTo>
                                  <a:pt x="3002" y="226"/>
                                </a:lnTo>
                                <a:lnTo>
                                  <a:pt x="3162" y="226"/>
                                </a:lnTo>
                                <a:lnTo>
                                  <a:pt x="3162" y="103"/>
                                </a:lnTo>
                                <a:moveTo>
                                  <a:pt x="3362" y="42"/>
                                </a:moveTo>
                                <a:lnTo>
                                  <a:pt x="3202" y="42"/>
                                </a:lnTo>
                                <a:lnTo>
                                  <a:pt x="3202" y="226"/>
                                </a:lnTo>
                                <a:lnTo>
                                  <a:pt x="3362" y="226"/>
                                </a:lnTo>
                                <a:lnTo>
                                  <a:pt x="3362" y="42"/>
                                </a:lnTo>
                                <a:moveTo>
                                  <a:pt x="3562" y="70"/>
                                </a:moveTo>
                                <a:lnTo>
                                  <a:pt x="3402" y="70"/>
                                </a:lnTo>
                                <a:lnTo>
                                  <a:pt x="3402" y="226"/>
                                </a:lnTo>
                                <a:lnTo>
                                  <a:pt x="3562" y="226"/>
                                </a:lnTo>
                                <a:lnTo>
                                  <a:pt x="3562" y="70"/>
                                </a:lnTo>
                                <a:moveTo>
                                  <a:pt x="3762" y="83"/>
                                </a:moveTo>
                                <a:lnTo>
                                  <a:pt x="3602" y="83"/>
                                </a:lnTo>
                                <a:lnTo>
                                  <a:pt x="3602" y="226"/>
                                </a:lnTo>
                                <a:lnTo>
                                  <a:pt x="3762" y="226"/>
                                </a:lnTo>
                                <a:lnTo>
                                  <a:pt x="3762" y="83"/>
                                </a:lnTo>
                                <a:moveTo>
                                  <a:pt x="3963" y="63"/>
                                </a:moveTo>
                                <a:lnTo>
                                  <a:pt x="3802" y="63"/>
                                </a:lnTo>
                                <a:lnTo>
                                  <a:pt x="3802" y="226"/>
                                </a:lnTo>
                                <a:lnTo>
                                  <a:pt x="3963" y="226"/>
                                </a:lnTo>
                                <a:lnTo>
                                  <a:pt x="3963" y="63"/>
                                </a:lnTo>
                                <a:moveTo>
                                  <a:pt x="4163" y="47"/>
                                </a:moveTo>
                                <a:lnTo>
                                  <a:pt x="4003" y="47"/>
                                </a:lnTo>
                                <a:lnTo>
                                  <a:pt x="4003" y="226"/>
                                </a:lnTo>
                                <a:lnTo>
                                  <a:pt x="4163" y="226"/>
                                </a:lnTo>
                                <a:lnTo>
                                  <a:pt x="4163" y="47"/>
                                </a:lnTo>
                              </a:path>
                            </a:pathLst>
                          </a:cu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Line 381"/>
                        <wps:cNvCnPr>
                          <a:cxnSpLocks noChangeShapeType="1"/>
                        </wps:cNvCnPr>
                        <wps:spPr bwMode="auto">
                          <a:xfrm>
                            <a:off x="7447" y="3205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77573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7646" y="3102"/>
                            <a:ext cx="161" cy="164"/>
                          </a:xfrm>
                          <a:prstGeom prst="rect">
                            <a:avLst/>
                          </a:pr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Line 379"/>
                        <wps:cNvCnPr>
                          <a:cxnSpLocks noChangeShapeType="1"/>
                        </wps:cNvCnPr>
                        <wps:spPr bwMode="auto">
                          <a:xfrm>
                            <a:off x="7847" y="3205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76740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8047" y="3201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81731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8247" y="3207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74220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" name="AutoShape 376"/>
                        <wps:cNvSpPr>
                          <a:spLocks/>
                        </wps:cNvSpPr>
                        <wps:spPr bwMode="auto">
                          <a:xfrm>
                            <a:off x="8447" y="3161"/>
                            <a:ext cx="561" cy="105"/>
                          </a:xfrm>
                          <a:custGeom>
                            <a:avLst/>
                            <a:gdLst>
                              <a:gd name="T0" fmla="+- 0 8607 8447"/>
                              <a:gd name="T1" fmla="*/ T0 w 561"/>
                              <a:gd name="T2" fmla="+- 0 3161 3161"/>
                              <a:gd name="T3" fmla="*/ 3161 h 105"/>
                              <a:gd name="T4" fmla="+- 0 8447 8447"/>
                              <a:gd name="T5" fmla="*/ T4 w 561"/>
                              <a:gd name="T6" fmla="+- 0 3161 3161"/>
                              <a:gd name="T7" fmla="*/ 3161 h 105"/>
                              <a:gd name="T8" fmla="+- 0 8447 8447"/>
                              <a:gd name="T9" fmla="*/ T8 w 561"/>
                              <a:gd name="T10" fmla="+- 0 3266 3161"/>
                              <a:gd name="T11" fmla="*/ 3266 h 105"/>
                              <a:gd name="T12" fmla="+- 0 8607 8447"/>
                              <a:gd name="T13" fmla="*/ T12 w 561"/>
                              <a:gd name="T14" fmla="+- 0 3266 3161"/>
                              <a:gd name="T15" fmla="*/ 3266 h 105"/>
                              <a:gd name="T16" fmla="+- 0 8607 8447"/>
                              <a:gd name="T17" fmla="*/ T16 w 561"/>
                              <a:gd name="T18" fmla="+- 0 3161 3161"/>
                              <a:gd name="T19" fmla="*/ 3161 h 105"/>
                              <a:gd name="T20" fmla="+- 0 8808 8447"/>
                              <a:gd name="T21" fmla="*/ T20 w 561"/>
                              <a:gd name="T22" fmla="+- 0 3177 3161"/>
                              <a:gd name="T23" fmla="*/ 3177 h 105"/>
                              <a:gd name="T24" fmla="+- 0 8648 8447"/>
                              <a:gd name="T25" fmla="*/ T24 w 561"/>
                              <a:gd name="T26" fmla="+- 0 3177 3161"/>
                              <a:gd name="T27" fmla="*/ 3177 h 105"/>
                              <a:gd name="T28" fmla="+- 0 8648 8447"/>
                              <a:gd name="T29" fmla="*/ T28 w 561"/>
                              <a:gd name="T30" fmla="+- 0 3266 3161"/>
                              <a:gd name="T31" fmla="*/ 3266 h 105"/>
                              <a:gd name="T32" fmla="+- 0 8808 8447"/>
                              <a:gd name="T33" fmla="*/ T32 w 561"/>
                              <a:gd name="T34" fmla="+- 0 3266 3161"/>
                              <a:gd name="T35" fmla="*/ 3266 h 105"/>
                              <a:gd name="T36" fmla="+- 0 8808 8447"/>
                              <a:gd name="T37" fmla="*/ T36 w 561"/>
                              <a:gd name="T38" fmla="+- 0 3177 3161"/>
                              <a:gd name="T39" fmla="*/ 3177 h 105"/>
                              <a:gd name="T40" fmla="+- 0 9008 8447"/>
                              <a:gd name="T41" fmla="*/ T40 w 561"/>
                              <a:gd name="T42" fmla="+- 0 3198 3161"/>
                              <a:gd name="T43" fmla="*/ 3198 h 105"/>
                              <a:gd name="T44" fmla="+- 0 8848 8447"/>
                              <a:gd name="T45" fmla="*/ T44 w 561"/>
                              <a:gd name="T46" fmla="+- 0 3198 3161"/>
                              <a:gd name="T47" fmla="*/ 3198 h 105"/>
                              <a:gd name="T48" fmla="+- 0 8848 8447"/>
                              <a:gd name="T49" fmla="*/ T48 w 561"/>
                              <a:gd name="T50" fmla="+- 0 3266 3161"/>
                              <a:gd name="T51" fmla="*/ 3266 h 105"/>
                              <a:gd name="T52" fmla="+- 0 9008 8447"/>
                              <a:gd name="T53" fmla="*/ T52 w 561"/>
                              <a:gd name="T54" fmla="+- 0 3266 3161"/>
                              <a:gd name="T55" fmla="*/ 3266 h 105"/>
                              <a:gd name="T56" fmla="+- 0 9008 8447"/>
                              <a:gd name="T57" fmla="*/ T56 w 561"/>
                              <a:gd name="T58" fmla="+- 0 3198 3161"/>
                              <a:gd name="T59" fmla="*/ 3198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61" h="105">
                                <a:moveTo>
                                  <a:pt x="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"/>
                                </a:lnTo>
                                <a:lnTo>
                                  <a:pt x="160" y="105"/>
                                </a:lnTo>
                                <a:lnTo>
                                  <a:pt x="160" y="0"/>
                                </a:lnTo>
                                <a:moveTo>
                                  <a:pt x="361" y="16"/>
                                </a:moveTo>
                                <a:lnTo>
                                  <a:pt x="201" y="16"/>
                                </a:lnTo>
                                <a:lnTo>
                                  <a:pt x="201" y="105"/>
                                </a:lnTo>
                                <a:lnTo>
                                  <a:pt x="361" y="105"/>
                                </a:lnTo>
                                <a:lnTo>
                                  <a:pt x="361" y="16"/>
                                </a:lnTo>
                                <a:moveTo>
                                  <a:pt x="561" y="37"/>
                                </a:moveTo>
                                <a:lnTo>
                                  <a:pt x="401" y="37"/>
                                </a:lnTo>
                                <a:lnTo>
                                  <a:pt x="401" y="105"/>
                                </a:lnTo>
                                <a:lnTo>
                                  <a:pt x="561" y="105"/>
                                </a:lnTo>
                                <a:lnTo>
                                  <a:pt x="561" y="37"/>
                                </a:lnTo>
                              </a:path>
                            </a:pathLst>
                          </a:custGeom>
                          <a:solidFill>
                            <a:srgbClr val="2E8A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Line 375"/>
                        <wps:cNvCnPr>
                          <a:cxnSpLocks noChangeShapeType="1"/>
                        </wps:cNvCnPr>
                        <wps:spPr bwMode="auto">
                          <a:xfrm>
                            <a:off x="3244" y="304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9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3444" y="3078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3644" y="304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78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3844" y="3112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19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4044" y="3107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426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4245" y="3057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4445" y="3078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4645" y="3097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4845" y="3074"/>
                            <a:ext cx="161" cy="22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5045" y="304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5245" y="305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5445" y="3081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" name="Line 363"/>
                        <wps:cNvCnPr>
                          <a:cxnSpLocks noChangeShapeType="1"/>
                        </wps:cNvCnPr>
                        <wps:spPr bwMode="auto">
                          <a:xfrm>
                            <a:off x="5646" y="3089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362"/>
                        <wps:cNvCnPr>
                          <a:cxnSpLocks noChangeShapeType="1"/>
                        </wps:cNvCnPr>
                        <wps:spPr bwMode="auto">
                          <a:xfrm>
                            <a:off x="5846" y="3104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Line 361"/>
                        <wps:cNvCnPr>
                          <a:cxnSpLocks noChangeShapeType="1"/>
                        </wps:cNvCnPr>
                        <wps:spPr bwMode="auto">
                          <a:xfrm>
                            <a:off x="6046" y="313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6245" y="3124"/>
                            <a:ext cx="161" cy="19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6446" y="3082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5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" name="Line 358"/>
                        <wps:cNvCnPr>
                          <a:cxnSpLocks noChangeShapeType="1"/>
                        </wps:cNvCnPr>
                        <wps:spPr bwMode="auto">
                          <a:xfrm>
                            <a:off x="6646" y="311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Line 357"/>
                        <wps:cNvCnPr>
                          <a:cxnSpLocks noChangeShapeType="1"/>
                        </wps:cNvCnPr>
                        <wps:spPr bwMode="auto">
                          <a:xfrm>
                            <a:off x="6846" y="3123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7046" y="3095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988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" name="Line 355"/>
                        <wps:cNvCnPr>
                          <a:cxnSpLocks noChangeShapeType="1"/>
                        </wps:cNvCnPr>
                        <wps:spPr bwMode="auto">
                          <a:xfrm>
                            <a:off x="7247" y="3087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Line 354"/>
                        <wps:cNvCnPr>
                          <a:cxnSpLocks noChangeShapeType="1"/>
                        </wps:cNvCnPr>
                        <wps:spPr bwMode="auto">
                          <a:xfrm>
                            <a:off x="7447" y="3135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066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7647" y="3102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7847" y="314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631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Line 351"/>
                        <wps:cNvCnPr>
                          <a:cxnSpLocks noChangeShapeType="1"/>
                        </wps:cNvCnPr>
                        <wps:spPr bwMode="auto">
                          <a:xfrm>
                            <a:off x="8047" y="313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879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8247" y="3143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713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8447" y="3158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4517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3244" y="3039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2395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3444" y="3076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2360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3644" y="3030"/>
                            <a:ext cx="160" cy="0"/>
                          </a:xfrm>
                          <a:prstGeom prst="line">
                            <a:avLst/>
                          </a:prstGeom>
                          <a:noFill/>
                          <a:ln w="11251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" name="AutoShape 345"/>
                        <wps:cNvSpPr>
                          <a:spLocks/>
                        </wps:cNvSpPr>
                        <wps:spPr bwMode="auto">
                          <a:xfrm>
                            <a:off x="3844" y="162"/>
                            <a:ext cx="5164" cy="3033"/>
                          </a:xfrm>
                          <a:custGeom>
                            <a:avLst/>
                            <a:gdLst>
                              <a:gd name="T0" fmla="+- 0 3844 3844"/>
                              <a:gd name="T1" fmla="*/ T0 w 5164"/>
                              <a:gd name="T2" fmla="+- 0 3111 162"/>
                              <a:gd name="T3" fmla="*/ 3111 h 3033"/>
                              <a:gd name="T4" fmla="+- 0 4205 3844"/>
                              <a:gd name="T5" fmla="*/ T4 w 5164"/>
                              <a:gd name="T6" fmla="+- 0 2255 162"/>
                              <a:gd name="T7" fmla="*/ 2255 h 3033"/>
                              <a:gd name="T8" fmla="+- 0 4205 3844"/>
                              <a:gd name="T9" fmla="*/ T8 w 5164"/>
                              <a:gd name="T10" fmla="+- 0 3104 162"/>
                              <a:gd name="T11" fmla="*/ 3104 h 3033"/>
                              <a:gd name="T12" fmla="+- 0 4245 3844"/>
                              <a:gd name="T13" fmla="*/ T12 w 5164"/>
                              <a:gd name="T14" fmla="+- 0 2438 162"/>
                              <a:gd name="T15" fmla="*/ 2438 h 3033"/>
                              <a:gd name="T16" fmla="+- 0 4405 3844"/>
                              <a:gd name="T17" fmla="*/ T16 w 5164"/>
                              <a:gd name="T18" fmla="+- 0 2438 162"/>
                              <a:gd name="T19" fmla="*/ 2438 h 3033"/>
                              <a:gd name="T20" fmla="+- 0 4445 3844"/>
                              <a:gd name="T21" fmla="*/ T20 w 5164"/>
                              <a:gd name="T22" fmla="+- 0 3078 162"/>
                              <a:gd name="T23" fmla="*/ 3078 h 3033"/>
                              <a:gd name="T24" fmla="+- 0 4805 3844"/>
                              <a:gd name="T25" fmla="*/ T24 w 5164"/>
                              <a:gd name="T26" fmla="+- 0 2679 162"/>
                              <a:gd name="T27" fmla="*/ 2679 h 3033"/>
                              <a:gd name="T28" fmla="+- 0 4805 3844"/>
                              <a:gd name="T29" fmla="*/ T28 w 5164"/>
                              <a:gd name="T30" fmla="+- 0 3097 162"/>
                              <a:gd name="T31" fmla="*/ 3097 h 3033"/>
                              <a:gd name="T32" fmla="+- 0 4845 3844"/>
                              <a:gd name="T33" fmla="*/ T32 w 5164"/>
                              <a:gd name="T34" fmla="+- 0 162 162"/>
                              <a:gd name="T35" fmla="*/ 162 h 3033"/>
                              <a:gd name="T36" fmla="+- 0 5005 3844"/>
                              <a:gd name="T37" fmla="*/ T36 w 5164"/>
                              <a:gd name="T38" fmla="+- 0 162 162"/>
                              <a:gd name="T39" fmla="*/ 162 h 3033"/>
                              <a:gd name="T40" fmla="+- 0 5045 3844"/>
                              <a:gd name="T41" fmla="*/ T40 w 5164"/>
                              <a:gd name="T42" fmla="+- 0 3046 162"/>
                              <a:gd name="T43" fmla="*/ 3046 h 3033"/>
                              <a:gd name="T44" fmla="+- 0 5405 3844"/>
                              <a:gd name="T45" fmla="*/ T44 w 5164"/>
                              <a:gd name="T46" fmla="+- 0 1688 162"/>
                              <a:gd name="T47" fmla="*/ 1688 h 3033"/>
                              <a:gd name="T48" fmla="+- 0 5405 3844"/>
                              <a:gd name="T49" fmla="*/ T48 w 5164"/>
                              <a:gd name="T50" fmla="+- 0 3056 162"/>
                              <a:gd name="T51" fmla="*/ 3056 h 3033"/>
                              <a:gd name="T52" fmla="+- 0 5445 3844"/>
                              <a:gd name="T53" fmla="*/ T52 w 5164"/>
                              <a:gd name="T54" fmla="+- 0 2024 162"/>
                              <a:gd name="T55" fmla="*/ 2024 h 3033"/>
                              <a:gd name="T56" fmla="+- 0 5605 3844"/>
                              <a:gd name="T57" fmla="*/ T56 w 5164"/>
                              <a:gd name="T58" fmla="+- 0 2024 162"/>
                              <a:gd name="T59" fmla="*/ 2024 h 3033"/>
                              <a:gd name="T60" fmla="+- 0 5646 3844"/>
                              <a:gd name="T61" fmla="*/ T60 w 5164"/>
                              <a:gd name="T62" fmla="+- 0 3089 162"/>
                              <a:gd name="T63" fmla="*/ 3089 h 3033"/>
                              <a:gd name="T64" fmla="+- 0 6006 3844"/>
                              <a:gd name="T65" fmla="*/ T64 w 5164"/>
                              <a:gd name="T66" fmla="+- 0 2561 162"/>
                              <a:gd name="T67" fmla="*/ 2561 h 3033"/>
                              <a:gd name="T68" fmla="+- 0 6006 3844"/>
                              <a:gd name="T69" fmla="*/ T68 w 5164"/>
                              <a:gd name="T70" fmla="+- 0 3104 162"/>
                              <a:gd name="T71" fmla="*/ 3104 h 3033"/>
                              <a:gd name="T72" fmla="+- 0 6046 3844"/>
                              <a:gd name="T73" fmla="*/ T72 w 5164"/>
                              <a:gd name="T74" fmla="+- 0 2720 162"/>
                              <a:gd name="T75" fmla="*/ 2720 h 3033"/>
                              <a:gd name="T76" fmla="+- 0 6206 3844"/>
                              <a:gd name="T77" fmla="*/ T76 w 5164"/>
                              <a:gd name="T78" fmla="+- 0 2720 162"/>
                              <a:gd name="T79" fmla="*/ 2720 h 3033"/>
                              <a:gd name="T80" fmla="+- 0 6246 3844"/>
                              <a:gd name="T81" fmla="*/ T80 w 5164"/>
                              <a:gd name="T82" fmla="+- 0 3124 162"/>
                              <a:gd name="T83" fmla="*/ 3124 h 3033"/>
                              <a:gd name="T84" fmla="+- 0 6606 3844"/>
                              <a:gd name="T85" fmla="*/ T84 w 5164"/>
                              <a:gd name="T86" fmla="+- 0 2009 162"/>
                              <a:gd name="T87" fmla="*/ 2009 h 3033"/>
                              <a:gd name="T88" fmla="+- 0 6606 3844"/>
                              <a:gd name="T89" fmla="*/ T88 w 5164"/>
                              <a:gd name="T90" fmla="+- 0 3082 162"/>
                              <a:gd name="T91" fmla="*/ 3082 h 3033"/>
                              <a:gd name="T92" fmla="+- 0 6646 3844"/>
                              <a:gd name="T93" fmla="*/ T92 w 5164"/>
                              <a:gd name="T94" fmla="+- 0 2437 162"/>
                              <a:gd name="T95" fmla="*/ 2437 h 3033"/>
                              <a:gd name="T96" fmla="+- 0 6806 3844"/>
                              <a:gd name="T97" fmla="*/ T96 w 5164"/>
                              <a:gd name="T98" fmla="+- 0 2437 162"/>
                              <a:gd name="T99" fmla="*/ 2437 h 3033"/>
                              <a:gd name="T100" fmla="+- 0 6846 3844"/>
                              <a:gd name="T101" fmla="*/ T100 w 5164"/>
                              <a:gd name="T102" fmla="+- 0 3123 162"/>
                              <a:gd name="T103" fmla="*/ 3123 h 3033"/>
                              <a:gd name="T104" fmla="+- 0 7207 3844"/>
                              <a:gd name="T105" fmla="*/ T104 w 5164"/>
                              <a:gd name="T106" fmla="+- 0 1235 162"/>
                              <a:gd name="T107" fmla="*/ 1235 h 3033"/>
                              <a:gd name="T108" fmla="+- 0 7207 3844"/>
                              <a:gd name="T109" fmla="*/ T108 w 5164"/>
                              <a:gd name="T110" fmla="+- 0 3087 162"/>
                              <a:gd name="T111" fmla="*/ 3087 h 3033"/>
                              <a:gd name="T112" fmla="+- 0 7247 3844"/>
                              <a:gd name="T113" fmla="*/ T112 w 5164"/>
                              <a:gd name="T114" fmla="+- 0 2496 162"/>
                              <a:gd name="T115" fmla="*/ 2496 h 3033"/>
                              <a:gd name="T116" fmla="+- 0 7407 3844"/>
                              <a:gd name="T117" fmla="*/ T116 w 5164"/>
                              <a:gd name="T118" fmla="+- 0 2496 162"/>
                              <a:gd name="T119" fmla="*/ 2496 h 3033"/>
                              <a:gd name="T120" fmla="+- 0 7447 3844"/>
                              <a:gd name="T121" fmla="*/ T120 w 5164"/>
                              <a:gd name="T122" fmla="+- 0 3127 162"/>
                              <a:gd name="T123" fmla="*/ 3127 h 3033"/>
                              <a:gd name="T124" fmla="+- 0 7807 3844"/>
                              <a:gd name="T125" fmla="*/ T124 w 5164"/>
                              <a:gd name="T126" fmla="+- 0 2561 162"/>
                              <a:gd name="T127" fmla="*/ 2561 h 3033"/>
                              <a:gd name="T128" fmla="+- 0 7807 3844"/>
                              <a:gd name="T129" fmla="*/ T128 w 5164"/>
                              <a:gd name="T130" fmla="+- 0 3102 162"/>
                              <a:gd name="T131" fmla="*/ 3102 h 3033"/>
                              <a:gd name="T132" fmla="+- 0 7847 3844"/>
                              <a:gd name="T133" fmla="*/ T132 w 5164"/>
                              <a:gd name="T134" fmla="+- 0 1975 162"/>
                              <a:gd name="T135" fmla="*/ 1975 h 3033"/>
                              <a:gd name="T136" fmla="+- 0 8007 3844"/>
                              <a:gd name="T137" fmla="*/ T136 w 5164"/>
                              <a:gd name="T138" fmla="+- 0 1975 162"/>
                              <a:gd name="T139" fmla="*/ 1975 h 3033"/>
                              <a:gd name="T140" fmla="+- 0 8047 3844"/>
                              <a:gd name="T141" fmla="*/ T140 w 5164"/>
                              <a:gd name="T142" fmla="+- 0 3123 162"/>
                              <a:gd name="T143" fmla="*/ 3123 h 3033"/>
                              <a:gd name="T144" fmla="+- 0 8407 3844"/>
                              <a:gd name="T145" fmla="*/ T144 w 5164"/>
                              <a:gd name="T146" fmla="+- 0 1848 162"/>
                              <a:gd name="T147" fmla="*/ 1848 h 3033"/>
                              <a:gd name="T148" fmla="+- 0 8407 3844"/>
                              <a:gd name="T149" fmla="*/ T148 w 5164"/>
                              <a:gd name="T150" fmla="+- 0 3138 162"/>
                              <a:gd name="T151" fmla="*/ 3138 h 3033"/>
                              <a:gd name="T152" fmla="+- 0 8447 3844"/>
                              <a:gd name="T153" fmla="*/ T152 w 5164"/>
                              <a:gd name="T154" fmla="+- 0 2491 162"/>
                              <a:gd name="T155" fmla="*/ 2491 h 3033"/>
                              <a:gd name="T156" fmla="+- 0 8607 3844"/>
                              <a:gd name="T157" fmla="*/ T156 w 5164"/>
                              <a:gd name="T158" fmla="+- 0 2491 162"/>
                              <a:gd name="T159" fmla="*/ 2491 h 3033"/>
                              <a:gd name="T160" fmla="+- 0 8648 3844"/>
                              <a:gd name="T161" fmla="*/ T160 w 5164"/>
                              <a:gd name="T162" fmla="+- 0 3175 162"/>
                              <a:gd name="T163" fmla="*/ 3175 h 3033"/>
                              <a:gd name="T164" fmla="+- 0 9008 3844"/>
                              <a:gd name="T165" fmla="*/ T164 w 5164"/>
                              <a:gd name="T166" fmla="+- 0 3163 162"/>
                              <a:gd name="T167" fmla="*/ 3163 h 3033"/>
                              <a:gd name="T168" fmla="+- 0 9008 3844"/>
                              <a:gd name="T169" fmla="*/ T168 w 5164"/>
                              <a:gd name="T170" fmla="+- 0 3194 162"/>
                              <a:gd name="T171" fmla="*/ 3194 h 30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5164" h="3033">
                                <a:moveTo>
                                  <a:pt x="160" y="2802"/>
                                </a:moveTo>
                                <a:lnTo>
                                  <a:pt x="0" y="2802"/>
                                </a:lnTo>
                                <a:lnTo>
                                  <a:pt x="0" y="2949"/>
                                </a:lnTo>
                                <a:lnTo>
                                  <a:pt x="160" y="2949"/>
                                </a:lnTo>
                                <a:lnTo>
                                  <a:pt x="160" y="2802"/>
                                </a:lnTo>
                                <a:moveTo>
                                  <a:pt x="361" y="2093"/>
                                </a:moveTo>
                                <a:lnTo>
                                  <a:pt x="200" y="2093"/>
                                </a:lnTo>
                                <a:lnTo>
                                  <a:pt x="200" y="2942"/>
                                </a:lnTo>
                                <a:lnTo>
                                  <a:pt x="361" y="2942"/>
                                </a:lnTo>
                                <a:lnTo>
                                  <a:pt x="361" y="2093"/>
                                </a:lnTo>
                                <a:moveTo>
                                  <a:pt x="561" y="2276"/>
                                </a:moveTo>
                                <a:lnTo>
                                  <a:pt x="401" y="2276"/>
                                </a:lnTo>
                                <a:lnTo>
                                  <a:pt x="401" y="2895"/>
                                </a:lnTo>
                                <a:lnTo>
                                  <a:pt x="561" y="2895"/>
                                </a:lnTo>
                                <a:lnTo>
                                  <a:pt x="561" y="2276"/>
                                </a:lnTo>
                                <a:moveTo>
                                  <a:pt x="761" y="2432"/>
                                </a:moveTo>
                                <a:lnTo>
                                  <a:pt x="601" y="2432"/>
                                </a:lnTo>
                                <a:lnTo>
                                  <a:pt x="601" y="2916"/>
                                </a:lnTo>
                                <a:lnTo>
                                  <a:pt x="761" y="2916"/>
                                </a:lnTo>
                                <a:lnTo>
                                  <a:pt x="761" y="2432"/>
                                </a:lnTo>
                                <a:moveTo>
                                  <a:pt x="961" y="2517"/>
                                </a:moveTo>
                                <a:lnTo>
                                  <a:pt x="801" y="2517"/>
                                </a:lnTo>
                                <a:lnTo>
                                  <a:pt x="801" y="2935"/>
                                </a:lnTo>
                                <a:lnTo>
                                  <a:pt x="961" y="2935"/>
                                </a:lnTo>
                                <a:lnTo>
                                  <a:pt x="961" y="2517"/>
                                </a:lnTo>
                                <a:moveTo>
                                  <a:pt x="1161" y="0"/>
                                </a:moveTo>
                                <a:lnTo>
                                  <a:pt x="1001" y="0"/>
                                </a:lnTo>
                                <a:lnTo>
                                  <a:pt x="1001" y="2913"/>
                                </a:lnTo>
                                <a:lnTo>
                                  <a:pt x="1161" y="2913"/>
                                </a:lnTo>
                                <a:lnTo>
                                  <a:pt x="1161" y="0"/>
                                </a:lnTo>
                                <a:moveTo>
                                  <a:pt x="1361" y="1085"/>
                                </a:moveTo>
                                <a:lnTo>
                                  <a:pt x="1201" y="1085"/>
                                </a:lnTo>
                                <a:lnTo>
                                  <a:pt x="1201" y="2884"/>
                                </a:lnTo>
                                <a:lnTo>
                                  <a:pt x="1361" y="2884"/>
                                </a:lnTo>
                                <a:lnTo>
                                  <a:pt x="1361" y="1085"/>
                                </a:lnTo>
                                <a:moveTo>
                                  <a:pt x="1561" y="1526"/>
                                </a:moveTo>
                                <a:lnTo>
                                  <a:pt x="1401" y="1526"/>
                                </a:lnTo>
                                <a:lnTo>
                                  <a:pt x="1401" y="2894"/>
                                </a:lnTo>
                                <a:lnTo>
                                  <a:pt x="1561" y="2894"/>
                                </a:lnTo>
                                <a:lnTo>
                                  <a:pt x="1561" y="1526"/>
                                </a:lnTo>
                                <a:moveTo>
                                  <a:pt x="1761" y="1862"/>
                                </a:moveTo>
                                <a:lnTo>
                                  <a:pt x="1601" y="1862"/>
                                </a:lnTo>
                                <a:lnTo>
                                  <a:pt x="1601" y="2919"/>
                                </a:lnTo>
                                <a:lnTo>
                                  <a:pt x="1761" y="2919"/>
                                </a:lnTo>
                                <a:lnTo>
                                  <a:pt x="1761" y="1862"/>
                                </a:lnTo>
                                <a:moveTo>
                                  <a:pt x="1962" y="2142"/>
                                </a:moveTo>
                                <a:lnTo>
                                  <a:pt x="1802" y="2142"/>
                                </a:lnTo>
                                <a:lnTo>
                                  <a:pt x="1802" y="2927"/>
                                </a:lnTo>
                                <a:lnTo>
                                  <a:pt x="1962" y="2927"/>
                                </a:lnTo>
                                <a:lnTo>
                                  <a:pt x="1962" y="2142"/>
                                </a:lnTo>
                                <a:moveTo>
                                  <a:pt x="2162" y="2399"/>
                                </a:moveTo>
                                <a:lnTo>
                                  <a:pt x="2002" y="2399"/>
                                </a:lnTo>
                                <a:lnTo>
                                  <a:pt x="2002" y="2942"/>
                                </a:lnTo>
                                <a:lnTo>
                                  <a:pt x="2162" y="2942"/>
                                </a:lnTo>
                                <a:lnTo>
                                  <a:pt x="2162" y="2399"/>
                                </a:lnTo>
                                <a:moveTo>
                                  <a:pt x="2362" y="2558"/>
                                </a:moveTo>
                                <a:lnTo>
                                  <a:pt x="2202" y="2558"/>
                                </a:lnTo>
                                <a:lnTo>
                                  <a:pt x="2202" y="2968"/>
                                </a:lnTo>
                                <a:lnTo>
                                  <a:pt x="2362" y="2968"/>
                                </a:lnTo>
                                <a:lnTo>
                                  <a:pt x="2362" y="2558"/>
                                </a:lnTo>
                                <a:moveTo>
                                  <a:pt x="2562" y="608"/>
                                </a:moveTo>
                                <a:lnTo>
                                  <a:pt x="2402" y="608"/>
                                </a:lnTo>
                                <a:lnTo>
                                  <a:pt x="2402" y="2962"/>
                                </a:lnTo>
                                <a:lnTo>
                                  <a:pt x="2562" y="2962"/>
                                </a:lnTo>
                                <a:lnTo>
                                  <a:pt x="2562" y="608"/>
                                </a:lnTo>
                                <a:moveTo>
                                  <a:pt x="2762" y="1847"/>
                                </a:moveTo>
                                <a:lnTo>
                                  <a:pt x="2602" y="1847"/>
                                </a:lnTo>
                                <a:lnTo>
                                  <a:pt x="2602" y="2920"/>
                                </a:lnTo>
                                <a:lnTo>
                                  <a:pt x="2762" y="2920"/>
                                </a:lnTo>
                                <a:lnTo>
                                  <a:pt x="2762" y="1847"/>
                                </a:lnTo>
                                <a:moveTo>
                                  <a:pt x="2962" y="2275"/>
                                </a:moveTo>
                                <a:lnTo>
                                  <a:pt x="2802" y="2275"/>
                                </a:lnTo>
                                <a:lnTo>
                                  <a:pt x="2802" y="2948"/>
                                </a:lnTo>
                                <a:lnTo>
                                  <a:pt x="2962" y="2948"/>
                                </a:lnTo>
                                <a:lnTo>
                                  <a:pt x="2962" y="2275"/>
                                </a:lnTo>
                                <a:moveTo>
                                  <a:pt x="3162" y="2564"/>
                                </a:moveTo>
                                <a:lnTo>
                                  <a:pt x="3002" y="2564"/>
                                </a:lnTo>
                                <a:lnTo>
                                  <a:pt x="3002" y="2961"/>
                                </a:lnTo>
                                <a:lnTo>
                                  <a:pt x="3162" y="2961"/>
                                </a:lnTo>
                                <a:lnTo>
                                  <a:pt x="3162" y="2564"/>
                                </a:lnTo>
                                <a:moveTo>
                                  <a:pt x="3363" y="1073"/>
                                </a:moveTo>
                                <a:lnTo>
                                  <a:pt x="3202" y="1073"/>
                                </a:lnTo>
                                <a:lnTo>
                                  <a:pt x="3202" y="2925"/>
                                </a:lnTo>
                                <a:lnTo>
                                  <a:pt x="3363" y="2925"/>
                                </a:lnTo>
                                <a:lnTo>
                                  <a:pt x="3363" y="1073"/>
                                </a:lnTo>
                                <a:moveTo>
                                  <a:pt x="3563" y="2334"/>
                                </a:moveTo>
                                <a:lnTo>
                                  <a:pt x="3403" y="2334"/>
                                </a:lnTo>
                                <a:lnTo>
                                  <a:pt x="3403" y="2925"/>
                                </a:lnTo>
                                <a:lnTo>
                                  <a:pt x="3563" y="2925"/>
                                </a:lnTo>
                                <a:lnTo>
                                  <a:pt x="3563" y="2334"/>
                                </a:lnTo>
                                <a:moveTo>
                                  <a:pt x="3763" y="987"/>
                                </a:moveTo>
                                <a:lnTo>
                                  <a:pt x="3603" y="987"/>
                                </a:lnTo>
                                <a:lnTo>
                                  <a:pt x="3603" y="2965"/>
                                </a:lnTo>
                                <a:lnTo>
                                  <a:pt x="3763" y="2965"/>
                                </a:lnTo>
                                <a:lnTo>
                                  <a:pt x="3763" y="987"/>
                                </a:lnTo>
                                <a:moveTo>
                                  <a:pt x="3963" y="2399"/>
                                </a:moveTo>
                                <a:lnTo>
                                  <a:pt x="3803" y="2399"/>
                                </a:lnTo>
                                <a:lnTo>
                                  <a:pt x="3803" y="2940"/>
                                </a:lnTo>
                                <a:lnTo>
                                  <a:pt x="3963" y="2940"/>
                                </a:lnTo>
                                <a:lnTo>
                                  <a:pt x="3963" y="2399"/>
                                </a:lnTo>
                                <a:moveTo>
                                  <a:pt x="4163" y="1813"/>
                                </a:moveTo>
                                <a:lnTo>
                                  <a:pt x="4003" y="1813"/>
                                </a:lnTo>
                                <a:lnTo>
                                  <a:pt x="4003" y="2973"/>
                                </a:lnTo>
                                <a:lnTo>
                                  <a:pt x="4163" y="2973"/>
                                </a:lnTo>
                                <a:lnTo>
                                  <a:pt x="4163" y="1813"/>
                                </a:lnTo>
                                <a:moveTo>
                                  <a:pt x="4363" y="1392"/>
                                </a:moveTo>
                                <a:lnTo>
                                  <a:pt x="4203" y="1392"/>
                                </a:lnTo>
                                <a:lnTo>
                                  <a:pt x="4203" y="2961"/>
                                </a:lnTo>
                                <a:lnTo>
                                  <a:pt x="4363" y="2961"/>
                                </a:lnTo>
                                <a:lnTo>
                                  <a:pt x="4363" y="1392"/>
                                </a:lnTo>
                                <a:moveTo>
                                  <a:pt x="4563" y="1686"/>
                                </a:moveTo>
                                <a:lnTo>
                                  <a:pt x="4403" y="1686"/>
                                </a:lnTo>
                                <a:lnTo>
                                  <a:pt x="4403" y="2976"/>
                                </a:lnTo>
                                <a:lnTo>
                                  <a:pt x="4563" y="2976"/>
                                </a:lnTo>
                                <a:lnTo>
                                  <a:pt x="4563" y="1686"/>
                                </a:lnTo>
                                <a:moveTo>
                                  <a:pt x="4763" y="2329"/>
                                </a:moveTo>
                                <a:lnTo>
                                  <a:pt x="4603" y="2329"/>
                                </a:lnTo>
                                <a:lnTo>
                                  <a:pt x="4603" y="2992"/>
                                </a:lnTo>
                                <a:lnTo>
                                  <a:pt x="4763" y="2992"/>
                                </a:lnTo>
                                <a:lnTo>
                                  <a:pt x="4763" y="2329"/>
                                </a:lnTo>
                                <a:moveTo>
                                  <a:pt x="4964" y="2852"/>
                                </a:moveTo>
                                <a:lnTo>
                                  <a:pt x="4804" y="2852"/>
                                </a:lnTo>
                                <a:lnTo>
                                  <a:pt x="4804" y="3013"/>
                                </a:lnTo>
                                <a:lnTo>
                                  <a:pt x="4964" y="3013"/>
                                </a:lnTo>
                                <a:lnTo>
                                  <a:pt x="4964" y="2852"/>
                                </a:lnTo>
                                <a:moveTo>
                                  <a:pt x="5164" y="3001"/>
                                </a:moveTo>
                                <a:lnTo>
                                  <a:pt x="5004" y="3001"/>
                                </a:lnTo>
                                <a:lnTo>
                                  <a:pt x="5004" y="3032"/>
                                </a:lnTo>
                                <a:lnTo>
                                  <a:pt x="5164" y="3032"/>
                                </a:lnTo>
                                <a:lnTo>
                                  <a:pt x="5164" y="3001"/>
                                </a:lnTo>
                              </a:path>
                            </a:pathLst>
                          </a:custGeom>
                          <a:solidFill>
                            <a:srgbClr val="DA7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344"/>
                        <wps:cNvSpPr>
                          <a:spLocks/>
                        </wps:cNvSpPr>
                        <wps:spPr bwMode="auto">
                          <a:xfrm>
                            <a:off x="3323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Line 343"/>
                        <wps:cNvCnPr>
                          <a:cxnSpLocks noChangeShapeType="1"/>
                        </wps:cNvCnPr>
                        <wps:spPr bwMode="auto">
                          <a:xfrm>
                            <a:off x="3324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7" name="Freeform 342"/>
                        <wps:cNvSpPr>
                          <a:spLocks/>
                        </wps:cNvSpPr>
                        <wps:spPr bwMode="auto">
                          <a:xfrm>
                            <a:off x="4124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Line 341"/>
                        <wps:cNvCnPr>
                          <a:cxnSpLocks noChangeShapeType="1"/>
                        </wps:cNvCnPr>
                        <wps:spPr bwMode="auto">
                          <a:xfrm>
                            <a:off x="4125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" name="Freeform 340"/>
                        <wps:cNvSpPr>
                          <a:spLocks/>
                        </wps:cNvSpPr>
                        <wps:spPr bwMode="auto">
                          <a:xfrm>
                            <a:off x="4925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Line 339"/>
                        <wps:cNvCnPr>
                          <a:cxnSpLocks noChangeShapeType="1"/>
                        </wps:cNvCnPr>
                        <wps:spPr bwMode="auto">
                          <a:xfrm>
                            <a:off x="4925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Freeform 338"/>
                        <wps:cNvSpPr>
                          <a:spLocks/>
                        </wps:cNvSpPr>
                        <wps:spPr bwMode="auto">
                          <a:xfrm>
                            <a:off x="5725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337"/>
                        <wps:cNvCnPr>
                          <a:cxnSpLocks noChangeShapeType="1"/>
                        </wps:cNvCnPr>
                        <wps:spPr bwMode="auto">
                          <a:xfrm>
                            <a:off x="5726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Freeform 336"/>
                        <wps:cNvSpPr>
                          <a:spLocks/>
                        </wps:cNvSpPr>
                        <wps:spPr bwMode="auto">
                          <a:xfrm>
                            <a:off x="6526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Line 335"/>
                        <wps:cNvCnPr>
                          <a:cxnSpLocks noChangeShapeType="1"/>
                        </wps:cNvCnPr>
                        <wps:spPr bwMode="auto">
                          <a:xfrm>
                            <a:off x="6526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Freeform 334"/>
                        <wps:cNvSpPr>
                          <a:spLocks/>
                        </wps:cNvSpPr>
                        <wps:spPr bwMode="auto">
                          <a:xfrm>
                            <a:off x="7326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7327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Freeform 332"/>
                        <wps:cNvSpPr>
                          <a:spLocks/>
                        </wps:cNvSpPr>
                        <wps:spPr bwMode="auto">
                          <a:xfrm>
                            <a:off x="8127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8127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Freeform 330"/>
                        <wps:cNvSpPr>
                          <a:spLocks/>
                        </wps:cNvSpPr>
                        <wps:spPr bwMode="auto">
                          <a:xfrm>
                            <a:off x="8927" y="3266"/>
                            <a:ext cx="2" cy="35"/>
                          </a:xfrm>
                          <a:custGeom>
                            <a:avLst/>
                            <a:gdLst>
                              <a:gd name="T0" fmla="+- 0 3266 3266"/>
                              <a:gd name="T1" fmla="*/ 3266 h 35"/>
                              <a:gd name="T2" fmla="+- 0 3300 3266"/>
                              <a:gd name="T3" fmla="*/ 3300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8928" y="3266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Freeform 328"/>
                        <wps:cNvSpPr>
                          <a:spLocks/>
                        </wps:cNvSpPr>
                        <wps:spPr bwMode="auto">
                          <a:xfrm>
                            <a:off x="2911" y="326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2946" y="32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" name="Freeform 326"/>
                        <wps:cNvSpPr>
                          <a:spLocks/>
                        </wps:cNvSpPr>
                        <wps:spPr bwMode="auto">
                          <a:xfrm>
                            <a:off x="2911" y="288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Line 325"/>
                        <wps:cNvCnPr>
                          <a:cxnSpLocks noChangeShapeType="1"/>
                        </wps:cNvCnPr>
                        <wps:spPr bwMode="auto">
                          <a:xfrm>
                            <a:off x="2946" y="28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Freeform 324"/>
                        <wps:cNvSpPr>
                          <a:spLocks/>
                        </wps:cNvSpPr>
                        <wps:spPr bwMode="auto">
                          <a:xfrm>
                            <a:off x="2911" y="2495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Line 323"/>
                        <wps:cNvCnPr>
                          <a:cxnSpLocks noChangeShapeType="1"/>
                        </wps:cNvCnPr>
                        <wps:spPr bwMode="auto">
                          <a:xfrm>
                            <a:off x="2946" y="24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Freeform 322"/>
                        <wps:cNvSpPr>
                          <a:spLocks/>
                        </wps:cNvSpPr>
                        <wps:spPr bwMode="auto">
                          <a:xfrm>
                            <a:off x="2911" y="211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Line 321"/>
                        <wps:cNvCnPr>
                          <a:cxnSpLocks noChangeShapeType="1"/>
                        </wps:cNvCnPr>
                        <wps:spPr bwMode="auto">
                          <a:xfrm>
                            <a:off x="2946" y="21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Freeform 320"/>
                        <wps:cNvSpPr>
                          <a:spLocks/>
                        </wps:cNvSpPr>
                        <wps:spPr bwMode="auto">
                          <a:xfrm>
                            <a:off x="2911" y="1725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2946" y="17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" name="Freeform 318"/>
                        <wps:cNvSpPr>
                          <a:spLocks/>
                        </wps:cNvSpPr>
                        <wps:spPr bwMode="auto">
                          <a:xfrm>
                            <a:off x="2911" y="134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Line 317"/>
                        <wps:cNvCnPr>
                          <a:cxnSpLocks noChangeShapeType="1"/>
                        </wps:cNvCnPr>
                        <wps:spPr bwMode="auto">
                          <a:xfrm>
                            <a:off x="2946" y="13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" name="Freeform 316"/>
                        <wps:cNvSpPr>
                          <a:spLocks/>
                        </wps:cNvSpPr>
                        <wps:spPr bwMode="auto">
                          <a:xfrm>
                            <a:off x="2911" y="955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Line 315"/>
                        <wps:cNvCnPr>
                          <a:cxnSpLocks noChangeShapeType="1"/>
                        </wps:cNvCnPr>
                        <wps:spPr bwMode="auto">
                          <a:xfrm>
                            <a:off x="2946" y="95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" name="Freeform 314"/>
                        <wps:cNvSpPr>
                          <a:spLocks/>
                        </wps:cNvSpPr>
                        <wps:spPr bwMode="auto">
                          <a:xfrm>
                            <a:off x="2911" y="57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Line 313"/>
                        <wps:cNvCnPr>
                          <a:cxnSpLocks noChangeShapeType="1"/>
                        </wps:cNvCnPr>
                        <wps:spPr bwMode="auto">
                          <a:xfrm>
                            <a:off x="2946" y="57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Freeform 312"/>
                        <wps:cNvSpPr>
                          <a:spLocks/>
                        </wps:cNvSpPr>
                        <wps:spPr bwMode="auto">
                          <a:xfrm>
                            <a:off x="2911" y="184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2946" y="1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AutoShape 310"/>
                        <wps:cNvSpPr>
                          <a:spLocks/>
                        </wps:cNvSpPr>
                        <wps:spPr bwMode="auto">
                          <a:xfrm>
                            <a:off x="2160" y="5445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3266 5445"/>
                              <a:gd name="T3" fmla="*/ 3266 h 6653"/>
                              <a:gd name="T4" fmla="+- 0 2946 2160"/>
                              <a:gd name="T5" fmla="*/ T4 w 13392"/>
                              <a:gd name="T6" fmla="+- 0 7 5445"/>
                              <a:gd name="T7" fmla="*/ 7 h 6653"/>
                              <a:gd name="T8" fmla="+- 0 9506 2160"/>
                              <a:gd name="T9" fmla="*/ T8 w 13392"/>
                              <a:gd name="T10" fmla="+- 0 3266 5445"/>
                              <a:gd name="T11" fmla="*/ 3266 h 6653"/>
                              <a:gd name="T12" fmla="+- 0 9506 2160"/>
                              <a:gd name="T13" fmla="*/ T12 w 13392"/>
                              <a:gd name="T14" fmla="+- 0 7 5445"/>
                              <a:gd name="T15" fmla="*/ 7 h 6653"/>
                              <a:gd name="T16" fmla="+- 0 2946 2160"/>
                              <a:gd name="T17" fmla="*/ T16 w 13392"/>
                              <a:gd name="T18" fmla="+- 0 3266 5445"/>
                              <a:gd name="T19" fmla="*/ 3266 h 6653"/>
                              <a:gd name="T20" fmla="+- 0 9506 2160"/>
                              <a:gd name="T21" fmla="*/ T20 w 13392"/>
                              <a:gd name="T22" fmla="+- 0 3266 5445"/>
                              <a:gd name="T23" fmla="*/ 3266 h 6653"/>
                              <a:gd name="T24" fmla="+- 0 2946 2160"/>
                              <a:gd name="T25" fmla="*/ T24 w 13392"/>
                              <a:gd name="T26" fmla="+- 0 7 5445"/>
                              <a:gd name="T27" fmla="*/ 7 h 6653"/>
                              <a:gd name="T28" fmla="+- 0 9506 2160"/>
                              <a:gd name="T29" fmla="*/ T28 w 13392"/>
                              <a:gd name="T30" fmla="+- 0 7 5445"/>
                              <a:gd name="T31" fmla="*/ 7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-2179"/>
                                </a:moveTo>
                                <a:lnTo>
                                  <a:pt x="786" y="-5438"/>
                                </a:lnTo>
                                <a:moveTo>
                                  <a:pt x="7346" y="-2179"/>
                                </a:moveTo>
                                <a:lnTo>
                                  <a:pt x="7346" y="-5438"/>
                                </a:lnTo>
                                <a:moveTo>
                                  <a:pt x="786" y="-2179"/>
                                </a:moveTo>
                                <a:lnTo>
                                  <a:pt x="7346" y="-2179"/>
                                </a:lnTo>
                                <a:moveTo>
                                  <a:pt x="786" y="-5438"/>
                                </a:moveTo>
                                <a:lnTo>
                                  <a:pt x="7346" y="-5438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Freeform 309"/>
                        <wps:cNvSpPr>
                          <a:spLocks/>
                        </wps:cNvSpPr>
                        <wps:spPr bwMode="auto">
                          <a:xfrm>
                            <a:off x="2994" y="56"/>
                            <a:ext cx="1398" cy="605"/>
                          </a:xfrm>
                          <a:custGeom>
                            <a:avLst/>
                            <a:gdLst>
                              <a:gd name="T0" fmla="+- 0 3014 2995"/>
                              <a:gd name="T1" fmla="*/ T0 w 1398"/>
                              <a:gd name="T2" fmla="+- 0 660 56"/>
                              <a:gd name="T3" fmla="*/ 660 h 605"/>
                              <a:gd name="T4" fmla="+- 0 4372 2995"/>
                              <a:gd name="T5" fmla="*/ T4 w 1398"/>
                              <a:gd name="T6" fmla="+- 0 660 56"/>
                              <a:gd name="T7" fmla="*/ 660 h 605"/>
                              <a:gd name="T8" fmla="+- 0 4386 2995"/>
                              <a:gd name="T9" fmla="*/ T8 w 1398"/>
                              <a:gd name="T10" fmla="+- 0 660 56"/>
                              <a:gd name="T11" fmla="*/ 660 h 605"/>
                              <a:gd name="T12" fmla="+- 0 4392 2995"/>
                              <a:gd name="T13" fmla="*/ T12 w 1398"/>
                              <a:gd name="T14" fmla="+- 0 654 56"/>
                              <a:gd name="T15" fmla="*/ 654 h 605"/>
                              <a:gd name="T16" fmla="+- 0 4392 2995"/>
                              <a:gd name="T17" fmla="*/ T16 w 1398"/>
                              <a:gd name="T18" fmla="+- 0 641 56"/>
                              <a:gd name="T19" fmla="*/ 641 h 605"/>
                              <a:gd name="T20" fmla="+- 0 4392 2995"/>
                              <a:gd name="T21" fmla="*/ T20 w 1398"/>
                              <a:gd name="T22" fmla="+- 0 76 56"/>
                              <a:gd name="T23" fmla="*/ 76 h 605"/>
                              <a:gd name="T24" fmla="+- 0 4392 2995"/>
                              <a:gd name="T25" fmla="*/ T24 w 1398"/>
                              <a:gd name="T26" fmla="+- 0 63 56"/>
                              <a:gd name="T27" fmla="*/ 63 h 605"/>
                              <a:gd name="T28" fmla="+- 0 4386 2995"/>
                              <a:gd name="T29" fmla="*/ T28 w 1398"/>
                              <a:gd name="T30" fmla="+- 0 56 56"/>
                              <a:gd name="T31" fmla="*/ 56 h 605"/>
                              <a:gd name="T32" fmla="+- 0 4372 2995"/>
                              <a:gd name="T33" fmla="*/ T32 w 1398"/>
                              <a:gd name="T34" fmla="+- 0 56 56"/>
                              <a:gd name="T35" fmla="*/ 56 h 605"/>
                              <a:gd name="T36" fmla="+- 0 3014 2995"/>
                              <a:gd name="T37" fmla="*/ T36 w 1398"/>
                              <a:gd name="T38" fmla="+- 0 56 56"/>
                              <a:gd name="T39" fmla="*/ 56 h 605"/>
                              <a:gd name="T40" fmla="+- 0 3001 2995"/>
                              <a:gd name="T41" fmla="*/ T40 w 1398"/>
                              <a:gd name="T42" fmla="+- 0 56 56"/>
                              <a:gd name="T43" fmla="*/ 56 h 605"/>
                              <a:gd name="T44" fmla="+- 0 2995 2995"/>
                              <a:gd name="T45" fmla="*/ T44 w 1398"/>
                              <a:gd name="T46" fmla="+- 0 63 56"/>
                              <a:gd name="T47" fmla="*/ 63 h 605"/>
                              <a:gd name="T48" fmla="+- 0 2995 2995"/>
                              <a:gd name="T49" fmla="*/ T48 w 1398"/>
                              <a:gd name="T50" fmla="+- 0 76 56"/>
                              <a:gd name="T51" fmla="*/ 76 h 605"/>
                              <a:gd name="T52" fmla="+- 0 2995 2995"/>
                              <a:gd name="T53" fmla="*/ T52 w 1398"/>
                              <a:gd name="T54" fmla="+- 0 641 56"/>
                              <a:gd name="T55" fmla="*/ 641 h 605"/>
                              <a:gd name="T56" fmla="+- 0 2995 2995"/>
                              <a:gd name="T57" fmla="*/ T56 w 1398"/>
                              <a:gd name="T58" fmla="+- 0 654 56"/>
                              <a:gd name="T59" fmla="*/ 654 h 605"/>
                              <a:gd name="T60" fmla="+- 0 3001 2995"/>
                              <a:gd name="T61" fmla="*/ T60 w 1398"/>
                              <a:gd name="T62" fmla="+- 0 660 56"/>
                              <a:gd name="T63" fmla="*/ 660 h 605"/>
                              <a:gd name="T64" fmla="+- 0 3014 2995"/>
                              <a:gd name="T65" fmla="*/ T64 w 1398"/>
                              <a:gd name="T66" fmla="+- 0 660 56"/>
                              <a:gd name="T67" fmla="*/ 660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98" h="605">
                                <a:moveTo>
                                  <a:pt x="19" y="604"/>
                                </a:moveTo>
                                <a:lnTo>
                                  <a:pt x="1377" y="604"/>
                                </a:lnTo>
                                <a:lnTo>
                                  <a:pt x="1391" y="604"/>
                                </a:lnTo>
                                <a:lnTo>
                                  <a:pt x="1397" y="598"/>
                                </a:lnTo>
                                <a:lnTo>
                                  <a:pt x="1397" y="585"/>
                                </a:lnTo>
                                <a:lnTo>
                                  <a:pt x="1397" y="20"/>
                                </a:lnTo>
                                <a:lnTo>
                                  <a:pt x="1397" y="7"/>
                                </a:lnTo>
                                <a:lnTo>
                                  <a:pt x="1391" y="0"/>
                                </a:lnTo>
                                <a:lnTo>
                                  <a:pt x="1377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585"/>
                                </a:lnTo>
                                <a:lnTo>
                                  <a:pt x="0" y="598"/>
                                </a:lnTo>
                                <a:lnTo>
                                  <a:pt x="6" y="604"/>
                                </a:lnTo>
                                <a:lnTo>
                                  <a:pt x="19" y="6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3034" y="135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A4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3034" y="279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2E8A5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3034" y="42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3034" y="567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DA70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Freeform 304"/>
                        <wps:cNvSpPr>
                          <a:spLocks/>
                        </wps:cNvSpPr>
                        <wps:spPr bwMode="auto">
                          <a:xfrm>
                            <a:off x="9506" y="3117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Line 303"/>
                        <wps:cNvCnPr>
                          <a:cxnSpLocks noChangeShapeType="1"/>
                        </wps:cNvCnPr>
                        <wps:spPr bwMode="auto">
                          <a:xfrm>
                            <a:off x="9506" y="3118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Freeform 302"/>
                        <wps:cNvSpPr>
                          <a:spLocks/>
                        </wps:cNvSpPr>
                        <wps:spPr bwMode="auto">
                          <a:xfrm>
                            <a:off x="9506" y="2503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9506" y="2504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Freeform 300"/>
                        <wps:cNvSpPr>
                          <a:spLocks/>
                        </wps:cNvSpPr>
                        <wps:spPr bwMode="auto">
                          <a:xfrm>
                            <a:off x="9506" y="1889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Line 299"/>
                        <wps:cNvCnPr>
                          <a:cxnSpLocks noChangeShapeType="1"/>
                        </wps:cNvCnPr>
                        <wps:spPr bwMode="auto">
                          <a:xfrm>
                            <a:off x="9506" y="1889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Freeform 298"/>
                        <wps:cNvSpPr>
                          <a:spLocks/>
                        </wps:cNvSpPr>
                        <wps:spPr bwMode="auto">
                          <a:xfrm>
                            <a:off x="9506" y="1274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Line 297"/>
                        <wps:cNvCnPr>
                          <a:cxnSpLocks noChangeShapeType="1"/>
                        </wps:cNvCnPr>
                        <wps:spPr bwMode="auto">
                          <a:xfrm>
                            <a:off x="9506" y="1275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" name="Freeform 296"/>
                        <wps:cNvSpPr>
                          <a:spLocks/>
                        </wps:cNvSpPr>
                        <wps:spPr bwMode="auto">
                          <a:xfrm>
                            <a:off x="9506" y="660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9506" y="661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Freeform 294"/>
                        <wps:cNvSpPr>
                          <a:spLocks/>
                        </wps:cNvSpPr>
                        <wps:spPr bwMode="auto">
                          <a:xfrm>
                            <a:off x="9506" y="46"/>
                            <a:ext cx="35" cy="2"/>
                          </a:xfrm>
                          <a:custGeom>
                            <a:avLst/>
                            <a:gdLst>
                              <a:gd name="T0" fmla="+- 0 9506 9506"/>
                              <a:gd name="T1" fmla="*/ T0 w 35"/>
                              <a:gd name="T2" fmla="+- 0 9540 9506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9506" y="46"/>
                            <a:ext cx="34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Freeform 292"/>
                        <wps:cNvSpPr>
                          <a:spLocks/>
                        </wps:cNvSpPr>
                        <wps:spPr bwMode="auto">
                          <a:xfrm>
                            <a:off x="3323" y="155"/>
                            <a:ext cx="5804" cy="2963"/>
                          </a:xfrm>
                          <a:custGeom>
                            <a:avLst/>
                            <a:gdLst>
                              <a:gd name="T0" fmla="+- 0 3324 3324"/>
                              <a:gd name="T1" fmla="*/ T0 w 5804"/>
                              <a:gd name="T2" fmla="+- 0 3114 155"/>
                              <a:gd name="T3" fmla="*/ 3114 h 2963"/>
                              <a:gd name="T4" fmla="+- 0 3524 3324"/>
                              <a:gd name="T5" fmla="*/ T4 w 5804"/>
                              <a:gd name="T6" fmla="+- 0 3114 155"/>
                              <a:gd name="T7" fmla="*/ 3114 h 2963"/>
                              <a:gd name="T8" fmla="+- 0 3724 3324"/>
                              <a:gd name="T9" fmla="*/ T8 w 5804"/>
                              <a:gd name="T10" fmla="+- 0 3092 155"/>
                              <a:gd name="T11" fmla="*/ 3092 h 2963"/>
                              <a:gd name="T12" fmla="+- 0 3924 3324"/>
                              <a:gd name="T13" fmla="*/ T12 w 5804"/>
                              <a:gd name="T14" fmla="+- 0 2951 155"/>
                              <a:gd name="T15" fmla="*/ 2951 h 2963"/>
                              <a:gd name="T16" fmla="+- 0 4125 3324"/>
                              <a:gd name="T17" fmla="*/ T16 w 5804"/>
                              <a:gd name="T18" fmla="+- 0 2161 155"/>
                              <a:gd name="T19" fmla="*/ 2161 h 2963"/>
                              <a:gd name="T20" fmla="+- 0 4325 3324"/>
                              <a:gd name="T21" fmla="*/ T20 w 5804"/>
                              <a:gd name="T22" fmla="+- 0 2304 155"/>
                              <a:gd name="T23" fmla="*/ 2304 h 2963"/>
                              <a:gd name="T24" fmla="+- 0 4525 3324"/>
                              <a:gd name="T25" fmla="*/ T24 w 5804"/>
                              <a:gd name="T26" fmla="+- 0 2421 155"/>
                              <a:gd name="T27" fmla="*/ 2421 h 2963"/>
                              <a:gd name="T28" fmla="+- 0 4725 3324"/>
                              <a:gd name="T29" fmla="*/ T28 w 5804"/>
                              <a:gd name="T30" fmla="+- 0 2513 155"/>
                              <a:gd name="T31" fmla="*/ 2513 h 2963"/>
                              <a:gd name="T32" fmla="+- 0 4925 3324"/>
                              <a:gd name="T33" fmla="*/ T32 w 5804"/>
                              <a:gd name="T34" fmla="+- 0 155 155"/>
                              <a:gd name="T35" fmla="*/ 155 h 2963"/>
                              <a:gd name="T36" fmla="+- 0 5125 3324"/>
                              <a:gd name="T37" fmla="*/ T36 w 5804"/>
                              <a:gd name="T38" fmla="+- 0 878 155"/>
                              <a:gd name="T39" fmla="*/ 878 h 2963"/>
                              <a:gd name="T40" fmla="+- 0 5325 3324"/>
                              <a:gd name="T41" fmla="*/ T40 w 5804"/>
                              <a:gd name="T42" fmla="+- 0 1442 155"/>
                              <a:gd name="T43" fmla="*/ 1442 h 2963"/>
                              <a:gd name="T44" fmla="+- 0 5525 3324"/>
                              <a:gd name="T45" fmla="*/ T44 w 5804"/>
                              <a:gd name="T46" fmla="+- 0 1861 155"/>
                              <a:gd name="T47" fmla="*/ 1861 h 2963"/>
                              <a:gd name="T48" fmla="+- 0 5726 3324"/>
                              <a:gd name="T49" fmla="*/ T48 w 5804"/>
                              <a:gd name="T50" fmla="+- 0 2185 155"/>
                              <a:gd name="T51" fmla="*/ 2185 h 2963"/>
                              <a:gd name="T52" fmla="+- 0 5926 3324"/>
                              <a:gd name="T53" fmla="*/ T52 w 5804"/>
                              <a:gd name="T54" fmla="+- 0 2428 155"/>
                              <a:gd name="T55" fmla="*/ 2428 h 2963"/>
                              <a:gd name="T56" fmla="+- 0 6126 3324"/>
                              <a:gd name="T57" fmla="*/ T56 w 5804"/>
                              <a:gd name="T58" fmla="+- 0 2602 155"/>
                              <a:gd name="T59" fmla="*/ 2602 h 2963"/>
                              <a:gd name="T60" fmla="+- 0 6326 3324"/>
                              <a:gd name="T61" fmla="*/ T60 w 5804"/>
                              <a:gd name="T62" fmla="+- 0 1239 155"/>
                              <a:gd name="T63" fmla="*/ 1239 h 2963"/>
                              <a:gd name="T64" fmla="+- 0 6526 3324"/>
                              <a:gd name="T65" fmla="*/ T64 w 5804"/>
                              <a:gd name="T66" fmla="+- 0 2006 155"/>
                              <a:gd name="T67" fmla="*/ 2006 h 2963"/>
                              <a:gd name="T68" fmla="+- 0 6726 3324"/>
                              <a:gd name="T69" fmla="*/ T68 w 5804"/>
                              <a:gd name="T70" fmla="+- 0 2421 155"/>
                              <a:gd name="T71" fmla="*/ 2421 h 2963"/>
                              <a:gd name="T72" fmla="+- 0 6926 3324"/>
                              <a:gd name="T73" fmla="*/ T72 w 5804"/>
                              <a:gd name="T74" fmla="+- 0 2693 155"/>
                              <a:gd name="T75" fmla="*/ 2693 h 2963"/>
                              <a:gd name="T76" fmla="+- 0 7127 3324"/>
                              <a:gd name="T77" fmla="*/ T76 w 5804"/>
                              <a:gd name="T78" fmla="+- 0 2014 155"/>
                              <a:gd name="T79" fmla="*/ 2014 h 2963"/>
                              <a:gd name="T80" fmla="+- 0 7327 3324"/>
                              <a:gd name="T81" fmla="*/ T80 w 5804"/>
                              <a:gd name="T82" fmla="+- 0 2657 155"/>
                              <a:gd name="T83" fmla="*/ 2657 h 2963"/>
                              <a:gd name="T84" fmla="+- 0 7527 3324"/>
                              <a:gd name="T85" fmla="*/ T84 w 5804"/>
                              <a:gd name="T86" fmla="+- 0 2078 155"/>
                              <a:gd name="T87" fmla="*/ 2078 h 2963"/>
                              <a:gd name="T88" fmla="+- 0 7727 3324"/>
                              <a:gd name="T89" fmla="*/ T88 w 5804"/>
                              <a:gd name="T90" fmla="+- 0 2841 155"/>
                              <a:gd name="T91" fmla="*/ 2841 h 2963"/>
                              <a:gd name="T92" fmla="+- 0 7927 3324"/>
                              <a:gd name="T93" fmla="*/ T92 w 5804"/>
                              <a:gd name="T94" fmla="+- 0 2745 155"/>
                              <a:gd name="T95" fmla="*/ 2745 h 2963"/>
                              <a:gd name="T96" fmla="+- 0 8127 3324"/>
                              <a:gd name="T97" fmla="*/ T96 w 5804"/>
                              <a:gd name="T98" fmla="+- 0 2802 155"/>
                              <a:gd name="T99" fmla="*/ 2802 h 2963"/>
                              <a:gd name="T100" fmla="+- 0 8327 3324"/>
                              <a:gd name="T101" fmla="*/ T100 w 5804"/>
                              <a:gd name="T102" fmla="+- 0 2952 155"/>
                              <a:gd name="T103" fmla="*/ 2952 h 2963"/>
                              <a:gd name="T104" fmla="+- 0 8527 3324"/>
                              <a:gd name="T105" fmla="*/ T104 w 5804"/>
                              <a:gd name="T106" fmla="+- 0 3078 155"/>
                              <a:gd name="T107" fmla="*/ 3078 h 2963"/>
                              <a:gd name="T108" fmla="+- 0 8728 3324"/>
                              <a:gd name="T109" fmla="*/ T108 w 5804"/>
                              <a:gd name="T110" fmla="+- 0 3110 155"/>
                              <a:gd name="T111" fmla="*/ 3110 h 2963"/>
                              <a:gd name="T112" fmla="+- 0 8928 3324"/>
                              <a:gd name="T113" fmla="*/ T112 w 5804"/>
                              <a:gd name="T114" fmla="+- 0 3118 155"/>
                              <a:gd name="T115" fmla="*/ 3118 h 2963"/>
                              <a:gd name="T116" fmla="+- 0 9128 3324"/>
                              <a:gd name="T117" fmla="*/ T116 w 5804"/>
                              <a:gd name="T118" fmla="+- 0 3118 155"/>
                              <a:gd name="T119" fmla="*/ 3118 h 29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5804" h="2963">
                                <a:moveTo>
                                  <a:pt x="0" y="2959"/>
                                </a:moveTo>
                                <a:lnTo>
                                  <a:pt x="200" y="2959"/>
                                </a:lnTo>
                                <a:lnTo>
                                  <a:pt x="400" y="2937"/>
                                </a:lnTo>
                                <a:lnTo>
                                  <a:pt x="600" y="2796"/>
                                </a:lnTo>
                                <a:lnTo>
                                  <a:pt x="801" y="2006"/>
                                </a:lnTo>
                                <a:lnTo>
                                  <a:pt x="1001" y="2149"/>
                                </a:lnTo>
                                <a:lnTo>
                                  <a:pt x="1201" y="2266"/>
                                </a:lnTo>
                                <a:lnTo>
                                  <a:pt x="1401" y="2358"/>
                                </a:lnTo>
                                <a:lnTo>
                                  <a:pt x="1601" y="0"/>
                                </a:lnTo>
                                <a:lnTo>
                                  <a:pt x="1801" y="723"/>
                                </a:lnTo>
                                <a:lnTo>
                                  <a:pt x="2001" y="1287"/>
                                </a:lnTo>
                                <a:lnTo>
                                  <a:pt x="2201" y="1706"/>
                                </a:lnTo>
                                <a:lnTo>
                                  <a:pt x="2402" y="2030"/>
                                </a:lnTo>
                                <a:lnTo>
                                  <a:pt x="2602" y="2273"/>
                                </a:lnTo>
                                <a:lnTo>
                                  <a:pt x="2802" y="2447"/>
                                </a:lnTo>
                                <a:lnTo>
                                  <a:pt x="3002" y="1084"/>
                                </a:lnTo>
                                <a:lnTo>
                                  <a:pt x="3202" y="1851"/>
                                </a:lnTo>
                                <a:lnTo>
                                  <a:pt x="3402" y="2266"/>
                                </a:lnTo>
                                <a:lnTo>
                                  <a:pt x="3602" y="2538"/>
                                </a:lnTo>
                                <a:lnTo>
                                  <a:pt x="3803" y="1859"/>
                                </a:lnTo>
                                <a:lnTo>
                                  <a:pt x="4003" y="2502"/>
                                </a:lnTo>
                                <a:lnTo>
                                  <a:pt x="4203" y="1923"/>
                                </a:lnTo>
                                <a:lnTo>
                                  <a:pt x="4403" y="2686"/>
                                </a:lnTo>
                                <a:lnTo>
                                  <a:pt x="4603" y="2590"/>
                                </a:lnTo>
                                <a:lnTo>
                                  <a:pt x="4803" y="2647"/>
                                </a:lnTo>
                                <a:lnTo>
                                  <a:pt x="5003" y="2797"/>
                                </a:lnTo>
                                <a:lnTo>
                                  <a:pt x="5203" y="2923"/>
                                </a:lnTo>
                                <a:lnTo>
                                  <a:pt x="5404" y="2955"/>
                                </a:lnTo>
                                <a:lnTo>
                                  <a:pt x="5604" y="2963"/>
                                </a:lnTo>
                                <a:lnTo>
                                  <a:pt x="5804" y="2963"/>
                                </a:lnTo>
                              </a:path>
                            </a:pathLst>
                          </a:custGeom>
                          <a:noFill/>
                          <a:ln w="93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3317" y="3116"/>
                            <a:ext cx="5818" cy="0"/>
                          </a:xfrm>
                          <a:prstGeom prst="line">
                            <a:avLst/>
                          </a:prstGeom>
                          <a:noFill/>
                          <a:ln w="11408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AutoShape 290"/>
                        <wps:cNvSpPr>
                          <a:spLocks/>
                        </wps:cNvSpPr>
                        <wps:spPr bwMode="auto">
                          <a:xfrm>
                            <a:off x="2160" y="5445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3266 5445"/>
                              <a:gd name="T3" fmla="*/ 3266 h 6653"/>
                              <a:gd name="T4" fmla="+- 0 2946 2160"/>
                              <a:gd name="T5" fmla="*/ T4 w 13392"/>
                              <a:gd name="T6" fmla="+- 0 7 5445"/>
                              <a:gd name="T7" fmla="*/ 7 h 6653"/>
                              <a:gd name="T8" fmla="+- 0 9506 2160"/>
                              <a:gd name="T9" fmla="*/ T8 w 13392"/>
                              <a:gd name="T10" fmla="+- 0 3266 5445"/>
                              <a:gd name="T11" fmla="*/ 3266 h 6653"/>
                              <a:gd name="T12" fmla="+- 0 9506 2160"/>
                              <a:gd name="T13" fmla="*/ T12 w 13392"/>
                              <a:gd name="T14" fmla="+- 0 7 5445"/>
                              <a:gd name="T15" fmla="*/ 7 h 6653"/>
                              <a:gd name="T16" fmla="+- 0 2946 2160"/>
                              <a:gd name="T17" fmla="*/ T16 w 13392"/>
                              <a:gd name="T18" fmla="+- 0 3266 5445"/>
                              <a:gd name="T19" fmla="*/ 3266 h 6653"/>
                              <a:gd name="T20" fmla="+- 0 9506 2160"/>
                              <a:gd name="T21" fmla="*/ T20 w 13392"/>
                              <a:gd name="T22" fmla="+- 0 3266 5445"/>
                              <a:gd name="T23" fmla="*/ 3266 h 6653"/>
                              <a:gd name="T24" fmla="+- 0 2946 2160"/>
                              <a:gd name="T25" fmla="*/ T24 w 13392"/>
                              <a:gd name="T26" fmla="+- 0 7 5445"/>
                              <a:gd name="T27" fmla="*/ 7 h 6653"/>
                              <a:gd name="T28" fmla="+- 0 9506 2160"/>
                              <a:gd name="T29" fmla="*/ T28 w 13392"/>
                              <a:gd name="T30" fmla="+- 0 7 5445"/>
                              <a:gd name="T31" fmla="*/ 7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-2179"/>
                                </a:moveTo>
                                <a:lnTo>
                                  <a:pt x="786" y="-5438"/>
                                </a:lnTo>
                                <a:moveTo>
                                  <a:pt x="7346" y="-2179"/>
                                </a:moveTo>
                                <a:lnTo>
                                  <a:pt x="7346" y="-5438"/>
                                </a:lnTo>
                                <a:moveTo>
                                  <a:pt x="786" y="-2179"/>
                                </a:moveTo>
                                <a:lnTo>
                                  <a:pt x="7346" y="-2179"/>
                                </a:lnTo>
                                <a:moveTo>
                                  <a:pt x="786" y="-5438"/>
                                </a:moveTo>
                                <a:lnTo>
                                  <a:pt x="7346" y="-5438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Freeform 289"/>
                        <wps:cNvSpPr>
                          <a:spLocks/>
                        </wps:cNvSpPr>
                        <wps:spPr bwMode="auto">
                          <a:xfrm>
                            <a:off x="8394" y="56"/>
                            <a:ext cx="1063" cy="317"/>
                          </a:xfrm>
                          <a:custGeom>
                            <a:avLst/>
                            <a:gdLst>
                              <a:gd name="T0" fmla="+- 0 9451 8395"/>
                              <a:gd name="T1" fmla="*/ T0 w 1063"/>
                              <a:gd name="T2" fmla="+- 0 56 56"/>
                              <a:gd name="T3" fmla="*/ 56 h 317"/>
                              <a:gd name="T4" fmla="+- 0 8401 8395"/>
                              <a:gd name="T5" fmla="*/ T4 w 1063"/>
                              <a:gd name="T6" fmla="+- 0 56 56"/>
                              <a:gd name="T7" fmla="*/ 56 h 317"/>
                              <a:gd name="T8" fmla="+- 0 8395 8395"/>
                              <a:gd name="T9" fmla="*/ T8 w 1063"/>
                              <a:gd name="T10" fmla="+- 0 63 56"/>
                              <a:gd name="T11" fmla="*/ 63 h 317"/>
                              <a:gd name="T12" fmla="+- 0 8395 8395"/>
                              <a:gd name="T13" fmla="*/ T12 w 1063"/>
                              <a:gd name="T14" fmla="+- 0 366 56"/>
                              <a:gd name="T15" fmla="*/ 366 h 317"/>
                              <a:gd name="T16" fmla="+- 0 8401 8395"/>
                              <a:gd name="T17" fmla="*/ T16 w 1063"/>
                              <a:gd name="T18" fmla="+- 0 373 56"/>
                              <a:gd name="T19" fmla="*/ 373 h 317"/>
                              <a:gd name="T20" fmla="+- 0 9451 8395"/>
                              <a:gd name="T21" fmla="*/ T20 w 1063"/>
                              <a:gd name="T22" fmla="+- 0 373 56"/>
                              <a:gd name="T23" fmla="*/ 373 h 317"/>
                              <a:gd name="T24" fmla="+- 0 9457 8395"/>
                              <a:gd name="T25" fmla="*/ T24 w 1063"/>
                              <a:gd name="T26" fmla="+- 0 366 56"/>
                              <a:gd name="T27" fmla="*/ 366 h 317"/>
                              <a:gd name="T28" fmla="+- 0 9457 8395"/>
                              <a:gd name="T29" fmla="*/ T28 w 1063"/>
                              <a:gd name="T30" fmla="+- 0 63 56"/>
                              <a:gd name="T31" fmla="*/ 63 h 317"/>
                              <a:gd name="T32" fmla="+- 0 9451 8395"/>
                              <a:gd name="T33" fmla="*/ T32 w 1063"/>
                              <a:gd name="T34" fmla="+- 0 56 56"/>
                              <a:gd name="T35" fmla="*/ 56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3" h="317">
                                <a:moveTo>
                                  <a:pt x="1056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056" y="317"/>
                                </a:lnTo>
                                <a:lnTo>
                                  <a:pt x="1062" y="310"/>
                                </a:lnTo>
                                <a:lnTo>
                                  <a:pt x="1062" y="7"/>
                                </a:lnTo>
                                <a:lnTo>
                                  <a:pt x="1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Freeform 288"/>
                        <wps:cNvSpPr>
                          <a:spLocks/>
                        </wps:cNvSpPr>
                        <wps:spPr bwMode="auto">
                          <a:xfrm>
                            <a:off x="8394" y="56"/>
                            <a:ext cx="1063" cy="317"/>
                          </a:xfrm>
                          <a:custGeom>
                            <a:avLst/>
                            <a:gdLst>
                              <a:gd name="T0" fmla="+- 0 8414 8395"/>
                              <a:gd name="T1" fmla="*/ T0 w 1063"/>
                              <a:gd name="T2" fmla="+- 0 373 56"/>
                              <a:gd name="T3" fmla="*/ 373 h 317"/>
                              <a:gd name="T4" fmla="+- 0 9437 8395"/>
                              <a:gd name="T5" fmla="*/ T4 w 1063"/>
                              <a:gd name="T6" fmla="+- 0 373 56"/>
                              <a:gd name="T7" fmla="*/ 373 h 317"/>
                              <a:gd name="T8" fmla="+- 0 9451 8395"/>
                              <a:gd name="T9" fmla="*/ T8 w 1063"/>
                              <a:gd name="T10" fmla="+- 0 373 56"/>
                              <a:gd name="T11" fmla="*/ 373 h 317"/>
                              <a:gd name="T12" fmla="+- 0 9457 8395"/>
                              <a:gd name="T13" fmla="*/ T12 w 1063"/>
                              <a:gd name="T14" fmla="+- 0 366 56"/>
                              <a:gd name="T15" fmla="*/ 366 h 317"/>
                              <a:gd name="T16" fmla="+- 0 9457 8395"/>
                              <a:gd name="T17" fmla="*/ T16 w 1063"/>
                              <a:gd name="T18" fmla="+- 0 353 56"/>
                              <a:gd name="T19" fmla="*/ 353 h 317"/>
                              <a:gd name="T20" fmla="+- 0 9457 8395"/>
                              <a:gd name="T21" fmla="*/ T20 w 1063"/>
                              <a:gd name="T22" fmla="+- 0 76 56"/>
                              <a:gd name="T23" fmla="*/ 76 h 317"/>
                              <a:gd name="T24" fmla="+- 0 9457 8395"/>
                              <a:gd name="T25" fmla="*/ T24 w 1063"/>
                              <a:gd name="T26" fmla="+- 0 63 56"/>
                              <a:gd name="T27" fmla="*/ 63 h 317"/>
                              <a:gd name="T28" fmla="+- 0 9451 8395"/>
                              <a:gd name="T29" fmla="*/ T28 w 1063"/>
                              <a:gd name="T30" fmla="+- 0 56 56"/>
                              <a:gd name="T31" fmla="*/ 56 h 317"/>
                              <a:gd name="T32" fmla="+- 0 9437 8395"/>
                              <a:gd name="T33" fmla="*/ T32 w 1063"/>
                              <a:gd name="T34" fmla="+- 0 56 56"/>
                              <a:gd name="T35" fmla="*/ 56 h 317"/>
                              <a:gd name="T36" fmla="+- 0 8414 8395"/>
                              <a:gd name="T37" fmla="*/ T36 w 1063"/>
                              <a:gd name="T38" fmla="+- 0 56 56"/>
                              <a:gd name="T39" fmla="*/ 56 h 317"/>
                              <a:gd name="T40" fmla="+- 0 8401 8395"/>
                              <a:gd name="T41" fmla="*/ T40 w 1063"/>
                              <a:gd name="T42" fmla="+- 0 56 56"/>
                              <a:gd name="T43" fmla="*/ 56 h 317"/>
                              <a:gd name="T44" fmla="+- 0 8395 8395"/>
                              <a:gd name="T45" fmla="*/ T44 w 1063"/>
                              <a:gd name="T46" fmla="+- 0 63 56"/>
                              <a:gd name="T47" fmla="*/ 63 h 317"/>
                              <a:gd name="T48" fmla="+- 0 8395 8395"/>
                              <a:gd name="T49" fmla="*/ T48 w 1063"/>
                              <a:gd name="T50" fmla="+- 0 76 56"/>
                              <a:gd name="T51" fmla="*/ 76 h 317"/>
                              <a:gd name="T52" fmla="+- 0 8395 8395"/>
                              <a:gd name="T53" fmla="*/ T52 w 1063"/>
                              <a:gd name="T54" fmla="+- 0 353 56"/>
                              <a:gd name="T55" fmla="*/ 353 h 317"/>
                              <a:gd name="T56" fmla="+- 0 8395 8395"/>
                              <a:gd name="T57" fmla="*/ T56 w 1063"/>
                              <a:gd name="T58" fmla="+- 0 366 56"/>
                              <a:gd name="T59" fmla="*/ 366 h 317"/>
                              <a:gd name="T60" fmla="+- 0 8401 8395"/>
                              <a:gd name="T61" fmla="*/ T60 w 1063"/>
                              <a:gd name="T62" fmla="+- 0 373 56"/>
                              <a:gd name="T63" fmla="*/ 373 h 317"/>
                              <a:gd name="T64" fmla="+- 0 8414 8395"/>
                              <a:gd name="T65" fmla="*/ T64 w 1063"/>
                              <a:gd name="T66" fmla="+- 0 373 56"/>
                              <a:gd name="T67" fmla="*/ 373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3" h="317">
                                <a:moveTo>
                                  <a:pt x="19" y="317"/>
                                </a:moveTo>
                                <a:lnTo>
                                  <a:pt x="1042" y="317"/>
                                </a:lnTo>
                                <a:lnTo>
                                  <a:pt x="1056" y="317"/>
                                </a:lnTo>
                                <a:lnTo>
                                  <a:pt x="1062" y="310"/>
                                </a:lnTo>
                                <a:lnTo>
                                  <a:pt x="1062" y="297"/>
                                </a:lnTo>
                                <a:lnTo>
                                  <a:pt x="1062" y="20"/>
                                </a:lnTo>
                                <a:lnTo>
                                  <a:pt x="1062" y="7"/>
                                </a:lnTo>
                                <a:lnTo>
                                  <a:pt x="1056" y="0"/>
                                </a:lnTo>
                                <a:lnTo>
                                  <a:pt x="1042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29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9" y="3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8434" y="135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8434" y="279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3308" y="95"/>
                            <a:ext cx="1065" cy="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AC0DB4" w14:textId="77777777" w:rsidR="00053D16" w:rsidRDefault="00053D16">
                              <w:pPr>
                                <w:spacing w:line="96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A: generating shapes</w:t>
                              </w:r>
                            </w:p>
                            <w:p w14:paraId="0696A961" w14:textId="77777777" w:rsidR="00053D16" w:rsidRDefault="00053D16">
                              <w:pPr>
                                <w:spacing w:before="3" w:line="140" w:lineRule="atLeast"/>
                                <w:ind w:right="92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B: rejecting shapes C: splitting voxels D: rejecting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8434" y="95"/>
                            <a:ext cx="1004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41DAA" w14:textId="77777777" w:rsidR="00053D16" w:rsidRDefault="00053D16">
                              <w:pPr>
                                <w:spacing w:line="96" w:lineRule="exact"/>
                                <w:ind w:left="274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voxel</w:t>
                              </w:r>
                              <w:r>
                                <w:rPr>
                                  <w:rFonts w:ascii="DejaVu Sans"/>
                                  <w:spacing w:val="-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number</w:t>
                              </w:r>
                            </w:p>
                            <w:p w14:paraId="7042EFA0" w14:textId="77777777" w:rsidR="00053D16" w:rsidRDefault="00053D16">
                              <w:pPr>
                                <w:tabs>
                                  <w:tab w:val="left" w:pos="274"/>
                                </w:tabs>
                                <w:spacing w:before="39" w:line="104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shape</w:t>
                              </w:r>
                              <w:r>
                                <w:rPr>
                                  <w:rFonts w:ascii="DejaVu Sans"/>
                                  <w:spacing w:val="-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8647" y="3080"/>
                            <a:ext cx="609" cy="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7A62D" w14:textId="77777777" w:rsidR="00053D16" w:rsidRDefault="00053D16">
                              <w:pPr>
                                <w:spacing w:line="95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  <w:u w:val="single" w:color="FF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9"/>
                                  <w:u w:val="single" w:color="FF000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DejaVu Sans"/>
                                  <w:spacing w:val="13"/>
                                  <w:sz w:val="9"/>
                                  <w:u w:val="single" w:color="FF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  <w:u w:val="single" w:color="FF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z w:val="9"/>
                                  <w:u w:val="single" w:color="FF0000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DejaVu Sans"/>
                                  <w:spacing w:val="13"/>
                                  <w:sz w:val="9"/>
                                  <w:u w:val="single" w:color="FF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  <w:u w:val="single" w:color="FF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spacing w:val="13"/>
                                  <w:sz w:val="9"/>
                                  <w:u w:val="single" w:color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311F70" id="Group 282" o:spid="_x0000_s1840" style="position:absolute;left:0;text-align:left;margin-left:145.55pt;margin-top:.15pt;width:331.45pt;height:164.9pt;z-index:-251636224;mso-position-horizontal-relative:page;mso-position-vertical-relative:text" coordorigin="2911,3" coordsize="6629,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">
                <v:line id="Line 411" o:spid="_x0000_s1841" style="position:absolute;visibility:visible;mso-wrap-style:square" from="3244,3266" to="3404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" strokecolor="#ffa400" strokeweight=".00783mm"/>
                <v:line id="Line 410" o:spid="_x0000_s1842" style="position:absolute;visibility:visible;mso-wrap-style:square" from="3444,3266" to="3604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" strokecolor="#ffa400" strokeweight=".00344mm"/>
                <v:line id="Line 409" o:spid="_x0000_s1843" style="position:absolute;visibility:visible;mso-wrap-style:square" from="3644,3266" to="3804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" strokecolor="#ffa400" strokeweight=".00336mm"/>
                <v:line id="Line 408" o:spid="_x0000_s1844" style="position:absolute;visibility:visible;mso-wrap-style:square" from="3844,3266" to="4004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" strokecolor="#ffa400" strokeweight=".00344mm"/>
                <v:line id="Line 407" o:spid="_x0000_s1845" style="position:absolute;visibility:visible;mso-wrap-style:square" from="4044,3266" to="42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" strokecolor="#ffa400" strokeweight=".00436mm"/>
                <v:line id="Line 406" o:spid="_x0000_s1846" style="position:absolute;visibility:visible;mso-wrap-style:square" from="4245,3266" to="44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" strokecolor="#ffa400" strokeweight=".00444mm"/>
                <v:line id="Line 405" o:spid="_x0000_s1847" style="position:absolute;visibility:visible;mso-wrap-style:square" from="4445,3266" to="46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" strokecolor="#ffa400" strokeweight=".00431mm"/>
                <v:line id="Line 404" o:spid="_x0000_s1848" style="position:absolute;visibility:visible;mso-wrap-style:square" from="4645,3266" to="48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" strokecolor="#ffa400" strokeweight=".00428mm"/>
                <v:line id="Line 403" o:spid="_x0000_s1849" style="position:absolute;visibility:visible;mso-wrap-style:square" from="4845,3266" to="50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" strokecolor="#ffa400" strokeweight=".00433mm"/>
                <v:line id="Line 402" o:spid="_x0000_s1850" style="position:absolute;visibility:visible;mso-wrap-style:square" from="5045,3266" to="52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" strokecolor="#ffa400" strokeweight=".00483mm"/>
                <v:line id="Line 401" o:spid="_x0000_s1851" style="position:absolute;visibility:visible;mso-wrap-style:square" from="5245,3266" to="54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" strokecolor="#ffa400" strokeweight=".0045mm"/>
                <v:line id="Line 400" o:spid="_x0000_s1852" style="position:absolute;visibility:visible;mso-wrap-style:square" from="5445,3266" to="5605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" strokecolor="#ffa400" strokeweight=".00497mm"/>
                <v:line id="Line 399" o:spid="_x0000_s1853" style="position:absolute;visibility:visible;mso-wrap-style:square" from="5646,3266" to="58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" strokecolor="#ffa400" strokeweight=".00486mm"/>
                <v:line id="Line 398" o:spid="_x0000_s1854" style="position:absolute;visibility:visible;mso-wrap-style:square" from="5846,3266" to="60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" strokecolor="#ffa400" strokeweight=".00436mm"/>
                <v:line id="Line 397" o:spid="_x0000_s1855" style="position:absolute;visibility:visible;mso-wrap-style:square" from="6046,3266" to="62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" strokecolor="#ffa400" strokeweight=".00436mm"/>
                <v:line id="Line 396" o:spid="_x0000_s1856" style="position:absolute;visibility:visible;mso-wrap-style:square" from="6246,3266" to="64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" strokecolor="#ffa400" strokeweight=".006mm"/>
                <v:line id="Line 395" o:spid="_x0000_s1857" style="position:absolute;visibility:visible;mso-wrap-style:square" from="6446,3266" to="66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" strokecolor="#ffa400" strokeweight=".00489mm"/>
                <v:line id="Line 394" o:spid="_x0000_s1858" style="position:absolute;visibility:visible;mso-wrap-style:square" from="6646,3266" to="68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" strokecolor="#ffa400" strokeweight=".00494mm"/>
                <v:line id="Line 393" o:spid="_x0000_s1859" style="position:absolute;visibility:visible;mso-wrap-style:square" from="6846,3266" to="700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" strokecolor="#ffa400" strokeweight=".00433mm"/>
                <v:line id="Line 392" o:spid="_x0000_s1860" style="position:absolute;visibility:visible;mso-wrap-style:square" from="7046,3266" to="72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" strokecolor="#ffa400" strokeweight=".00428mm"/>
                <v:line id="Line 391" o:spid="_x0000_s1861" style="position:absolute;visibility:visible;mso-wrap-style:square" from="7247,3266" to="74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" strokecolor="#ffa400" strokeweight=".00436mm"/>
                <v:line id="Line 390" o:spid="_x0000_s1862" style="position:absolute;visibility:visible;mso-wrap-style:square" from="7447,3266" to="76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" strokecolor="#ffa400" strokeweight=".00461mm"/>
                <v:line id="Line 389" o:spid="_x0000_s1863" style="position:absolute;visibility:visible;mso-wrap-style:square" from="7647,3266" to="78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" strokecolor="#ffa400" strokeweight=".00431mm"/>
                <v:line id="Line 388" o:spid="_x0000_s1864" style="position:absolute;visibility:visible;mso-wrap-style:square" from="7847,3266" to="80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" strokecolor="#ffa400" strokeweight=".00458mm"/>
                <v:line id="Line 387" o:spid="_x0000_s1865" style="position:absolute;visibility:visible;mso-wrap-style:square" from="8047,3266" to="82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" strokecolor="#ffa400" strokeweight=".00481mm"/>
                <v:line id="Line 386" o:spid="_x0000_s1866" style="position:absolute;visibility:visible;mso-wrap-style:square" from="8247,3266" to="84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" strokecolor="#ffa400" strokeweight=".00422mm"/>
                <v:line id="Line 385" o:spid="_x0000_s1867" style="position:absolute;visibility:visible;mso-wrap-style:square" from="8447,3266" to="8607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" strokecolor="#ffa400" strokeweight=".00428mm"/>
                <v:line id="Line 384" o:spid="_x0000_s1868" style="position:absolute;visibility:visible;mso-wrap-style:square" from="8648,3266" to="8808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" strokecolor="#ffa400" strokeweight=".00425mm"/>
                <v:line id="Line 383" o:spid="_x0000_s1869" style="position:absolute;visibility:visible;mso-wrap-style:square" from="8848,3266" to="9008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" strokecolor="#ffa400" strokeweight=".00394mm"/>
                <v:shape id="AutoShape 382" o:spid="_x0000_s1870" style="position:absolute;left:3243;top:3040;width:4163;height:226;visibility:visible;mso-wrap-style:square;v-text-anchor:top" coordsize="4163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" path="m160,1l,1,,226r160,l160,1m360,38r-160,l200,226r160,l360,38m560,l400,r,226l560,226,560,m760,73r-160,l600,226r160,l760,73m961,71r-161,l800,226r161,l961,71m1161,17r-160,l1001,226r160,l1161,17t200,21l1201,38r,188l1361,226r,-188m1561,57r-160,l1401,226r160,l1561,57t200,l1601,57r,169l1761,226r,-169m1961,6r-160,l1801,226r160,l1961,6t200,10l2001,16r,210l2161,226r,-210m2361,41r-160,l2201,226r160,l2361,41t201,8l2402,49r,177l2562,226r,-177m2762,64r-160,l2602,226r160,l2762,64t200,26l2802,90r,136l2962,226r,-136m3162,103r-160,l3002,226r160,l3162,103m3362,42r-160,l3202,226r160,l3362,42t200,28l3402,70r,156l3562,226r,-156m3762,83r-160,l3602,226r160,l3762,83m3963,63r-161,l3802,226r161,l3963,63m4163,47r-160,l4003,226r160,l4163,47e" fillcolor="#2e8a57" stroked="f">
                  <v:path arrowok="t" o:connecttype="custom" o:connectlocs="0,3041;160,3266;360,3078;200,3266;360,3078;400,3040;560,3266;760,3113;600,3266;760,3113;800,3111;961,3266;1161,3057;1001,3266;1161,3057;1201,3078;1361,3266;1561,3097;1401,3266;1561,3097;1601,3097;1761,3266;1961,3046;1801,3266;1961,3046;2001,3056;2161,3266;2361,3081;2201,3266;2361,3081;2402,3089;2562,3266;2762,3104;2602,3266;2762,3104;2802,3130;2962,3266;3162,3143;3002,3266;3162,3143;3202,3082;3362,3266;3562,3110;3402,3266;3562,3110;3602,3123;3762,3266;3963,3103;3802,3266;3963,3103;4003,3087;4163,3266" o:connectangles="0,0,0,0,0,0,0,0,0,0,0,0,0,0,0,0,0,0,0,0,0,0,0,0,0,0,0,0,0,0,0,0,0,0,0,0,0,0,0,0,0,0,0,0,0,0,0,0,0,0,0,0"/>
                </v:shape>
                <v:line id="Line 381" o:spid="_x0000_s1871" style="position:absolute;visibility:visible;mso-wrap-style:square" from="7447,3205" to="7607,3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" strokecolor="#2e8a57" strokeweight="2.15481mm"/>
                <v:rect id="Rectangle 380" o:spid="_x0000_s1872" style="position:absolute;left:7646;top:3102;width:161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" fillcolor="#2e8a57" stroked="f"/>
                <v:line id="Line 379" o:spid="_x0000_s1873" style="position:absolute;visibility:visible;mso-wrap-style:square" from="7847,3205" to="8007,3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" strokecolor="#2e8a57" strokeweight="2.13167mm"/>
                <v:line id="Line 378" o:spid="_x0000_s1874" style="position:absolute;visibility:visible;mso-wrap-style:square" from="8047,3201" to="8207,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" strokecolor="#2e8a57" strokeweight="2.27031mm"/>
                <v:line id="Line 377" o:spid="_x0000_s1875" style="position:absolute;visibility:visible;mso-wrap-style:square" from="8247,3207" to="8407,3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" strokecolor="#2e8a57" strokeweight="2.06167mm"/>
                <v:shape id="AutoShape 376" o:spid="_x0000_s1876" style="position:absolute;left:8447;top:3161;width:561;height:105;visibility:visible;mso-wrap-style:square;v-text-anchor:top" coordsize="561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" path="m160,l,,,105r160,l160,m361,16r-160,l201,105r160,l361,16m561,37r-160,l401,105r160,l561,37e" fillcolor="#2e8a57" stroked="f">
                  <v:path arrowok="t" o:connecttype="custom" o:connectlocs="160,3161;0,3161;0,3266;160,3266;160,3161;361,3177;201,3177;201,3266;361,3266;361,3177;561,3198;401,3198;401,3266;561,3266;561,3198" o:connectangles="0,0,0,0,0,0,0,0,0,0,0,0,0,0,0"/>
                </v:shape>
                <v:line id="Line 375" o:spid="_x0000_s1877" style="position:absolute;visibility:visible;mso-wrap-style:square" from="3244,3040" to="3404,3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" strokecolor="red" strokeweight=".0014mm"/>
                <v:line id="Line 374" o:spid="_x0000_s1878" style="position:absolute;visibility:visible;mso-wrap-style:square" from="3444,3078" to="3604,3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" strokecolor="red" strokeweight=".0012mm"/>
                <v:line id="Line 373" o:spid="_x0000_s1879" style="position:absolute;visibility:visible;mso-wrap-style:square" from="3644,3040" to="3804,3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" strokecolor="red" strokeweight=".02172mm"/>
                <v:line id="Line 372" o:spid="_x0000_s1880" style="position:absolute;visibility:visible;mso-wrap-style:square" from="3844,3112" to="4004,3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" strokecolor="red" strokeweight=".03317mm"/>
                <v:line id="Line 371" o:spid="_x0000_s1881" style="position:absolute;visibility:visible;mso-wrap-style:square" from="4044,3107" to="4205,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" strokecolor="red" strokeweight=".1184mm"/>
                <v:line id="Line 370" o:spid="_x0000_s1882" style="position:absolute;visibility:visible;mso-wrap-style:square" from="4245,3057" to="4405,3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" strokecolor="red" strokeweight=".0012mm"/>
                <v:line id="Line 369" o:spid="_x0000_s1883" style="position:absolute;visibility:visible;mso-wrap-style:square" from="4445,3078" to="4605,3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" strokecolor="red" strokeweight=".0012mm"/>
                <v:line id="Line 368" o:spid="_x0000_s1884" style="position:absolute;visibility:visible;mso-wrap-style:square" from="4645,3097" to="4805,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" strokecolor="red" strokeweight=".0012mm"/>
                <v:rect id="Rectangle 367" o:spid="_x0000_s1885" style="position:absolute;left:4845;top:3074;width:161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" fillcolor="red" stroked="f"/>
                <v:line id="Line 366" o:spid="_x0000_s1886" style="position:absolute;visibility:visible;mso-wrap-style:square" from="5045,3046" to="5205,3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" strokecolor="red" strokeweight=".0013mm"/>
                <v:line id="Line 365" o:spid="_x0000_s1887" style="position:absolute;visibility:visible;mso-wrap-style:square" from="5245,3056" to="5405,3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" strokecolor="red" strokeweight=".0013mm"/>
                <v:line id="Line 364" o:spid="_x0000_s1888" style="position:absolute;visibility:visible;mso-wrap-style:square" from="5445,3081" to="5605,3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" strokecolor="red" strokeweight=".0012mm"/>
                <v:line id="Line 363" o:spid="_x0000_s1889" style="position:absolute;visibility:visible;mso-wrap-style:square" from="5646,3089" to="5806,3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" strokecolor="red" strokeweight=".0012mm"/>
                <v:line id="Line 362" o:spid="_x0000_s1890" style="position:absolute;visibility:visible;mso-wrap-style:square" from="5846,3104" to="6006,3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" strokecolor="red" strokeweight=".0012mm"/>
                <v:line id="Line 361" o:spid="_x0000_s1891" style="position:absolute;visibility:visible;mso-wrap-style:square" from="6046,3130" to="6206,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" strokecolor="red" strokeweight=".0012mm"/>
                <v:rect id="Rectangle 360" o:spid="_x0000_s1892" style="position:absolute;left:6245;top:3124;width:161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" fillcolor="red" stroked="f"/>
                <v:line id="Line 359" o:spid="_x0000_s1893" style="position:absolute;visibility:visible;mso-wrap-style:square" from="6446,3082" to="6606,3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" strokecolor="red" strokeweight=".0014mm"/>
                <v:line id="Line 358" o:spid="_x0000_s1894" style="position:absolute;visibility:visible;mso-wrap-style:square" from="6646,3110" to="6806,3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" strokecolor="red" strokeweight=".0012mm"/>
                <v:line id="Line 357" o:spid="_x0000_s1895" style="position:absolute;visibility:visible;mso-wrap-style:square" from="6846,3123" to="7006,3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" strokecolor="red" strokeweight=".0012mm"/>
                <v:line id="Line 356" o:spid="_x0000_s1896" style="position:absolute;visibility:visible;mso-wrap-style:square" from="7046,3095" to="7207,3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" strokecolor="red" strokeweight=".27447mm"/>
                <v:line id="Line 355" o:spid="_x0000_s1897" style="position:absolute;visibility:visible;mso-wrap-style:square" from="7247,3087" to="7407,3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" strokecolor="red" strokeweight=".0012mm"/>
                <v:line id="Line 354" o:spid="_x0000_s1898" style="position:absolute;visibility:visible;mso-wrap-style:square" from="7447,3135" to="7607,3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" strokecolor="red" strokeweight=".29611mm"/>
                <v:line id="Line 353" o:spid="_x0000_s1899" style="position:absolute;visibility:visible;mso-wrap-style:square" from="7647,3102" to="7807,3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" strokecolor="red" strokeweight=".0012mm"/>
                <v:line id="Line 352" o:spid="_x0000_s1900" style="position:absolute;visibility:visible;mso-wrap-style:square" from="7847,3140" to="8007,3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" strokecolor="red" strokeweight=".17544mm"/>
                <v:line id="Line 351" o:spid="_x0000_s1901" style="position:absolute;visibility:visible;mso-wrap-style:square" from="8047,3130" to="8207,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" strokecolor="red" strokeweight=".24417mm"/>
                <v:line id="Line 350" o:spid="_x0000_s1902" style="position:absolute;visibility:visible;mso-wrap-style:square" from="8247,3143" to="8407,3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" strokecolor="red" strokeweight=".19811mm"/>
                <v:line id="Line 349" o:spid="_x0000_s1903" style="position:absolute;visibility:visible;mso-wrap-style:square" from="8447,3158" to="8607,3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" strokecolor="red" strokeweight=".1255mm"/>
                <v:line id="Line 348" o:spid="_x0000_s1904" style="position:absolute;visibility:visible;mso-wrap-style:square" from="3244,3039" to="3404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" strokecolor="#da70d6" strokeweight=".06653mm"/>
                <v:line id="Line 347" o:spid="_x0000_s1905" style="position:absolute;visibility:visible;mso-wrap-style:square" from="3444,3076" to="3604,3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" strokecolor="#da70d6" strokeweight=".06556mm"/>
                <v:line id="Line 346" o:spid="_x0000_s1906" style="position:absolute;visibility:visible;mso-wrap-style:square" from="3644,3030" to="3804,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" strokecolor="#da70d6" strokeweight=".31253mm"/>
                <v:shape id="AutoShape 345" o:spid="_x0000_s1907" style="position:absolute;left:3844;top:162;width:5164;height:3033;visibility:visible;mso-wrap-style:square;v-text-anchor:top" coordsize="5164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" path="m160,2802l,2802r,147l160,2949r,-147m361,2093r-161,l200,2942r161,l361,2093t200,183l401,2276r,619l561,2895r,-619m761,2432r-160,l601,2916r160,l761,2432t200,85l801,2517r,418l961,2935r,-418m1161,l1001,r,2913l1161,2913,1161,t200,1085l1201,1085r,1799l1361,2884r,-1799m1561,1526r-160,l1401,2894r160,l1561,1526t200,336l1601,1862r,1057l1761,2919r,-1057m1962,2142r-160,l1802,2927r160,l1962,2142t200,257l2002,2399r,543l2162,2942r,-543m2362,2558r-160,l2202,2968r160,l2362,2558m2562,608r-160,l2402,2962r160,l2562,608t200,1239l2602,1847r,1073l2762,2920r,-1073m2962,2275r-160,l2802,2948r160,l2962,2275t200,289l3002,2564r,397l3162,2961r,-397m3363,1073r-161,l3202,2925r161,l3363,1073t200,1261l3403,2334r,591l3563,2925r,-591m3763,987r-160,l3603,2965r160,l3763,987t200,1412l3803,2399r,541l3963,2940r,-541m4163,1813r-160,l4003,2973r160,l4163,1813t200,-421l4203,1392r,1569l4363,2961r,-1569m4563,1686r-160,l4403,2976r160,l4563,1686t200,643l4603,2329r,663l4763,2992r,-663m4964,2852r-160,l4804,3013r160,l4964,2852t200,149l5004,3001r,31l5164,3032r,-31e" fillcolor="#da70d6" stroked="f">
                  <v:path arrowok="t" o:connecttype="custom" o:connectlocs="0,3111;361,2255;361,3104;401,2438;561,2438;601,3078;961,2679;961,3097;1001,162;1161,162;1201,3046;1561,1688;1561,3056;1601,2024;1761,2024;1802,3089;2162,2561;2162,3104;2202,2720;2362,2720;2402,3124;2762,2009;2762,3082;2802,2437;2962,2437;3002,3123;3363,1235;3363,3087;3403,2496;3563,2496;3603,3127;3963,2561;3963,3102;4003,1975;4163,1975;4203,3123;4563,1848;4563,3138;4603,2491;4763,2491;4804,3175;5164,3163;5164,3194" o:connectangles="0,0,0,0,0,0,0,0,0,0,0,0,0,0,0,0,0,0,0,0,0,0,0,0,0,0,0,0,0,0,0,0,0,0,0,0,0,0,0,0,0,0,0"/>
                </v:shape>
                <v:shape id="Freeform 344" o:spid="_x0000_s1908" style="position:absolute;left:3323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43" o:spid="_x0000_s1909" style="position:absolute;visibility:visible;mso-wrap-style:square" from="3324,3266" to="3324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" strokeweight=".13825mm"/>
                <v:shape id="Freeform 342" o:spid="_x0000_s1910" style="position:absolute;left:4124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41" o:spid="_x0000_s1911" style="position:absolute;visibility:visible;mso-wrap-style:square" from="4125,3266" to="4125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" strokeweight=".13825mm"/>
                <v:shape id="Freeform 340" o:spid="_x0000_s1912" style="position:absolute;left:4925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39" o:spid="_x0000_s1913" style="position:absolute;visibility:visible;mso-wrap-style:square" from="4925,3266" to="4925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" strokeweight=".13825mm"/>
                <v:shape id="Freeform 338" o:spid="_x0000_s1914" style="position:absolute;left:5725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37" o:spid="_x0000_s1915" style="position:absolute;visibility:visible;mso-wrap-style:square" from="5726,3266" to="5726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" strokeweight=".13825mm"/>
                <v:shape id="Freeform 336" o:spid="_x0000_s1916" style="position:absolute;left:6526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" path="m,l,34e" fillcolor="black" stroked="f">
                  <v:path arrowok="t" o:connecttype="custom" o:connectlocs="0,3266;0,3300" o:connectangles="0,0"/>
                </v:shape>
                <v:line id="Line 335" o:spid="_x0000_s1917" style="position:absolute;visibility:visible;mso-wrap-style:square" from="6526,3266" to="6526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" strokeweight=".13825mm"/>
                <v:shape id="Freeform 334" o:spid="_x0000_s1918" style="position:absolute;left:7326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33" o:spid="_x0000_s1919" style="position:absolute;visibility:visible;mso-wrap-style:square" from="7327,3266" to="7327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" strokeweight=".13825mm"/>
                <v:shape id="Freeform 332" o:spid="_x0000_s1920" style="position:absolute;left:8127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31" o:spid="_x0000_s1921" style="position:absolute;visibility:visible;mso-wrap-style:square" from="8127,3266" to="8127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" strokeweight=".13825mm"/>
                <v:shape id="Freeform 330" o:spid="_x0000_s1922" style="position:absolute;left:8927;top:3266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" path="m,l,34e" fillcolor="black" stroked="f">
                  <v:path arrowok="t" o:connecttype="custom" o:connectlocs="0,3266;0,3300" o:connectangles="0,0"/>
                </v:shape>
                <v:line id="Line 329" o:spid="_x0000_s1923" style="position:absolute;visibility:visible;mso-wrap-style:square" from="8928,3266" to="8928,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" strokeweight=".13825mm"/>
                <v:shape id="Freeform 328" o:spid="_x0000_s1924" style="position:absolute;left:2911;top:326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327" o:spid="_x0000_s1925" style="position:absolute;visibility:visible;mso-wrap-style:square" from="2946,3266" to="2946,3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" strokeweight=".13825mm"/>
                <v:shape id="Freeform 326" o:spid="_x0000_s1926" style="position:absolute;left:2911;top:288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" path="m35,l,e" fillcolor="black" stroked="f">
                  <v:path arrowok="t" o:connecttype="custom" o:connectlocs="35,0;0,0" o:connectangles="0,0"/>
                </v:shape>
                <v:line id="Line 325" o:spid="_x0000_s1927" style="position:absolute;visibility:visible;mso-wrap-style:square" from="2946,2881" to="2946,2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" strokeweight=".13825mm"/>
                <v:shape id="Freeform 324" o:spid="_x0000_s1928" style="position:absolute;left:2911;top:249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323" o:spid="_x0000_s1929" style="position:absolute;visibility:visible;mso-wrap-style:square" from="2946,2496" to="2946,2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" strokeweight=".13825mm"/>
                <v:shape id="Freeform 322" o:spid="_x0000_s1930" style="position:absolute;left:2911;top:211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321" o:spid="_x0000_s1931" style="position:absolute;visibility:visible;mso-wrap-style:square" from="2946,2111" to="2946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" strokeweight=".13825mm"/>
                <v:shape id="Freeform 320" o:spid="_x0000_s1932" style="position:absolute;left:2911;top:172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319" o:spid="_x0000_s1933" style="position:absolute;visibility:visible;mso-wrap-style:square" from="2946,1725" to="2946,1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" strokeweight=".13825mm"/>
                <v:shape id="Freeform 318" o:spid="_x0000_s1934" style="position:absolute;left:2911;top:134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317" o:spid="_x0000_s1935" style="position:absolute;visibility:visible;mso-wrap-style:square" from="2946,1340" to="2946,1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" strokeweight=".13825mm"/>
                <v:shape id="Freeform 316" o:spid="_x0000_s1936" style="position:absolute;left:2911;top:955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" path="m35,l,e" fillcolor="black" stroked="f">
                  <v:path arrowok="t" o:connecttype="custom" o:connectlocs="35,0;0,0" o:connectangles="0,0"/>
                </v:shape>
                <v:line id="Line 315" o:spid="_x0000_s1937" style="position:absolute;visibility:visible;mso-wrap-style:square" from="2946,955" to="2946,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" strokeweight=".13825mm"/>
                <v:shape id="Freeform 314" o:spid="_x0000_s1938" style="position:absolute;left:2911;top:57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313" o:spid="_x0000_s1939" style="position:absolute;visibility:visible;mso-wrap-style:square" from="2946,570" to="2946,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" strokeweight=".13825mm"/>
                <v:shape id="Freeform 312" o:spid="_x0000_s1940" style="position:absolute;left:2911;top:184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311" o:spid="_x0000_s1941" style="position:absolute;visibility:visible;mso-wrap-style:square" from="2946,185" to="2946,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" strokeweight=".13825mm"/>
                <v:shape id="AutoShape 310" o:spid="_x0000_s1942" style="position:absolute;left:2160;top:5445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" path="m786,-2179r,-3259m7346,-2179r,-3259m786,-2179r6560,m786,-5438r6560,e" filled="f" strokeweight=".13825mm">
                  <v:path arrowok="t" o:connecttype="custom" o:connectlocs="786,3266;786,7;7346,3266;7346,7;786,3266;7346,3266;786,7;7346,7" o:connectangles="0,0,0,0,0,0,0,0"/>
                </v:shape>
                <v:shape id="Freeform 309" o:spid="_x0000_s1943" style="position:absolute;left:2994;top:56;width:1398;height:605;visibility:visible;mso-wrap-style:square;v-text-anchor:top" coordsize="1398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" path="m19,604r1358,l1391,604r6,-6l1397,585r,-565l1397,7,1391,r-14,l19,,6,,,7,,20,,585r,13l6,604r13,xe" filled="f" strokecolor="#ccc" strokeweight=".17281mm">
                  <v:path arrowok="t" o:connecttype="custom" o:connectlocs="19,660;1377,660;1391,660;1397,654;1397,641;1397,76;1397,63;1391,56;1377,56;19,56;6,56;0,63;0,76;0,641;0,654;6,660;19,660" o:connectangles="0,0,0,0,0,0,0,0,0,0,0,0,0,0,0,0,0"/>
                </v:shape>
                <v:line id="Line 308" o:spid="_x0000_s1944" style="position:absolute;visibility:visible;mso-wrap-style:square" from="3034,135" to="3230,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" strokecolor="#ffa400" strokeweight="1.2097mm"/>
                <v:line id="Line 307" o:spid="_x0000_s1945" style="position:absolute;visibility:visible;mso-wrap-style:square" from="3034,279" to="3230,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" strokecolor="#2e8a57" strokeweight="1.2097mm"/>
                <v:line id="Line 306" o:spid="_x0000_s1946" style="position:absolute;visibility:visible;mso-wrap-style:square" from="3034,423" to="3230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" strokecolor="red" strokeweight="1.2097mm"/>
                <v:line id="Line 305" o:spid="_x0000_s1947" style="position:absolute;visibility:visible;mso-wrap-style:square" from="3034,567" to="3230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" strokecolor="#da70d6" strokeweight="1.2097mm"/>
                <v:shape id="Freeform 304" o:spid="_x0000_s1948" style="position:absolute;left:9506;top:311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303" o:spid="_x0000_s1949" style="position:absolute;visibility:visible;mso-wrap-style:square" from="9506,3118" to="9540,3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" strokeweight=".13825mm"/>
                <v:shape id="Freeform 302" o:spid="_x0000_s1950" style="position:absolute;left:9506;top:250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301" o:spid="_x0000_s1951" style="position:absolute;visibility:visible;mso-wrap-style:square" from="9506,2504" to="9540,2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" strokeweight=".13825mm"/>
                <v:shape id="Freeform 300" o:spid="_x0000_s1952" style="position:absolute;left:9506;top:1889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299" o:spid="_x0000_s1953" style="position:absolute;visibility:visible;mso-wrap-style:square" from="9506,1889" to="9540,1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" strokeweight=".13825mm"/>
                <v:shape id="Freeform 298" o:spid="_x0000_s1954" style="position:absolute;left:9506;top:1274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297" o:spid="_x0000_s1955" style="position:absolute;visibility:visible;mso-wrap-style:square" from="9506,1275" to="9540,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" strokeweight=".13825mm"/>
                <v:shape id="Freeform 296" o:spid="_x0000_s1956" style="position:absolute;left:9506;top:66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" path="m,l34,e" fillcolor="black" stroked="f">
                  <v:path arrowok="t" o:connecttype="custom" o:connectlocs="0,0;34,0" o:connectangles="0,0"/>
                </v:shape>
                <v:line id="Line 295" o:spid="_x0000_s1957" style="position:absolute;visibility:visible;mso-wrap-style:square" from="9506,661" to="9540,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" strokeweight=".13825mm"/>
                <v:shape id="Freeform 294" o:spid="_x0000_s1958" style="position:absolute;left:9506;top:4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" path="m,l34,e" fillcolor="black" stroked="f">
                  <v:path arrowok="t" o:connecttype="custom" o:connectlocs="0,0;34,0" o:connectangles="0,0"/>
                </v:shape>
                <v:line id="Line 293" o:spid="_x0000_s1959" style="position:absolute;visibility:visible;mso-wrap-style:square" from="9506,46" to="9540,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" strokeweight=".13825mm"/>
                <v:shape id="Freeform 292" o:spid="_x0000_s1960" style="position:absolute;left:3323;top:155;width:5804;height:2963;visibility:visible;mso-wrap-style:square;v-text-anchor:top" coordsize="580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" path="m,2959r200,l400,2937,600,2796,801,2006r200,143l1201,2266r200,92l1601,r200,723l2001,1287r200,419l2402,2030r200,243l2802,2447,3002,1084r200,767l3402,2266r200,272l3803,1859r200,643l4203,1923r200,763l4603,2590r200,57l5003,2797r200,126l5404,2955r200,8l5804,2963e" filled="f" strokeweight=".25922mm">
                  <v:path arrowok="t" o:connecttype="custom" o:connectlocs="0,3114;200,3114;400,3092;600,2951;801,2161;1001,2304;1201,2421;1401,2513;1601,155;1801,878;2001,1442;2201,1861;2402,2185;2602,2428;2802,2602;3002,1239;3202,2006;3402,2421;3602,2693;3803,2014;4003,2657;4203,2078;4403,2841;4603,2745;4803,2802;5003,2952;5203,3078;5404,3110;5604,3118;5804,3118" o:connectangles="0,0,0,0,0,0,0,0,0,0,0,0,0,0,0,0,0,0,0,0,0,0,0,0,0,0,0,0,0,0"/>
                </v:shape>
                <v:line id="Line 291" o:spid="_x0000_s1961" style="position:absolute;visibility:visible;mso-wrap-style:square" from="3317,3116" to="9135,3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" strokeweight=".31689mm">
                  <v:stroke dashstyle="3 1"/>
                </v:line>
                <v:shape id="AutoShape 290" o:spid="_x0000_s1962" style="position:absolute;left:2160;top:5445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" path="m786,-2179r,-3259m7346,-2179r,-3259m786,-2179r6560,m786,-5438r6560,e" filled="f" strokeweight=".13825mm">
                  <v:path arrowok="t" o:connecttype="custom" o:connectlocs="786,3266;786,7;7346,3266;7346,7;786,3266;7346,3266;786,7;7346,7" o:connectangles="0,0,0,0,0,0,0,0"/>
                </v:shape>
                <v:shape id="Freeform 289" o:spid="_x0000_s1963" style="position:absolute;left:8394;top:56;width:1063;height:317;visibility:visible;mso-wrap-style:square;v-text-anchor:top" coordsize="106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" path="m1056,l6,,,7,,310r6,7l1056,317r6,-7l1062,7,1056,xe" stroked="f">
                  <v:fill opacity="52428f"/>
                  <v:path arrowok="t" o:connecttype="custom" o:connectlocs="1056,56;6,56;0,63;0,366;6,373;1056,373;1062,366;1062,63;1056,56" o:connectangles="0,0,0,0,0,0,0,0,0"/>
                </v:shape>
                <v:shape id="Freeform 288" o:spid="_x0000_s1964" style="position:absolute;left:8394;top:56;width:1063;height:317;visibility:visible;mso-wrap-style:square;v-text-anchor:top" coordsize="106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" path="m19,317r1023,l1056,317r6,-7l1062,297r,-277l1062,7,1056,r-14,l19,,6,,,7,,20,,297r,13l6,317r13,xe" filled="f" strokecolor="#ccc" strokeweight=".17281mm">
                  <v:path arrowok="t" o:connecttype="custom" o:connectlocs="19,373;1042,373;1056,373;1062,366;1062,353;1062,76;1062,63;1056,56;1042,56;19,56;6,56;0,63;0,76;0,353;0,366;6,373;19,373" o:connectangles="0,0,0,0,0,0,0,0,0,0,0,0,0,0,0,0,0"/>
                </v:shape>
                <v:line id="Line 287" o:spid="_x0000_s1965" style="position:absolute;visibility:visible;mso-wrap-style:square" from="8434,135" to="8630,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" strokeweight=".25922mm"/>
                <v:line id="Line 286" o:spid="_x0000_s1966" style="position:absolute;visibility:visible;mso-wrap-style:square" from="8434,279" to="8630,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" strokeweight=".25922mm">
                  <v:stroke dashstyle="3 1"/>
                </v:line>
                <v:shape id="Text Box 285" o:spid="_x0000_s1967" type="#_x0000_t202" style="position:absolute;left:3308;top:95;width:1065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mK1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PZSYrXEAAAA3AAAAA8A&#10;AAAAAAAAAAAAAAAABwIAAGRycy9kb3ducmV2LnhtbFBLBQYAAAAAAwADALcAAAD4AgAAAAA=&#10;" filled="f" stroked="f">
                  <v:textbox inset="0,0,0,0">
                    <w:txbxContent>
                      <w:p w14:paraId="7FAC0DB4" w14:textId="77777777" w:rsidR="00053D16" w:rsidRDefault="00053D16">
                        <w:pPr>
                          <w:spacing w:line="96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A: generating shapes</w:t>
                        </w:r>
                      </w:p>
                      <w:p w14:paraId="0696A961" w14:textId="77777777" w:rsidR="00053D16" w:rsidRDefault="00053D16">
                        <w:pPr>
                          <w:spacing w:before="3" w:line="140" w:lineRule="atLeast"/>
                          <w:ind w:right="92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B: rejecting shapes C: splitting voxels D: rejecting voxels</w:t>
                        </w:r>
                      </w:p>
                    </w:txbxContent>
                  </v:textbox>
                </v:shape>
                <v:shape id="Text Box 284" o:spid="_x0000_s1968" type="#_x0000_t202" style="position:absolute;left:8434;top:95;width:1004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14:paraId="7F941DAA" w14:textId="77777777" w:rsidR="00053D16" w:rsidRDefault="00053D16">
                        <w:pPr>
                          <w:spacing w:line="96" w:lineRule="exact"/>
                          <w:ind w:left="274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voxel</w:t>
                        </w:r>
                        <w:r>
                          <w:rPr>
                            <w:rFonts w:ascii="DejaVu Sans"/>
                            <w:spacing w:val="-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number</w:t>
                        </w:r>
                      </w:p>
                      <w:p w14:paraId="7042EFA0" w14:textId="77777777" w:rsidR="00053D16" w:rsidRDefault="00053D16">
                        <w:pPr>
                          <w:tabs>
                            <w:tab w:val="left" w:pos="274"/>
                          </w:tabs>
                          <w:spacing w:before="39" w:line="104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9"/>
                          </w:rPr>
                          <w:tab/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shape</w:t>
                        </w:r>
                        <w:r>
                          <w:rPr>
                            <w:rFonts w:ascii="DejaVu Sans"/>
                            <w:spacing w:val="-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number</w:t>
                        </w:r>
                      </w:p>
                    </w:txbxContent>
                  </v:textbox>
                </v:shape>
                <v:shape id="Text Box 283" o:spid="_x0000_s1969" type="#_x0000_t202" style="position:absolute;left:8647;top:3080;width:609;height: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lZ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BpzFlZxQAAANwAAAAP&#10;AAAAAAAAAAAAAAAAAAcCAABkcnMvZG93bnJldi54bWxQSwUGAAAAAAMAAwC3AAAA+QIAAAAA&#10;" filled="f" stroked="f">
                  <v:textbox inset="0,0,0,0">
                    <w:txbxContent>
                      <w:p w14:paraId="5437A62D" w14:textId="77777777" w:rsidR="00053D16" w:rsidRDefault="00053D16">
                        <w:pPr>
                          <w:spacing w:line="95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08"/>
                            <w:sz w:val="9"/>
                            <w:u w:val="single" w:color="FF0000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9"/>
                            <w:u w:val="single" w:color="FF0000"/>
                          </w:rPr>
                          <w:t xml:space="preserve">    </w:t>
                        </w:r>
                        <w:r>
                          <w:rPr>
                            <w:rFonts w:ascii="DejaVu Sans"/>
                            <w:spacing w:val="13"/>
                            <w:sz w:val="9"/>
                            <w:u w:val="single" w:color="FF0000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08"/>
                            <w:sz w:val="9"/>
                            <w:u w:val="single" w:color="FF0000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z w:val="9"/>
                            <w:u w:val="single" w:color="FF0000"/>
                          </w:rPr>
                          <w:t xml:space="preserve">    </w:t>
                        </w:r>
                        <w:r>
                          <w:rPr>
                            <w:rFonts w:ascii="DejaVu Sans"/>
                            <w:spacing w:val="13"/>
                            <w:sz w:val="9"/>
                            <w:u w:val="single" w:color="FF0000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08"/>
                            <w:sz w:val="9"/>
                            <w:u w:val="single" w:color="FF0000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spacing w:val="13"/>
                            <w:sz w:val="9"/>
                            <w:u w:val="single" w:color="FF000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05"/>
          <w:sz w:val="9"/>
          <w:lang w:val="en-GB"/>
        </w:rPr>
        <w:t>5000000</w:t>
      </w:r>
    </w:p>
    <w:p w14:paraId="7BE93092" w14:textId="77777777" w:rsidR="000A52FD" w:rsidRPr="005677B4" w:rsidRDefault="005677B4">
      <w:pPr>
        <w:spacing w:before="34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1.6</w:t>
      </w:r>
    </w:p>
    <w:p w14:paraId="3BF95D01" w14:textId="77777777" w:rsidR="000A52FD" w:rsidRPr="005677B4" w:rsidRDefault="000A52FD">
      <w:pPr>
        <w:pStyle w:val="Tekstpodstawowy"/>
        <w:spacing w:before="3"/>
        <w:rPr>
          <w:rFonts w:ascii="DejaVu Sans"/>
          <w:sz w:val="16"/>
          <w:lang w:val="en-GB"/>
        </w:rPr>
      </w:pPr>
    </w:p>
    <w:p w14:paraId="6871D4E4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72010D63" w14:textId="77777777" w:rsidR="000A52FD" w:rsidRPr="005677B4" w:rsidRDefault="005677B4">
      <w:pPr>
        <w:spacing w:before="1" w:line="98" w:lineRule="exact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1.4</w:t>
      </w:r>
    </w:p>
    <w:p w14:paraId="2D6B71A6" w14:textId="77777777" w:rsidR="000A52FD" w:rsidRPr="005677B4" w:rsidRDefault="005677B4">
      <w:pPr>
        <w:spacing w:line="98" w:lineRule="exact"/>
        <w:ind w:right="2227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4000000</w:t>
      </w:r>
    </w:p>
    <w:p w14:paraId="0DF3A953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57B39B95" w14:textId="77777777" w:rsidR="000A52FD" w:rsidRPr="005677B4" w:rsidRDefault="000A52FD">
      <w:pPr>
        <w:pStyle w:val="Tekstpodstawowy"/>
        <w:spacing w:before="3"/>
        <w:rPr>
          <w:rFonts w:ascii="DejaVu Sans"/>
          <w:sz w:val="8"/>
          <w:lang w:val="en-GB"/>
        </w:rPr>
      </w:pPr>
    </w:p>
    <w:p w14:paraId="20649971" w14:textId="2AE4059A" w:rsidR="000A52FD" w:rsidRPr="005677B4" w:rsidRDefault="00DC0027">
      <w:pPr>
        <w:ind w:left="1421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18FE4D9" wp14:editId="5590B106">
                <wp:simplePos x="0" y="0"/>
                <wp:positionH relativeFrom="page">
                  <wp:posOffset>1630045</wp:posOffset>
                </wp:positionH>
                <wp:positionV relativeFrom="paragraph">
                  <wp:posOffset>55245</wp:posOffset>
                </wp:positionV>
                <wp:extent cx="85725" cy="814705"/>
                <wp:effectExtent l="1270" t="3175" r="0" b="1270"/>
                <wp:wrapNone/>
                <wp:docPr id="286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14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4606D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FE4D9" id="Text Box 281" o:spid="_x0000_s1970" type="#_x0000_t202" style="position:absolute;left:0;text-align:left;margin-left:128.35pt;margin-top:4.35pt;width:6.75pt;height:64.15pt;z-index: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" filled="f" stroked="f">
                <v:textbox style="layout-flow:vertical;mso-layout-flow-alt:bottom-to-top" inset="0,0,0,0">
                  <w:txbxContent>
                    <w:p w14:paraId="6A74606D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84B5EE1" wp14:editId="27E40AB6">
                <wp:simplePos x="0" y="0"/>
                <wp:positionH relativeFrom="page">
                  <wp:posOffset>6369050</wp:posOffset>
                </wp:positionH>
                <wp:positionV relativeFrom="paragraph">
                  <wp:posOffset>17145</wp:posOffset>
                </wp:positionV>
                <wp:extent cx="85725" cy="890905"/>
                <wp:effectExtent l="0" t="3175" r="3175" b="1270"/>
                <wp:wrapNone/>
                <wp:docPr id="285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9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48490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number of shapes or voxels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4B5EE1" id="Text Box 280" o:spid="_x0000_s1971" type="#_x0000_t202" style="position:absolute;left:0;text-align:left;margin-left:501.5pt;margin-top:1.35pt;width:6.75pt;height:70.15pt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" filled="f" stroked="f">
                <v:textbox style="layout-flow:vertical;mso-layout-flow-alt:bottom-to-top" inset="0,0,0,0">
                  <w:txbxContent>
                    <w:p w14:paraId="6AB48490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number of shapes or voxels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1.2</w:t>
      </w:r>
    </w:p>
    <w:p w14:paraId="4E5F569F" w14:textId="77777777" w:rsidR="000A52FD" w:rsidRPr="005677B4" w:rsidRDefault="000A52FD">
      <w:pPr>
        <w:pStyle w:val="Tekstpodstawowy"/>
        <w:spacing w:before="8"/>
        <w:rPr>
          <w:rFonts w:ascii="DejaVu Sans"/>
          <w:sz w:val="10"/>
          <w:lang w:val="en-GB"/>
        </w:rPr>
      </w:pPr>
    </w:p>
    <w:p w14:paraId="3A8AF20C" w14:textId="77777777" w:rsidR="000A52FD" w:rsidRPr="005677B4" w:rsidRDefault="000A52FD">
      <w:pPr>
        <w:rPr>
          <w:rFonts w:ascii="DejaVu Sans"/>
          <w:sz w:val="10"/>
          <w:lang w:val="en-GB"/>
        </w:rPr>
        <w:sectPr w:rsidR="000A52FD" w:rsidRPr="005677B4">
          <w:pgSz w:w="12240" w:h="15840"/>
          <w:pgMar w:top="1360" w:right="0" w:bottom="1040" w:left="1300" w:header="0" w:footer="845" w:gutter="0"/>
          <w:cols w:space="708"/>
        </w:sectPr>
      </w:pPr>
    </w:p>
    <w:p w14:paraId="7F74797E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3265CD63" w14:textId="77777777" w:rsidR="000A52FD" w:rsidRPr="005677B4" w:rsidRDefault="005677B4">
      <w:pPr>
        <w:spacing w:before="63"/>
        <w:ind w:right="38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1.0</w:t>
      </w:r>
    </w:p>
    <w:p w14:paraId="06851720" w14:textId="77777777" w:rsidR="000A52FD" w:rsidRPr="005677B4" w:rsidRDefault="005677B4">
      <w:pPr>
        <w:pStyle w:val="Tekstpodstawowy"/>
        <w:spacing w:before="9"/>
        <w:rPr>
          <w:rFonts w:ascii="DejaVu Sans"/>
          <w:sz w:val="7"/>
          <w:lang w:val="en-GB"/>
        </w:rPr>
      </w:pPr>
      <w:r w:rsidRPr="005677B4">
        <w:rPr>
          <w:lang w:val="en-GB"/>
        </w:rPr>
        <w:br w:type="column"/>
      </w:r>
    </w:p>
    <w:p w14:paraId="3AD4D708" w14:textId="77777777" w:rsidR="000A52FD" w:rsidRPr="005677B4" w:rsidRDefault="005677B4">
      <w:pPr>
        <w:ind w:left="1400" w:right="220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3000000</w:t>
      </w:r>
    </w:p>
    <w:p w14:paraId="124A0E6C" w14:textId="77777777" w:rsidR="000A52FD" w:rsidRPr="005677B4" w:rsidRDefault="000A52FD">
      <w:pPr>
        <w:jc w:val="center"/>
        <w:rPr>
          <w:rFonts w:ascii="DejaVu Sans"/>
          <w:sz w:val="9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2" w:space="708" w:equalWidth="0">
            <w:col w:w="1618" w:space="5236"/>
            <w:col w:w="4086"/>
          </w:cols>
        </w:sectPr>
      </w:pPr>
    </w:p>
    <w:p w14:paraId="3E1807C5" w14:textId="77777777" w:rsidR="000A52FD" w:rsidRPr="005677B4" w:rsidRDefault="000A52FD">
      <w:pPr>
        <w:pStyle w:val="Tekstpodstawowy"/>
        <w:spacing w:before="3"/>
        <w:rPr>
          <w:rFonts w:ascii="DejaVu Sans"/>
          <w:sz w:val="16"/>
          <w:lang w:val="en-GB"/>
        </w:rPr>
      </w:pPr>
    </w:p>
    <w:p w14:paraId="3AEEF5CC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7C5855CB" w14:textId="77777777" w:rsidR="000A52FD" w:rsidRPr="005677B4" w:rsidRDefault="005677B4">
      <w:pPr>
        <w:spacing w:before="1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0.8</w:t>
      </w:r>
    </w:p>
    <w:p w14:paraId="63E03FE9" w14:textId="77777777" w:rsidR="000A52FD" w:rsidRPr="005677B4" w:rsidRDefault="005677B4">
      <w:pPr>
        <w:spacing w:before="59"/>
        <w:ind w:right="2227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2000000</w:t>
      </w:r>
    </w:p>
    <w:p w14:paraId="2D00AE87" w14:textId="77777777" w:rsidR="000A52FD" w:rsidRPr="005677B4" w:rsidRDefault="000A52FD">
      <w:pPr>
        <w:pStyle w:val="Tekstpodstawowy"/>
        <w:rPr>
          <w:rFonts w:ascii="DejaVu Sans"/>
          <w:sz w:val="10"/>
          <w:lang w:val="en-GB"/>
        </w:rPr>
      </w:pPr>
    </w:p>
    <w:p w14:paraId="0E344591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0.6</w:t>
      </w:r>
    </w:p>
    <w:p w14:paraId="065D7AF6" w14:textId="77777777" w:rsidR="000A52FD" w:rsidRPr="005677B4" w:rsidRDefault="000A52FD">
      <w:pPr>
        <w:pStyle w:val="Tekstpodstawowy"/>
        <w:spacing w:before="3"/>
        <w:rPr>
          <w:rFonts w:ascii="DejaVu Sans"/>
          <w:sz w:val="16"/>
          <w:lang w:val="en-GB"/>
        </w:rPr>
      </w:pPr>
    </w:p>
    <w:p w14:paraId="4B42D415" w14:textId="77777777" w:rsidR="000A52FD" w:rsidRPr="005677B4" w:rsidRDefault="005677B4">
      <w:pPr>
        <w:tabs>
          <w:tab w:val="left" w:pos="8274"/>
        </w:tabs>
        <w:spacing w:before="89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position w:val="1"/>
          <w:sz w:val="9"/>
          <w:lang w:val="en-GB"/>
        </w:rPr>
        <w:t>0.4</w:t>
      </w:r>
      <w:r w:rsidRPr="005677B4">
        <w:rPr>
          <w:rFonts w:ascii="DejaVu Sans"/>
          <w:w w:val="110"/>
          <w:position w:val="1"/>
          <w:sz w:val="9"/>
          <w:lang w:val="en-GB"/>
        </w:rPr>
        <w:tab/>
      </w:r>
      <w:r w:rsidRPr="005677B4">
        <w:rPr>
          <w:rFonts w:ascii="DejaVu Sans"/>
          <w:w w:val="110"/>
          <w:sz w:val="9"/>
          <w:lang w:val="en-GB"/>
        </w:rPr>
        <w:t>1000000</w:t>
      </w:r>
    </w:p>
    <w:p w14:paraId="5DCF039E" w14:textId="77777777" w:rsidR="000A52FD" w:rsidRPr="005677B4" w:rsidRDefault="000A52FD">
      <w:pPr>
        <w:pStyle w:val="Tekstpodstawowy"/>
        <w:spacing w:before="7"/>
        <w:rPr>
          <w:rFonts w:ascii="DejaVu Sans"/>
          <w:sz w:val="15"/>
          <w:lang w:val="en-GB"/>
        </w:rPr>
      </w:pPr>
    </w:p>
    <w:p w14:paraId="69CAA401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1E02B1E0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0.2</w:t>
      </w:r>
    </w:p>
    <w:p w14:paraId="686EAD59" w14:textId="77777777" w:rsidR="000A52FD" w:rsidRPr="005677B4" w:rsidRDefault="000A52FD">
      <w:pPr>
        <w:pStyle w:val="Tekstpodstawowy"/>
        <w:spacing w:before="4"/>
        <w:rPr>
          <w:rFonts w:ascii="DejaVu Sans"/>
          <w:sz w:val="11"/>
          <w:lang w:val="en-GB"/>
        </w:rPr>
      </w:pPr>
    </w:p>
    <w:p w14:paraId="78FD1A67" w14:textId="77777777" w:rsidR="000A52FD" w:rsidRPr="005677B4" w:rsidRDefault="005677B4">
      <w:pPr>
        <w:ind w:right="2601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8"/>
          <w:sz w:val="9"/>
          <w:lang w:val="en-GB"/>
        </w:rPr>
        <w:t>0</w:t>
      </w:r>
    </w:p>
    <w:p w14:paraId="20EAD0EA" w14:textId="77777777" w:rsidR="000A52FD" w:rsidRPr="005677B4" w:rsidRDefault="005677B4">
      <w:pPr>
        <w:spacing w:before="44"/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0.0</w:t>
      </w:r>
    </w:p>
    <w:p w14:paraId="6B5D5F45" w14:textId="77777777" w:rsidR="000A52FD" w:rsidRPr="005677B4" w:rsidRDefault="005677B4">
      <w:pPr>
        <w:tabs>
          <w:tab w:val="left" w:pos="800"/>
          <w:tab w:val="left" w:pos="1600"/>
          <w:tab w:val="left" w:pos="2370"/>
          <w:tab w:val="left" w:pos="3170"/>
          <w:tab w:val="left" w:pos="3971"/>
          <w:tab w:val="left" w:pos="4771"/>
          <w:tab w:val="left" w:pos="5572"/>
        </w:tabs>
        <w:spacing w:before="1"/>
        <w:ind w:right="125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</w:t>
      </w:r>
      <w:r w:rsidRPr="005677B4">
        <w:rPr>
          <w:rFonts w:ascii="DejaVu Sans"/>
          <w:w w:val="110"/>
          <w:sz w:val="9"/>
          <w:lang w:val="en-GB"/>
        </w:rPr>
        <w:tab/>
        <w:t>4</w:t>
      </w:r>
      <w:r w:rsidRPr="005677B4">
        <w:rPr>
          <w:rFonts w:ascii="DejaVu Sans"/>
          <w:w w:val="110"/>
          <w:sz w:val="9"/>
          <w:lang w:val="en-GB"/>
        </w:rPr>
        <w:tab/>
        <w:t>8</w:t>
      </w:r>
      <w:r w:rsidRPr="005677B4">
        <w:rPr>
          <w:rFonts w:ascii="DejaVu Sans"/>
          <w:w w:val="110"/>
          <w:sz w:val="9"/>
          <w:lang w:val="en-GB"/>
        </w:rPr>
        <w:tab/>
        <w:t>12</w:t>
      </w:r>
      <w:r w:rsidRPr="005677B4">
        <w:rPr>
          <w:rFonts w:ascii="DejaVu Sans"/>
          <w:w w:val="110"/>
          <w:sz w:val="9"/>
          <w:lang w:val="en-GB"/>
        </w:rPr>
        <w:tab/>
        <w:t>16</w:t>
      </w:r>
      <w:r w:rsidRPr="005677B4">
        <w:rPr>
          <w:rFonts w:ascii="DejaVu Sans"/>
          <w:w w:val="110"/>
          <w:sz w:val="9"/>
          <w:lang w:val="en-GB"/>
        </w:rPr>
        <w:tab/>
        <w:t>20</w:t>
      </w:r>
      <w:r w:rsidRPr="005677B4">
        <w:rPr>
          <w:rFonts w:ascii="DejaVu Sans"/>
          <w:w w:val="110"/>
          <w:sz w:val="9"/>
          <w:lang w:val="en-GB"/>
        </w:rPr>
        <w:tab/>
        <w:t>24</w:t>
      </w:r>
      <w:r w:rsidRPr="005677B4">
        <w:rPr>
          <w:rFonts w:ascii="DejaVu Sans"/>
          <w:w w:val="110"/>
          <w:sz w:val="9"/>
          <w:lang w:val="en-GB"/>
        </w:rPr>
        <w:tab/>
        <w:t>28</w:t>
      </w:r>
    </w:p>
    <w:p w14:paraId="781CD818" w14:textId="77777777" w:rsidR="000A52FD" w:rsidRPr="005677B4" w:rsidRDefault="005677B4">
      <w:pPr>
        <w:spacing w:before="29"/>
        <w:ind w:right="1086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iteration</w:t>
      </w:r>
    </w:p>
    <w:p w14:paraId="059AFEA4" w14:textId="77777777" w:rsidR="000A52FD" w:rsidRPr="005677B4" w:rsidRDefault="000A52FD">
      <w:pPr>
        <w:pStyle w:val="Tekstpodstawowy"/>
        <w:spacing w:before="11"/>
        <w:rPr>
          <w:rFonts w:ascii="DejaVu Sans"/>
          <w:sz w:val="20"/>
          <w:lang w:val="en-GB"/>
        </w:rPr>
      </w:pPr>
    </w:p>
    <w:p w14:paraId="26279F0A" w14:textId="5AE49BC6" w:rsidR="000A52FD" w:rsidRPr="005677B4" w:rsidRDefault="00DC0027">
      <w:pPr>
        <w:pStyle w:val="Tekstpodstawowy"/>
        <w:tabs>
          <w:tab w:val="left" w:pos="9288"/>
        </w:tabs>
        <w:spacing w:before="85" w:line="303" w:lineRule="exact"/>
        <w:ind w:left="117"/>
        <w:rPr>
          <w:rFonts w:ascii="Tahoma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3E83B5EE" wp14:editId="7CC634CD">
                <wp:simplePos x="0" y="0"/>
                <wp:positionH relativeFrom="page">
                  <wp:posOffset>6567170</wp:posOffset>
                </wp:positionH>
                <wp:positionV relativeFrom="paragraph">
                  <wp:posOffset>88900</wp:posOffset>
                </wp:positionV>
                <wp:extent cx="118110" cy="263525"/>
                <wp:effectExtent l="4445" t="0" r="1270" b="0"/>
                <wp:wrapNone/>
                <wp:docPr id="284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065694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83B5EE" id="Text Box 279" o:spid="_x0000_s1972" type="#_x0000_t202" style="position:absolute;left:0;text-align:left;margin-left:517.1pt;margin-top:7pt;width:9.3pt;height:20.75pt;z-index:-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" filled="f" stroked="f">
                <v:textbox inset="0,0,0,0">
                  <w:txbxContent>
                    <w:p w14:paraId="20065694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 xml:space="preserve">Figure 4.5: More detailed look </w:t>
      </w:r>
      <w:r w:rsidR="005677B4" w:rsidRPr="005677B4">
        <w:rPr>
          <w:spacing w:val="-3"/>
          <w:lang w:val="en-GB"/>
        </w:rPr>
        <w:t xml:space="preserve">into </w:t>
      </w:r>
      <w:r w:rsidR="005677B4" w:rsidRPr="005677B4">
        <w:rPr>
          <w:lang w:val="en-GB"/>
        </w:rPr>
        <w:t>a single execution of the algorithm at space</w:t>
      </w:r>
      <w:r w:rsidR="005677B4" w:rsidRPr="005677B4">
        <w:rPr>
          <w:spacing w:val="11"/>
          <w:lang w:val="en-GB"/>
        </w:rPr>
        <w:t xml:space="preserve"> </w:t>
      </w:r>
      <w:r w:rsidR="005677B4" w:rsidRPr="005677B4">
        <w:rPr>
          <w:lang w:val="en-GB"/>
        </w:rPr>
        <w:t xml:space="preserve">of </w:t>
      </w:r>
      <w:r w:rsidR="005677B4" w:rsidRPr="005677B4">
        <w:rPr>
          <w:rFonts w:ascii="Tahoma"/>
          <w:lang w:val="en-GB"/>
        </w:rPr>
        <w:t>75</w:t>
      </w:r>
      <w:r w:rsidR="005677B4" w:rsidRPr="005677B4">
        <w:rPr>
          <w:rFonts w:ascii="Tahoma"/>
          <w:lang w:val="en-GB"/>
        </w:rPr>
        <w:tab/>
        <w:t>75</w:t>
      </w:r>
    </w:p>
    <w:p w14:paraId="590D04B8" w14:textId="0A40C930" w:rsidR="000A52FD" w:rsidRPr="005677B4" w:rsidRDefault="005677B4">
      <w:pPr>
        <w:pStyle w:val="Tekstpodstawowy"/>
        <w:spacing w:line="294" w:lineRule="exact"/>
        <w:ind w:left="117"/>
        <w:rPr>
          <w:lang w:val="en-GB"/>
        </w:rPr>
      </w:pPr>
      <w:r w:rsidRPr="005677B4">
        <w:rPr>
          <w:lang w:val="en-GB"/>
        </w:rPr>
        <w:t>cells. Added shape number is 512*1, voxel removal t</w:t>
      </w:r>
      <w:ins w:id="588" w:author="program2" w:date="2019-09-12T14:11:00Z">
        <w:r w:rsidR="00A677AC">
          <w:rPr>
            <w:lang w:val="en-GB"/>
          </w:rPr>
          <w:t>h</w:t>
        </w:r>
      </w:ins>
      <w:r w:rsidRPr="005677B4">
        <w:rPr>
          <w:lang w:val="en-GB"/>
        </w:rPr>
        <w:t>reshold at 0.3.</w:t>
      </w:r>
    </w:p>
    <w:p w14:paraId="637AE8A0" w14:textId="77777777" w:rsidR="000A52FD" w:rsidRPr="005677B4" w:rsidRDefault="000A52FD">
      <w:pPr>
        <w:pStyle w:val="Tekstpodstawowy"/>
        <w:spacing w:before="3"/>
        <w:rPr>
          <w:sz w:val="29"/>
          <w:lang w:val="en-GB"/>
        </w:rPr>
      </w:pPr>
    </w:p>
    <w:p w14:paraId="7D3B1D89" w14:textId="7272ED22" w:rsidR="000A52FD" w:rsidRPr="005677B4" w:rsidRDefault="005677B4">
      <w:pPr>
        <w:pStyle w:val="Tekstpodstawowy"/>
        <w:spacing w:line="232" w:lineRule="auto"/>
        <w:ind w:left="117" w:right="1413" w:firstLine="351"/>
        <w:jc w:val="both"/>
        <w:rPr>
          <w:lang w:val="en-GB"/>
        </w:rPr>
      </w:pPr>
      <w:r w:rsidRPr="005677B4">
        <w:rPr>
          <w:spacing w:val="-4"/>
          <w:lang w:val="en-GB"/>
        </w:rPr>
        <w:t>At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configuration</w:t>
      </w:r>
      <w:r w:rsidRPr="005677B4">
        <w:rPr>
          <w:spacing w:val="-18"/>
          <w:lang w:val="en-GB"/>
        </w:rPr>
        <w:t xml:space="preserve"> </w:t>
      </w:r>
      <w:r w:rsidRPr="005677B4">
        <w:rPr>
          <w:spacing w:val="-2"/>
          <w:lang w:val="en-GB"/>
        </w:rPr>
        <w:t>involving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only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512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added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split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</w:t>
      </w:r>
      <w:ins w:id="589" w:author="program2" w:date="2019-09-12T14:11:00Z">
        <w:r w:rsidR="00A677AC">
          <w:rPr>
            <w:lang w:val="en-GB"/>
          </w:rPr>
          <w:t>h</w:t>
        </w:r>
      </w:ins>
      <w:r w:rsidRPr="005677B4">
        <w:rPr>
          <w:lang w:val="en-GB"/>
        </w:rPr>
        <w:t>reshold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0.3,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the time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spent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rejection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against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ones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fell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again.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2.422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seconds,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while the</w:t>
      </w:r>
      <w:r w:rsidRPr="005677B4">
        <w:rPr>
          <w:spacing w:val="9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rejection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grew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13.371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seconds,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total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11"/>
          <w:lang w:val="en-GB"/>
        </w:rPr>
        <w:t xml:space="preserve"> </w:t>
      </w:r>
      <w:r w:rsidRPr="005677B4">
        <w:rPr>
          <w:lang w:val="en-GB"/>
        </w:rPr>
        <w:t>15.874.</w:t>
      </w:r>
    </w:p>
    <w:p w14:paraId="5FE901AF" w14:textId="77777777" w:rsidR="000A52FD" w:rsidRPr="005677B4" w:rsidRDefault="000A52FD">
      <w:pPr>
        <w:pStyle w:val="Tekstpodstawowy"/>
        <w:spacing w:before="2"/>
        <w:rPr>
          <w:sz w:val="23"/>
          <w:lang w:val="en-GB"/>
        </w:rPr>
      </w:pPr>
    </w:p>
    <w:p w14:paraId="08F28C97" w14:textId="77777777" w:rsidR="000A52FD" w:rsidRPr="005677B4" w:rsidRDefault="005677B4">
      <w:pPr>
        <w:pStyle w:val="Tekstpodstawowy"/>
        <w:spacing w:line="232" w:lineRule="auto"/>
        <w:ind w:left="117" w:right="1413" w:firstLine="351"/>
        <w:jc w:val="both"/>
        <w:rPr>
          <w:lang w:val="en-GB"/>
        </w:rPr>
      </w:pPr>
      <w:r w:rsidRPr="005677B4">
        <w:rPr>
          <w:lang w:val="en-GB"/>
        </w:rPr>
        <w:t xml:space="preserve">In </w:t>
      </w:r>
      <w:r w:rsidRPr="005677B4">
        <w:rPr>
          <w:spacing w:val="-3"/>
          <w:lang w:val="en-GB"/>
        </w:rPr>
        <w:t xml:space="preserve">summary, </w:t>
      </w:r>
      <w:r w:rsidRPr="005677B4">
        <w:rPr>
          <w:lang w:val="en-GB"/>
        </w:rPr>
        <w:t xml:space="preserve">the execution time optimisation is a race between making the time taken </w:t>
      </w:r>
      <w:r w:rsidRPr="005677B4">
        <w:rPr>
          <w:spacing w:val="-4"/>
          <w:lang w:val="en-GB"/>
        </w:rPr>
        <w:t xml:space="preserve">by voxel </w:t>
      </w:r>
      <w:r w:rsidRPr="005677B4">
        <w:rPr>
          <w:lang w:val="en-GB"/>
        </w:rPr>
        <w:t xml:space="preserve">rejection, and shape rejection against new shapes. The first one grows when the </w:t>
      </w:r>
      <w:r w:rsidRPr="005677B4">
        <w:rPr>
          <w:spacing w:val="-3"/>
          <w:lang w:val="en-GB"/>
        </w:rPr>
        <w:t>voxels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rejected</w:t>
      </w:r>
      <w:r w:rsidRPr="005677B4">
        <w:rPr>
          <w:spacing w:val="-23"/>
          <w:lang w:val="en-GB"/>
        </w:rPr>
        <w:t xml:space="preserve"> </w:t>
      </w:r>
      <w:r w:rsidRPr="005677B4">
        <w:rPr>
          <w:spacing w:val="-4"/>
          <w:lang w:val="en-GB"/>
        </w:rPr>
        <w:t>early,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demonstrated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4.4.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number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added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small,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the number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iteration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grows,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takes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fill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reject</w:t>
      </w:r>
      <w:r w:rsidRPr="005677B4">
        <w:rPr>
          <w:spacing w:val="-13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-3"/>
          <w:lang w:val="en-GB"/>
        </w:rPr>
        <w:t>voxels,</w:t>
      </w:r>
      <w:r w:rsidRPr="005677B4">
        <w:rPr>
          <w:spacing w:val="-13"/>
          <w:lang w:val="en-GB"/>
        </w:rPr>
        <w:t xml:space="preserve"> </w:t>
      </w:r>
      <w:r w:rsidRPr="005677B4">
        <w:rPr>
          <w:spacing w:val="-4"/>
          <w:lang w:val="en-GB"/>
        </w:rPr>
        <w:t xml:space="preserve">by </w:t>
      </w:r>
      <w:r w:rsidRPr="005677B4">
        <w:rPr>
          <w:lang w:val="en-GB"/>
        </w:rPr>
        <w:t>adding shapes in their place. Utilising a GPU with greater capabilities, both memory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and processing-power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wise</w:t>
      </w:r>
      <w:r w:rsidRPr="005677B4">
        <w:rPr>
          <w:spacing w:val="10"/>
          <w:lang w:val="en-GB"/>
        </w:rPr>
        <w:t xml:space="preserve"> </w:t>
      </w:r>
      <w:r w:rsidRPr="005677B4">
        <w:rPr>
          <w:spacing w:val="-3"/>
          <w:lang w:val="en-GB"/>
        </w:rPr>
        <w:t>may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cut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8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8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9"/>
          <w:lang w:val="en-GB"/>
        </w:rPr>
        <w:t xml:space="preserve"> </w:t>
      </w:r>
      <w:r w:rsidRPr="005677B4">
        <w:rPr>
          <w:lang w:val="en-GB"/>
        </w:rPr>
        <w:t>rejection.</w:t>
      </w:r>
    </w:p>
    <w:p w14:paraId="5C08338D" w14:textId="0A3AFECB" w:rsidR="000A52FD" w:rsidRPr="005677B4" w:rsidRDefault="005677B4">
      <w:pPr>
        <w:pStyle w:val="Tekstpodstawowy"/>
        <w:spacing w:line="232" w:lineRule="auto"/>
        <w:ind w:left="117" w:right="1412"/>
        <w:jc w:val="both"/>
        <w:rPr>
          <w:lang w:val="en-GB"/>
        </w:rPr>
      </w:pPr>
      <w:r w:rsidRPr="005677B4">
        <w:rPr>
          <w:lang w:val="en-GB"/>
        </w:rPr>
        <w:t>In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implementation,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3"/>
          <w:lang w:val="en-GB"/>
        </w:rPr>
        <w:t>voxels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are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primarily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7"/>
          <w:lang w:val="en-GB"/>
        </w:rPr>
        <w:t xml:space="preserve"> </w:t>
      </w:r>
      <w:ins w:id="590" w:author="program2" w:date="2019-09-12T14:12:00Z">
        <w:r w:rsidR="00A677AC">
          <w:rPr>
            <w:lang w:val="en-GB"/>
          </w:rPr>
          <w:t>method</w:t>
        </w:r>
      </w:ins>
      <w:del w:id="591" w:author="program2" w:date="2019-09-12T14:12:00Z">
        <w:r w:rsidRPr="005677B4" w:rsidDel="00A677AC">
          <w:rPr>
            <w:lang w:val="en-GB"/>
          </w:rPr>
          <w:delText>mean</w:delText>
        </w:r>
        <w:r w:rsidRPr="005677B4" w:rsidDel="00002871">
          <w:rPr>
            <w:spacing w:val="-6"/>
            <w:lang w:val="en-GB"/>
          </w:rPr>
          <w:delText xml:space="preserve"> </w:delText>
        </w:r>
        <w:r w:rsidRPr="005677B4" w:rsidDel="00002871">
          <w:rPr>
            <w:lang w:val="en-GB"/>
          </w:rPr>
          <w:delText>to</w:delText>
        </w:r>
      </w:del>
      <w:ins w:id="592" w:author="program2" w:date="2019-09-12T14:12:00Z">
        <w:r w:rsidR="00002871">
          <w:rPr>
            <w:lang w:val="en-GB"/>
          </w:rPr>
          <w:t xml:space="preserve"> of</w:t>
        </w:r>
      </w:ins>
      <w:r w:rsidRPr="005677B4">
        <w:rPr>
          <w:spacing w:val="-7"/>
          <w:lang w:val="en-GB"/>
        </w:rPr>
        <w:t xml:space="preserve"> </w:t>
      </w:r>
      <w:r w:rsidRPr="005677B4">
        <w:rPr>
          <w:spacing w:val="-4"/>
          <w:lang w:val="en-GB"/>
        </w:rPr>
        <w:t>check</w:t>
      </w:r>
      <w:ins w:id="593" w:author="program2" w:date="2019-09-12T14:12:00Z">
        <w:r w:rsidR="00002871">
          <w:rPr>
            <w:spacing w:val="-4"/>
            <w:lang w:val="en-GB"/>
          </w:rPr>
          <w:t>ing</w:t>
        </w:r>
      </w:ins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if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-3"/>
          <w:lang w:val="en-GB"/>
        </w:rPr>
        <w:t>any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new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shapes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7"/>
          <w:lang w:val="en-GB"/>
        </w:rPr>
        <w:t xml:space="preserve"> </w:t>
      </w:r>
      <w:r w:rsidRPr="005677B4">
        <w:rPr>
          <w:spacing w:val="3"/>
          <w:lang w:val="en-GB"/>
        </w:rPr>
        <w:t xml:space="preserve">be </w:t>
      </w:r>
      <w:r w:rsidRPr="005677B4">
        <w:rPr>
          <w:lang w:val="en-GB"/>
        </w:rPr>
        <w:t xml:space="preserve">added, rather than an acceleration tool for adding them. A possible </w:t>
      </w:r>
      <w:r w:rsidRPr="005677B4">
        <w:rPr>
          <w:spacing w:val="-3"/>
          <w:lang w:val="en-GB"/>
        </w:rPr>
        <w:t xml:space="preserve">improvement </w:t>
      </w:r>
      <w:r w:rsidRPr="005677B4">
        <w:rPr>
          <w:lang w:val="en-GB"/>
        </w:rPr>
        <w:t>for the entire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process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would</w:t>
      </w:r>
      <w:r w:rsidRPr="005677B4">
        <w:rPr>
          <w:spacing w:val="-23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dynamically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change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added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shape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number,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depending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24"/>
          <w:lang w:val="en-GB"/>
        </w:rPr>
        <w:t xml:space="preserve"> </w:t>
      </w:r>
      <w:r w:rsidRPr="005677B4">
        <w:rPr>
          <w:lang w:val="en-GB"/>
        </w:rPr>
        <w:t xml:space="preserve">the already covered area or </w:t>
      </w:r>
      <w:r w:rsidRPr="005677B4">
        <w:rPr>
          <w:spacing w:val="-4"/>
          <w:lang w:val="en-GB"/>
        </w:rPr>
        <w:t xml:space="preserve">voxel </w:t>
      </w:r>
      <w:r w:rsidRPr="005677B4">
        <w:rPr>
          <w:lang w:val="en-GB"/>
        </w:rPr>
        <w:t xml:space="preserve">number, as the current solution </w:t>
      </w:r>
      <w:r w:rsidRPr="005677B4">
        <w:rPr>
          <w:spacing w:val="-3"/>
          <w:lang w:val="en-GB"/>
        </w:rPr>
        <w:t xml:space="preserve">involves </w:t>
      </w:r>
      <w:r w:rsidRPr="005677B4">
        <w:rPr>
          <w:lang w:val="en-GB"/>
        </w:rPr>
        <w:t>static</w:t>
      </w:r>
      <w:r w:rsidRPr="005677B4">
        <w:rPr>
          <w:spacing w:val="-30"/>
          <w:lang w:val="en-GB"/>
        </w:rPr>
        <w:t xml:space="preserve"> </w:t>
      </w:r>
      <w:r w:rsidRPr="005677B4">
        <w:rPr>
          <w:spacing w:val="-3"/>
          <w:lang w:val="en-GB"/>
        </w:rPr>
        <w:t>value.</w:t>
      </w:r>
    </w:p>
    <w:p w14:paraId="41AE98FD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623009E9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67F90DFA" w14:textId="77777777" w:rsidR="000A52FD" w:rsidRPr="005677B4" w:rsidRDefault="000A52FD">
      <w:pPr>
        <w:pStyle w:val="Tekstpodstawowy"/>
        <w:spacing w:before="8"/>
        <w:rPr>
          <w:sz w:val="27"/>
          <w:lang w:val="en-GB"/>
        </w:rPr>
      </w:pPr>
    </w:p>
    <w:p w14:paraId="589A23F5" w14:textId="77777777" w:rsidR="000A52FD" w:rsidRPr="005677B4" w:rsidRDefault="000A52FD">
      <w:pPr>
        <w:pStyle w:val="Tekstpodstawowy"/>
        <w:rPr>
          <w:sz w:val="4"/>
          <w:lang w:val="en-GB"/>
        </w:rPr>
      </w:pPr>
    </w:p>
    <w:p w14:paraId="2C625CAD" w14:textId="77777777" w:rsidR="000A52FD" w:rsidRPr="005677B4" w:rsidRDefault="000A52FD">
      <w:pPr>
        <w:pStyle w:val="Tekstpodstawowy"/>
        <w:spacing w:before="9"/>
        <w:rPr>
          <w:sz w:val="4"/>
          <w:lang w:val="en-GB"/>
        </w:rPr>
      </w:pPr>
    </w:p>
    <w:p w14:paraId="548A1730" w14:textId="5BC43519" w:rsidR="000A52FD" w:rsidRPr="005677B4" w:rsidRDefault="00DC0027">
      <w:pPr>
        <w:ind w:left="1524"/>
        <w:rPr>
          <w:rFonts w:ascii="DejaVu Sans"/>
          <w:sz w:val="4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 wp14:anchorId="5DE73D48" wp14:editId="23E67932">
                <wp:simplePos x="0" y="0"/>
                <wp:positionH relativeFrom="page">
                  <wp:posOffset>1856740</wp:posOffset>
                </wp:positionH>
                <wp:positionV relativeFrom="paragraph">
                  <wp:posOffset>-169545</wp:posOffset>
                </wp:positionV>
                <wp:extent cx="4181475" cy="2132330"/>
                <wp:effectExtent l="0" t="8255" r="10160" b="2540"/>
                <wp:wrapNone/>
                <wp:docPr id="281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1475" cy="2132330"/>
                          <a:chOff x="2924" y="-267"/>
                          <a:chExt cx="6585" cy="3358"/>
                        </a:xfrm>
                      </wpg:grpSpPr>
                      <pic:pic xmlns:pic="http://schemas.openxmlformats.org/drawingml/2006/picture">
                        <pic:nvPicPr>
                          <pic:cNvPr id="282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4" y="-267"/>
                            <a:ext cx="6585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3" name="AutoShape 277"/>
                        <wps:cNvSpPr>
                          <a:spLocks/>
                        </wps:cNvSpPr>
                        <wps:spPr bwMode="auto">
                          <a:xfrm>
                            <a:off x="3456" y="1195"/>
                            <a:ext cx="21428" cy="10889"/>
                          </a:xfrm>
                          <a:custGeom>
                            <a:avLst/>
                            <a:gdLst>
                              <a:gd name="T0" fmla="+- 0 2946 3456"/>
                              <a:gd name="T1" fmla="*/ T0 w 21428"/>
                              <a:gd name="T2" fmla="+- 0 3070 1195"/>
                              <a:gd name="T3" fmla="*/ 3070 h 10889"/>
                              <a:gd name="T4" fmla="+- 0 2946 3456"/>
                              <a:gd name="T5" fmla="*/ T4 w 21428"/>
                              <a:gd name="T6" fmla="+- 0 -264 1195"/>
                              <a:gd name="T7" fmla="*/ -264 h 10889"/>
                              <a:gd name="T8" fmla="+- 0 9506 3456"/>
                              <a:gd name="T9" fmla="*/ T8 w 21428"/>
                              <a:gd name="T10" fmla="+- 0 3070 1195"/>
                              <a:gd name="T11" fmla="*/ 3070 h 10889"/>
                              <a:gd name="T12" fmla="+- 0 9506 3456"/>
                              <a:gd name="T13" fmla="*/ T12 w 21428"/>
                              <a:gd name="T14" fmla="+- 0 -264 1195"/>
                              <a:gd name="T15" fmla="*/ -264 h 10889"/>
                              <a:gd name="T16" fmla="+- 0 2946 3456"/>
                              <a:gd name="T17" fmla="*/ T16 w 21428"/>
                              <a:gd name="T18" fmla="+- 0 3070 1195"/>
                              <a:gd name="T19" fmla="*/ 3070 h 10889"/>
                              <a:gd name="T20" fmla="+- 0 9506 3456"/>
                              <a:gd name="T21" fmla="*/ T20 w 21428"/>
                              <a:gd name="T22" fmla="+- 0 3070 1195"/>
                              <a:gd name="T23" fmla="*/ 3070 h 10889"/>
                              <a:gd name="T24" fmla="+- 0 2946 3456"/>
                              <a:gd name="T25" fmla="*/ T24 w 21428"/>
                              <a:gd name="T26" fmla="+- 0 -264 1195"/>
                              <a:gd name="T27" fmla="*/ -264 h 10889"/>
                              <a:gd name="T28" fmla="+- 0 9506 3456"/>
                              <a:gd name="T29" fmla="*/ T28 w 21428"/>
                              <a:gd name="T30" fmla="+- 0 -264 1195"/>
                              <a:gd name="T31" fmla="*/ -264 h 108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1428" h="10889">
                                <a:moveTo>
                                  <a:pt x="-510" y="1875"/>
                                </a:moveTo>
                                <a:lnTo>
                                  <a:pt x="-510" y="-1459"/>
                                </a:lnTo>
                                <a:moveTo>
                                  <a:pt x="6050" y="1875"/>
                                </a:moveTo>
                                <a:lnTo>
                                  <a:pt x="6050" y="-1459"/>
                                </a:lnTo>
                                <a:moveTo>
                                  <a:pt x="-510" y="1875"/>
                                </a:moveTo>
                                <a:lnTo>
                                  <a:pt x="6050" y="1875"/>
                                </a:lnTo>
                                <a:moveTo>
                                  <a:pt x="-510" y="-1459"/>
                                </a:moveTo>
                                <a:lnTo>
                                  <a:pt x="6050" y="-1459"/>
                                </a:lnTo>
                              </a:path>
                            </a:pathLst>
                          </a:custGeom>
                          <a:noFill/>
                          <a:ln w="31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F9FF69" id="Group 276" o:spid="_x0000_s1026" style="position:absolute;margin-left:146.2pt;margin-top:-13.35pt;width:329.25pt;height:167.9pt;z-index:251645440;mso-position-horizontal-relative:page" coordorigin="2924,-267" coordsize="6585,3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">
                <v:shape id="Picture 278" o:spid="_x0000_s1027" type="#_x0000_t75" style="position:absolute;left:2924;top:-267;width:6585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">
                  <v:imagedata r:id="rId44" o:title=""/>
                </v:shape>
                <v:shape id="AutoShape 277" o:spid="_x0000_s1028" style="position:absolute;left:3456;top:1195;width:21428;height:10889;visibility:visible;mso-wrap-style:square;v-text-anchor:top" coordsize="21428,10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" path="m-510,1875r,-3334m6050,1875r,-3334m-510,1875r6560,m-510,-1459r6560,e" filled="f" strokeweight=".08639mm">
                  <v:path arrowok="t" o:connecttype="custom" o:connectlocs="-510,3070;-510,-264;6050,3070;6050,-264;-510,3070;6050,3070;-510,-264;6050,-264" o:connectangles="0,0,0,0,0,0,0,0"/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55"/>
          <w:sz w:val="4"/>
          <w:lang w:val="en-GB"/>
        </w:rPr>
        <w:t>10</w:t>
      </w:r>
    </w:p>
    <w:p w14:paraId="50A86B12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68207B3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122BE9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CF7BFF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78C374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93182D2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B749F02" w14:textId="77777777" w:rsidR="000A52FD" w:rsidRPr="005677B4" w:rsidRDefault="000A52FD">
      <w:pPr>
        <w:pStyle w:val="Tekstpodstawowy"/>
        <w:spacing w:before="8"/>
        <w:rPr>
          <w:rFonts w:ascii="DejaVu Sans"/>
          <w:sz w:val="3"/>
          <w:lang w:val="en-GB"/>
        </w:rPr>
      </w:pPr>
    </w:p>
    <w:p w14:paraId="2404FF12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8</w:t>
      </w:r>
    </w:p>
    <w:p w14:paraId="6EBA2C3B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773FB35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1CFFDA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341C80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DA48E44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CF27DA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DCA596F" w14:textId="77777777" w:rsidR="000A52FD" w:rsidRPr="005677B4" w:rsidRDefault="000A52FD">
      <w:pPr>
        <w:pStyle w:val="Tekstpodstawowy"/>
        <w:spacing w:before="9"/>
        <w:rPr>
          <w:rFonts w:ascii="DejaVu Sans"/>
          <w:sz w:val="3"/>
          <w:lang w:val="en-GB"/>
        </w:rPr>
      </w:pPr>
    </w:p>
    <w:p w14:paraId="56D5F055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6</w:t>
      </w:r>
    </w:p>
    <w:p w14:paraId="6871D434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71E6BB3C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BA9DFA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7EF641C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845E13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BDD826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BE05C38" w14:textId="77777777" w:rsidR="000A52FD" w:rsidRPr="005677B4" w:rsidRDefault="000A52FD">
      <w:pPr>
        <w:pStyle w:val="Tekstpodstawowy"/>
        <w:spacing w:before="8"/>
        <w:rPr>
          <w:rFonts w:ascii="DejaVu Sans"/>
          <w:sz w:val="3"/>
          <w:lang w:val="en-GB"/>
        </w:rPr>
      </w:pPr>
    </w:p>
    <w:p w14:paraId="293EB007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4</w:t>
      </w:r>
    </w:p>
    <w:p w14:paraId="64F3D4A8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7932223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358B65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4D57C70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B7A28F6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588236AA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1677F4AC" w14:textId="77777777" w:rsidR="000A52FD" w:rsidRPr="005677B4" w:rsidRDefault="000A52FD">
      <w:pPr>
        <w:pStyle w:val="Tekstpodstawowy"/>
        <w:spacing w:before="9"/>
        <w:rPr>
          <w:rFonts w:ascii="DejaVu Sans"/>
          <w:sz w:val="3"/>
          <w:lang w:val="en-GB"/>
        </w:rPr>
      </w:pPr>
    </w:p>
    <w:p w14:paraId="12F226F4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2</w:t>
      </w:r>
    </w:p>
    <w:p w14:paraId="6ECD2884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4F9853E7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21D799D0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73492AF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66EC2069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BA43803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360572BA" w14:textId="77777777" w:rsidR="000A52FD" w:rsidRPr="005677B4" w:rsidRDefault="000A52FD">
      <w:pPr>
        <w:pStyle w:val="Tekstpodstawowy"/>
        <w:spacing w:before="8"/>
        <w:rPr>
          <w:rFonts w:ascii="DejaVu Sans"/>
          <w:sz w:val="3"/>
          <w:lang w:val="en-GB"/>
        </w:rPr>
      </w:pPr>
    </w:p>
    <w:p w14:paraId="0A0F26C9" w14:textId="77777777" w:rsidR="000A52FD" w:rsidRPr="005677B4" w:rsidRDefault="005677B4">
      <w:pPr>
        <w:ind w:left="1563"/>
        <w:rPr>
          <w:rFonts w:ascii="DejaVu Sans"/>
          <w:sz w:val="4"/>
          <w:lang w:val="en-GB"/>
        </w:rPr>
      </w:pPr>
      <w:r w:rsidRPr="005677B4">
        <w:rPr>
          <w:rFonts w:ascii="DejaVu Sans"/>
          <w:w w:val="153"/>
          <w:sz w:val="4"/>
          <w:lang w:val="en-GB"/>
        </w:rPr>
        <w:t>0</w:t>
      </w:r>
    </w:p>
    <w:p w14:paraId="024F9F00" w14:textId="77777777" w:rsidR="000A52FD" w:rsidRPr="005677B4" w:rsidRDefault="000A52FD">
      <w:pPr>
        <w:pStyle w:val="Tekstpodstawowy"/>
        <w:spacing w:before="3"/>
        <w:rPr>
          <w:rFonts w:ascii="DejaVu Sans"/>
          <w:sz w:val="16"/>
          <w:lang w:val="en-GB"/>
        </w:rPr>
      </w:pPr>
    </w:p>
    <w:p w14:paraId="43937C65" w14:textId="77777777" w:rsidR="000A52FD" w:rsidRPr="005677B4" w:rsidRDefault="000A52FD">
      <w:pPr>
        <w:pStyle w:val="Tekstpodstawowy"/>
        <w:rPr>
          <w:rFonts w:ascii="DejaVu Sans"/>
          <w:sz w:val="4"/>
          <w:lang w:val="en-GB"/>
        </w:rPr>
      </w:pPr>
    </w:p>
    <w:p w14:paraId="0C180DC8" w14:textId="77777777" w:rsidR="000A52FD" w:rsidRPr="005677B4" w:rsidRDefault="000A52FD">
      <w:pPr>
        <w:pStyle w:val="Tekstpodstawowy"/>
        <w:spacing w:before="3"/>
        <w:rPr>
          <w:rFonts w:ascii="DejaVu Sans"/>
          <w:sz w:val="5"/>
          <w:lang w:val="en-GB"/>
        </w:rPr>
      </w:pPr>
    </w:p>
    <w:p w14:paraId="11D56908" w14:textId="77777777" w:rsidR="000A52FD" w:rsidRPr="005677B4" w:rsidRDefault="005677B4">
      <w:pPr>
        <w:tabs>
          <w:tab w:val="left" w:pos="2640"/>
          <w:tab w:val="left" w:pos="3385"/>
          <w:tab w:val="left" w:pos="4131"/>
          <w:tab w:val="left" w:pos="4857"/>
          <w:tab w:val="left" w:pos="5602"/>
          <w:tab w:val="left" w:pos="6348"/>
          <w:tab w:val="left" w:pos="7093"/>
          <w:tab w:val="left" w:pos="7839"/>
        </w:tabs>
        <w:spacing w:before="1"/>
        <w:ind w:left="1895"/>
        <w:rPr>
          <w:rFonts w:ascii="DejaVu Sans"/>
          <w:sz w:val="4"/>
          <w:lang w:val="en-GB"/>
        </w:rPr>
      </w:pPr>
      <w:r w:rsidRPr="005677B4">
        <w:rPr>
          <w:rFonts w:ascii="DejaVu Sans"/>
          <w:w w:val="155"/>
          <w:sz w:val="4"/>
          <w:lang w:val="en-GB"/>
        </w:rPr>
        <w:t>0.0</w:t>
      </w:r>
      <w:r w:rsidRPr="005677B4">
        <w:rPr>
          <w:rFonts w:ascii="DejaVu Sans"/>
          <w:w w:val="155"/>
          <w:sz w:val="4"/>
          <w:lang w:val="en-GB"/>
        </w:rPr>
        <w:tab/>
        <w:t>2.5</w:t>
      </w:r>
      <w:r w:rsidRPr="005677B4">
        <w:rPr>
          <w:rFonts w:ascii="DejaVu Sans"/>
          <w:w w:val="155"/>
          <w:sz w:val="4"/>
          <w:lang w:val="en-GB"/>
        </w:rPr>
        <w:tab/>
        <w:t>5.0</w:t>
      </w:r>
      <w:r w:rsidRPr="005677B4">
        <w:rPr>
          <w:rFonts w:ascii="DejaVu Sans"/>
          <w:w w:val="155"/>
          <w:sz w:val="4"/>
          <w:lang w:val="en-GB"/>
        </w:rPr>
        <w:tab/>
        <w:t>7.5</w:t>
      </w:r>
      <w:r w:rsidRPr="005677B4">
        <w:rPr>
          <w:rFonts w:ascii="DejaVu Sans"/>
          <w:w w:val="155"/>
          <w:sz w:val="4"/>
          <w:lang w:val="en-GB"/>
        </w:rPr>
        <w:tab/>
        <w:t>10.0</w:t>
      </w:r>
      <w:r w:rsidRPr="005677B4">
        <w:rPr>
          <w:rFonts w:ascii="DejaVu Sans"/>
          <w:w w:val="155"/>
          <w:sz w:val="4"/>
          <w:lang w:val="en-GB"/>
        </w:rPr>
        <w:tab/>
        <w:t>12.5</w:t>
      </w:r>
      <w:r w:rsidRPr="005677B4">
        <w:rPr>
          <w:rFonts w:ascii="DejaVu Sans"/>
          <w:w w:val="155"/>
          <w:sz w:val="4"/>
          <w:lang w:val="en-GB"/>
        </w:rPr>
        <w:tab/>
        <w:t>15.0</w:t>
      </w:r>
      <w:r w:rsidRPr="005677B4">
        <w:rPr>
          <w:rFonts w:ascii="DejaVu Sans"/>
          <w:w w:val="155"/>
          <w:sz w:val="4"/>
          <w:lang w:val="en-GB"/>
        </w:rPr>
        <w:tab/>
        <w:t>17.5</w:t>
      </w:r>
      <w:r w:rsidRPr="005677B4">
        <w:rPr>
          <w:rFonts w:ascii="DejaVu Sans"/>
          <w:w w:val="155"/>
          <w:sz w:val="4"/>
          <w:lang w:val="en-GB"/>
        </w:rPr>
        <w:tab/>
        <w:t>20.0</w:t>
      </w:r>
    </w:p>
    <w:p w14:paraId="432B144C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66B690E2" w14:textId="77777777" w:rsidR="000A52FD" w:rsidRPr="005677B4" w:rsidRDefault="000A52FD">
      <w:pPr>
        <w:pStyle w:val="Tekstpodstawowy"/>
        <w:spacing w:before="11"/>
        <w:rPr>
          <w:rFonts w:ascii="DejaVu Sans"/>
          <w:sz w:val="18"/>
          <w:lang w:val="en-GB"/>
        </w:rPr>
      </w:pPr>
    </w:p>
    <w:p w14:paraId="04E10FD0" w14:textId="7E7B821F" w:rsidR="000A52FD" w:rsidRPr="005677B4" w:rsidRDefault="00DC0027">
      <w:pPr>
        <w:pStyle w:val="Tekstpodstawowy"/>
        <w:spacing w:before="92" w:line="232" w:lineRule="auto"/>
        <w:ind w:left="117" w:right="1415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2304" behindDoc="1" locked="0" layoutInCell="1" allowOverlap="1" wp14:anchorId="0B26DA7C" wp14:editId="7FB93036">
                <wp:simplePos x="0" y="0"/>
                <wp:positionH relativeFrom="page">
                  <wp:posOffset>6223635</wp:posOffset>
                </wp:positionH>
                <wp:positionV relativeFrom="paragraph">
                  <wp:posOffset>88900</wp:posOffset>
                </wp:positionV>
                <wp:extent cx="118110" cy="263525"/>
                <wp:effectExtent l="3810" t="0" r="1905" b="3810"/>
                <wp:wrapNone/>
                <wp:docPr id="280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DE4555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26DA7C" id="Text Box 275" o:spid="_x0000_s1973" type="#_x0000_t202" style="position:absolute;left:0;text-align:left;margin-left:490.05pt;margin-top:7pt;width:9.3pt;height:20.75pt;z-index:-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" filled="f" stroked="f">
                <v:textbox inset="0,0,0,0">
                  <w:txbxContent>
                    <w:p w14:paraId="22DE4555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>Figure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4.6: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end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result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execution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algorithm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for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space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sized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20</w:t>
      </w:r>
      <w:r w:rsidR="005677B4" w:rsidRPr="005677B4">
        <w:rPr>
          <w:rFonts w:ascii="Tahoma"/>
          <w:spacing w:val="22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10</w:t>
      </w:r>
      <w:r w:rsidR="005677B4" w:rsidRPr="005677B4">
        <w:rPr>
          <w:rFonts w:ascii="Tahoma"/>
          <w:spacing w:val="-29"/>
          <w:lang w:val="en-GB"/>
        </w:rPr>
        <w:t xml:space="preserve"> </w:t>
      </w:r>
      <w:r w:rsidR="005677B4" w:rsidRPr="005677B4">
        <w:rPr>
          <w:lang w:val="en-GB"/>
        </w:rPr>
        <w:t>cells, with the dimer used in the</w:t>
      </w:r>
      <w:r w:rsidR="005677B4" w:rsidRPr="005677B4">
        <w:rPr>
          <w:spacing w:val="25"/>
          <w:lang w:val="en-GB"/>
        </w:rPr>
        <w:t xml:space="preserve"> </w:t>
      </w:r>
      <w:r w:rsidR="005677B4" w:rsidRPr="005677B4">
        <w:rPr>
          <w:lang w:val="en-GB"/>
        </w:rPr>
        <w:t>calculations</w:t>
      </w:r>
    </w:p>
    <w:p w14:paraId="49284CA5" w14:textId="77777777" w:rsidR="000A52FD" w:rsidRPr="005677B4" w:rsidRDefault="000A52FD">
      <w:pPr>
        <w:pStyle w:val="Tekstpodstawowy"/>
        <w:spacing w:before="10"/>
        <w:rPr>
          <w:sz w:val="40"/>
          <w:lang w:val="en-GB"/>
        </w:rPr>
      </w:pPr>
    </w:p>
    <w:p w14:paraId="2A11249E" w14:textId="77777777" w:rsidR="000A52FD" w:rsidRPr="005677B4" w:rsidRDefault="005677B4">
      <w:pPr>
        <w:pStyle w:val="Nagwek1"/>
        <w:tabs>
          <w:tab w:val="left" w:pos="963"/>
        </w:tabs>
        <w:ind w:left="117" w:firstLine="0"/>
        <w:rPr>
          <w:lang w:val="en-GB"/>
        </w:rPr>
      </w:pPr>
      <w:bookmarkStart w:id="594" w:name="_TOC_250001"/>
      <w:r w:rsidRPr="005677B4">
        <w:rPr>
          <w:lang w:val="en-GB"/>
        </w:rPr>
        <w:t>4.2</w:t>
      </w:r>
      <w:r w:rsidRPr="005677B4">
        <w:rPr>
          <w:lang w:val="en-GB"/>
        </w:rPr>
        <w:tab/>
        <w:t>Comparison to the CPU Based</w:t>
      </w:r>
      <w:r w:rsidRPr="005677B4">
        <w:rPr>
          <w:spacing w:val="25"/>
          <w:lang w:val="en-GB"/>
        </w:rPr>
        <w:t xml:space="preserve"> </w:t>
      </w:r>
      <w:bookmarkEnd w:id="594"/>
      <w:r w:rsidRPr="005677B4">
        <w:rPr>
          <w:lang w:val="en-GB"/>
        </w:rPr>
        <w:t>Algorithm</w:t>
      </w:r>
    </w:p>
    <w:p w14:paraId="6EB69098" w14:textId="6E86504F" w:rsidR="000A52FD" w:rsidRPr="005677B4" w:rsidRDefault="005677B4">
      <w:pPr>
        <w:pStyle w:val="Tekstpodstawowy"/>
        <w:spacing w:before="228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goal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proposed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create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efficient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approach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7"/>
          <w:lang w:val="en-GB"/>
        </w:rPr>
        <w:t xml:space="preserve"> </w:t>
      </w:r>
      <w:r w:rsidRPr="005677B4">
        <w:rPr>
          <w:lang w:val="en-GB"/>
        </w:rPr>
        <w:t>RSA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algo- rithm.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order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evaluate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efficiency,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compared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pre</w:t>
      </w:r>
      <w:ins w:id="595" w:author="program2" w:date="2019-09-12T14:13:00Z">
        <w:r w:rsidR="00002871">
          <w:rPr>
            <w:spacing w:val="-6"/>
            <w:lang w:val="en-GB"/>
          </w:rPr>
          <w:t>-</w:t>
        </w:r>
      </w:ins>
      <w:del w:id="596" w:author="program2" w:date="2019-09-12T14:13:00Z">
        <w:r w:rsidRPr="005677B4" w:rsidDel="00002871">
          <w:rPr>
            <w:spacing w:val="-6"/>
            <w:lang w:val="en-GB"/>
          </w:rPr>
          <w:delText xml:space="preserve"> </w:delText>
        </w:r>
      </w:del>
      <w:r w:rsidRPr="005677B4">
        <w:rPr>
          <w:lang w:val="en-GB"/>
        </w:rPr>
        <w:t>existing,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CPU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 xml:space="preserve">based </w:t>
      </w:r>
      <w:r w:rsidRPr="005677B4">
        <w:rPr>
          <w:w w:val="95"/>
          <w:lang w:val="en-GB"/>
        </w:rPr>
        <w:t xml:space="preserve">algorithm, [4]. The GPU algorithm </w:t>
      </w:r>
      <w:r w:rsidRPr="005677B4">
        <w:rPr>
          <w:spacing w:val="-3"/>
          <w:w w:val="95"/>
          <w:lang w:val="en-GB"/>
        </w:rPr>
        <w:t xml:space="preserve">was </w:t>
      </w:r>
      <w:r w:rsidRPr="005677B4">
        <w:rPr>
          <w:w w:val="95"/>
          <w:lang w:val="en-GB"/>
        </w:rPr>
        <w:t xml:space="preserve">implemented using C++ programming language and </w:t>
      </w:r>
      <w:r w:rsidRPr="005677B4">
        <w:rPr>
          <w:lang w:val="en-GB"/>
        </w:rPr>
        <w:t>the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Ope</w:t>
      </w:r>
      <w:ins w:id="597" w:author="program2" w:date="2019-09-12T14:13:00Z">
        <w:r w:rsidR="00002871">
          <w:rPr>
            <w:lang w:val="en-GB"/>
          </w:rPr>
          <w:t>n</w:t>
        </w:r>
      </w:ins>
      <w:del w:id="598" w:author="program2" w:date="2019-09-12T14:13:00Z">
        <w:r w:rsidRPr="005677B4" w:rsidDel="00002871">
          <w:rPr>
            <w:lang w:val="en-GB"/>
          </w:rPr>
          <w:delText>m</w:delText>
        </w:r>
      </w:del>
      <w:r w:rsidRPr="005677B4">
        <w:rPr>
          <w:lang w:val="en-GB"/>
        </w:rPr>
        <w:t>MP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-3"/>
          <w:lang w:val="en-GB"/>
        </w:rPr>
        <w:t>package.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parallel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CPU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level,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utilising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up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8</w:t>
      </w:r>
      <w:r w:rsidRPr="005677B4">
        <w:rPr>
          <w:spacing w:val="-6"/>
          <w:lang w:val="en-GB"/>
        </w:rPr>
        <w:t xml:space="preserve"> </w:t>
      </w:r>
      <w:r w:rsidRPr="005677B4">
        <w:rPr>
          <w:lang w:val="en-GB"/>
        </w:rPr>
        <w:t>threads,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6"/>
          <w:lang w:val="en-GB"/>
        </w:rPr>
        <w:t xml:space="preserve"> </w:t>
      </w:r>
      <w:r w:rsidRPr="005677B4">
        <w:rPr>
          <w:spacing w:val="-3"/>
          <w:lang w:val="en-GB"/>
        </w:rPr>
        <w:t xml:space="preserve">was </w:t>
      </w:r>
      <w:r w:rsidRPr="005677B4">
        <w:rPr>
          <w:lang w:val="en-GB"/>
        </w:rPr>
        <w:t>the CPU</w:t>
      </w:r>
      <w:r w:rsidRPr="005677B4">
        <w:rPr>
          <w:spacing w:val="34"/>
          <w:lang w:val="en-GB"/>
        </w:rPr>
        <w:t xml:space="preserve"> </w:t>
      </w:r>
      <w:r w:rsidRPr="005677B4">
        <w:rPr>
          <w:lang w:val="en-GB"/>
        </w:rPr>
        <w:t>limit.</w:t>
      </w:r>
    </w:p>
    <w:p w14:paraId="6CD61732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6C44BC4B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23F86F13" w14:textId="77777777" w:rsidR="000A52FD" w:rsidRPr="005677B4" w:rsidRDefault="000A52FD">
      <w:pPr>
        <w:pStyle w:val="Tekstpodstawowy"/>
        <w:spacing w:before="2"/>
        <w:rPr>
          <w:lang w:val="en-GB"/>
        </w:rPr>
      </w:pPr>
    </w:p>
    <w:p w14:paraId="0CCA000D" w14:textId="77777777" w:rsidR="000A52FD" w:rsidRPr="005677B4" w:rsidRDefault="000A52FD">
      <w:pPr>
        <w:pStyle w:val="Tekstpodstawowy"/>
        <w:spacing w:before="4"/>
        <w:rPr>
          <w:sz w:val="7"/>
          <w:lang w:val="en-GB"/>
        </w:rPr>
      </w:pPr>
    </w:p>
    <w:p w14:paraId="3C70A586" w14:textId="2FEC1FBC" w:rsidR="000A52FD" w:rsidRPr="005677B4" w:rsidRDefault="00DC0027">
      <w:pPr>
        <w:ind w:left="1390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6C988D07" wp14:editId="7E557811">
                <wp:simplePos x="0" y="0"/>
                <wp:positionH relativeFrom="page">
                  <wp:posOffset>1848485</wp:posOffset>
                </wp:positionH>
                <wp:positionV relativeFrom="paragraph">
                  <wp:posOffset>-76835</wp:posOffset>
                </wp:positionV>
                <wp:extent cx="4190365" cy="2494280"/>
                <wp:effectExtent l="10160" t="5715" r="9525" b="5080"/>
                <wp:wrapNone/>
                <wp:docPr id="193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0365" cy="2494280"/>
                          <a:chOff x="2911" y="-121"/>
                          <a:chExt cx="6599" cy="3928"/>
                        </a:xfrm>
                      </wpg:grpSpPr>
                      <wps:wsp>
                        <wps:cNvPr id="194" name="Freeform 274"/>
                        <wps:cNvSpPr>
                          <a:spLocks/>
                        </wps:cNvSpPr>
                        <wps:spPr bwMode="auto">
                          <a:xfrm>
                            <a:off x="3243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3244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Freeform 272"/>
                        <wps:cNvSpPr>
                          <a:spLocks/>
                        </wps:cNvSpPr>
                        <wps:spPr bwMode="auto">
                          <a:xfrm>
                            <a:off x="3906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3907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" name="Freeform 270"/>
                        <wps:cNvSpPr>
                          <a:spLocks/>
                        </wps:cNvSpPr>
                        <wps:spPr bwMode="auto">
                          <a:xfrm>
                            <a:off x="4569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4569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Freeform 268"/>
                        <wps:cNvSpPr>
                          <a:spLocks/>
                        </wps:cNvSpPr>
                        <wps:spPr bwMode="auto">
                          <a:xfrm>
                            <a:off x="5231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5232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Freeform 266"/>
                        <wps:cNvSpPr>
                          <a:spLocks/>
                        </wps:cNvSpPr>
                        <wps:spPr bwMode="auto">
                          <a:xfrm>
                            <a:off x="5894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5895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Freeform 264"/>
                        <wps:cNvSpPr>
                          <a:spLocks/>
                        </wps:cNvSpPr>
                        <wps:spPr bwMode="auto">
                          <a:xfrm>
                            <a:off x="6557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Line 263"/>
                        <wps:cNvCnPr>
                          <a:cxnSpLocks noChangeShapeType="1"/>
                        </wps:cNvCnPr>
                        <wps:spPr bwMode="auto">
                          <a:xfrm>
                            <a:off x="6557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Freeform 262"/>
                        <wps:cNvSpPr>
                          <a:spLocks/>
                        </wps:cNvSpPr>
                        <wps:spPr bwMode="auto">
                          <a:xfrm>
                            <a:off x="7219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Line 261"/>
                        <wps:cNvCnPr>
                          <a:cxnSpLocks noChangeShapeType="1"/>
                        </wps:cNvCnPr>
                        <wps:spPr bwMode="auto">
                          <a:xfrm>
                            <a:off x="7220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Freeform 260"/>
                        <wps:cNvSpPr>
                          <a:spLocks/>
                        </wps:cNvSpPr>
                        <wps:spPr bwMode="auto">
                          <a:xfrm>
                            <a:off x="7882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7883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Freeform 258"/>
                        <wps:cNvSpPr>
                          <a:spLocks/>
                        </wps:cNvSpPr>
                        <wps:spPr bwMode="auto">
                          <a:xfrm>
                            <a:off x="8545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Line 257"/>
                        <wps:cNvCnPr>
                          <a:cxnSpLocks noChangeShapeType="1"/>
                        </wps:cNvCnPr>
                        <wps:spPr bwMode="auto">
                          <a:xfrm>
                            <a:off x="8545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" name="Freeform 256"/>
                        <wps:cNvSpPr>
                          <a:spLocks/>
                        </wps:cNvSpPr>
                        <wps:spPr bwMode="auto">
                          <a:xfrm>
                            <a:off x="9207" y="3772"/>
                            <a:ext cx="2" cy="35"/>
                          </a:xfrm>
                          <a:custGeom>
                            <a:avLst/>
                            <a:gdLst>
                              <a:gd name="T0" fmla="+- 0 3772 3772"/>
                              <a:gd name="T1" fmla="*/ 3772 h 35"/>
                              <a:gd name="T2" fmla="+- 0 3806 3772"/>
                              <a:gd name="T3" fmla="*/ 3806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Line 255"/>
                        <wps:cNvCnPr>
                          <a:cxnSpLocks noChangeShapeType="1"/>
                        </wps:cNvCnPr>
                        <wps:spPr bwMode="auto">
                          <a:xfrm>
                            <a:off x="9208" y="3772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Freeform 254"/>
                        <wps:cNvSpPr>
                          <a:spLocks/>
                        </wps:cNvSpPr>
                        <wps:spPr bwMode="auto">
                          <a:xfrm>
                            <a:off x="2911" y="360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2946" y="36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Freeform 252"/>
                        <wps:cNvSpPr>
                          <a:spLocks/>
                        </wps:cNvSpPr>
                        <wps:spPr bwMode="auto">
                          <a:xfrm>
                            <a:off x="2911" y="3013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2946" y="30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Freeform 250"/>
                        <wps:cNvSpPr>
                          <a:spLocks/>
                        </wps:cNvSpPr>
                        <wps:spPr bwMode="auto">
                          <a:xfrm>
                            <a:off x="2911" y="2419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2946" y="242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Freeform 248"/>
                        <wps:cNvSpPr>
                          <a:spLocks/>
                        </wps:cNvSpPr>
                        <wps:spPr bwMode="auto">
                          <a:xfrm>
                            <a:off x="2911" y="182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2946" y="18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Freeform 246"/>
                        <wps:cNvSpPr>
                          <a:spLocks/>
                        </wps:cNvSpPr>
                        <wps:spPr bwMode="auto">
                          <a:xfrm>
                            <a:off x="2911" y="1233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Line 245"/>
                        <wps:cNvCnPr>
                          <a:cxnSpLocks noChangeShapeType="1"/>
                        </wps:cNvCnPr>
                        <wps:spPr bwMode="auto">
                          <a:xfrm>
                            <a:off x="2946" y="123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Freeform 244"/>
                        <wps:cNvSpPr>
                          <a:spLocks/>
                        </wps:cNvSpPr>
                        <wps:spPr bwMode="auto">
                          <a:xfrm>
                            <a:off x="2911" y="639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2946" y="6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Freeform 242"/>
                        <wps:cNvSpPr>
                          <a:spLocks/>
                        </wps:cNvSpPr>
                        <wps:spPr bwMode="auto">
                          <a:xfrm>
                            <a:off x="2911" y="4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2946" y="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AutoShape 240"/>
                        <wps:cNvSpPr>
                          <a:spLocks/>
                        </wps:cNvSpPr>
                        <wps:spPr bwMode="auto">
                          <a:xfrm>
                            <a:off x="2160" y="4626"/>
                            <a:ext cx="13392" cy="7939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3772 4627"/>
                              <a:gd name="T3" fmla="*/ 3772 h 7939"/>
                              <a:gd name="T4" fmla="+- 0 2946 2160"/>
                              <a:gd name="T5" fmla="*/ T4 w 13392"/>
                              <a:gd name="T6" fmla="+- 0 -117 4627"/>
                              <a:gd name="T7" fmla="*/ -117 h 7939"/>
                              <a:gd name="T8" fmla="+- 0 9506 2160"/>
                              <a:gd name="T9" fmla="*/ T8 w 13392"/>
                              <a:gd name="T10" fmla="+- 0 3772 4627"/>
                              <a:gd name="T11" fmla="*/ 3772 h 7939"/>
                              <a:gd name="T12" fmla="+- 0 9506 2160"/>
                              <a:gd name="T13" fmla="*/ T12 w 13392"/>
                              <a:gd name="T14" fmla="+- 0 -117 4627"/>
                              <a:gd name="T15" fmla="*/ -117 h 7939"/>
                              <a:gd name="T16" fmla="+- 0 2946 2160"/>
                              <a:gd name="T17" fmla="*/ T16 w 13392"/>
                              <a:gd name="T18" fmla="+- 0 3772 4627"/>
                              <a:gd name="T19" fmla="*/ 3772 h 7939"/>
                              <a:gd name="T20" fmla="+- 0 9506 2160"/>
                              <a:gd name="T21" fmla="*/ T20 w 13392"/>
                              <a:gd name="T22" fmla="+- 0 3772 4627"/>
                              <a:gd name="T23" fmla="*/ 3772 h 7939"/>
                              <a:gd name="T24" fmla="+- 0 2946 2160"/>
                              <a:gd name="T25" fmla="*/ T24 w 13392"/>
                              <a:gd name="T26" fmla="+- 0 -117 4627"/>
                              <a:gd name="T27" fmla="*/ -117 h 7939"/>
                              <a:gd name="T28" fmla="+- 0 9506 2160"/>
                              <a:gd name="T29" fmla="*/ T28 w 13392"/>
                              <a:gd name="T30" fmla="+- 0 -117 4627"/>
                              <a:gd name="T31" fmla="*/ -117 h 79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7939">
                                <a:moveTo>
                                  <a:pt x="786" y="-855"/>
                                </a:moveTo>
                                <a:lnTo>
                                  <a:pt x="786" y="-4744"/>
                                </a:lnTo>
                                <a:moveTo>
                                  <a:pt x="7346" y="-855"/>
                                </a:moveTo>
                                <a:lnTo>
                                  <a:pt x="7346" y="-4744"/>
                                </a:lnTo>
                                <a:moveTo>
                                  <a:pt x="786" y="-855"/>
                                </a:moveTo>
                                <a:lnTo>
                                  <a:pt x="7346" y="-855"/>
                                </a:lnTo>
                                <a:moveTo>
                                  <a:pt x="786" y="-4744"/>
                                </a:moveTo>
                                <a:lnTo>
                                  <a:pt x="7346" y="-4744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239"/>
                        <wps:cNvSpPr>
                          <a:spLocks/>
                        </wps:cNvSpPr>
                        <wps:spPr bwMode="auto">
                          <a:xfrm>
                            <a:off x="3243" y="1278"/>
                            <a:ext cx="5964" cy="2301"/>
                          </a:xfrm>
                          <a:custGeom>
                            <a:avLst/>
                            <a:gdLst>
                              <a:gd name="T0" fmla="+- 0 3244 3244"/>
                              <a:gd name="T1" fmla="*/ T0 w 5964"/>
                              <a:gd name="T2" fmla="+- 0 3579 1278"/>
                              <a:gd name="T3" fmla="*/ 3579 h 2301"/>
                              <a:gd name="T4" fmla="+- 0 3907 3244"/>
                              <a:gd name="T5" fmla="*/ T4 w 5964"/>
                              <a:gd name="T6" fmla="+- 0 3525 1278"/>
                              <a:gd name="T7" fmla="*/ 3525 h 2301"/>
                              <a:gd name="T8" fmla="+- 0 4569 3244"/>
                              <a:gd name="T9" fmla="*/ T8 w 5964"/>
                              <a:gd name="T10" fmla="+- 0 3384 1278"/>
                              <a:gd name="T11" fmla="*/ 3384 h 2301"/>
                              <a:gd name="T12" fmla="+- 0 5232 3244"/>
                              <a:gd name="T13" fmla="*/ T12 w 5964"/>
                              <a:gd name="T14" fmla="+- 0 3254 1278"/>
                              <a:gd name="T15" fmla="*/ 3254 h 2301"/>
                              <a:gd name="T16" fmla="+- 0 5895 3244"/>
                              <a:gd name="T17" fmla="*/ T16 w 5964"/>
                              <a:gd name="T18" fmla="+- 0 3100 1278"/>
                              <a:gd name="T19" fmla="*/ 3100 h 2301"/>
                              <a:gd name="T20" fmla="+- 0 6557 3244"/>
                              <a:gd name="T21" fmla="*/ T20 w 5964"/>
                              <a:gd name="T22" fmla="+- 0 2784 1278"/>
                              <a:gd name="T23" fmla="*/ 2784 h 2301"/>
                              <a:gd name="T24" fmla="+- 0 7220 3244"/>
                              <a:gd name="T25" fmla="*/ T24 w 5964"/>
                              <a:gd name="T26" fmla="+- 0 2596 1278"/>
                              <a:gd name="T27" fmla="*/ 2596 h 2301"/>
                              <a:gd name="T28" fmla="+- 0 7883 3244"/>
                              <a:gd name="T29" fmla="*/ T28 w 5964"/>
                              <a:gd name="T30" fmla="+- 0 2109 1278"/>
                              <a:gd name="T31" fmla="*/ 2109 h 2301"/>
                              <a:gd name="T32" fmla="+- 0 8545 3244"/>
                              <a:gd name="T33" fmla="*/ T32 w 5964"/>
                              <a:gd name="T34" fmla="+- 0 1770 1278"/>
                              <a:gd name="T35" fmla="*/ 1770 h 2301"/>
                              <a:gd name="T36" fmla="+- 0 9208 3244"/>
                              <a:gd name="T37" fmla="*/ T36 w 5964"/>
                              <a:gd name="T38" fmla="+- 0 1278 1278"/>
                              <a:gd name="T39" fmla="*/ 1278 h 23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964" h="2301">
                                <a:moveTo>
                                  <a:pt x="0" y="2301"/>
                                </a:moveTo>
                                <a:lnTo>
                                  <a:pt x="663" y="2247"/>
                                </a:lnTo>
                                <a:lnTo>
                                  <a:pt x="1325" y="2106"/>
                                </a:lnTo>
                                <a:lnTo>
                                  <a:pt x="1988" y="1976"/>
                                </a:lnTo>
                                <a:lnTo>
                                  <a:pt x="2651" y="1822"/>
                                </a:lnTo>
                                <a:lnTo>
                                  <a:pt x="3313" y="1506"/>
                                </a:lnTo>
                                <a:lnTo>
                                  <a:pt x="3976" y="1318"/>
                                </a:lnTo>
                                <a:lnTo>
                                  <a:pt x="4639" y="831"/>
                                </a:lnTo>
                                <a:lnTo>
                                  <a:pt x="5301" y="492"/>
                                </a:lnTo>
                                <a:lnTo>
                                  <a:pt x="5964" y="0"/>
                                </a:lnTo>
                              </a:path>
                            </a:pathLst>
                          </a:custGeom>
                          <a:noFill/>
                          <a:ln w="9332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238"/>
                        <wps:cNvSpPr>
                          <a:spLocks/>
                        </wps:cNvSpPr>
                        <wps:spPr bwMode="auto">
                          <a:xfrm>
                            <a:off x="3214" y="3549"/>
                            <a:ext cx="59" cy="59"/>
                          </a:xfrm>
                          <a:custGeom>
                            <a:avLst/>
                            <a:gdLst>
                              <a:gd name="T0" fmla="+- 0 3252 3215"/>
                              <a:gd name="T1" fmla="*/ T0 w 59"/>
                              <a:gd name="T2" fmla="+- 0 3549 3549"/>
                              <a:gd name="T3" fmla="*/ 3549 h 59"/>
                              <a:gd name="T4" fmla="+- 0 3236 3215"/>
                              <a:gd name="T5" fmla="*/ T4 w 59"/>
                              <a:gd name="T6" fmla="+- 0 3549 3549"/>
                              <a:gd name="T7" fmla="*/ 3549 h 59"/>
                              <a:gd name="T8" fmla="+- 0 3229 3215"/>
                              <a:gd name="T9" fmla="*/ T8 w 59"/>
                              <a:gd name="T10" fmla="+- 0 3552 3549"/>
                              <a:gd name="T11" fmla="*/ 3552 h 59"/>
                              <a:gd name="T12" fmla="+- 0 3218 3215"/>
                              <a:gd name="T13" fmla="*/ T12 w 59"/>
                              <a:gd name="T14" fmla="+- 0 3563 3549"/>
                              <a:gd name="T15" fmla="*/ 3563 h 59"/>
                              <a:gd name="T16" fmla="+- 0 3215 3215"/>
                              <a:gd name="T17" fmla="*/ T16 w 59"/>
                              <a:gd name="T18" fmla="+- 0 3571 3549"/>
                              <a:gd name="T19" fmla="*/ 3571 h 59"/>
                              <a:gd name="T20" fmla="+- 0 3215 3215"/>
                              <a:gd name="T21" fmla="*/ T20 w 59"/>
                              <a:gd name="T22" fmla="+- 0 3586 3549"/>
                              <a:gd name="T23" fmla="*/ 3586 h 59"/>
                              <a:gd name="T24" fmla="+- 0 3218 3215"/>
                              <a:gd name="T25" fmla="*/ T24 w 59"/>
                              <a:gd name="T26" fmla="+- 0 3594 3549"/>
                              <a:gd name="T27" fmla="*/ 3594 h 59"/>
                              <a:gd name="T28" fmla="+- 0 3229 3215"/>
                              <a:gd name="T29" fmla="*/ T28 w 59"/>
                              <a:gd name="T30" fmla="+- 0 3605 3549"/>
                              <a:gd name="T31" fmla="*/ 3605 h 59"/>
                              <a:gd name="T32" fmla="+- 0 3236 3215"/>
                              <a:gd name="T33" fmla="*/ T32 w 59"/>
                              <a:gd name="T34" fmla="+- 0 3608 3549"/>
                              <a:gd name="T35" fmla="*/ 3608 h 59"/>
                              <a:gd name="T36" fmla="+- 0 3252 3215"/>
                              <a:gd name="T37" fmla="*/ T36 w 59"/>
                              <a:gd name="T38" fmla="+- 0 3608 3549"/>
                              <a:gd name="T39" fmla="*/ 3608 h 59"/>
                              <a:gd name="T40" fmla="+- 0 3259 3215"/>
                              <a:gd name="T41" fmla="*/ T40 w 59"/>
                              <a:gd name="T42" fmla="+- 0 3605 3549"/>
                              <a:gd name="T43" fmla="*/ 3605 h 59"/>
                              <a:gd name="T44" fmla="+- 0 3270 3215"/>
                              <a:gd name="T45" fmla="*/ T44 w 59"/>
                              <a:gd name="T46" fmla="+- 0 3594 3549"/>
                              <a:gd name="T47" fmla="*/ 3594 h 59"/>
                              <a:gd name="T48" fmla="+- 0 3273 3215"/>
                              <a:gd name="T49" fmla="*/ T48 w 59"/>
                              <a:gd name="T50" fmla="+- 0 3586 3549"/>
                              <a:gd name="T51" fmla="*/ 3586 h 59"/>
                              <a:gd name="T52" fmla="+- 0 3273 3215"/>
                              <a:gd name="T53" fmla="*/ T52 w 59"/>
                              <a:gd name="T54" fmla="+- 0 3571 3549"/>
                              <a:gd name="T55" fmla="*/ 3571 h 59"/>
                              <a:gd name="T56" fmla="+- 0 3270 3215"/>
                              <a:gd name="T57" fmla="*/ T56 w 59"/>
                              <a:gd name="T58" fmla="+- 0 3563 3549"/>
                              <a:gd name="T59" fmla="*/ 3563 h 59"/>
                              <a:gd name="T60" fmla="+- 0 3259 3215"/>
                              <a:gd name="T61" fmla="*/ T60 w 59"/>
                              <a:gd name="T62" fmla="+- 0 3552 3549"/>
                              <a:gd name="T63" fmla="*/ 3552 h 59"/>
                              <a:gd name="T64" fmla="+- 0 3252 3215"/>
                              <a:gd name="T65" fmla="*/ T64 w 59"/>
                              <a:gd name="T66" fmla="+- 0 3549 3549"/>
                              <a:gd name="T67" fmla="*/ 354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237"/>
                        <wps:cNvSpPr>
                          <a:spLocks/>
                        </wps:cNvSpPr>
                        <wps:spPr bwMode="auto">
                          <a:xfrm>
                            <a:off x="3214" y="3549"/>
                            <a:ext cx="59" cy="59"/>
                          </a:xfrm>
                          <a:custGeom>
                            <a:avLst/>
                            <a:gdLst>
                              <a:gd name="T0" fmla="+- 0 3244 3215"/>
                              <a:gd name="T1" fmla="*/ T0 w 59"/>
                              <a:gd name="T2" fmla="+- 0 3608 3549"/>
                              <a:gd name="T3" fmla="*/ 3608 h 59"/>
                              <a:gd name="T4" fmla="+- 0 3252 3215"/>
                              <a:gd name="T5" fmla="*/ T4 w 59"/>
                              <a:gd name="T6" fmla="+- 0 3608 3549"/>
                              <a:gd name="T7" fmla="*/ 3608 h 59"/>
                              <a:gd name="T8" fmla="+- 0 3259 3215"/>
                              <a:gd name="T9" fmla="*/ T8 w 59"/>
                              <a:gd name="T10" fmla="+- 0 3605 3549"/>
                              <a:gd name="T11" fmla="*/ 3605 h 59"/>
                              <a:gd name="T12" fmla="+- 0 3265 3215"/>
                              <a:gd name="T13" fmla="*/ T12 w 59"/>
                              <a:gd name="T14" fmla="+- 0 3599 3549"/>
                              <a:gd name="T15" fmla="*/ 3599 h 59"/>
                              <a:gd name="T16" fmla="+- 0 3270 3215"/>
                              <a:gd name="T17" fmla="*/ T16 w 59"/>
                              <a:gd name="T18" fmla="+- 0 3594 3549"/>
                              <a:gd name="T19" fmla="*/ 3594 h 59"/>
                              <a:gd name="T20" fmla="+- 0 3273 3215"/>
                              <a:gd name="T21" fmla="*/ T20 w 59"/>
                              <a:gd name="T22" fmla="+- 0 3586 3549"/>
                              <a:gd name="T23" fmla="*/ 3586 h 59"/>
                              <a:gd name="T24" fmla="+- 0 3273 3215"/>
                              <a:gd name="T25" fmla="*/ T24 w 59"/>
                              <a:gd name="T26" fmla="+- 0 3579 3549"/>
                              <a:gd name="T27" fmla="*/ 3579 h 59"/>
                              <a:gd name="T28" fmla="+- 0 3273 3215"/>
                              <a:gd name="T29" fmla="*/ T28 w 59"/>
                              <a:gd name="T30" fmla="+- 0 3571 3549"/>
                              <a:gd name="T31" fmla="*/ 3571 h 59"/>
                              <a:gd name="T32" fmla="+- 0 3270 3215"/>
                              <a:gd name="T33" fmla="*/ T32 w 59"/>
                              <a:gd name="T34" fmla="+- 0 3563 3549"/>
                              <a:gd name="T35" fmla="*/ 3563 h 59"/>
                              <a:gd name="T36" fmla="+- 0 3265 3215"/>
                              <a:gd name="T37" fmla="*/ T36 w 59"/>
                              <a:gd name="T38" fmla="+- 0 3558 3549"/>
                              <a:gd name="T39" fmla="*/ 3558 h 59"/>
                              <a:gd name="T40" fmla="+- 0 3259 3215"/>
                              <a:gd name="T41" fmla="*/ T40 w 59"/>
                              <a:gd name="T42" fmla="+- 0 3552 3549"/>
                              <a:gd name="T43" fmla="*/ 3552 h 59"/>
                              <a:gd name="T44" fmla="+- 0 3252 3215"/>
                              <a:gd name="T45" fmla="*/ T44 w 59"/>
                              <a:gd name="T46" fmla="+- 0 3549 3549"/>
                              <a:gd name="T47" fmla="*/ 3549 h 59"/>
                              <a:gd name="T48" fmla="+- 0 3244 3215"/>
                              <a:gd name="T49" fmla="*/ T48 w 59"/>
                              <a:gd name="T50" fmla="+- 0 3549 3549"/>
                              <a:gd name="T51" fmla="*/ 3549 h 59"/>
                              <a:gd name="T52" fmla="+- 0 3236 3215"/>
                              <a:gd name="T53" fmla="*/ T52 w 59"/>
                              <a:gd name="T54" fmla="+- 0 3549 3549"/>
                              <a:gd name="T55" fmla="*/ 3549 h 59"/>
                              <a:gd name="T56" fmla="+- 0 3229 3215"/>
                              <a:gd name="T57" fmla="*/ T56 w 59"/>
                              <a:gd name="T58" fmla="+- 0 3552 3549"/>
                              <a:gd name="T59" fmla="*/ 3552 h 59"/>
                              <a:gd name="T60" fmla="+- 0 3223 3215"/>
                              <a:gd name="T61" fmla="*/ T60 w 59"/>
                              <a:gd name="T62" fmla="+- 0 3558 3549"/>
                              <a:gd name="T63" fmla="*/ 3558 h 59"/>
                              <a:gd name="T64" fmla="+- 0 3218 3215"/>
                              <a:gd name="T65" fmla="*/ T64 w 59"/>
                              <a:gd name="T66" fmla="+- 0 3563 3549"/>
                              <a:gd name="T67" fmla="*/ 3563 h 59"/>
                              <a:gd name="T68" fmla="+- 0 3215 3215"/>
                              <a:gd name="T69" fmla="*/ T68 w 59"/>
                              <a:gd name="T70" fmla="+- 0 3571 3549"/>
                              <a:gd name="T71" fmla="*/ 3571 h 59"/>
                              <a:gd name="T72" fmla="+- 0 3215 3215"/>
                              <a:gd name="T73" fmla="*/ T72 w 59"/>
                              <a:gd name="T74" fmla="+- 0 3579 3549"/>
                              <a:gd name="T75" fmla="*/ 3579 h 59"/>
                              <a:gd name="T76" fmla="+- 0 3215 3215"/>
                              <a:gd name="T77" fmla="*/ T76 w 59"/>
                              <a:gd name="T78" fmla="+- 0 3586 3549"/>
                              <a:gd name="T79" fmla="*/ 3586 h 59"/>
                              <a:gd name="T80" fmla="+- 0 3218 3215"/>
                              <a:gd name="T81" fmla="*/ T80 w 59"/>
                              <a:gd name="T82" fmla="+- 0 3594 3549"/>
                              <a:gd name="T83" fmla="*/ 3594 h 59"/>
                              <a:gd name="T84" fmla="+- 0 3223 3215"/>
                              <a:gd name="T85" fmla="*/ T84 w 59"/>
                              <a:gd name="T86" fmla="+- 0 3599 3549"/>
                              <a:gd name="T87" fmla="*/ 3599 h 59"/>
                              <a:gd name="T88" fmla="+- 0 3229 3215"/>
                              <a:gd name="T89" fmla="*/ T88 w 59"/>
                              <a:gd name="T90" fmla="+- 0 3605 3549"/>
                              <a:gd name="T91" fmla="*/ 3605 h 59"/>
                              <a:gd name="T92" fmla="+- 0 3236 3215"/>
                              <a:gd name="T93" fmla="*/ T92 w 59"/>
                              <a:gd name="T94" fmla="+- 0 3608 3549"/>
                              <a:gd name="T95" fmla="*/ 3608 h 59"/>
                              <a:gd name="T96" fmla="+- 0 3244 3215"/>
                              <a:gd name="T97" fmla="*/ T96 w 59"/>
                              <a:gd name="T98" fmla="+- 0 3608 3549"/>
                              <a:gd name="T99" fmla="*/ 3608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0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30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0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8" y="50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236"/>
                        <wps:cNvSpPr>
                          <a:spLocks/>
                        </wps:cNvSpPr>
                        <wps:spPr bwMode="auto">
                          <a:xfrm>
                            <a:off x="3877" y="3495"/>
                            <a:ext cx="59" cy="59"/>
                          </a:xfrm>
                          <a:custGeom>
                            <a:avLst/>
                            <a:gdLst>
                              <a:gd name="T0" fmla="+- 0 3914 3877"/>
                              <a:gd name="T1" fmla="*/ T0 w 59"/>
                              <a:gd name="T2" fmla="+- 0 3496 3496"/>
                              <a:gd name="T3" fmla="*/ 3496 h 59"/>
                              <a:gd name="T4" fmla="+- 0 3899 3877"/>
                              <a:gd name="T5" fmla="*/ T4 w 59"/>
                              <a:gd name="T6" fmla="+- 0 3496 3496"/>
                              <a:gd name="T7" fmla="*/ 3496 h 59"/>
                              <a:gd name="T8" fmla="+- 0 3891 3877"/>
                              <a:gd name="T9" fmla="*/ T8 w 59"/>
                              <a:gd name="T10" fmla="+- 0 3499 3496"/>
                              <a:gd name="T11" fmla="*/ 3499 h 59"/>
                              <a:gd name="T12" fmla="+- 0 3880 3877"/>
                              <a:gd name="T13" fmla="*/ T12 w 59"/>
                              <a:gd name="T14" fmla="+- 0 3510 3496"/>
                              <a:gd name="T15" fmla="*/ 3510 h 59"/>
                              <a:gd name="T16" fmla="+- 0 3877 3877"/>
                              <a:gd name="T17" fmla="*/ T16 w 59"/>
                              <a:gd name="T18" fmla="+- 0 3517 3496"/>
                              <a:gd name="T19" fmla="*/ 3517 h 59"/>
                              <a:gd name="T20" fmla="+- 0 3877 3877"/>
                              <a:gd name="T21" fmla="*/ T20 w 59"/>
                              <a:gd name="T22" fmla="+- 0 3533 3496"/>
                              <a:gd name="T23" fmla="*/ 3533 h 59"/>
                              <a:gd name="T24" fmla="+- 0 3880 3877"/>
                              <a:gd name="T25" fmla="*/ T24 w 59"/>
                              <a:gd name="T26" fmla="+- 0 3540 3496"/>
                              <a:gd name="T27" fmla="*/ 3540 h 59"/>
                              <a:gd name="T28" fmla="+- 0 3891 3877"/>
                              <a:gd name="T29" fmla="*/ T28 w 59"/>
                              <a:gd name="T30" fmla="+- 0 3551 3496"/>
                              <a:gd name="T31" fmla="*/ 3551 h 59"/>
                              <a:gd name="T32" fmla="+- 0 3899 3877"/>
                              <a:gd name="T33" fmla="*/ T32 w 59"/>
                              <a:gd name="T34" fmla="+- 0 3554 3496"/>
                              <a:gd name="T35" fmla="*/ 3554 h 59"/>
                              <a:gd name="T36" fmla="+- 0 3914 3877"/>
                              <a:gd name="T37" fmla="*/ T36 w 59"/>
                              <a:gd name="T38" fmla="+- 0 3554 3496"/>
                              <a:gd name="T39" fmla="*/ 3554 h 59"/>
                              <a:gd name="T40" fmla="+- 0 3922 3877"/>
                              <a:gd name="T41" fmla="*/ T40 w 59"/>
                              <a:gd name="T42" fmla="+- 0 3551 3496"/>
                              <a:gd name="T43" fmla="*/ 3551 h 59"/>
                              <a:gd name="T44" fmla="+- 0 3933 3877"/>
                              <a:gd name="T45" fmla="*/ T44 w 59"/>
                              <a:gd name="T46" fmla="+- 0 3540 3496"/>
                              <a:gd name="T47" fmla="*/ 3540 h 59"/>
                              <a:gd name="T48" fmla="+- 0 3936 3877"/>
                              <a:gd name="T49" fmla="*/ T48 w 59"/>
                              <a:gd name="T50" fmla="+- 0 3533 3496"/>
                              <a:gd name="T51" fmla="*/ 3533 h 59"/>
                              <a:gd name="T52" fmla="+- 0 3936 3877"/>
                              <a:gd name="T53" fmla="*/ T52 w 59"/>
                              <a:gd name="T54" fmla="+- 0 3517 3496"/>
                              <a:gd name="T55" fmla="*/ 3517 h 59"/>
                              <a:gd name="T56" fmla="+- 0 3933 3877"/>
                              <a:gd name="T57" fmla="*/ T56 w 59"/>
                              <a:gd name="T58" fmla="+- 0 3510 3496"/>
                              <a:gd name="T59" fmla="*/ 3510 h 59"/>
                              <a:gd name="T60" fmla="+- 0 3922 3877"/>
                              <a:gd name="T61" fmla="*/ T60 w 59"/>
                              <a:gd name="T62" fmla="+- 0 3499 3496"/>
                              <a:gd name="T63" fmla="*/ 3499 h 59"/>
                              <a:gd name="T64" fmla="+- 0 3914 3877"/>
                              <a:gd name="T65" fmla="*/ T64 w 59"/>
                              <a:gd name="T66" fmla="+- 0 3496 3496"/>
                              <a:gd name="T67" fmla="*/ 349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14" y="55"/>
                                </a:lnTo>
                                <a:lnTo>
                                  <a:pt x="22" y="58"/>
                                </a:ln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235"/>
                        <wps:cNvSpPr>
                          <a:spLocks/>
                        </wps:cNvSpPr>
                        <wps:spPr bwMode="auto">
                          <a:xfrm>
                            <a:off x="3877" y="3495"/>
                            <a:ext cx="59" cy="59"/>
                          </a:xfrm>
                          <a:custGeom>
                            <a:avLst/>
                            <a:gdLst>
                              <a:gd name="T0" fmla="+- 0 3907 3877"/>
                              <a:gd name="T1" fmla="*/ T0 w 59"/>
                              <a:gd name="T2" fmla="+- 0 3554 3496"/>
                              <a:gd name="T3" fmla="*/ 3554 h 59"/>
                              <a:gd name="T4" fmla="+- 0 3914 3877"/>
                              <a:gd name="T5" fmla="*/ T4 w 59"/>
                              <a:gd name="T6" fmla="+- 0 3554 3496"/>
                              <a:gd name="T7" fmla="*/ 3554 h 59"/>
                              <a:gd name="T8" fmla="+- 0 3922 3877"/>
                              <a:gd name="T9" fmla="*/ T8 w 59"/>
                              <a:gd name="T10" fmla="+- 0 3551 3496"/>
                              <a:gd name="T11" fmla="*/ 3551 h 59"/>
                              <a:gd name="T12" fmla="+- 0 3927 3877"/>
                              <a:gd name="T13" fmla="*/ T12 w 59"/>
                              <a:gd name="T14" fmla="+- 0 3546 3496"/>
                              <a:gd name="T15" fmla="*/ 3546 h 59"/>
                              <a:gd name="T16" fmla="+- 0 3933 3877"/>
                              <a:gd name="T17" fmla="*/ T16 w 59"/>
                              <a:gd name="T18" fmla="+- 0 3540 3496"/>
                              <a:gd name="T19" fmla="*/ 3540 h 59"/>
                              <a:gd name="T20" fmla="+- 0 3936 3877"/>
                              <a:gd name="T21" fmla="*/ T20 w 59"/>
                              <a:gd name="T22" fmla="+- 0 3533 3496"/>
                              <a:gd name="T23" fmla="*/ 3533 h 59"/>
                              <a:gd name="T24" fmla="+- 0 3936 3877"/>
                              <a:gd name="T25" fmla="*/ T24 w 59"/>
                              <a:gd name="T26" fmla="+- 0 3525 3496"/>
                              <a:gd name="T27" fmla="*/ 3525 h 59"/>
                              <a:gd name="T28" fmla="+- 0 3936 3877"/>
                              <a:gd name="T29" fmla="*/ T28 w 59"/>
                              <a:gd name="T30" fmla="+- 0 3517 3496"/>
                              <a:gd name="T31" fmla="*/ 3517 h 59"/>
                              <a:gd name="T32" fmla="+- 0 3933 3877"/>
                              <a:gd name="T33" fmla="*/ T32 w 59"/>
                              <a:gd name="T34" fmla="+- 0 3510 3496"/>
                              <a:gd name="T35" fmla="*/ 3510 h 59"/>
                              <a:gd name="T36" fmla="+- 0 3927 3877"/>
                              <a:gd name="T37" fmla="*/ T36 w 59"/>
                              <a:gd name="T38" fmla="+- 0 3504 3496"/>
                              <a:gd name="T39" fmla="*/ 3504 h 59"/>
                              <a:gd name="T40" fmla="+- 0 3922 3877"/>
                              <a:gd name="T41" fmla="*/ T40 w 59"/>
                              <a:gd name="T42" fmla="+- 0 3499 3496"/>
                              <a:gd name="T43" fmla="*/ 3499 h 59"/>
                              <a:gd name="T44" fmla="+- 0 3914 3877"/>
                              <a:gd name="T45" fmla="*/ T44 w 59"/>
                              <a:gd name="T46" fmla="+- 0 3496 3496"/>
                              <a:gd name="T47" fmla="*/ 3496 h 59"/>
                              <a:gd name="T48" fmla="+- 0 3907 3877"/>
                              <a:gd name="T49" fmla="*/ T48 w 59"/>
                              <a:gd name="T50" fmla="+- 0 3496 3496"/>
                              <a:gd name="T51" fmla="*/ 3496 h 59"/>
                              <a:gd name="T52" fmla="+- 0 3899 3877"/>
                              <a:gd name="T53" fmla="*/ T52 w 59"/>
                              <a:gd name="T54" fmla="+- 0 3496 3496"/>
                              <a:gd name="T55" fmla="*/ 3496 h 59"/>
                              <a:gd name="T56" fmla="+- 0 3891 3877"/>
                              <a:gd name="T57" fmla="*/ T56 w 59"/>
                              <a:gd name="T58" fmla="+- 0 3499 3496"/>
                              <a:gd name="T59" fmla="*/ 3499 h 59"/>
                              <a:gd name="T60" fmla="+- 0 3886 3877"/>
                              <a:gd name="T61" fmla="*/ T60 w 59"/>
                              <a:gd name="T62" fmla="+- 0 3504 3496"/>
                              <a:gd name="T63" fmla="*/ 3504 h 59"/>
                              <a:gd name="T64" fmla="+- 0 3880 3877"/>
                              <a:gd name="T65" fmla="*/ T64 w 59"/>
                              <a:gd name="T66" fmla="+- 0 3510 3496"/>
                              <a:gd name="T67" fmla="*/ 3510 h 59"/>
                              <a:gd name="T68" fmla="+- 0 3877 3877"/>
                              <a:gd name="T69" fmla="*/ T68 w 59"/>
                              <a:gd name="T70" fmla="+- 0 3517 3496"/>
                              <a:gd name="T71" fmla="*/ 3517 h 59"/>
                              <a:gd name="T72" fmla="+- 0 3877 3877"/>
                              <a:gd name="T73" fmla="*/ T72 w 59"/>
                              <a:gd name="T74" fmla="+- 0 3525 3496"/>
                              <a:gd name="T75" fmla="*/ 3525 h 59"/>
                              <a:gd name="T76" fmla="+- 0 3877 3877"/>
                              <a:gd name="T77" fmla="*/ T76 w 59"/>
                              <a:gd name="T78" fmla="+- 0 3533 3496"/>
                              <a:gd name="T79" fmla="*/ 3533 h 59"/>
                              <a:gd name="T80" fmla="+- 0 3880 3877"/>
                              <a:gd name="T81" fmla="*/ T80 w 59"/>
                              <a:gd name="T82" fmla="+- 0 3540 3496"/>
                              <a:gd name="T83" fmla="*/ 3540 h 59"/>
                              <a:gd name="T84" fmla="+- 0 3886 3877"/>
                              <a:gd name="T85" fmla="*/ T84 w 59"/>
                              <a:gd name="T86" fmla="+- 0 3546 3496"/>
                              <a:gd name="T87" fmla="*/ 3546 h 59"/>
                              <a:gd name="T88" fmla="+- 0 3891 3877"/>
                              <a:gd name="T89" fmla="*/ T88 w 59"/>
                              <a:gd name="T90" fmla="+- 0 3551 3496"/>
                              <a:gd name="T91" fmla="*/ 3551 h 59"/>
                              <a:gd name="T92" fmla="+- 0 3899 3877"/>
                              <a:gd name="T93" fmla="*/ T92 w 59"/>
                              <a:gd name="T94" fmla="+- 0 3554 3496"/>
                              <a:gd name="T95" fmla="*/ 3554 h 59"/>
                              <a:gd name="T96" fmla="+- 0 3907 3877"/>
                              <a:gd name="T97" fmla="*/ T96 w 59"/>
                              <a:gd name="T98" fmla="+- 0 3554 3496"/>
                              <a:gd name="T99" fmla="*/ 3554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8"/>
                                </a:move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0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9" y="50"/>
                                </a:lnTo>
                                <a:lnTo>
                                  <a:pt x="14" y="55"/>
                                </a:lnTo>
                                <a:lnTo>
                                  <a:pt x="22" y="58"/>
                                </a:lnTo>
                                <a:lnTo>
                                  <a:pt x="30" y="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234"/>
                        <wps:cNvSpPr>
                          <a:spLocks/>
                        </wps:cNvSpPr>
                        <wps:spPr bwMode="auto">
                          <a:xfrm>
                            <a:off x="4539" y="3354"/>
                            <a:ext cx="59" cy="59"/>
                          </a:xfrm>
                          <a:custGeom>
                            <a:avLst/>
                            <a:gdLst>
                              <a:gd name="T0" fmla="+- 0 4577 4540"/>
                              <a:gd name="T1" fmla="*/ T0 w 59"/>
                              <a:gd name="T2" fmla="+- 0 3354 3354"/>
                              <a:gd name="T3" fmla="*/ 3354 h 59"/>
                              <a:gd name="T4" fmla="+- 0 4561 4540"/>
                              <a:gd name="T5" fmla="*/ T4 w 59"/>
                              <a:gd name="T6" fmla="+- 0 3354 3354"/>
                              <a:gd name="T7" fmla="*/ 3354 h 59"/>
                              <a:gd name="T8" fmla="+- 0 4554 4540"/>
                              <a:gd name="T9" fmla="*/ T8 w 59"/>
                              <a:gd name="T10" fmla="+- 0 3358 3354"/>
                              <a:gd name="T11" fmla="*/ 3358 h 59"/>
                              <a:gd name="T12" fmla="+- 0 4543 4540"/>
                              <a:gd name="T13" fmla="*/ T12 w 59"/>
                              <a:gd name="T14" fmla="+- 0 3369 3354"/>
                              <a:gd name="T15" fmla="*/ 3369 h 59"/>
                              <a:gd name="T16" fmla="+- 0 4540 4540"/>
                              <a:gd name="T17" fmla="*/ T16 w 59"/>
                              <a:gd name="T18" fmla="+- 0 3376 3354"/>
                              <a:gd name="T19" fmla="*/ 3376 h 59"/>
                              <a:gd name="T20" fmla="+- 0 4540 4540"/>
                              <a:gd name="T21" fmla="*/ T20 w 59"/>
                              <a:gd name="T22" fmla="+- 0 3392 3354"/>
                              <a:gd name="T23" fmla="*/ 3392 h 59"/>
                              <a:gd name="T24" fmla="+- 0 4543 4540"/>
                              <a:gd name="T25" fmla="*/ T24 w 59"/>
                              <a:gd name="T26" fmla="+- 0 3399 3354"/>
                              <a:gd name="T27" fmla="*/ 3399 h 59"/>
                              <a:gd name="T28" fmla="+- 0 4554 4540"/>
                              <a:gd name="T29" fmla="*/ T28 w 59"/>
                              <a:gd name="T30" fmla="+- 0 3410 3354"/>
                              <a:gd name="T31" fmla="*/ 3410 h 59"/>
                              <a:gd name="T32" fmla="+- 0 4561 4540"/>
                              <a:gd name="T33" fmla="*/ T32 w 59"/>
                              <a:gd name="T34" fmla="+- 0 3413 3354"/>
                              <a:gd name="T35" fmla="*/ 3413 h 59"/>
                              <a:gd name="T36" fmla="+- 0 4577 4540"/>
                              <a:gd name="T37" fmla="*/ T36 w 59"/>
                              <a:gd name="T38" fmla="+- 0 3413 3354"/>
                              <a:gd name="T39" fmla="*/ 3413 h 59"/>
                              <a:gd name="T40" fmla="+- 0 4585 4540"/>
                              <a:gd name="T41" fmla="*/ T40 w 59"/>
                              <a:gd name="T42" fmla="+- 0 3410 3354"/>
                              <a:gd name="T43" fmla="*/ 3410 h 59"/>
                              <a:gd name="T44" fmla="+- 0 4596 4540"/>
                              <a:gd name="T45" fmla="*/ T44 w 59"/>
                              <a:gd name="T46" fmla="+- 0 3399 3354"/>
                              <a:gd name="T47" fmla="*/ 3399 h 59"/>
                              <a:gd name="T48" fmla="+- 0 4599 4540"/>
                              <a:gd name="T49" fmla="*/ T48 w 59"/>
                              <a:gd name="T50" fmla="+- 0 3392 3354"/>
                              <a:gd name="T51" fmla="*/ 3392 h 59"/>
                              <a:gd name="T52" fmla="+- 0 4599 4540"/>
                              <a:gd name="T53" fmla="*/ T52 w 59"/>
                              <a:gd name="T54" fmla="+- 0 3376 3354"/>
                              <a:gd name="T55" fmla="*/ 3376 h 59"/>
                              <a:gd name="T56" fmla="+- 0 4596 4540"/>
                              <a:gd name="T57" fmla="*/ T56 w 59"/>
                              <a:gd name="T58" fmla="+- 0 3369 3354"/>
                              <a:gd name="T59" fmla="*/ 3369 h 59"/>
                              <a:gd name="T60" fmla="+- 0 4585 4540"/>
                              <a:gd name="T61" fmla="*/ T60 w 59"/>
                              <a:gd name="T62" fmla="+- 0 3358 3354"/>
                              <a:gd name="T63" fmla="*/ 3358 h 59"/>
                              <a:gd name="T64" fmla="+- 0 4577 4540"/>
                              <a:gd name="T65" fmla="*/ T64 w 59"/>
                              <a:gd name="T66" fmla="+- 0 3354 3354"/>
                              <a:gd name="T67" fmla="*/ 3354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4"/>
                                </a:lnTo>
                                <a:lnTo>
                                  <a:pt x="3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38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8"/>
                                </a:lnTo>
                                <a:lnTo>
                                  <a:pt x="59" y="22"/>
                                </a:lnTo>
                                <a:lnTo>
                                  <a:pt x="56" y="15"/>
                                </a:lnTo>
                                <a:lnTo>
                                  <a:pt x="45" y="4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233"/>
                        <wps:cNvSpPr>
                          <a:spLocks/>
                        </wps:cNvSpPr>
                        <wps:spPr bwMode="auto">
                          <a:xfrm>
                            <a:off x="4539" y="3354"/>
                            <a:ext cx="59" cy="59"/>
                          </a:xfrm>
                          <a:custGeom>
                            <a:avLst/>
                            <a:gdLst>
                              <a:gd name="T0" fmla="+- 0 4569 4540"/>
                              <a:gd name="T1" fmla="*/ T0 w 59"/>
                              <a:gd name="T2" fmla="+- 0 3413 3354"/>
                              <a:gd name="T3" fmla="*/ 3413 h 59"/>
                              <a:gd name="T4" fmla="+- 0 4577 4540"/>
                              <a:gd name="T5" fmla="*/ T4 w 59"/>
                              <a:gd name="T6" fmla="+- 0 3413 3354"/>
                              <a:gd name="T7" fmla="*/ 3413 h 59"/>
                              <a:gd name="T8" fmla="+- 0 4585 4540"/>
                              <a:gd name="T9" fmla="*/ T8 w 59"/>
                              <a:gd name="T10" fmla="+- 0 3410 3354"/>
                              <a:gd name="T11" fmla="*/ 3410 h 59"/>
                              <a:gd name="T12" fmla="+- 0 4590 4540"/>
                              <a:gd name="T13" fmla="*/ T12 w 59"/>
                              <a:gd name="T14" fmla="+- 0 3405 3354"/>
                              <a:gd name="T15" fmla="*/ 3405 h 59"/>
                              <a:gd name="T16" fmla="+- 0 4596 4540"/>
                              <a:gd name="T17" fmla="*/ T16 w 59"/>
                              <a:gd name="T18" fmla="+- 0 3399 3354"/>
                              <a:gd name="T19" fmla="*/ 3399 h 59"/>
                              <a:gd name="T20" fmla="+- 0 4599 4540"/>
                              <a:gd name="T21" fmla="*/ T20 w 59"/>
                              <a:gd name="T22" fmla="+- 0 3392 3354"/>
                              <a:gd name="T23" fmla="*/ 3392 h 59"/>
                              <a:gd name="T24" fmla="+- 0 4599 4540"/>
                              <a:gd name="T25" fmla="*/ T24 w 59"/>
                              <a:gd name="T26" fmla="+- 0 3384 3354"/>
                              <a:gd name="T27" fmla="*/ 3384 h 59"/>
                              <a:gd name="T28" fmla="+- 0 4599 4540"/>
                              <a:gd name="T29" fmla="*/ T28 w 59"/>
                              <a:gd name="T30" fmla="+- 0 3376 3354"/>
                              <a:gd name="T31" fmla="*/ 3376 h 59"/>
                              <a:gd name="T32" fmla="+- 0 4596 4540"/>
                              <a:gd name="T33" fmla="*/ T32 w 59"/>
                              <a:gd name="T34" fmla="+- 0 3369 3354"/>
                              <a:gd name="T35" fmla="*/ 3369 h 59"/>
                              <a:gd name="T36" fmla="+- 0 4590 4540"/>
                              <a:gd name="T37" fmla="*/ T36 w 59"/>
                              <a:gd name="T38" fmla="+- 0 3363 3354"/>
                              <a:gd name="T39" fmla="*/ 3363 h 59"/>
                              <a:gd name="T40" fmla="+- 0 4585 4540"/>
                              <a:gd name="T41" fmla="*/ T40 w 59"/>
                              <a:gd name="T42" fmla="+- 0 3358 3354"/>
                              <a:gd name="T43" fmla="*/ 3358 h 59"/>
                              <a:gd name="T44" fmla="+- 0 4577 4540"/>
                              <a:gd name="T45" fmla="*/ T44 w 59"/>
                              <a:gd name="T46" fmla="+- 0 3354 3354"/>
                              <a:gd name="T47" fmla="*/ 3354 h 59"/>
                              <a:gd name="T48" fmla="+- 0 4569 4540"/>
                              <a:gd name="T49" fmla="*/ T48 w 59"/>
                              <a:gd name="T50" fmla="+- 0 3354 3354"/>
                              <a:gd name="T51" fmla="*/ 3354 h 59"/>
                              <a:gd name="T52" fmla="+- 0 4561 4540"/>
                              <a:gd name="T53" fmla="*/ T52 w 59"/>
                              <a:gd name="T54" fmla="+- 0 3354 3354"/>
                              <a:gd name="T55" fmla="*/ 3354 h 59"/>
                              <a:gd name="T56" fmla="+- 0 4554 4540"/>
                              <a:gd name="T57" fmla="*/ T56 w 59"/>
                              <a:gd name="T58" fmla="+- 0 3358 3354"/>
                              <a:gd name="T59" fmla="*/ 3358 h 59"/>
                              <a:gd name="T60" fmla="+- 0 4548 4540"/>
                              <a:gd name="T61" fmla="*/ T60 w 59"/>
                              <a:gd name="T62" fmla="+- 0 3363 3354"/>
                              <a:gd name="T63" fmla="*/ 3363 h 59"/>
                              <a:gd name="T64" fmla="+- 0 4543 4540"/>
                              <a:gd name="T65" fmla="*/ T64 w 59"/>
                              <a:gd name="T66" fmla="+- 0 3369 3354"/>
                              <a:gd name="T67" fmla="*/ 3369 h 59"/>
                              <a:gd name="T68" fmla="+- 0 4540 4540"/>
                              <a:gd name="T69" fmla="*/ T68 w 59"/>
                              <a:gd name="T70" fmla="+- 0 3376 3354"/>
                              <a:gd name="T71" fmla="*/ 3376 h 59"/>
                              <a:gd name="T72" fmla="+- 0 4540 4540"/>
                              <a:gd name="T73" fmla="*/ T72 w 59"/>
                              <a:gd name="T74" fmla="+- 0 3384 3354"/>
                              <a:gd name="T75" fmla="*/ 3384 h 59"/>
                              <a:gd name="T76" fmla="+- 0 4540 4540"/>
                              <a:gd name="T77" fmla="*/ T76 w 59"/>
                              <a:gd name="T78" fmla="+- 0 3392 3354"/>
                              <a:gd name="T79" fmla="*/ 3392 h 59"/>
                              <a:gd name="T80" fmla="+- 0 4543 4540"/>
                              <a:gd name="T81" fmla="*/ T80 w 59"/>
                              <a:gd name="T82" fmla="+- 0 3399 3354"/>
                              <a:gd name="T83" fmla="*/ 3399 h 59"/>
                              <a:gd name="T84" fmla="+- 0 4548 4540"/>
                              <a:gd name="T85" fmla="*/ T84 w 59"/>
                              <a:gd name="T86" fmla="+- 0 3405 3354"/>
                              <a:gd name="T87" fmla="*/ 3405 h 59"/>
                              <a:gd name="T88" fmla="+- 0 4554 4540"/>
                              <a:gd name="T89" fmla="*/ T88 w 59"/>
                              <a:gd name="T90" fmla="+- 0 3410 3354"/>
                              <a:gd name="T91" fmla="*/ 3410 h 59"/>
                              <a:gd name="T92" fmla="+- 0 4561 4540"/>
                              <a:gd name="T93" fmla="*/ T92 w 59"/>
                              <a:gd name="T94" fmla="+- 0 3413 3354"/>
                              <a:gd name="T95" fmla="*/ 3413 h 59"/>
                              <a:gd name="T96" fmla="+- 0 4569 4540"/>
                              <a:gd name="T97" fmla="*/ T96 w 59"/>
                              <a:gd name="T98" fmla="+- 0 3413 3354"/>
                              <a:gd name="T99" fmla="*/ 3413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0" y="51"/>
                                </a:lnTo>
                                <a:lnTo>
                                  <a:pt x="56" y="45"/>
                                </a:lnTo>
                                <a:lnTo>
                                  <a:pt x="59" y="38"/>
                                </a:lnTo>
                                <a:lnTo>
                                  <a:pt x="59" y="30"/>
                                </a:lnTo>
                                <a:lnTo>
                                  <a:pt x="59" y="22"/>
                                </a:lnTo>
                                <a:lnTo>
                                  <a:pt x="56" y="15"/>
                                </a:lnTo>
                                <a:lnTo>
                                  <a:pt x="50" y="9"/>
                                </a:lnTo>
                                <a:lnTo>
                                  <a:pt x="45" y="4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4"/>
                                </a:lnTo>
                                <a:lnTo>
                                  <a:pt x="8" y="9"/>
                                </a:lnTo>
                                <a:lnTo>
                                  <a:pt x="3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30"/>
                                </a:lnTo>
                                <a:lnTo>
                                  <a:pt x="0" y="38"/>
                                </a:lnTo>
                                <a:lnTo>
                                  <a:pt x="3" y="45"/>
                                </a:lnTo>
                                <a:lnTo>
                                  <a:pt x="8" y="51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232"/>
                        <wps:cNvSpPr>
                          <a:spLocks/>
                        </wps:cNvSpPr>
                        <wps:spPr bwMode="auto">
                          <a:xfrm>
                            <a:off x="5202" y="3224"/>
                            <a:ext cx="59" cy="59"/>
                          </a:xfrm>
                          <a:custGeom>
                            <a:avLst/>
                            <a:gdLst>
                              <a:gd name="T0" fmla="+- 0 5240 5203"/>
                              <a:gd name="T1" fmla="*/ T0 w 59"/>
                              <a:gd name="T2" fmla="+- 0 3224 3224"/>
                              <a:gd name="T3" fmla="*/ 3224 h 59"/>
                              <a:gd name="T4" fmla="+- 0 5224 5203"/>
                              <a:gd name="T5" fmla="*/ T4 w 59"/>
                              <a:gd name="T6" fmla="+- 0 3224 3224"/>
                              <a:gd name="T7" fmla="*/ 3224 h 59"/>
                              <a:gd name="T8" fmla="+- 0 5217 5203"/>
                              <a:gd name="T9" fmla="*/ T8 w 59"/>
                              <a:gd name="T10" fmla="+- 0 3228 3224"/>
                              <a:gd name="T11" fmla="*/ 3228 h 59"/>
                              <a:gd name="T12" fmla="+- 0 5206 5203"/>
                              <a:gd name="T13" fmla="*/ T12 w 59"/>
                              <a:gd name="T14" fmla="+- 0 3239 3224"/>
                              <a:gd name="T15" fmla="*/ 3239 h 59"/>
                              <a:gd name="T16" fmla="+- 0 5203 5203"/>
                              <a:gd name="T17" fmla="*/ T16 w 59"/>
                              <a:gd name="T18" fmla="+- 0 3246 3224"/>
                              <a:gd name="T19" fmla="*/ 3246 h 59"/>
                              <a:gd name="T20" fmla="+- 0 5203 5203"/>
                              <a:gd name="T21" fmla="*/ T20 w 59"/>
                              <a:gd name="T22" fmla="+- 0 3262 3224"/>
                              <a:gd name="T23" fmla="*/ 3262 h 59"/>
                              <a:gd name="T24" fmla="+- 0 5206 5203"/>
                              <a:gd name="T25" fmla="*/ T24 w 59"/>
                              <a:gd name="T26" fmla="+- 0 3269 3224"/>
                              <a:gd name="T27" fmla="*/ 3269 h 59"/>
                              <a:gd name="T28" fmla="+- 0 5217 5203"/>
                              <a:gd name="T29" fmla="*/ T28 w 59"/>
                              <a:gd name="T30" fmla="+- 0 3280 3224"/>
                              <a:gd name="T31" fmla="*/ 3280 h 59"/>
                              <a:gd name="T32" fmla="+- 0 5224 5203"/>
                              <a:gd name="T33" fmla="*/ T32 w 59"/>
                              <a:gd name="T34" fmla="+- 0 3283 3224"/>
                              <a:gd name="T35" fmla="*/ 3283 h 59"/>
                              <a:gd name="T36" fmla="+- 0 5240 5203"/>
                              <a:gd name="T37" fmla="*/ T36 w 59"/>
                              <a:gd name="T38" fmla="+- 0 3283 3224"/>
                              <a:gd name="T39" fmla="*/ 3283 h 59"/>
                              <a:gd name="T40" fmla="+- 0 5247 5203"/>
                              <a:gd name="T41" fmla="*/ T40 w 59"/>
                              <a:gd name="T42" fmla="+- 0 3280 3224"/>
                              <a:gd name="T43" fmla="*/ 3280 h 59"/>
                              <a:gd name="T44" fmla="+- 0 5258 5203"/>
                              <a:gd name="T45" fmla="*/ T44 w 59"/>
                              <a:gd name="T46" fmla="+- 0 3269 3224"/>
                              <a:gd name="T47" fmla="*/ 3269 h 59"/>
                              <a:gd name="T48" fmla="+- 0 5261 5203"/>
                              <a:gd name="T49" fmla="*/ T48 w 59"/>
                              <a:gd name="T50" fmla="+- 0 3262 3224"/>
                              <a:gd name="T51" fmla="*/ 3262 h 59"/>
                              <a:gd name="T52" fmla="+- 0 5261 5203"/>
                              <a:gd name="T53" fmla="*/ T52 w 59"/>
                              <a:gd name="T54" fmla="+- 0 3246 3224"/>
                              <a:gd name="T55" fmla="*/ 3246 h 59"/>
                              <a:gd name="T56" fmla="+- 0 5258 5203"/>
                              <a:gd name="T57" fmla="*/ T56 w 59"/>
                              <a:gd name="T58" fmla="+- 0 3239 3224"/>
                              <a:gd name="T59" fmla="*/ 3239 h 59"/>
                              <a:gd name="T60" fmla="+- 0 5247 5203"/>
                              <a:gd name="T61" fmla="*/ T60 w 59"/>
                              <a:gd name="T62" fmla="+- 0 3228 3224"/>
                              <a:gd name="T63" fmla="*/ 3228 h 59"/>
                              <a:gd name="T64" fmla="+- 0 5240 5203"/>
                              <a:gd name="T65" fmla="*/ T64 w 59"/>
                              <a:gd name="T66" fmla="+- 0 3224 3224"/>
                              <a:gd name="T67" fmla="*/ 3224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4"/>
                                </a:lnTo>
                                <a:lnTo>
                                  <a:pt x="3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38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5" y="45"/>
                                </a:lnTo>
                                <a:lnTo>
                                  <a:pt x="58" y="38"/>
                                </a:lnTo>
                                <a:lnTo>
                                  <a:pt x="58" y="22"/>
                                </a:lnTo>
                                <a:lnTo>
                                  <a:pt x="55" y="15"/>
                                </a:lnTo>
                                <a:lnTo>
                                  <a:pt x="44" y="4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231"/>
                        <wps:cNvSpPr>
                          <a:spLocks/>
                        </wps:cNvSpPr>
                        <wps:spPr bwMode="auto">
                          <a:xfrm>
                            <a:off x="5202" y="3224"/>
                            <a:ext cx="59" cy="59"/>
                          </a:xfrm>
                          <a:custGeom>
                            <a:avLst/>
                            <a:gdLst>
                              <a:gd name="T0" fmla="+- 0 5232 5203"/>
                              <a:gd name="T1" fmla="*/ T0 w 59"/>
                              <a:gd name="T2" fmla="+- 0 3283 3224"/>
                              <a:gd name="T3" fmla="*/ 3283 h 59"/>
                              <a:gd name="T4" fmla="+- 0 5240 5203"/>
                              <a:gd name="T5" fmla="*/ T4 w 59"/>
                              <a:gd name="T6" fmla="+- 0 3283 3224"/>
                              <a:gd name="T7" fmla="*/ 3283 h 59"/>
                              <a:gd name="T8" fmla="+- 0 5247 5203"/>
                              <a:gd name="T9" fmla="*/ T8 w 59"/>
                              <a:gd name="T10" fmla="+- 0 3280 3224"/>
                              <a:gd name="T11" fmla="*/ 3280 h 59"/>
                              <a:gd name="T12" fmla="+- 0 5253 5203"/>
                              <a:gd name="T13" fmla="*/ T12 w 59"/>
                              <a:gd name="T14" fmla="+- 0 3275 3224"/>
                              <a:gd name="T15" fmla="*/ 3275 h 59"/>
                              <a:gd name="T16" fmla="+- 0 5258 5203"/>
                              <a:gd name="T17" fmla="*/ T16 w 59"/>
                              <a:gd name="T18" fmla="+- 0 3269 3224"/>
                              <a:gd name="T19" fmla="*/ 3269 h 59"/>
                              <a:gd name="T20" fmla="+- 0 5261 5203"/>
                              <a:gd name="T21" fmla="*/ T20 w 59"/>
                              <a:gd name="T22" fmla="+- 0 3262 3224"/>
                              <a:gd name="T23" fmla="*/ 3262 h 59"/>
                              <a:gd name="T24" fmla="+- 0 5261 5203"/>
                              <a:gd name="T25" fmla="*/ T24 w 59"/>
                              <a:gd name="T26" fmla="+- 0 3254 3224"/>
                              <a:gd name="T27" fmla="*/ 3254 h 59"/>
                              <a:gd name="T28" fmla="+- 0 5261 5203"/>
                              <a:gd name="T29" fmla="*/ T28 w 59"/>
                              <a:gd name="T30" fmla="+- 0 3246 3224"/>
                              <a:gd name="T31" fmla="*/ 3246 h 59"/>
                              <a:gd name="T32" fmla="+- 0 5258 5203"/>
                              <a:gd name="T33" fmla="*/ T32 w 59"/>
                              <a:gd name="T34" fmla="+- 0 3239 3224"/>
                              <a:gd name="T35" fmla="*/ 3239 h 59"/>
                              <a:gd name="T36" fmla="+- 0 5253 5203"/>
                              <a:gd name="T37" fmla="*/ T36 w 59"/>
                              <a:gd name="T38" fmla="+- 0 3233 3224"/>
                              <a:gd name="T39" fmla="*/ 3233 h 59"/>
                              <a:gd name="T40" fmla="+- 0 5247 5203"/>
                              <a:gd name="T41" fmla="*/ T40 w 59"/>
                              <a:gd name="T42" fmla="+- 0 3228 3224"/>
                              <a:gd name="T43" fmla="*/ 3228 h 59"/>
                              <a:gd name="T44" fmla="+- 0 5240 5203"/>
                              <a:gd name="T45" fmla="*/ T44 w 59"/>
                              <a:gd name="T46" fmla="+- 0 3224 3224"/>
                              <a:gd name="T47" fmla="*/ 3224 h 59"/>
                              <a:gd name="T48" fmla="+- 0 5232 5203"/>
                              <a:gd name="T49" fmla="*/ T48 w 59"/>
                              <a:gd name="T50" fmla="+- 0 3224 3224"/>
                              <a:gd name="T51" fmla="*/ 3224 h 59"/>
                              <a:gd name="T52" fmla="+- 0 5224 5203"/>
                              <a:gd name="T53" fmla="*/ T52 w 59"/>
                              <a:gd name="T54" fmla="+- 0 3224 3224"/>
                              <a:gd name="T55" fmla="*/ 3224 h 59"/>
                              <a:gd name="T56" fmla="+- 0 5217 5203"/>
                              <a:gd name="T57" fmla="*/ T56 w 59"/>
                              <a:gd name="T58" fmla="+- 0 3228 3224"/>
                              <a:gd name="T59" fmla="*/ 3228 h 59"/>
                              <a:gd name="T60" fmla="+- 0 5211 5203"/>
                              <a:gd name="T61" fmla="*/ T60 w 59"/>
                              <a:gd name="T62" fmla="+- 0 3233 3224"/>
                              <a:gd name="T63" fmla="*/ 3233 h 59"/>
                              <a:gd name="T64" fmla="+- 0 5206 5203"/>
                              <a:gd name="T65" fmla="*/ T64 w 59"/>
                              <a:gd name="T66" fmla="+- 0 3239 3224"/>
                              <a:gd name="T67" fmla="*/ 3239 h 59"/>
                              <a:gd name="T68" fmla="+- 0 5203 5203"/>
                              <a:gd name="T69" fmla="*/ T68 w 59"/>
                              <a:gd name="T70" fmla="+- 0 3246 3224"/>
                              <a:gd name="T71" fmla="*/ 3246 h 59"/>
                              <a:gd name="T72" fmla="+- 0 5203 5203"/>
                              <a:gd name="T73" fmla="*/ T72 w 59"/>
                              <a:gd name="T74" fmla="+- 0 3254 3224"/>
                              <a:gd name="T75" fmla="*/ 3254 h 59"/>
                              <a:gd name="T76" fmla="+- 0 5203 5203"/>
                              <a:gd name="T77" fmla="*/ T76 w 59"/>
                              <a:gd name="T78" fmla="+- 0 3262 3224"/>
                              <a:gd name="T79" fmla="*/ 3262 h 59"/>
                              <a:gd name="T80" fmla="+- 0 5206 5203"/>
                              <a:gd name="T81" fmla="*/ T80 w 59"/>
                              <a:gd name="T82" fmla="+- 0 3269 3224"/>
                              <a:gd name="T83" fmla="*/ 3269 h 59"/>
                              <a:gd name="T84" fmla="+- 0 5211 5203"/>
                              <a:gd name="T85" fmla="*/ T84 w 59"/>
                              <a:gd name="T86" fmla="+- 0 3275 3224"/>
                              <a:gd name="T87" fmla="*/ 3275 h 59"/>
                              <a:gd name="T88" fmla="+- 0 5217 5203"/>
                              <a:gd name="T89" fmla="*/ T88 w 59"/>
                              <a:gd name="T90" fmla="+- 0 3280 3224"/>
                              <a:gd name="T91" fmla="*/ 3280 h 59"/>
                              <a:gd name="T92" fmla="+- 0 5224 5203"/>
                              <a:gd name="T93" fmla="*/ T92 w 59"/>
                              <a:gd name="T94" fmla="+- 0 3283 3224"/>
                              <a:gd name="T95" fmla="*/ 3283 h 59"/>
                              <a:gd name="T96" fmla="+- 0 5232 5203"/>
                              <a:gd name="T97" fmla="*/ T96 w 59"/>
                              <a:gd name="T98" fmla="+- 0 3283 3224"/>
                              <a:gd name="T99" fmla="*/ 3283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1"/>
                                </a:lnTo>
                                <a:lnTo>
                                  <a:pt x="55" y="45"/>
                                </a:lnTo>
                                <a:lnTo>
                                  <a:pt x="58" y="38"/>
                                </a:lnTo>
                                <a:lnTo>
                                  <a:pt x="58" y="30"/>
                                </a:lnTo>
                                <a:lnTo>
                                  <a:pt x="58" y="22"/>
                                </a:lnTo>
                                <a:lnTo>
                                  <a:pt x="55" y="15"/>
                                </a:lnTo>
                                <a:lnTo>
                                  <a:pt x="50" y="9"/>
                                </a:lnTo>
                                <a:lnTo>
                                  <a:pt x="44" y="4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4"/>
                                </a:lnTo>
                                <a:lnTo>
                                  <a:pt x="8" y="9"/>
                                </a:lnTo>
                                <a:lnTo>
                                  <a:pt x="3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30"/>
                                </a:lnTo>
                                <a:lnTo>
                                  <a:pt x="0" y="38"/>
                                </a:lnTo>
                                <a:lnTo>
                                  <a:pt x="3" y="45"/>
                                </a:lnTo>
                                <a:lnTo>
                                  <a:pt x="8" y="51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30"/>
                        <wps:cNvSpPr>
                          <a:spLocks/>
                        </wps:cNvSpPr>
                        <wps:spPr bwMode="auto">
                          <a:xfrm>
                            <a:off x="5865" y="3071"/>
                            <a:ext cx="59" cy="59"/>
                          </a:xfrm>
                          <a:custGeom>
                            <a:avLst/>
                            <a:gdLst>
                              <a:gd name="T0" fmla="+- 0 5902 5865"/>
                              <a:gd name="T1" fmla="*/ T0 w 59"/>
                              <a:gd name="T2" fmla="+- 0 3071 3071"/>
                              <a:gd name="T3" fmla="*/ 3071 h 59"/>
                              <a:gd name="T4" fmla="+- 0 5887 5865"/>
                              <a:gd name="T5" fmla="*/ T4 w 59"/>
                              <a:gd name="T6" fmla="+- 0 3071 3071"/>
                              <a:gd name="T7" fmla="*/ 3071 h 59"/>
                              <a:gd name="T8" fmla="+- 0 5879 5865"/>
                              <a:gd name="T9" fmla="*/ T8 w 59"/>
                              <a:gd name="T10" fmla="+- 0 3074 3071"/>
                              <a:gd name="T11" fmla="*/ 3074 h 59"/>
                              <a:gd name="T12" fmla="+- 0 5868 5865"/>
                              <a:gd name="T13" fmla="*/ T12 w 59"/>
                              <a:gd name="T14" fmla="+- 0 3085 3071"/>
                              <a:gd name="T15" fmla="*/ 3085 h 59"/>
                              <a:gd name="T16" fmla="+- 0 5865 5865"/>
                              <a:gd name="T17" fmla="*/ T16 w 59"/>
                              <a:gd name="T18" fmla="+- 0 3093 3071"/>
                              <a:gd name="T19" fmla="*/ 3093 h 59"/>
                              <a:gd name="T20" fmla="+- 0 5865 5865"/>
                              <a:gd name="T21" fmla="*/ T20 w 59"/>
                              <a:gd name="T22" fmla="+- 0 3108 3071"/>
                              <a:gd name="T23" fmla="*/ 3108 h 59"/>
                              <a:gd name="T24" fmla="+- 0 5868 5865"/>
                              <a:gd name="T25" fmla="*/ T24 w 59"/>
                              <a:gd name="T26" fmla="+- 0 3116 3071"/>
                              <a:gd name="T27" fmla="*/ 3116 h 59"/>
                              <a:gd name="T28" fmla="+- 0 5879 5865"/>
                              <a:gd name="T29" fmla="*/ T28 w 59"/>
                              <a:gd name="T30" fmla="+- 0 3127 3071"/>
                              <a:gd name="T31" fmla="*/ 3127 h 59"/>
                              <a:gd name="T32" fmla="+- 0 5887 5865"/>
                              <a:gd name="T33" fmla="*/ T32 w 59"/>
                              <a:gd name="T34" fmla="+- 0 3130 3071"/>
                              <a:gd name="T35" fmla="*/ 3130 h 59"/>
                              <a:gd name="T36" fmla="+- 0 5902 5865"/>
                              <a:gd name="T37" fmla="*/ T36 w 59"/>
                              <a:gd name="T38" fmla="+- 0 3130 3071"/>
                              <a:gd name="T39" fmla="*/ 3130 h 59"/>
                              <a:gd name="T40" fmla="+- 0 5910 5865"/>
                              <a:gd name="T41" fmla="*/ T40 w 59"/>
                              <a:gd name="T42" fmla="+- 0 3127 3071"/>
                              <a:gd name="T43" fmla="*/ 3127 h 59"/>
                              <a:gd name="T44" fmla="+- 0 5921 5865"/>
                              <a:gd name="T45" fmla="*/ T44 w 59"/>
                              <a:gd name="T46" fmla="+- 0 3116 3071"/>
                              <a:gd name="T47" fmla="*/ 3116 h 59"/>
                              <a:gd name="T48" fmla="+- 0 5924 5865"/>
                              <a:gd name="T49" fmla="*/ T48 w 59"/>
                              <a:gd name="T50" fmla="+- 0 3108 3071"/>
                              <a:gd name="T51" fmla="*/ 3108 h 59"/>
                              <a:gd name="T52" fmla="+- 0 5924 5865"/>
                              <a:gd name="T53" fmla="*/ T52 w 59"/>
                              <a:gd name="T54" fmla="+- 0 3093 3071"/>
                              <a:gd name="T55" fmla="*/ 3093 h 59"/>
                              <a:gd name="T56" fmla="+- 0 5921 5865"/>
                              <a:gd name="T57" fmla="*/ T56 w 59"/>
                              <a:gd name="T58" fmla="+- 0 3085 3071"/>
                              <a:gd name="T59" fmla="*/ 3085 h 59"/>
                              <a:gd name="T60" fmla="+- 0 5910 5865"/>
                              <a:gd name="T61" fmla="*/ T60 w 59"/>
                              <a:gd name="T62" fmla="+- 0 3074 3071"/>
                              <a:gd name="T63" fmla="*/ 3074 h 59"/>
                              <a:gd name="T64" fmla="+- 0 5902 5865"/>
                              <a:gd name="T65" fmla="*/ T64 w 59"/>
                              <a:gd name="T66" fmla="+- 0 3071 3071"/>
                              <a:gd name="T67" fmla="*/ 3071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2" y="59"/>
                                </a:ln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229"/>
                        <wps:cNvSpPr>
                          <a:spLocks/>
                        </wps:cNvSpPr>
                        <wps:spPr bwMode="auto">
                          <a:xfrm>
                            <a:off x="5865" y="3071"/>
                            <a:ext cx="59" cy="59"/>
                          </a:xfrm>
                          <a:custGeom>
                            <a:avLst/>
                            <a:gdLst>
                              <a:gd name="T0" fmla="+- 0 5895 5865"/>
                              <a:gd name="T1" fmla="*/ T0 w 59"/>
                              <a:gd name="T2" fmla="+- 0 3130 3071"/>
                              <a:gd name="T3" fmla="*/ 3130 h 59"/>
                              <a:gd name="T4" fmla="+- 0 5902 5865"/>
                              <a:gd name="T5" fmla="*/ T4 w 59"/>
                              <a:gd name="T6" fmla="+- 0 3130 3071"/>
                              <a:gd name="T7" fmla="*/ 3130 h 59"/>
                              <a:gd name="T8" fmla="+- 0 5910 5865"/>
                              <a:gd name="T9" fmla="*/ T8 w 59"/>
                              <a:gd name="T10" fmla="+- 0 3127 3071"/>
                              <a:gd name="T11" fmla="*/ 3127 h 59"/>
                              <a:gd name="T12" fmla="+- 0 5915 5865"/>
                              <a:gd name="T13" fmla="*/ T12 w 59"/>
                              <a:gd name="T14" fmla="+- 0 3121 3071"/>
                              <a:gd name="T15" fmla="*/ 3121 h 59"/>
                              <a:gd name="T16" fmla="+- 0 5921 5865"/>
                              <a:gd name="T17" fmla="*/ T16 w 59"/>
                              <a:gd name="T18" fmla="+- 0 3116 3071"/>
                              <a:gd name="T19" fmla="*/ 3116 h 59"/>
                              <a:gd name="T20" fmla="+- 0 5924 5865"/>
                              <a:gd name="T21" fmla="*/ T20 w 59"/>
                              <a:gd name="T22" fmla="+- 0 3108 3071"/>
                              <a:gd name="T23" fmla="*/ 3108 h 59"/>
                              <a:gd name="T24" fmla="+- 0 5924 5865"/>
                              <a:gd name="T25" fmla="*/ T24 w 59"/>
                              <a:gd name="T26" fmla="+- 0 3100 3071"/>
                              <a:gd name="T27" fmla="*/ 3100 h 59"/>
                              <a:gd name="T28" fmla="+- 0 5924 5865"/>
                              <a:gd name="T29" fmla="*/ T28 w 59"/>
                              <a:gd name="T30" fmla="+- 0 3093 3071"/>
                              <a:gd name="T31" fmla="*/ 3093 h 59"/>
                              <a:gd name="T32" fmla="+- 0 5921 5865"/>
                              <a:gd name="T33" fmla="*/ T32 w 59"/>
                              <a:gd name="T34" fmla="+- 0 3085 3071"/>
                              <a:gd name="T35" fmla="*/ 3085 h 59"/>
                              <a:gd name="T36" fmla="+- 0 5915 5865"/>
                              <a:gd name="T37" fmla="*/ T36 w 59"/>
                              <a:gd name="T38" fmla="+- 0 3080 3071"/>
                              <a:gd name="T39" fmla="*/ 3080 h 59"/>
                              <a:gd name="T40" fmla="+- 0 5910 5865"/>
                              <a:gd name="T41" fmla="*/ T40 w 59"/>
                              <a:gd name="T42" fmla="+- 0 3074 3071"/>
                              <a:gd name="T43" fmla="*/ 3074 h 59"/>
                              <a:gd name="T44" fmla="+- 0 5902 5865"/>
                              <a:gd name="T45" fmla="*/ T44 w 59"/>
                              <a:gd name="T46" fmla="+- 0 3071 3071"/>
                              <a:gd name="T47" fmla="*/ 3071 h 59"/>
                              <a:gd name="T48" fmla="+- 0 5895 5865"/>
                              <a:gd name="T49" fmla="*/ T48 w 59"/>
                              <a:gd name="T50" fmla="+- 0 3071 3071"/>
                              <a:gd name="T51" fmla="*/ 3071 h 59"/>
                              <a:gd name="T52" fmla="+- 0 5887 5865"/>
                              <a:gd name="T53" fmla="*/ T52 w 59"/>
                              <a:gd name="T54" fmla="+- 0 3071 3071"/>
                              <a:gd name="T55" fmla="*/ 3071 h 59"/>
                              <a:gd name="T56" fmla="+- 0 5879 5865"/>
                              <a:gd name="T57" fmla="*/ T56 w 59"/>
                              <a:gd name="T58" fmla="+- 0 3074 3071"/>
                              <a:gd name="T59" fmla="*/ 3074 h 59"/>
                              <a:gd name="T60" fmla="+- 0 5874 5865"/>
                              <a:gd name="T61" fmla="*/ T60 w 59"/>
                              <a:gd name="T62" fmla="+- 0 3080 3071"/>
                              <a:gd name="T63" fmla="*/ 3080 h 59"/>
                              <a:gd name="T64" fmla="+- 0 5868 5865"/>
                              <a:gd name="T65" fmla="*/ T64 w 59"/>
                              <a:gd name="T66" fmla="+- 0 3085 3071"/>
                              <a:gd name="T67" fmla="*/ 3085 h 59"/>
                              <a:gd name="T68" fmla="+- 0 5865 5865"/>
                              <a:gd name="T69" fmla="*/ T68 w 59"/>
                              <a:gd name="T70" fmla="+- 0 3093 3071"/>
                              <a:gd name="T71" fmla="*/ 3093 h 59"/>
                              <a:gd name="T72" fmla="+- 0 5865 5865"/>
                              <a:gd name="T73" fmla="*/ T72 w 59"/>
                              <a:gd name="T74" fmla="+- 0 3100 3071"/>
                              <a:gd name="T75" fmla="*/ 3100 h 59"/>
                              <a:gd name="T76" fmla="+- 0 5865 5865"/>
                              <a:gd name="T77" fmla="*/ T76 w 59"/>
                              <a:gd name="T78" fmla="+- 0 3108 3071"/>
                              <a:gd name="T79" fmla="*/ 3108 h 59"/>
                              <a:gd name="T80" fmla="+- 0 5868 5865"/>
                              <a:gd name="T81" fmla="*/ T80 w 59"/>
                              <a:gd name="T82" fmla="+- 0 3116 3071"/>
                              <a:gd name="T83" fmla="*/ 3116 h 59"/>
                              <a:gd name="T84" fmla="+- 0 5874 5865"/>
                              <a:gd name="T85" fmla="*/ T84 w 59"/>
                              <a:gd name="T86" fmla="+- 0 3121 3071"/>
                              <a:gd name="T87" fmla="*/ 3121 h 59"/>
                              <a:gd name="T88" fmla="+- 0 5879 5865"/>
                              <a:gd name="T89" fmla="*/ T88 w 59"/>
                              <a:gd name="T90" fmla="+- 0 3127 3071"/>
                              <a:gd name="T91" fmla="*/ 3127 h 59"/>
                              <a:gd name="T92" fmla="+- 0 5887 5865"/>
                              <a:gd name="T93" fmla="*/ T92 w 59"/>
                              <a:gd name="T94" fmla="+- 0 3130 3071"/>
                              <a:gd name="T95" fmla="*/ 3130 h 59"/>
                              <a:gd name="T96" fmla="+- 0 5895 5865"/>
                              <a:gd name="T97" fmla="*/ T96 w 59"/>
                              <a:gd name="T98" fmla="+- 0 3130 3071"/>
                              <a:gd name="T99" fmla="*/ 313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9"/>
                                </a:move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0" y="50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50" y="9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9" y="50"/>
                                </a:lnTo>
                                <a:lnTo>
                                  <a:pt x="14" y="56"/>
                                </a:lnTo>
                                <a:lnTo>
                                  <a:pt x="22" y="59"/>
                                </a:lnTo>
                                <a:lnTo>
                                  <a:pt x="3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Freeform 228"/>
                        <wps:cNvSpPr>
                          <a:spLocks/>
                        </wps:cNvSpPr>
                        <wps:spPr bwMode="auto">
                          <a:xfrm>
                            <a:off x="6527" y="2754"/>
                            <a:ext cx="59" cy="59"/>
                          </a:xfrm>
                          <a:custGeom>
                            <a:avLst/>
                            <a:gdLst>
                              <a:gd name="T0" fmla="+- 0 6565 6528"/>
                              <a:gd name="T1" fmla="*/ T0 w 59"/>
                              <a:gd name="T2" fmla="+- 0 2755 2755"/>
                              <a:gd name="T3" fmla="*/ 2755 h 59"/>
                              <a:gd name="T4" fmla="+- 0 6549 6528"/>
                              <a:gd name="T5" fmla="*/ T4 w 59"/>
                              <a:gd name="T6" fmla="+- 0 2755 2755"/>
                              <a:gd name="T7" fmla="*/ 2755 h 59"/>
                              <a:gd name="T8" fmla="+- 0 6542 6528"/>
                              <a:gd name="T9" fmla="*/ T8 w 59"/>
                              <a:gd name="T10" fmla="+- 0 2758 2755"/>
                              <a:gd name="T11" fmla="*/ 2758 h 59"/>
                              <a:gd name="T12" fmla="+- 0 6531 6528"/>
                              <a:gd name="T13" fmla="*/ T12 w 59"/>
                              <a:gd name="T14" fmla="+- 0 2769 2755"/>
                              <a:gd name="T15" fmla="*/ 2769 h 59"/>
                              <a:gd name="T16" fmla="+- 0 6528 6528"/>
                              <a:gd name="T17" fmla="*/ T16 w 59"/>
                              <a:gd name="T18" fmla="+- 0 2776 2755"/>
                              <a:gd name="T19" fmla="*/ 2776 h 59"/>
                              <a:gd name="T20" fmla="+- 0 6528 6528"/>
                              <a:gd name="T21" fmla="*/ T20 w 59"/>
                              <a:gd name="T22" fmla="+- 0 2792 2755"/>
                              <a:gd name="T23" fmla="*/ 2792 h 59"/>
                              <a:gd name="T24" fmla="+- 0 6531 6528"/>
                              <a:gd name="T25" fmla="*/ T24 w 59"/>
                              <a:gd name="T26" fmla="+- 0 2799 2755"/>
                              <a:gd name="T27" fmla="*/ 2799 h 59"/>
                              <a:gd name="T28" fmla="+- 0 6542 6528"/>
                              <a:gd name="T29" fmla="*/ T28 w 59"/>
                              <a:gd name="T30" fmla="+- 0 2810 2755"/>
                              <a:gd name="T31" fmla="*/ 2810 h 59"/>
                              <a:gd name="T32" fmla="+- 0 6549 6528"/>
                              <a:gd name="T33" fmla="*/ T32 w 59"/>
                              <a:gd name="T34" fmla="+- 0 2813 2755"/>
                              <a:gd name="T35" fmla="*/ 2813 h 59"/>
                              <a:gd name="T36" fmla="+- 0 6565 6528"/>
                              <a:gd name="T37" fmla="*/ T36 w 59"/>
                              <a:gd name="T38" fmla="+- 0 2813 2755"/>
                              <a:gd name="T39" fmla="*/ 2813 h 59"/>
                              <a:gd name="T40" fmla="+- 0 6573 6528"/>
                              <a:gd name="T41" fmla="*/ T40 w 59"/>
                              <a:gd name="T42" fmla="+- 0 2810 2755"/>
                              <a:gd name="T43" fmla="*/ 2810 h 59"/>
                              <a:gd name="T44" fmla="+- 0 6584 6528"/>
                              <a:gd name="T45" fmla="*/ T44 w 59"/>
                              <a:gd name="T46" fmla="+- 0 2799 2755"/>
                              <a:gd name="T47" fmla="*/ 2799 h 59"/>
                              <a:gd name="T48" fmla="+- 0 6587 6528"/>
                              <a:gd name="T49" fmla="*/ T48 w 59"/>
                              <a:gd name="T50" fmla="+- 0 2792 2755"/>
                              <a:gd name="T51" fmla="*/ 2792 h 59"/>
                              <a:gd name="T52" fmla="+- 0 6587 6528"/>
                              <a:gd name="T53" fmla="*/ T52 w 59"/>
                              <a:gd name="T54" fmla="+- 0 2776 2755"/>
                              <a:gd name="T55" fmla="*/ 2776 h 59"/>
                              <a:gd name="T56" fmla="+- 0 6584 6528"/>
                              <a:gd name="T57" fmla="*/ T56 w 59"/>
                              <a:gd name="T58" fmla="+- 0 2769 2755"/>
                              <a:gd name="T59" fmla="*/ 2769 h 59"/>
                              <a:gd name="T60" fmla="+- 0 6573 6528"/>
                              <a:gd name="T61" fmla="*/ T60 w 59"/>
                              <a:gd name="T62" fmla="+- 0 2758 2755"/>
                              <a:gd name="T63" fmla="*/ 2758 h 59"/>
                              <a:gd name="T64" fmla="+- 0 6565 6528"/>
                              <a:gd name="T65" fmla="*/ T64 w 59"/>
                              <a:gd name="T66" fmla="+- 0 2755 2755"/>
                              <a:gd name="T67" fmla="*/ 2755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14" y="55"/>
                                </a:lnTo>
                                <a:lnTo>
                                  <a:pt x="21" y="58"/>
                                </a:ln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227"/>
                        <wps:cNvSpPr>
                          <a:spLocks/>
                        </wps:cNvSpPr>
                        <wps:spPr bwMode="auto">
                          <a:xfrm>
                            <a:off x="6527" y="2754"/>
                            <a:ext cx="59" cy="59"/>
                          </a:xfrm>
                          <a:custGeom>
                            <a:avLst/>
                            <a:gdLst>
                              <a:gd name="T0" fmla="+- 0 6557 6528"/>
                              <a:gd name="T1" fmla="*/ T0 w 59"/>
                              <a:gd name="T2" fmla="+- 0 2813 2755"/>
                              <a:gd name="T3" fmla="*/ 2813 h 59"/>
                              <a:gd name="T4" fmla="+- 0 6565 6528"/>
                              <a:gd name="T5" fmla="*/ T4 w 59"/>
                              <a:gd name="T6" fmla="+- 0 2813 2755"/>
                              <a:gd name="T7" fmla="*/ 2813 h 59"/>
                              <a:gd name="T8" fmla="+- 0 6573 6528"/>
                              <a:gd name="T9" fmla="*/ T8 w 59"/>
                              <a:gd name="T10" fmla="+- 0 2810 2755"/>
                              <a:gd name="T11" fmla="*/ 2810 h 59"/>
                              <a:gd name="T12" fmla="+- 0 6578 6528"/>
                              <a:gd name="T13" fmla="*/ T12 w 59"/>
                              <a:gd name="T14" fmla="+- 0 2805 2755"/>
                              <a:gd name="T15" fmla="*/ 2805 h 59"/>
                              <a:gd name="T16" fmla="+- 0 6584 6528"/>
                              <a:gd name="T17" fmla="*/ T16 w 59"/>
                              <a:gd name="T18" fmla="+- 0 2799 2755"/>
                              <a:gd name="T19" fmla="*/ 2799 h 59"/>
                              <a:gd name="T20" fmla="+- 0 6587 6528"/>
                              <a:gd name="T21" fmla="*/ T20 w 59"/>
                              <a:gd name="T22" fmla="+- 0 2792 2755"/>
                              <a:gd name="T23" fmla="*/ 2792 h 59"/>
                              <a:gd name="T24" fmla="+- 0 6587 6528"/>
                              <a:gd name="T25" fmla="*/ T24 w 59"/>
                              <a:gd name="T26" fmla="+- 0 2784 2755"/>
                              <a:gd name="T27" fmla="*/ 2784 h 59"/>
                              <a:gd name="T28" fmla="+- 0 6587 6528"/>
                              <a:gd name="T29" fmla="*/ T28 w 59"/>
                              <a:gd name="T30" fmla="+- 0 2776 2755"/>
                              <a:gd name="T31" fmla="*/ 2776 h 59"/>
                              <a:gd name="T32" fmla="+- 0 6584 6528"/>
                              <a:gd name="T33" fmla="*/ T32 w 59"/>
                              <a:gd name="T34" fmla="+- 0 2769 2755"/>
                              <a:gd name="T35" fmla="*/ 2769 h 59"/>
                              <a:gd name="T36" fmla="+- 0 6578 6528"/>
                              <a:gd name="T37" fmla="*/ T36 w 59"/>
                              <a:gd name="T38" fmla="+- 0 2763 2755"/>
                              <a:gd name="T39" fmla="*/ 2763 h 59"/>
                              <a:gd name="T40" fmla="+- 0 6573 6528"/>
                              <a:gd name="T41" fmla="*/ T40 w 59"/>
                              <a:gd name="T42" fmla="+- 0 2758 2755"/>
                              <a:gd name="T43" fmla="*/ 2758 h 59"/>
                              <a:gd name="T44" fmla="+- 0 6565 6528"/>
                              <a:gd name="T45" fmla="*/ T44 w 59"/>
                              <a:gd name="T46" fmla="+- 0 2755 2755"/>
                              <a:gd name="T47" fmla="*/ 2755 h 59"/>
                              <a:gd name="T48" fmla="+- 0 6557 6528"/>
                              <a:gd name="T49" fmla="*/ T48 w 59"/>
                              <a:gd name="T50" fmla="+- 0 2755 2755"/>
                              <a:gd name="T51" fmla="*/ 2755 h 59"/>
                              <a:gd name="T52" fmla="+- 0 6549 6528"/>
                              <a:gd name="T53" fmla="*/ T52 w 59"/>
                              <a:gd name="T54" fmla="+- 0 2755 2755"/>
                              <a:gd name="T55" fmla="*/ 2755 h 59"/>
                              <a:gd name="T56" fmla="+- 0 6542 6528"/>
                              <a:gd name="T57" fmla="*/ T56 w 59"/>
                              <a:gd name="T58" fmla="+- 0 2758 2755"/>
                              <a:gd name="T59" fmla="*/ 2758 h 59"/>
                              <a:gd name="T60" fmla="+- 0 6536 6528"/>
                              <a:gd name="T61" fmla="*/ T60 w 59"/>
                              <a:gd name="T62" fmla="+- 0 2763 2755"/>
                              <a:gd name="T63" fmla="*/ 2763 h 59"/>
                              <a:gd name="T64" fmla="+- 0 6531 6528"/>
                              <a:gd name="T65" fmla="*/ T64 w 59"/>
                              <a:gd name="T66" fmla="+- 0 2769 2755"/>
                              <a:gd name="T67" fmla="*/ 2769 h 59"/>
                              <a:gd name="T68" fmla="+- 0 6528 6528"/>
                              <a:gd name="T69" fmla="*/ T68 w 59"/>
                              <a:gd name="T70" fmla="+- 0 2776 2755"/>
                              <a:gd name="T71" fmla="*/ 2776 h 59"/>
                              <a:gd name="T72" fmla="+- 0 6528 6528"/>
                              <a:gd name="T73" fmla="*/ T72 w 59"/>
                              <a:gd name="T74" fmla="+- 0 2784 2755"/>
                              <a:gd name="T75" fmla="*/ 2784 h 59"/>
                              <a:gd name="T76" fmla="+- 0 6528 6528"/>
                              <a:gd name="T77" fmla="*/ T76 w 59"/>
                              <a:gd name="T78" fmla="+- 0 2792 2755"/>
                              <a:gd name="T79" fmla="*/ 2792 h 59"/>
                              <a:gd name="T80" fmla="+- 0 6531 6528"/>
                              <a:gd name="T81" fmla="*/ T80 w 59"/>
                              <a:gd name="T82" fmla="+- 0 2799 2755"/>
                              <a:gd name="T83" fmla="*/ 2799 h 59"/>
                              <a:gd name="T84" fmla="+- 0 6536 6528"/>
                              <a:gd name="T85" fmla="*/ T84 w 59"/>
                              <a:gd name="T86" fmla="+- 0 2805 2755"/>
                              <a:gd name="T87" fmla="*/ 2805 h 59"/>
                              <a:gd name="T88" fmla="+- 0 6542 6528"/>
                              <a:gd name="T89" fmla="*/ T88 w 59"/>
                              <a:gd name="T90" fmla="+- 0 2810 2755"/>
                              <a:gd name="T91" fmla="*/ 2810 h 59"/>
                              <a:gd name="T92" fmla="+- 0 6549 6528"/>
                              <a:gd name="T93" fmla="*/ T92 w 59"/>
                              <a:gd name="T94" fmla="+- 0 2813 2755"/>
                              <a:gd name="T95" fmla="*/ 2813 h 59"/>
                              <a:gd name="T96" fmla="+- 0 6557 6528"/>
                              <a:gd name="T97" fmla="*/ T96 w 59"/>
                              <a:gd name="T98" fmla="+- 0 2813 2755"/>
                              <a:gd name="T99" fmla="*/ 2813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8"/>
                                </a:move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0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8" y="50"/>
                                </a:lnTo>
                                <a:lnTo>
                                  <a:pt x="14" y="55"/>
                                </a:lnTo>
                                <a:lnTo>
                                  <a:pt x="21" y="58"/>
                                </a:lnTo>
                                <a:lnTo>
                                  <a:pt x="29" y="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226"/>
                        <wps:cNvSpPr>
                          <a:spLocks/>
                        </wps:cNvSpPr>
                        <wps:spPr bwMode="auto">
                          <a:xfrm>
                            <a:off x="7190" y="2567"/>
                            <a:ext cx="59" cy="59"/>
                          </a:xfrm>
                          <a:custGeom>
                            <a:avLst/>
                            <a:gdLst>
                              <a:gd name="T0" fmla="+- 0 7228 7191"/>
                              <a:gd name="T1" fmla="*/ T0 w 59"/>
                              <a:gd name="T2" fmla="+- 0 2567 2567"/>
                              <a:gd name="T3" fmla="*/ 2567 h 59"/>
                              <a:gd name="T4" fmla="+- 0 7212 7191"/>
                              <a:gd name="T5" fmla="*/ T4 w 59"/>
                              <a:gd name="T6" fmla="+- 0 2567 2567"/>
                              <a:gd name="T7" fmla="*/ 2567 h 59"/>
                              <a:gd name="T8" fmla="+- 0 7205 7191"/>
                              <a:gd name="T9" fmla="*/ T8 w 59"/>
                              <a:gd name="T10" fmla="+- 0 2570 2567"/>
                              <a:gd name="T11" fmla="*/ 2570 h 59"/>
                              <a:gd name="T12" fmla="+- 0 7194 7191"/>
                              <a:gd name="T13" fmla="*/ T12 w 59"/>
                              <a:gd name="T14" fmla="+- 0 2581 2567"/>
                              <a:gd name="T15" fmla="*/ 2581 h 59"/>
                              <a:gd name="T16" fmla="+- 0 7191 7191"/>
                              <a:gd name="T17" fmla="*/ T16 w 59"/>
                              <a:gd name="T18" fmla="+- 0 2589 2567"/>
                              <a:gd name="T19" fmla="*/ 2589 h 59"/>
                              <a:gd name="T20" fmla="+- 0 7191 7191"/>
                              <a:gd name="T21" fmla="*/ T20 w 59"/>
                              <a:gd name="T22" fmla="+- 0 2604 2567"/>
                              <a:gd name="T23" fmla="*/ 2604 h 59"/>
                              <a:gd name="T24" fmla="+- 0 7194 7191"/>
                              <a:gd name="T25" fmla="*/ T24 w 59"/>
                              <a:gd name="T26" fmla="+- 0 2612 2567"/>
                              <a:gd name="T27" fmla="*/ 2612 h 59"/>
                              <a:gd name="T28" fmla="+- 0 7205 7191"/>
                              <a:gd name="T29" fmla="*/ T28 w 59"/>
                              <a:gd name="T30" fmla="+- 0 2623 2567"/>
                              <a:gd name="T31" fmla="*/ 2623 h 59"/>
                              <a:gd name="T32" fmla="+- 0 7212 7191"/>
                              <a:gd name="T33" fmla="*/ T32 w 59"/>
                              <a:gd name="T34" fmla="+- 0 2626 2567"/>
                              <a:gd name="T35" fmla="*/ 2626 h 59"/>
                              <a:gd name="T36" fmla="+- 0 7228 7191"/>
                              <a:gd name="T37" fmla="*/ T36 w 59"/>
                              <a:gd name="T38" fmla="+- 0 2626 2567"/>
                              <a:gd name="T39" fmla="*/ 2626 h 59"/>
                              <a:gd name="T40" fmla="+- 0 7235 7191"/>
                              <a:gd name="T41" fmla="*/ T40 w 59"/>
                              <a:gd name="T42" fmla="+- 0 2623 2567"/>
                              <a:gd name="T43" fmla="*/ 2623 h 59"/>
                              <a:gd name="T44" fmla="+- 0 7246 7191"/>
                              <a:gd name="T45" fmla="*/ T44 w 59"/>
                              <a:gd name="T46" fmla="+- 0 2612 2567"/>
                              <a:gd name="T47" fmla="*/ 2612 h 59"/>
                              <a:gd name="T48" fmla="+- 0 7249 7191"/>
                              <a:gd name="T49" fmla="*/ T48 w 59"/>
                              <a:gd name="T50" fmla="+- 0 2604 2567"/>
                              <a:gd name="T51" fmla="*/ 2604 h 59"/>
                              <a:gd name="T52" fmla="+- 0 7249 7191"/>
                              <a:gd name="T53" fmla="*/ T52 w 59"/>
                              <a:gd name="T54" fmla="+- 0 2589 2567"/>
                              <a:gd name="T55" fmla="*/ 2589 h 59"/>
                              <a:gd name="T56" fmla="+- 0 7246 7191"/>
                              <a:gd name="T57" fmla="*/ T56 w 59"/>
                              <a:gd name="T58" fmla="+- 0 2581 2567"/>
                              <a:gd name="T59" fmla="*/ 2581 h 59"/>
                              <a:gd name="T60" fmla="+- 0 7235 7191"/>
                              <a:gd name="T61" fmla="*/ T60 w 59"/>
                              <a:gd name="T62" fmla="+- 0 2570 2567"/>
                              <a:gd name="T63" fmla="*/ 2570 h 59"/>
                              <a:gd name="T64" fmla="+- 0 7228 7191"/>
                              <a:gd name="T65" fmla="*/ T64 w 59"/>
                              <a:gd name="T66" fmla="+- 0 2567 2567"/>
                              <a:gd name="T67" fmla="*/ 2567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225"/>
                        <wps:cNvSpPr>
                          <a:spLocks/>
                        </wps:cNvSpPr>
                        <wps:spPr bwMode="auto">
                          <a:xfrm>
                            <a:off x="7190" y="2567"/>
                            <a:ext cx="59" cy="59"/>
                          </a:xfrm>
                          <a:custGeom>
                            <a:avLst/>
                            <a:gdLst>
                              <a:gd name="T0" fmla="+- 0 7220 7191"/>
                              <a:gd name="T1" fmla="*/ T0 w 59"/>
                              <a:gd name="T2" fmla="+- 0 2626 2567"/>
                              <a:gd name="T3" fmla="*/ 2626 h 59"/>
                              <a:gd name="T4" fmla="+- 0 7228 7191"/>
                              <a:gd name="T5" fmla="*/ T4 w 59"/>
                              <a:gd name="T6" fmla="+- 0 2626 2567"/>
                              <a:gd name="T7" fmla="*/ 2626 h 59"/>
                              <a:gd name="T8" fmla="+- 0 7235 7191"/>
                              <a:gd name="T9" fmla="*/ T8 w 59"/>
                              <a:gd name="T10" fmla="+- 0 2623 2567"/>
                              <a:gd name="T11" fmla="*/ 2623 h 59"/>
                              <a:gd name="T12" fmla="+- 0 7241 7191"/>
                              <a:gd name="T13" fmla="*/ T12 w 59"/>
                              <a:gd name="T14" fmla="+- 0 2617 2567"/>
                              <a:gd name="T15" fmla="*/ 2617 h 59"/>
                              <a:gd name="T16" fmla="+- 0 7246 7191"/>
                              <a:gd name="T17" fmla="*/ T16 w 59"/>
                              <a:gd name="T18" fmla="+- 0 2612 2567"/>
                              <a:gd name="T19" fmla="*/ 2612 h 59"/>
                              <a:gd name="T20" fmla="+- 0 7249 7191"/>
                              <a:gd name="T21" fmla="*/ T20 w 59"/>
                              <a:gd name="T22" fmla="+- 0 2604 2567"/>
                              <a:gd name="T23" fmla="*/ 2604 h 59"/>
                              <a:gd name="T24" fmla="+- 0 7249 7191"/>
                              <a:gd name="T25" fmla="*/ T24 w 59"/>
                              <a:gd name="T26" fmla="+- 0 2596 2567"/>
                              <a:gd name="T27" fmla="*/ 2596 h 59"/>
                              <a:gd name="T28" fmla="+- 0 7249 7191"/>
                              <a:gd name="T29" fmla="*/ T28 w 59"/>
                              <a:gd name="T30" fmla="+- 0 2589 2567"/>
                              <a:gd name="T31" fmla="*/ 2589 h 59"/>
                              <a:gd name="T32" fmla="+- 0 7246 7191"/>
                              <a:gd name="T33" fmla="*/ T32 w 59"/>
                              <a:gd name="T34" fmla="+- 0 2581 2567"/>
                              <a:gd name="T35" fmla="*/ 2581 h 59"/>
                              <a:gd name="T36" fmla="+- 0 7241 7191"/>
                              <a:gd name="T37" fmla="*/ T36 w 59"/>
                              <a:gd name="T38" fmla="+- 0 2576 2567"/>
                              <a:gd name="T39" fmla="*/ 2576 h 59"/>
                              <a:gd name="T40" fmla="+- 0 7235 7191"/>
                              <a:gd name="T41" fmla="*/ T40 w 59"/>
                              <a:gd name="T42" fmla="+- 0 2570 2567"/>
                              <a:gd name="T43" fmla="*/ 2570 h 59"/>
                              <a:gd name="T44" fmla="+- 0 7228 7191"/>
                              <a:gd name="T45" fmla="*/ T44 w 59"/>
                              <a:gd name="T46" fmla="+- 0 2567 2567"/>
                              <a:gd name="T47" fmla="*/ 2567 h 59"/>
                              <a:gd name="T48" fmla="+- 0 7220 7191"/>
                              <a:gd name="T49" fmla="*/ T48 w 59"/>
                              <a:gd name="T50" fmla="+- 0 2567 2567"/>
                              <a:gd name="T51" fmla="*/ 2567 h 59"/>
                              <a:gd name="T52" fmla="+- 0 7212 7191"/>
                              <a:gd name="T53" fmla="*/ T52 w 59"/>
                              <a:gd name="T54" fmla="+- 0 2567 2567"/>
                              <a:gd name="T55" fmla="*/ 2567 h 59"/>
                              <a:gd name="T56" fmla="+- 0 7205 7191"/>
                              <a:gd name="T57" fmla="*/ T56 w 59"/>
                              <a:gd name="T58" fmla="+- 0 2570 2567"/>
                              <a:gd name="T59" fmla="*/ 2570 h 59"/>
                              <a:gd name="T60" fmla="+- 0 7199 7191"/>
                              <a:gd name="T61" fmla="*/ T60 w 59"/>
                              <a:gd name="T62" fmla="+- 0 2576 2567"/>
                              <a:gd name="T63" fmla="*/ 2576 h 59"/>
                              <a:gd name="T64" fmla="+- 0 7194 7191"/>
                              <a:gd name="T65" fmla="*/ T64 w 59"/>
                              <a:gd name="T66" fmla="+- 0 2581 2567"/>
                              <a:gd name="T67" fmla="*/ 2581 h 59"/>
                              <a:gd name="T68" fmla="+- 0 7191 7191"/>
                              <a:gd name="T69" fmla="*/ T68 w 59"/>
                              <a:gd name="T70" fmla="+- 0 2589 2567"/>
                              <a:gd name="T71" fmla="*/ 2589 h 59"/>
                              <a:gd name="T72" fmla="+- 0 7191 7191"/>
                              <a:gd name="T73" fmla="*/ T72 w 59"/>
                              <a:gd name="T74" fmla="+- 0 2596 2567"/>
                              <a:gd name="T75" fmla="*/ 2596 h 59"/>
                              <a:gd name="T76" fmla="+- 0 7191 7191"/>
                              <a:gd name="T77" fmla="*/ T76 w 59"/>
                              <a:gd name="T78" fmla="+- 0 2604 2567"/>
                              <a:gd name="T79" fmla="*/ 2604 h 59"/>
                              <a:gd name="T80" fmla="+- 0 7194 7191"/>
                              <a:gd name="T81" fmla="*/ T80 w 59"/>
                              <a:gd name="T82" fmla="+- 0 2612 2567"/>
                              <a:gd name="T83" fmla="*/ 2612 h 59"/>
                              <a:gd name="T84" fmla="+- 0 7199 7191"/>
                              <a:gd name="T85" fmla="*/ T84 w 59"/>
                              <a:gd name="T86" fmla="+- 0 2617 2567"/>
                              <a:gd name="T87" fmla="*/ 2617 h 59"/>
                              <a:gd name="T88" fmla="+- 0 7205 7191"/>
                              <a:gd name="T89" fmla="*/ T88 w 59"/>
                              <a:gd name="T90" fmla="+- 0 2623 2567"/>
                              <a:gd name="T91" fmla="*/ 2623 h 59"/>
                              <a:gd name="T92" fmla="+- 0 7212 7191"/>
                              <a:gd name="T93" fmla="*/ T92 w 59"/>
                              <a:gd name="T94" fmla="+- 0 2626 2567"/>
                              <a:gd name="T95" fmla="*/ 2626 h 59"/>
                              <a:gd name="T96" fmla="+- 0 7220 7191"/>
                              <a:gd name="T97" fmla="*/ T96 w 59"/>
                              <a:gd name="T98" fmla="+- 0 2626 2567"/>
                              <a:gd name="T99" fmla="*/ 262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0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29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8" y="50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224"/>
                        <wps:cNvSpPr>
                          <a:spLocks/>
                        </wps:cNvSpPr>
                        <wps:spPr bwMode="auto">
                          <a:xfrm>
                            <a:off x="7853" y="2080"/>
                            <a:ext cx="59" cy="59"/>
                          </a:xfrm>
                          <a:custGeom>
                            <a:avLst/>
                            <a:gdLst>
                              <a:gd name="T0" fmla="+- 0 7890 7853"/>
                              <a:gd name="T1" fmla="*/ T0 w 59"/>
                              <a:gd name="T2" fmla="+- 0 2080 2080"/>
                              <a:gd name="T3" fmla="*/ 2080 h 59"/>
                              <a:gd name="T4" fmla="+- 0 7875 7853"/>
                              <a:gd name="T5" fmla="*/ T4 w 59"/>
                              <a:gd name="T6" fmla="+- 0 2080 2080"/>
                              <a:gd name="T7" fmla="*/ 2080 h 59"/>
                              <a:gd name="T8" fmla="+- 0 7867 7853"/>
                              <a:gd name="T9" fmla="*/ T8 w 59"/>
                              <a:gd name="T10" fmla="+- 0 2083 2080"/>
                              <a:gd name="T11" fmla="*/ 2083 h 59"/>
                              <a:gd name="T12" fmla="+- 0 7856 7853"/>
                              <a:gd name="T13" fmla="*/ T12 w 59"/>
                              <a:gd name="T14" fmla="+- 0 2094 2080"/>
                              <a:gd name="T15" fmla="*/ 2094 h 59"/>
                              <a:gd name="T16" fmla="+- 0 7853 7853"/>
                              <a:gd name="T17" fmla="*/ T16 w 59"/>
                              <a:gd name="T18" fmla="+- 0 2102 2080"/>
                              <a:gd name="T19" fmla="*/ 2102 h 59"/>
                              <a:gd name="T20" fmla="+- 0 7853 7853"/>
                              <a:gd name="T21" fmla="*/ T20 w 59"/>
                              <a:gd name="T22" fmla="+- 0 2117 2080"/>
                              <a:gd name="T23" fmla="*/ 2117 h 59"/>
                              <a:gd name="T24" fmla="+- 0 7856 7853"/>
                              <a:gd name="T25" fmla="*/ T24 w 59"/>
                              <a:gd name="T26" fmla="+- 0 2125 2080"/>
                              <a:gd name="T27" fmla="*/ 2125 h 59"/>
                              <a:gd name="T28" fmla="+- 0 7867 7853"/>
                              <a:gd name="T29" fmla="*/ T28 w 59"/>
                              <a:gd name="T30" fmla="+- 0 2136 2080"/>
                              <a:gd name="T31" fmla="*/ 2136 h 59"/>
                              <a:gd name="T32" fmla="+- 0 7875 7853"/>
                              <a:gd name="T33" fmla="*/ T32 w 59"/>
                              <a:gd name="T34" fmla="+- 0 2139 2080"/>
                              <a:gd name="T35" fmla="*/ 2139 h 59"/>
                              <a:gd name="T36" fmla="+- 0 7890 7853"/>
                              <a:gd name="T37" fmla="*/ T36 w 59"/>
                              <a:gd name="T38" fmla="+- 0 2139 2080"/>
                              <a:gd name="T39" fmla="*/ 2139 h 59"/>
                              <a:gd name="T40" fmla="+- 0 7898 7853"/>
                              <a:gd name="T41" fmla="*/ T40 w 59"/>
                              <a:gd name="T42" fmla="+- 0 2136 2080"/>
                              <a:gd name="T43" fmla="*/ 2136 h 59"/>
                              <a:gd name="T44" fmla="+- 0 7909 7853"/>
                              <a:gd name="T45" fmla="*/ T44 w 59"/>
                              <a:gd name="T46" fmla="+- 0 2125 2080"/>
                              <a:gd name="T47" fmla="*/ 2125 h 59"/>
                              <a:gd name="T48" fmla="+- 0 7912 7853"/>
                              <a:gd name="T49" fmla="*/ T48 w 59"/>
                              <a:gd name="T50" fmla="+- 0 2117 2080"/>
                              <a:gd name="T51" fmla="*/ 2117 h 59"/>
                              <a:gd name="T52" fmla="+- 0 7912 7853"/>
                              <a:gd name="T53" fmla="*/ T52 w 59"/>
                              <a:gd name="T54" fmla="+- 0 2102 2080"/>
                              <a:gd name="T55" fmla="*/ 2102 h 59"/>
                              <a:gd name="T56" fmla="+- 0 7909 7853"/>
                              <a:gd name="T57" fmla="*/ T56 w 59"/>
                              <a:gd name="T58" fmla="+- 0 2094 2080"/>
                              <a:gd name="T59" fmla="*/ 2094 h 59"/>
                              <a:gd name="T60" fmla="+- 0 7898 7853"/>
                              <a:gd name="T61" fmla="*/ T60 w 59"/>
                              <a:gd name="T62" fmla="+- 0 2083 2080"/>
                              <a:gd name="T63" fmla="*/ 2083 h 59"/>
                              <a:gd name="T64" fmla="+- 0 7890 7853"/>
                              <a:gd name="T65" fmla="*/ T64 w 59"/>
                              <a:gd name="T66" fmla="+- 0 2080 2080"/>
                              <a:gd name="T67" fmla="*/ 208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2" y="59"/>
                                </a:ln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223"/>
                        <wps:cNvSpPr>
                          <a:spLocks/>
                        </wps:cNvSpPr>
                        <wps:spPr bwMode="auto">
                          <a:xfrm>
                            <a:off x="7853" y="2080"/>
                            <a:ext cx="59" cy="59"/>
                          </a:xfrm>
                          <a:custGeom>
                            <a:avLst/>
                            <a:gdLst>
                              <a:gd name="T0" fmla="+- 0 7883 7853"/>
                              <a:gd name="T1" fmla="*/ T0 w 59"/>
                              <a:gd name="T2" fmla="+- 0 2139 2080"/>
                              <a:gd name="T3" fmla="*/ 2139 h 59"/>
                              <a:gd name="T4" fmla="+- 0 7890 7853"/>
                              <a:gd name="T5" fmla="*/ T4 w 59"/>
                              <a:gd name="T6" fmla="+- 0 2139 2080"/>
                              <a:gd name="T7" fmla="*/ 2139 h 59"/>
                              <a:gd name="T8" fmla="+- 0 7898 7853"/>
                              <a:gd name="T9" fmla="*/ T8 w 59"/>
                              <a:gd name="T10" fmla="+- 0 2136 2080"/>
                              <a:gd name="T11" fmla="*/ 2136 h 59"/>
                              <a:gd name="T12" fmla="+- 0 7903 7853"/>
                              <a:gd name="T13" fmla="*/ T12 w 59"/>
                              <a:gd name="T14" fmla="+- 0 2130 2080"/>
                              <a:gd name="T15" fmla="*/ 2130 h 59"/>
                              <a:gd name="T16" fmla="+- 0 7909 7853"/>
                              <a:gd name="T17" fmla="*/ T16 w 59"/>
                              <a:gd name="T18" fmla="+- 0 2125 2080"/>
                              <a:gd name="T19" fmla="*/ 2125 h 59"/>
                              <a:gd name="T20" fmla="+- 0 7912 7853"/>
                              <a:gd name="T21" fmla="*/ T20 w 59"/>
                              <a:gd name="T22" fmla="+- 0 2117 2080"/>
                              <a:gd name="T23" fmla="*/ 2117 h 59"/>
                              <a:gd name="T24" fmla="+- 0 7912 7853"/>
                              <a:gd name="T25" fmla="*/ T24 w 59"/>
                              <a:gd name="T26" fmla="+- 0 2109 2080"/>
                              <a:gd name="T27" fmla="*/ 2109 h 59"/>
                              <a:gd name="T28" fmla="+- 0 7912 7853"/>
                              <a:gd name="T29" fmla="*/ T28 w 59"/>
                              <a:gd name="T30" fmla="+- 0 2102 2080"/>
                              <a:gd name="T31" fmla="*/ 2102 h 59"/>
                              <a:gd name="T32" fmla="+- 0 7909 7853"/>
                              <a:gd name="T33" fmla="*/ T32 w 59"/>
                              <a:gd name="T34" fmla="+- 0 2094 2080"/>
                              <a:gd name="T35" fmla="*/ 2094 h 59"/>
                              <a:gd name="T36" fmla="+- 0 7903 7853"/>
                              <a:gd name="T37" fmla="*/ T36 w 59"/>
                              <a:gd name="T38" fmla="+- 0 2089 2080"/>
                              <a:gd name="T39" fmla="*/ 2089 h 59"/>
                              <a:gd name="T40" fmla="+- 0 7898 7853"/>
                              <a:gd name="T41" fmla="*/ T40 w 59"/>
                              <a:gd name="T42" fmla="+- 0 2083 2080"/>
                              <a:gd name="T43" fmla="*/ 2083 h 59"/>
                              <a:gd name="T44" fmla="+- 0 7890 7853"/>
                              <a:gd name="T45" fmla="*/ T44 w 59"/>
                              <a:gd name="T46" fmla="+- 0 2080 2080"/>
                              <a:gd name="T47" fmla="*/ 2080 h 59"/>
                              <a:gd name="T48" fmla="+- 0 7883 7853"/>
                              <a:gd name="T49" fmla="*/ T48 w 59"/>
                              <a:gd name="T50" fmla="+- 0 2080 2080"/>
                              <a:gd name="T51" fmla="*/ 2080 h 59"/>
                              <a:gd name="T52" fmla="+- 0 7875 7853"/>
                              <a:gd name="T53" fmla="*/ T52 w 59"/>
                              <a:gd name="T54" fmla="+- 0 2080 2080"/>
                              <a:gd name="T55" fmla="*/ 2080 h 59"/>
                              <a:gd name="T56" fmla="+- 0 7867 7853"/>
                              <a:gd name="T57" fmla="*/ T56 w 59"/>
                              <a:gd name="T58" fmla="+- 0 2083 2080"/>
                              <a:gd name="T59" fmla="*/ 2083 h 59"/>
                              <a:gd name="T60" fmla="+- 0 7862 7853"/>
                              <a:gd name="T61" fmla="*/ T60 w 59"/>
                              <a:gd name="T62" fmla="+- 0 2089 2080"/>
                              <a:gd name="T63" fmla="*/ 2089 h 59"/>
                              <a:gd name="T64" fmla="+- 0 7856 7853"/>
                              <a:gd name="T65" fmla="*/ T64 w 59"/>
                              <a:gd name="T66" fmla="+- 0 2094 2080"/>
                              <a:gd name="T67" fmla="*/ 2094 h 59"/>
                              <a:gd name="T68" fmla="+- 0 7853 7853"/>
                              <a:gd name="T69" fmla="*/ T68 w 59"/>
                              <a:gd name="T70" fmla="+- 0 2102 2080"/>
                              <a:gd name="T71" fmla="*/ 2102 h 59"/>
                              <a:gd name="T72" fmla="+- 0 7853 7853"/>
                              <a:gd name="T73" fmla="*/ T72 w 59"/>
                              <a:gd name="T74" fmla="+- 0 2109 2080"/>
                              <a:gd name="T75" fmla="*/ 2109 h 59"/>
                              <a:gd name="T76" fmla="+- 0 7853 7853"/>
                              <a:gd name="T77" fmla="*/ T76 w 59"/>
                              <a:gd name="T78" fmla="+- 0 2117 2080"/>
                              <a:gd name="T79" fmla="*/ 2117 h 59"/>
                              <a:gd name="T80" fmla="+- 0 7856 7853"/>
                              <a:gd name="T81" fmla="*/ T80 w 59"/>
                              <a:gd name="T82" fmla="+- 0 2125 2080"/>
                              <a:gd name="T83" fmla="*/ 2125 h 59"/>
                              <a:gd name="T84" fmla="+- 0 7862 7853"/>
                              <a:gd name="T85" fmla="*/ T84 w 59"/>
                              <a:gd name="T86" fmla="+- 0 2130 2080"/>
                              <a:gd name="T87" fmla="*/ 2130 h 59"/>
                              <a:gd name="T88" fmla="+- 0 7867 7853"/>
                              <a:gd name="T89" fmla="*/ T88 w 59"/>
                              <a:gd name="T90" fmla="+- 0 2136 2080"/>
                              <a:gd name="T91" fmla="*/ 2136 h 59"/>
                              <a:gd name="T92" fmla="+- 0 7875 7853"/>
                              <a:gd name="T93" fmla="*/ T92 w 59"/>
                              <a:gd name="T94" fmla="+- 0 2139 2080"/>
                              <a:gd name="T95" fmla="*/ 2139 h 59"/>
                              <a:gd name="T96" fmla="+- 0 7883 7853"/>
                              <a:gd name="T97" fmla="*/ T96 w 59"/>
                              <a:gd name="T98" fmla="+- 0 2139 2080"/>
                              <a:gd name="T99" fmla="*/ 213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9"/>
                                </a:move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0" y="50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50" y="9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9" y="50"/>
                                </a:lnTo>
                                <a:lnTo>
                                  <a:pt x="14" y="56"/>
                                </a:lnTo>
                                <a:lnTo>
                                  <a:pt x="22" y="59"/>
                                </a:lnTo>
                                <a:lnTo>
                                  <a:pt x="3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222"/>
                        <wps:cNvSpPr>
                          <a:spLocks/>
                        </wps:cNvSpPr>
                        <wps:spPr bwMode="auto">
                          <a:xfrm>
                            <a:off x="8515" y="1740"/>
                            <a:ext cx="59" cy="59"/>
                          </a:xfrm>
                          <a:custGeom>
                            <a:avLst/>
                            <a:gdLst>
                              <a:gd name="T0" fmla="+- 0 8553 8516"/>
                              <a:gd name="T1" fmla="*/ T0 w 59"/>
                              <a:gd name="T2" fmla="+- 0 1741 1741"/>
                              <a:gd name="T3" fmla="*/ 1741 h 59"/>
                              <a:gd name="T4" fmla="+- 0 8537 8516"/>
                              <a:gd name="T5" fmla="*/ T4 w 59"/>
                              <a:gd name="T6" fmla="+- 0 1741 1741"/>
                              <a:gd name="T7" fmla="*/ 1741 h 59"/>
                              <a:gd name="T8" fmla="+- 0 8530 8516"/>
                              <a:gd name="T9" fmla="*/ T8 w 59"/>
                              <a:gd name="T10" fmla="+- 0 1744 1741"/>
                              <a:gd name="T11" fmla="*/ 1744 h 59"/>
                              <a:gd name="T12" fmla="+- 0 8519 8516"/>
                              <a:gd name="T13" fmla="*/ T12 w 59"/>
                              <a:gd name="T14" fmla="+- 0 1755 1741"/>
                              <a:gd name="T15" fmla="*/ 1755 h 59"/>
                              <a:gd name="T16" fmla="+- 0 8516 8516"/>
                              <a:gd name="T17" fmla="*/ T16 w 59"/>
                              <a:gd name="T18" fmla="+- 0 1762 1741"/>
                              <a:gd name="T19" fmla="*/ 1762 h 59"/>
                              <a:gd name="T20" fmla="+- 0 8516 8516"/>
                              <a:gd name="T21" fmla="*/ T20 w 59"/>
                              <a:gd name="T22" fmla="+- 0 1778 1741"/>
                              <a:gd name="T23" fmla="*/ 1778 h 59"/>
                              <a:gd name="T24" fmla="+- 0 8519 8516"/>
                              <a:gd name="T25" fmla="*/ T24 w 59"/>
                              <a:gd name="T26" fmla="+- 0 1786 1741"/>
                              <a:gd name="T27" fmla="*/ 1786 h 59"/>
                              <a:gd name="T28" fmla="+- 0 8530 8516"/>
                              <a:gd name="T29" fmla="*/ T28 w 59"/>
                              <a:gd name="T30" fmla="+- 0 1797 1741"/>
                              <a:gd name="T31" fmla="*/ 1797 h 59"/>
                              <a:gd name="T32" fmla="+- 0 8537 8516"/>
                              <a:gd name="T33" fmla="*/ T32 w 59"/>
                              <a:gd name="T34" fmla="+- 0 1800 1741"/>
                              <a:gd name="T35" fmla="*/ 1800 h 59"/>
                              <a:gd name="T36" fmla="+- 0 8553 8516"/>
                              <a:gd name="T37" fmla="*/ T36 w 59"/>
                              <a:gd name="T38" fmla="+- 0 1800 1741"/>
                              <a:gd name="T39" fmla="*/ 1800 h 59"/>
                              <a:gd name="T40" fmla="+- 0 8560 8516"/>
                              <a:gd name="T41" fmla="*/ T40 w 59"/>
                              <a:gd name="T42" fmla="+- 0 1797 1741"/>
                              <a:gd name="T43" fmla="*/ 1797 h 59"/>
                              <a:gd name="T44" fmla="+- 0 8572 8516"/>
                              <a:gd name="T45" fmla="*/ T44 w 59"/>
                              <a:gd name="T46" fmla="+- 0 1786 1741"/>
                              <a:gd name="T47" fmla="*/ 1786 h 59"/>
                              <a:gd name="T48" fmla="+- 0 8575 8516"/>
                              <a:gd name="T49" fmla="*/ T48 w 59"/>
                              <a:gd name="T50" fmla="+- 0 1778 1741"/>
                              <a:gd name="T51" fmla="*/ 1778 h 59"/>
                              <a:gd name="T52" fmla="+- 0 8575 8516"/>
                              <a:gd name="T53" fmla="*/ T52 w 59"/>
                              <a:gd name="T54" fmla="+- 0 1762 1741"/>
                              <a:gd name="T55" fmla="*/ 1762 h 59"/>
                              <a:gd name="T56" fmla="+- 0 8572 8516"/>
                              <a:gd name="T57" fmla="*/ T56 w 59"/>
                              <a:gd name="T58" fmla="+- 0 1755 1741"/>
                              <a:gd name="T59" fmla="*/ 1755 h 59"/>
                              <a:gd name="T60" fmla="+- 0 8560 8516"/>
                              <a:gd name="T61" fmla="*/ T60 w 59"/>
                              <a:gd name="T62" fmla="+- 0 1744 1741"/>
                              <a:gd name="T63" fmla="*/ 1744 h 59"/>
                              <a:gd name="T64" fmla="+- 0 8553 8516"/>
                              <a:gd name="T65" fmla="*/ T64 w 59"/>
                              <a:gd name="T66" fmla="+- 0 1741 1741"/>
                              <a:gd name="T67" fmla="*/ 1741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221"/>
                        <wps:cNvSpPr>
                          <a:spLocks/>
                        </wps:cNvSpPr>
                        <wps:spPr bwMode="auto">
                          <a:xfrm>
                            <a:off x="8515" y="1740"/>
                            <a:ext cx="59" cy="59"/>
                          </a:xfrm>
                          <a:custGeom>
                            <a:avLst/>
                            <a:gdLst>
                              <a:gd name="T0" fmla="+- 0 8545 8516"/>
                              <a:gd name="T1" fmla="*/ T0 w 59"/>
                              <a:gd name="T2" fmla="+- 0 1800 1741"/>
                              <a:gd name="T3" fmla="*/ 1800 h 59"/>
                              <a:gd name="T4" fmla="+- 0 8553 8516"/>
                              <a:gd name="T5" fmla="*/ T4 w 59"/>
                              <a:gd name="T6" fmla="+- 0 1800 1741"/>
                              <a:gd name="T7" fmla="*/ 1800 h 59"/>
                              <a:gd name="T8" fmla="+- 0 8560 8516"/>
                              <a:gd name="T9" fmla="*/ T8 w 59"/>
                              <a:gd name="T10" fmla="+- 0 1797 1741"/>
                              <a:gd name="T11" fmla="*/ 1797 h 59"/>
                              <a:gd name="T12" fmla="+- 0 8566 8516"/>
                              <a:gd name="T13" fmla="*/ T12 w 59"/>
                              <a:gd name="T14" fmla="+- 0 1791 1741"/>
                              <a:gd name="T15" fmla="*/ 1791 h 59"/>
                              <a:gd name="T16" fmla="+- 0 8572 8516"/>
                              <a:gd name="T17" fmla="*/ T16 w 59"/>
                              <a:gd name="T18" fmla="+- 0 1786 1741"/>
                              <a:gd name="T19" fmla="*/ 1786 h 59"/>
                              <a:gd name="T20" fmla="+- 0 8575 8516"/>
                              <a:gd name="T21" fmla="*/ T20 w 59"/>
                              <a:gd name="T22" fmla="+- 0 1778 1741"/>
                              <a:gd name="T23" fmla="*/ 1778 h 59"/>
                              <a:gd name="T24" fmla="+- 0 8575 8516"/>
                              <a:gd name="T25" fmla="*/ T24 w 59"/>
                              <a:gd name="T26" fmla="+- 0 1770 1741"/>
                              <a:gd name="T27" fmla="*/ 1770 h 59"/>
                              <a:gd name="T28" fmla="+- 0 8575 8516"/>
                              <a:gd name="T29" fmla="*/ T28 w 59"/>
                              <a:gd name="T30" fmla="+- 0 1762 1741"/>
                              <a:gd name="T31" fmla="*/ 1762 h 59"/>
                              <a:gd name="T32" fmla="+- 0 8572 8516"/>
                              <a:gd name="T33" fmla="*/ T32 w 59"/>
                              <a:gd name="T34" fmla="+- 0 1755 1741"/>
                              <a:gd name="T35" fmla="*/ 1755 h 59"/>
                              <a:gd name="T36" fmla="+- 0 8566 8516"/>
                              <a:gd name="T37" fmla="*/ T36 w 59"/>
                              <a:gd name="T38" fmla="+- 0 1750 1741"/>
                              <a:gd name="T39" fmla="*/ 1750 h 59"/>
                              <a:gd name="T40" fmla="+- 0 8560 8516"/>
                              <a:gd name="T41" fmla="*/ T40 w 59"/>
                              <a:gd name="T42" fmla="+- 0 1744 1741"/>
                              <a:gd name="T43" fmla="*/ 1744 h 59"/>
                              <a:gd name="T44" fmla="+- 0 8553 8516"/>
                              <a:gd name="T45" fmla="*/ T44 w 59"/>
                              <a:gd name="T46" fmla="+- 0 1741 1741"/>
                              <a:gd name="T47" fmla="*/ 1741 h 59"/>
                              <a:gd name="T48" fmla="+- 0 8545 8516"/>
                              <a:gd name="T49" fmla="*/ T48 w 59"/>
                              <a:gd name="T50" fmla="+- 0 1741 1741"/>
                              <a:gd name="T51" fmla="*/ 1741 h 59"/>
                              <a:gd name="T52" fmla="+- 0 8537 8516"/>
                              <a:gd name="T53" fmla="*/ T52 w 59"/>
                              <a:gd name="T54" fmla="+- 0 1741 1741"/>
                              <a:gd name="T55" fmla="*/ 1741 h 59"/>
                              <a:gd name="T56" fmla="+- 0 8530 8516"/>
                              <a:gd name="T57" fmla="*/ T56 w 59"/>
                              <a:gd name="T58" fmla="+- 0 1744 1741"/>
                              <a:gd name="T59" fmla="*/ 1744 h 59"/>
                              <a:gd name="T60" fmla="+- 0 8524 8516"/>
                              <a:gd name="T61" fmla="*/ T60 w 59"/>
                              <a:gd name="T62" fmla="+- 0 1750 1741"/>
                              <a:gd name="T63" fmla="*/ 1750 h 59"/>
                              <a:gd name="T64" fmla="+- 0 8519 8516"/>
                              <a:gd name="T65" fmla="*/ T64 w 59"/>
                              <a:gd name="T66" fmla="+- 0 1755 1741"/>
                              <a:gd name="T67" fmla="*/ 1755 h 59"/>
                              <a:gd name="T68" fmla="+- 0 8516 8516"/>
                              <a:gd name="T69" fmla="*/ T68 w 59"/>
                              <a:gd name="T70" fmla="+- 0 1762 1741"/>
                              <a:gd name="T71" fmla="*/ 1762 h 59"/>
                              <a:gd name="T72" fmla="+- 0 8516 8516"/>
                              <a:gd name="T73" fmla="*/ T72 w 59"/>
                              <a:gd name="T74" fmla="+- 0 1770 1741"/>
                              <a:gd name="T75" fmla="*/ 1770 h 59"/>
                              <a:gd name="T76" fmla="+- 0 8516 8516"/>
                              <a:gd name="T77" fmla="*/ T76 w 59"/>
                              <a:gd name="T78" fmla="+- 0 1778 1741"/>
                              <a:gd name="T79" fmla="*/ 1778 h 59"/>
                              <a:gd name="T80" fmla="+- 0 8519 8516"/>
                              <a:gd name="T81" fmla="*/ T80 w 59"/>
                              <a:gd name="T82" fmla="+- 0 1786 1741"/>
                              <a:gd name="T83" fmla="*/ 1786 h 59"/>
                              <a:gd name="T84" fmla="+- 0 8524 8516"/>
                              <a:gd name="T85" fmla="*/ T84 w 59"/>
                              <a:gd name="T86" fmla="+- 0 1791 1741"/>
                              <a:gd name="T87" fmla="*/ 1791 h 59"/>
                              <a:gd name="T88" fmla="+- 0 8530 8516"/>
                              <a:gd name="T89" fmla="*/ T88 w 59"/>
                              <a:gd name="T90" fmla="+- 0 1797 1741"/>
                              <a:gd name="T91" fmla="*/ 1797 h 59"/>
                              <a:gd name="T92" fmla="+- 0 8537 8516"/>
                              <a:gd name="T93" fmla="*/ T92 w 59"/>
                              <a:gd name="T94" fmla="+- 0 1800 1741"/>
                              <a:gd name="T95" fmla="*/ 1800 h 59"/>
                              <a:gd name="T96" fmla="+- 0 8545 8516"/>
                              <a:gd name="T97" fmla="*/ T96 w 59"/>
                              <a:gd name="T98" fmla="+- 0 1800 1741"/>
                              <a:gd name="T99" fmla="*/ 180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0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8" y="50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220"/>
                        <wps:cNvSpPr>
                          <a:spLocks/>
                        </wps:cNvSpPr>
                        <wps:spPr bwMode="auto">
                          <a:xfrm>
                            <a:off x="9178" y="1248"/>
                            <a:ext cx="59" cy="59"/>
                          </a:xfrm>
                          <a:custGeom>
                            <a:avLst/>
                            <a:gdLst>
                              <a:gd name="T0" fmla="+- 0 9216 9178"/>
                              <a:gd name="T1" fmla="*/ T0 w 59"/>
                              <a:gd name="T2" fmla="+- 0 1249 1249"/>
                              <a:gd name="T3" fmla="*/ 1249 h 59"/>
                              <a:gd name="T4" fmla="+- 0 9200 9178"/>
                              <a:gd name="T5" fmla="*/ T4 w 59"/>
                              <a:gd name="T6" fmla="+- 0 1249 1249"/>
                              <a:gd name="T7" fmla="*/ 1249 h 59"/>
                              <a:gd name="T8" fmla="+- 0 9193 9178"/>
                              <a:gd name="T9" fmla="*/ T8 w 59"/>
                              <a:gd name="T10" fmla="+- 0 1252 1249"/>
                              <a:gd name="T11" fmla="*/ 1252 h 59"/>
                              <a:gd name="T12" fmla="+- 0 9182 9178"/>
                              <a:gd name="T13" fmla="*/ T12 w 59"/>
                              <a:gd name="T14" fmla="+- 0 1263 1249"/>
                              <a:gd name="T15" fmla="*/ 1263 h 59"/>
                              <a:gd name="T16" fmla="+- 0 9178 9178"/>
                              <a:gd name="T17" fmla="*/ T16 w 59"/>
                              <a:gd name="T18" fmla="+- 0 1270 1249"/>
                              <a:gd name="T19" fmla="*/ 1270 h 59"/>
                              <a:gd name="T20" fmla="+- 0 9178 9178"/>
                              <a:gd name="T21" fmla="*/ T20 w 59"/>
                              <a:gd name="T22" fmla="+- 0 1286 1249"/>
                              <a:gd name="T23" fmla="*/ 1286 h 59"/>
                              <a:gd name="T24" fmla="+- 0 9182 9178"/>
                              <a:gd name="T25" fmla="*/ T24 w 59"/>
                              <a:gd name="T26" fmla="+- 0 1293 1249"/>
                              <a:gd name="T27" fmla="*/ 1293 h 59"/>
                              <a:gd name="T28" fmla="+- 0 9193 9178"/>
                              <a:gd name="T29" fmla="*/ T28 w 59"/>
                              <a:gd name="T30" fmla="+- 0 1304 1249"/>
                              <a:gd name="T31" fmla="*/ 1304 h 59"/>
                              <a:gd name="T32" fmla="+- 0 9200 9178"/>
                              <a:gd name="T33" fmla="*/ T32 w 59"/>
                              <a:gd name="T34" fmla="+- 0 1307 1249"/>
                              <a:gd name="T35" fmla="*/ 1307 h 59"/>
                              <a:gd name="T36" fmla="+- 0 9216 9178"/>
                              <a:gd name="T37" fmla="*/ T36 w 59"/>
                              <a:gd name="T38" fmla="+- 0 1307 1249"/>
                              <a:gd name="T39" fmla="*/ 1307 h 59"/>
                              <a:gd name="T40" fmla="+- 0 9223 9178"/>
                              <a:gd name="T41" fmla="*/ T40 w 59"/>
                              <a:gd name="T42" fmla="+- 0 1304 1249"/>
                              <a:gd name="T43" fmla="*/ 1304 h 59"/>
                              <a:gd name="T44" fmla="+- 0 9234 9178"/>
                              <a:gd name="T45" fmla="*/ T44 w 59"/>
                              <a:gd name="T46" fmla="+- 0 1293 1249"/>
                              <a:gd name="T47" fmla="*/ 1293 h 59"/>
                              <a:gd name="T48" fmla="+- 0 9237 9178"/>
                              <a:gd name="T49" fmla="*/ T48 w 59"/>
                              <a:gd name="T50" fmla="+- 0 1286 1249"/>
                              <a:gd name="T51" fmla="*/ 1286 h 59"/>
                              <a:gd name="T52" fmla="+- 0 9237 9178"/>
                              <a:gd name="T53" fmla="*/ T52 w 59"/>
                              <a:gd name="T54" fmla="+- 0 1270 1249"/>
                              <a:gd name="T55" fmla="*/ 1270 h 59"/>
                              <a:gd name="T56" fmla="+- 0 9234 9178"/>
                              <a:gd name="T57" fmla="*/ T56 w 59"/>
                              <a:gd name="T58" fmla="+- 0 1263 1249"/>
                              <a:gd name="T59" fmla="*/ 1263 h 59"/>
                              <a:gd name="T60" fmla="+- 0 9223 9178"/>
                              <a:gd name="T61" fmla="*/ T60 w 59"/>
                              <a:gd name="T62" fmla="+- 0 1252 1249"/>
                              <a:gd name="T63" fmla="*/ 1252 h 59"/>
                              <a:gd name="T64" fmla="+- 0 9216 9178"/>
                              <a:gd name="T65" fmla="*/ T64 w 59"/>
                              <a:gd name="T66" fmla="+- 0 1249 1249"/>
                              <a:gd name="T67" fmla="*/ 124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8" y="0"/>
                                </a:move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4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4" y="44"/>
                                </a:lnTo>
                                <a:lnTo>
                                  <a:pt x="15" y="55"/>
                                </a:lnTo>
                                <a:lnTo>
                                  <a:pt x="22" y="58"/>
                                </a:lnTo>
                                <a:lnTo>
                                  <a:pt x="38" y="58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219"/>
                        <wps:cNvSpPr>
                          <a:spLocks/>
                        </wps:cNvSpPr>
                        <wps:spPr bwMode="auto">
                          <a:xfrm>
                            <a:off x="9178" y="1248"/>
                            <a:ext cx="59" cy="59"/>
                          </a:xfrm>
                          <a:custGeom>
                            <a:avLst/>
                            <a:gdLst>
                              <a:gd name="T0" fmla="+- 0 9208 9178"/>
                              <a:gd name="T1" fmla="*/ T0 w 59"/>
                              <a:gd name="T2" fmla="+- 0 1307 1249"/>
                              <a:gd name="T3" fmla="*/ 1307 h 59"/>
                              <a:gd name="T4" fmla="+- 0 9216 9178"/>
                              <a:gd name="T5" fmla="*/ T4 w 59"/>
                              <a:gd name="T6" fmla="+- 0 1307 1249"/>
                              <a:gd name="T7" fmla="*/ 1307 h 59"/>
                              <a:gd name="T8" fmla="+- 0 9223 9178"/>
                              <a:gd name="T9" fmla="*/ T8 w 59"/>
                              <a:gd name="T10" fmla="+- 0 1304 1249"/>
                              <a:gd name="T11" fmla="*/ 1304 h 59"/>
                              <a:gd name="T12" fmla="+- 0 9229 9178"/>
                              <a:gd name="T13" fmla="*/ T12 w 59"/>
                              <a:gd name="T14" fmla="+- 0 1299 1249"/>
                              <a:gd name="T15" fmla="*/ 1299 h 59"/>
                              <a:gd name="T16" fmla="+- 0 9234 9178"/>
                              <a:gd name="T17" fmla="*/ T16 w 59"/>
                              <a:gd name="T18" fmla="+- 0 1293 1249"/>
                              <a:gd name="T19" fmla="*/ 1293 h 59"/>
                              <a:gd name="T20" fmla="+- 0 9237 9178"/>
                              <a:gd name="T21" fmla="*/ T20 w 59"/>
                              <a:gd name="T22" fmla="+- 0 1286 1249"/>
                              <a:gd name="T23" fmla="*/ 1286 h 59"/>
                              <a:gd name="T24" fmla="+- 0 9237 9178"/>
                              <a:gd name="T25" fmla="*/ T24 w 59"/>
                              <a:gd name="T26" fmla="+- 0 1278 1249"/>
                              <a:gd name="T27" fmla="*/ 1278 h 59"/>
                              <a:gd name="T28" fmla="+- 0 9237 9178"/>
                              <a:gd name="T29" fmla="*/ T28 w 59"/>
                              <a:gd name="T30" fmla="+- 0 1270 1249"/>
                              <a:gd name="T31" fmla="*/ 1270 h 59"/>
                              <a:gd name="T32" fmla="+- 0 9234 9178"/>
                              <a:gd name="T33" fmla="*/ T32 w 59"/>
                              <a:gd name="T34" fmla="+- 0 1263 1249"/>
                              <a:gd name="T35" fmla="*/ 1263 h 59"/>
                              <a:gd name="T36" fmla="+- 0 9229 9178"/>
                              <a:gd name="T37" fmla="*/ T36 w 59"/>
                              <a:gd name="T38" fmla="+- 0 1257 1249"/>
                              <a:gd name="T39" fmla="*/ 1257 h 59"/>
                              <a:gd name="T40" fmla="+- 0 9223 9178"/>
                              <a:gd name="T41" fmla="*/ T40 w 59"/>
                              <a:gd name="T42" fmla="+- 0 1252 1249"/>
                              <a:gd name="T43" fmla="*/ 1252 h 59"/>
                              <a:gd name="T44" fmla="+- 0 9216 9178"/>
                              <a:gd name="T45" fmla="*/ T44 w 59"/>
                              <a:gd name="T46" fmla="+- 0 1249 1249"/>
                              <a:gd name="T47" fmla="*/ 1249 h 59"/>
                              <a:gd name="T48" fmla="+- 0 9208 9178"/>
                              <a:gd name="T49" fmla="*/ T48 w 59"/>
                              <a:gd name="T50" fmla="+- 0 1249 1249"/>
                              <a:gd name="T51" fmla="*/ 1249 h 59"/>
                              <a:gd name="T52" fmla="+- 0 9200 9178"/>
                              <a:gd name="T53" fmla="*/ T52 w 59"/>
                              <a:gd name="T54" fmla="+- 0 1249 1249"/>
                              <a:gd name="T55" fmla="*/ 1249 h 59"/>
                              <a:gd name="T56" fmla="+- 0 9193 9178"/>
                              <a:gd name="T57" fmla="*/ T56 w 59"/>
                              <a:gd name="T58" fmla="+- 0 1252 1249"/>
                              <a:gd name="T59" fmla="*/ 1252 h 59"/>
                              <a:gd name="T60" fmla="+- 0 9187 9178"/>
                              <a:gd name="T61" fmla="*/ T60 w 59"/>
                              <a:gd name="T62" fmla="+- 0 1257 1249"/>
                              <a:gd name="T63" fmla="*/ 1257 h 59"/>
                              <a:gd name="T64" fmla="+- 0 9182 9178"/>
                              <a:gd name="T65" fmla="*/ T64 w 59"/>
                              <a:gd name="T66" fmla="+- 0 1263 1249"/>
                              <a:gd name="T67" fmla="*/ 1263 h 59"/>
                              <a:gd name="T68" fmla="+- 0 9178 9178"/>
                              <a:gd name="T69" fmla="*/ T68 w 59"/>
                              <a:gd name="T70" fmla="+- 0 1270 1249"/>
                              <a:gd name="T71" fmla="*/ 1270 h 59"/>
                              <a:gd name="T72" fmla="+- 0 9178 9178"/>
                              <a:gd name="T73" fmla="*/ T72 w 59"/>
                              <a:gd name="T74" fmla="+- 0 1278 1249"/>
                              <a:gd name="T75" fmla="*/ 1278 h 59"/>
                              <a:gd name="T76" fmla="+- 0 9178 9178"/>
                              <a:gd name="T77" fmla="*/ T76 w 59"/>
                              <a:gd name="T78" fmla="+- 0 1286 1249"/>
                              <a:gd name="T79" fmla="*/ 1286 h 59"/>
                              <a:gd name="T80" fmla="+- 0 9182 9178"/>
                              <a:gd name="T81" fmla="*/ T80 w 59"/>
                              <a:gd name="T82" fmla="+- 0 1293 1249"/>
                              <a:gd name="T83" fmla="*/ 1293 h 59"/>
                              <a:gd name="T84" fmla="+- 0 9187 9178"/>
                              <a:gd name="T85" fmla="*/ T84 w 59"/>
                              <a:gd name="T86" fmla="+- 0 1299 1249"/>
                              <a:gd name="T87" fmla="*/ 1299 h 59"/>
                              <a:gd name="T88" fmla="+- 0 9193 9178"/>
                              <a:gd name="T89" fmla="*/ T88 w 59"/>
                              <a:gd name="T90" fmla="+- 0 1304 1249"/>
                              <a:gd name="T91" fmla="*/ 1304 h 59"/>
                              <a:gd name="T92" fmla="+- 0 9200 9178"/>
                              <a:gd name="T93" fmla="*/ T92 w 59"/>
                              <a:gd name="T94" fmla="+- 0 1307 1249"/>
                              <a:gd name="T95" fmla="*/ 1307 h 59"/>
                              <a:gd name="T96" fmla="+- 0 9208 9178"/>
                              <a:gd name="T97" fmla="*/ T96 w 59"/>
                              <a:gd name="T98" fmla="+- 0 1307 1249"/>
                              <a:gd name="T99" fmla="*/ 1307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8"/>
                                </a:moveTo>
                                <a:lnTo>
                                  <a:pt x="38" y="58"/>
                                </a:lnTo>
                                <a:lnTo>
                                  <a:pt x="45" y="55"/>
                                </a:lnTo>
                                <a:lnTo>
                                  <a:pt x="51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1" y="8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9" y="8"/>
                                </a:lnTo>
                                <a:lnTo>
                                  <a:pt x="4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4" y="44"/>
                                </a:lnTo>
                                <a:lnTo>
                                  <a:pt x="9" y="50"/>
                                </a:lnTo>
                                <a:lnTo>
                                  <a:pt x="15" y="55"/>
                                </a:lnTo>
                                <a:lnTo>
                                  <a:pt x="22" y="58"/>
                                </a:lnTo>
                                <a:lnTo>
                                  <a:pt x="30" y="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218"/>
                        <wps:cNvSpPr>
                          <a:spLocks/>
                        </wps:cNvSpPr>
                        <wps:spPr bwMode="auto">
                          <a:xfrm>
                            <a:off x="3243" y="59"/>
                            <a:ext cx="5964" cy="3536"/>
                          </a:xfrm>
                          <a:custGeom>
                            <a:avLst/>
                            <a:gdLst>
                              <a:gd name="T0" fmla="+- 0 3244 3244"/>
                              <a:gd name="T1" fmla="*/ T0 w 5964"/>
                              <a:gd name="T2" fmla="+- 0 3595 60"/>
                              <a:gd name="T3" fmla="*/ 3595 h 3536"/>
                              <a:gd name="T4" fmla="+- 0 3907 3244"/>
                              <a:gd name="T5" fmla="*/ T4 w 5964"/>
                              <a:gd name="T6" fmla="+- 0 3569 60"/>
                              <a:gd name="T7" fmla="*/ 3569 h 3536"/>
                              <a:gd name="T8" fmla="+- 0 4569 3244"/>
                              <a:gd name="T9" fmla="*/ T8 w 5964"/>
                              <a:gd name="T10" fmla="+- 0 3527 60"/>
                              <a:gd name="T11" fmla="*/ 3527 h 3536"/>
                              <a:gd name="T12" fmla="+- 0 5232 3244"/>
                              <a:gd name="T13" fmla="*/ T12 w 5964"/>
                              <a:gd name="T14" fmla="+- 0 3463 60"/>
                              <a:gd name="T15" fmla="*/ 3463 h 3536"/>
                              <a:gd name="T16" fmla="+- 0 5895 3244"/>
                              <a:gd name="T17" fmla="*/ T16 w 5964"/>
                              <a:gd name="T18" fmla="+- 0 3355 60"/>
                              <a:gd name="T19" fmla="*/ 3355 h 3536"/>
                              <a:gd name="T20" fmla="+- 0 6557 3244"/>
                              <a:gd name="T21" fmla="*/ T20 w 5964"/>
                              <a:gd name="T22" fmla="+- 0 3209 60"/>
                              <a:gd name="T23" fmla="*/ 3209 h 3536"/>
                              <a:gd name="T24" fmla="+- 0 7220 3244"/>
                              <a:gd name="T25" fmla="*/ T24 w 5964"/>
                              <a:gd name="T26" fmla="+- 0 3030 60"/>
                              <a:gd name="T27" fmla="*/ 3030 h 3536"/>
                              <a:gd name="T28" fmla="+- 0 7883 3244"/>
                              <a:gd name="T29" fmla="*/ T28 w 5964"/>
                              <a:gd name="T30" fmla="+- 0 2193 60"/>
                              <a:gd name="T31" fmla="*/ 2193 h 3536"/>
                              <a:gd name="T32" fmla="+- 0 8545 3244"/>
                              <a:gd name="T33" fmla="*/ T32 w 5964"/>
                              <a:gd name="T34" fmla="+- 0 1256 60"/>
                              <a:gd name="T35" fmla="*/ 1256 h 3536"/>
                              <a:gd name="T36" fmla="+- 0 9208 3244"/>
                              <a:gd name="T37" fmla="*/ T36 w 5964"/>
                              <a:gd name="T38" fmla="+- 0 60 60"/>
                              <a:gd name="T39" fmla="*/ 60 h 3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964" h="3536">
                                <a:moveTo>
                                  <a:pt x="0" y="3535"/>
                                </a:moveTo>
                                <a:lnTo>
                                  <a:pt x="663" y="3509"/>
                                </a:lnTo>
                                <a:lnTo>
                                  <a:pt x="1325" y="3467"/>
                                </a:lnTo>
                                <a:lnTo>
                                  <a:pt x="1988" y="3403"/>
                                </a:lnTo>
                                <a:lnTo>
                                  <a:pt x="2651" y="3295"/>
                                </a:lnTo>
                                <a:lnTo>
                                  <a:pt x="3313" y="3149"/>
                                </a:lnTo>
                                <a:lnTo>
                                  <a:pt x="3976" y="2970"/>
                                </a:lnTo>
                                <a:lnTo>
                                  <a:pt x="4639" y="2133"/>
                                </a:lnTo>
                                <a:lnTo>
                                  <a:pt x="5301" y="1196"/>
                                </a:lnTo>
                                <a:lnTo>
                                  <a:pt x="5964" y="0"/>
                                </a:lnTo>
                              </a:path>
                            </a:pathLst>
                          </a:custGeom>
                          <a:noFill/>
                          <a:ln w="9332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217"/>
                        <wps:cNvSpPr>
                          <a:spLocks/>
                        </wps:cNvSpPr>
                        <wps:spPr bwMode="auto">
                          <a:xfrm>
                            <a:off x="3214" y="3566"/>
                            <a:ext cx="59" cy="59"/>
                          </a:xfrm>
                          <a:custGeom>
                            <a:avLst/>
                            <a:gdLst>
                              <a:gd name="T0" fmla="+- 0 3252 3215"/>
                              <a:gd name="T1" fmla="*/ T0 w 59"/>
                              <a:gd name="T2" fmla="+- 0 3566 3566"/>
                              <a:gd name="T3" fmla="*/ 3566 h 59"/>
                              <a:gd name="T4" fmla="+- 0 3236 3215"/>
                              <a:gd name="T5" fmla="*/ T4 w 59"/>
                              <a:gd name="T6" fmla="+- 0 3566 3566"/>
                              <a:gd name="T7" fmla="*/ 3566 h 59"/>
                              <a:gd name="T8" fmla="+- 0 3229 3215"/>
                              <a:gd name="T9" fmla="*/ T8 w 59"/>
                              <a:gd name="T10" fmla="+- 0 3569 3566"/>
                              <a:gd name="T11" fmla="*/ 3569 h 59"/>
                              <a:gd name="T12" fmla="+- 0 3218 3215"/>
                              <a:gd name="T13" fmla="*/ T12 w 59"/>
                              <a:gd name="T14" fmla="+- 0 3580 3566"/>
                              <a:gd name="T15" fmla="*/ 3580 h 59"/>
                              <a:gd name="T16" fmla="+- 0 3215 3215"/>
                              <a:gd name="T17" fmla="*/ T16 w 59"/>
                              <a:gd name="T18" fmla="+- 0 3588 3566"/>
                              <a:gd name="T19" fmla="*/ 3588 h 59"/>
                              <a:gd name="T20" fmla="+- 0 3215 3215"/>
                              <a:gd name="T21" fmla="*/ T20 w 59"/>
                              <a:gd name="T22" fmla="+- 0 3603 3566"/>
                              <a:gd name="T23" fmla="*/ 3603 h 59"/>
                              <a:gd name="T24" fmla="+- 0 3218 3215"/>
                              <a:gd name="T25" fmla="*/ T24 w 59"/>
                              <a:gd name="T26" fmla="+- 0 3611 3566"/>
                              <a:gd name="T27" fmla="*/ 3611 h 59"/>
                              <a:gd name="T28" fmla="+- 0 3229 3215"/>
                              <a:gd name="T29" fmla="*/ T28 w 59"/>
                              <a:gd name="T30" fmla="+- 0 3622 3566"/>
                              <a:gd name="T31" fmla="*/ 3622 h 59"/>
                              <a:gd name="T32" fmla="+- 0 3236 3215"/>
                              <a:gd name="T33" fmla="*/ T32 w 59"/>
                              <a:gd name="T34" fmla="+- 0 3625 3566"/>
                              <a:gd name="T35" fmla="*/ 3625 h 59"/>
                              <a:gd name="T36" fmla="+- 0 3252 3215"/>
                              <a:gd name="T37" fmla="*/ T36 w 59"/>
                              <a:gd name="T38" fmla="+- 0 3625 3566"/>
                              <a:gd name="T39" fmla="*/ 3625 h 59"/>
                              <a:gd name="T40" fmla="+- 0 3259 3215"/>
                              <a:gd name="T41" fmla="*/ T40 w 59"/>
                              <a:gd name="T42" fmla="+- 0 3622 3566"/>
                              <a:gd name="T43" fmla="*/ 3622 h 59"/>
                              <a:gd name="T44" fmla="+- 0 3270 3215"/>
                              <a:gd name="T45" fmla="*/ T44 w 59"/>
                              <a:gd name="T46" fmla="+- 0 3611 3566"/>
                              <a:gd name="T47" fmla="*/ 3611 h 59"/>
                              <a:gd name="T48" fmla="+- 0 3273 3215"/>
                              <a:gd name="T49" fmla="*/ T48 w 59"/>
                              <a:gd name="T50" fmla="+- 0 3603 3566"/>
                              <a:gd name="T51" fmla="*/ 3603 h 59"/>
                              <a:gd name="T52" fmla="+- 0 3273 3215"/>
                              <a:gd name="T53" fmla="*/ T52 w 59"/>
                              <a:gd name="T54" fmla="+- 0 3588 3566"/>
                              <a:gd name="T55" fmla="*/ 3588 h 59"/>
                              <a:gd name="T56" fmla="+- 0 3270 3215"/>
                              <a:gd name="T57" fmla="*/ T56 w 59"/>
                              <a:gd name="T58" fmla="+- 0 3580 3566"/>
                              <a:gd name="T59" fmla="*/ 3580 h 59"/>
                              <a:gd name="T60" fmla="+- 0 3259 3215"/>
                              <a:gd name="T61" fmla="*/ T60 w 59"/>
                              <a:gd name="T62" fmla="+- 0 3569 3566"/>
                              <a:gd name="T63" fmla="*/ 3569 h 59"/>
                              <a:gd name="T64" fmla="+- 0 3252 3215"/>
                              <a:gd name="T65" fmla="*/ T64 w 59"/>
                              <a:gd name="T66" fmla="+- 0 3566 3566"/>
                              <a:gd name="T67" fmla="*/ 356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216"/>
                        <wps:cNvSpPr>
                          <a:spLocks/>
                        </wps:cNvSpPr>
                        <wps:spPr bwMode="auto">
                          <a:xfrm>
                            <a:off x="3214" y="3566"/>
                            <a:ext cx="59" cy="59"/>
                          </a:xfrm>
                          <a:custGeom>
                            <a:avLst/>
                            <a:gdLst>
                              <a:gd name="T0" fmla="+- 0 3244 3215"/>
                              <a:gd name="T1" fmla="*/ T0 w 59"/>
                              <a:gd name="T2" fmla="+- 0 3625 3566"/>
                              <a:gd name="T3" fmla="*/ 3625 h 59"/>
                              <a:gd name="T4" fmla="+- 0 3252 3215"/>
                              <a:gd name="T5" fmla="*/ T4 w 59"/>
                              <a:gd name="T6" fmla="+- 0 3625 3566"/>
                              <a:gd name="T7" fmla="*/ 3625 h 59"/>
                              <a:gd name="T8" fmla="+- 0 3259 3215"/>
                              <a:gd name="T9" fmla="*/ T8 w 59"/>
                              <a:gd name="T10" fmla="+- 0 3622 3566"/>
                              <a:gd name="T11" fmla="*/ 3622 h 59"/>
                              <a:gd name="T12" fmla="+- 0 3265 3215"/>
                              <a:gd name="T13" fmla="*/ T12 w 59"/>
                              <a:gd name="T14" fmla="+- 0 3616 3566"/>
                              <a:gd name="T15" fmla="*/ 3616 h 59"/>
                              <a:gd name="T16" fmla="+- 0 3270 3215"/>
                              <a:gd name="T17" fmla="*/ T16 w 59"/>
                              <a:gd name="T18" fmla="+- 0 3611 3566"/>
                              <a:gd name="T19" fmla="*/ 3611 h 59"/>
                              <a:gd name="T20" fmla="+- 0 3273 3215"/>
                              <a:gd name="T21" fmla="*/ T20 w 59"/>
                              <a:gd name="T22" fmla="+- 0 3603 3566"/>
                              <a:gd name="T23" fmla="*/ 3603 h 59"/>
                              <a:gd name="T24" fmla="+- 0 3273 3215"/>
                              <a:gd name="T25" fmla="*/ T24 w 59"/>
                              <a:gd name="T26" fmla="+- 0 3595 3566"/>
                              <a:gd name="T27" fmla="*/ 3595 h 59"/>
                              <a:gd name="T28" fmla="+- 0 3273 3215"/>
                              <a:gd name="T29" fmla="*/ T28 w 59"/>
                              <a:gd name="T30" fmla="+- 0 3588 3566"/>
                              <a:gd name="T31" fmla="*/ 3588 h 59"/>
                              <a:gd name="T32" fmla="+- 0 3270 3215"/>
                              <a:gd name="T33" fmla="*/ T32 w 59"/>
                              <a:gd name="T34" fmla="+- 0 3580 3566"/>
                              <a:gd name="T35" fmla="*/ 3580 h 59"/>
                              <a:gd name="T36" fmla="+- 0 3265 3215"/>
                              <a:gd name="T37" fmla="*/ T36 w 59"/>
                              <a:gd name="T38" fmla="+- 0 3575 3566"/>
                              <a:gd name="T39" fmla="*/ 3575 h 59"/>
                              <a:gd name="T40" fmla="+- 0 3259 3215"/>
                              <a:gd name="T41" fmla="*/ T40 w 59"/>
                              <a:gd name="T42" fmla="+- 0 3569 3566"/>
                              <a:gd name="T43" fmla="*/ 3569 h 59"/>
                              <a:gd name="T44" fmla="+- 0 3252 3215"/>
                              <a:gd name="T45" fmla="*/ T44 w 59"/>
                              <a:gd name="T46" fmla="+- 0 3566 3566"/>
                              <a:gd name="T47" fmla="*/ 3566 h 59"/>
                              <a:gd name="T48" fmla="+- 0 3244 3215"/>
                              <a:gd name="T49" fmla="*/ T48 w 59"/>
                              <a:gd name="T50" fmla="+- 0 3566 3566"/>
                              <a:gd name="T51" fmla="*/ 3566 h 59"/>
                              <a:gd name="T52" fmla="+- 0 3236 3215"/>
                              <a:gd name="T53" fmla="*/ T52 w 59"/>
                              <a:gd name="T54" fmla="+- 0 3566 3566"/>
                              <a:gd name="T55" fmla="*/ 3566 h 59"/>
                              <a:gd name="T56" fmla="+- 0 3229 3215"/>
                              <a:gd name="T57" fmla="*/ T56 w 59"/>
                              <a:gd name="T58" fmla="+- 0 3569 3566"/>
                              <a:gd name="T59" fmla="*/ 3569 h 59"/>
                              <a:gd name="T60" fmla="+- 0 3223 3215"/>
                              <a:gd name="T61" fmla="*/ T60 w 59"/>
                              <a:gd name="T62" fmla="+- 0 3575 3566"/>
                              <a:gd name="T63" fmla="*/ 3575 h 59"/>
                              <a:gd name="T64" fmla="+- 0 3218 3215"/>
                              <a:gd name="T65" fmla="*/ T64 w 59"/>
                              <a:gd name="T66" fmla="+- 0 3580 3566"/>
                              <a:gd name="T67" fmla="*/ 3580 h 59"/>
                              <a:gd name="T68" fmla="+- 0 3215 3215"/>
                              <a:gd name="T69" fmla="*/ T68 w 59"/>
                              <a:gd name="T70" fmla="+- 0 3588 3566"/>
                              <a:gd name="T71" fmla="*/ 3588 h 59"/>
                              <a:gd name="T72" fmla="+- 0 3215 3215"/>
                              <a:gd name="T73" fmla="*/ T72 w 59"/>
                              <a:gd name="T74" fmla="+- 0 3595 3566"/>
                              <a:gd name="T75" fmla="*/ 3595 h 59"/>
                              <a:gd name="T76" fmla="+- 0 3215 3215"/>
                              <a:gd name="T77" fmla="*/ T76 w 59"/>
                              <a:gd name="T78" fmla="+- 0 3603 3566"/>
                              <a:gd name="T79" fmla="*/ 3603 h 59"/>
                              <a:gd name="T80" fmla="+- 0 3218 3215"/>
                              <a:gd name="T81" fmla="*/ T80 w 59"/>
                              <a:gd name="T82" fmla="+- 0 3611 3566"/>
                              <a:gd name="T83" fmla="*/ 3611 h 59"/>
                              <a:gd name="T84" fmla="+- 0 3223 3215"/>
                              <a:gd name="T85" fmla="*/ T84 w 59"/>
                              <a:gd name="T86" fmla="+- 0 3616 3566"/>
                              <a:gd name="T87" fmla="*/ 3616 h 59"/>
                              <a:gd name="T88" fmla="+- 0 3229 3215"/>
                              <a:gd name="T89" fmla="*/ T88 w 59"/>
                              <a:gd name="T90" fmla="+- 0 3622 3566"/>
                              <a:gd name="T91" fmla="*/ 3622 h 59"/>
                              <a:gd name="T92" fmla="+- 0 3236 3215"/>
                              <a:gd name="T93" fmla="*/ T92 w 59"/>
                              <a:gd name="T94" fmla="+- 0 3625 3566"/>
                              <a:gd name="T95" fmla="*/ 3625 h 59"/>
                              <a:gd name="T96" fmla="+- 0 3244 3215"/>
                              <a:gd name="T97" fmla="*/ T96 w 59"/>
                              <a:gd name="T98" fmla="+- 0 3625 3566"/>
                              <a:gd name="T99" fmla="*/ 3625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0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29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8" y="50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215"/>
                        <wps:cNvSpPr>
                          <a:spLocks/>
                        </wps:cNvSpPr>
                        <wps:spPr bwMode="auto">
                          <a:xfrm>
                            <a:off x="3877" y="3539"/>
                            <a:ext cx="59" cy="59"/>
                          </a:xfrm>
                          <a:custGeom>
                            <a:avLst/>
                            <a:gdLst>
                              <a:gd name="T0" fmla="+- 0 3914 3877"/>
                              <a:gd name="T1" fmla="*/ T0 w 59"/>
                              <a:gd name="T2" fmla="+- 0 3540 3540"/>
                              <a:gd name="T3" fmla="*/ 3540 h 59"/>
                              <a:gd name="T4" fmla="+- 0 3899 3877"/>
                              <a:gd name="T5" fmla="*/ T4 w 59"/>
                              <a:gd name="T6" fmla="+- 0 3540 3540"/>
                              <a:gd name="T7" fmla="*/ 3540 h 59"/>
                              <a:gd name="T8" fmla="+- 0 3891 3877"/>
                              <a:gd name="T9" fmla="*/ T8 w 59"/>
                              <a:gd name="T10" fmla="+- 0 3543 3540"/>
                              <a:gd name="T11" fmla="*/ 3543 h 59"/>
                              <a:gd name="T12" fmla="+- 0 3880 3877"/>
                              <a:gd name="T13" fmla="*/ T12 w 59"/>
                              <a:gd name="T14" fmla="+- 0 3554 3540"/>
                              <a:gd name="T15" fmla="*/ 3554 h 59"/>
                              <a:gd name="T16" fmla="+- 0 3877 3877"/>
                              <a:gd name="T17" fmla="*/ T16 w 59"/>
                              <a:gd name="T18" fmla="+- 0 3561 3540"/>
                              <a:gd name="T19" fmla="*/ 3561 h 59"/>
                              <a:gd name="T20" fmla="+- 0 3877 3877"/>
                              <a:gd name="T21" fmla="*/ T20 w 59"/>
                              <a:gd name="T22" fmla="+- 0 3577 3540"/>
                              <a:gd name="T23" fmla="*/ 3577 h 59"/>
                              <a:gd name="T24" fmla="+- 0 3880 3877"/>
                              <a:gd name="T25" fmla="*/ T24 w 59"/>
                              <a:gd name="T26" fmla="+- 0 3585 3540"/>
                              <a:gd name="T27" fmla="*/ 3585 h 59"/>
                              <a:gd name="T28" fmla="+- 0 3891 3877"/>
                              <a:gd name="T29" fmla="*/ T28 w 59"/>
                              <a:gd name="T30" fmla="+- 0 3596 3540"/>
                              <a:gd name="T31" fmla="*/ 3596 h 59"/>
                              <a:gd name="T32" fmla="+- 0 3899 3877"/>
                              <a:gd name="T33" fmla="*/ T32 w 59"/>
                              <a:gd name="T34" fmla="+- 0 3599 3540"/>
                              <a:gd name="T35" fmla="*/ 3599 h 59"/>
                              <a:gd name="T36" fmla="+- 0 3914 3877"/>
                              <a:gd name="T37" fmla="*/ T36 w 59"/>
                              <a:gd name="T38" fmla="+- 0 3599 3540"/>
                              <a:gd name="T39" fmla="*/ 3599 h 59"/>
                              <a:gd name="T40" fmla="+- 0 3922 3877"/>
                              <a:gd name="T41" fmla="*/ T40 w 59"/>
                              <a:gd name="T42" fmla="+- 0 3596 3540"/>
                              <a:gd name="T43" fmla="*/ 3596 h 59"/>
                              <a:gd name="T44" fmla="+- 0 3933 3877"/>
                              <a:gd name="T45" fmla="*/ T44 w 59"/>
                              <a:gd name="T46" fmla="+- 0 3585 3540"/>
                              <a:gd name="T47" fmla="*/ 3585 h 59"/>
                              <a:gd name="T48" fmla="+- 0 3936 3877"/>
                              <a:gd name="T49" fmla="*/ T48 w 59"/>
                              <a:gd name="T50" fmla="+- 0 3577 3540"/>
                              <a:gd name="T51" fmla="*/ 3577 h 59"/>
                              <a:gd name="T52" fmla="+- 0 3936 3877"/>
                              <a:gd name="T53" fmla="*/ T52 w 59"/>
                              <a:gd name="T54" fmla="+- 0 3561 3540"/>
                              <a:gd name="T55" fmla="*/ 3561 h 59"/>
                              <a:gd name="T56" fmla="+- 0 3933 3877"/>
                              <a:gd name="T57" fmla="*/ T56 w 59"/>
                              <a:gd name="T58" fmla="+- 0 3554 3540"/>
                              <a:gd name="T59" fmla="*/ 3554 h 59"/>
                              <a:gd name="T60" fmla="+- 0 3922 3877"/>
                              <a:gd name="T61" fmla="*/ T60 w 59"/>
                              <a:gd name="T62" fmla="+- 0 3543 3540"/>
                              <a:gd name="T63" fmla="*/ 3543 h 59"/>
                              <a:gd name="T64" fmla="+- 0 3914 3877"/>
                              <a:gd name="T65" fmla="*/ T64 w 59"/>
                              <a:gd name="T66" fmla="+- 0 3540 3540"/>
                              <a:gd name="T67" fmla="*/ 354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2" y="59"/>
                                </a:ln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214"/>
                        <wps:cNvSpPr>
                          <a:spLocks/>
                        </wps:cNvSpPr>
                        <wps:spPr bwMode="auto">
                          <a:xfrm>
                            <a:off x="3877" y="3539"/>
                            <a:ext cx="59" cy="59"/>
                          </a:xfrm>
                          <a:custGeom>
                            <a:avLst/>
                            <a:gdLst>
                              <a:gd name="T0" fmla="+- 0 3907 3877"/>
                              <a:gd name="T1" fmla="*/ T0 w 59"/>
                              <a:gd name="T2" fmla="+- 0 3599 3540"/>
                              <a:gd name="T3" fmla="*/ 3599 h 59"/>
                              <a:gd name="T4" fmla="+- 0 3914 3877"/>
                              <a:gd name="T5" fmla="*/ T4 w 59"/>
                              <a:gd name="T6" fmla="+- 0 3599 3540"/>
                              <a:gd name="T7" fmla="*/ 3599 h 59"/>
                              <a:gd name="T8" fmla="+- 0 3922 3877"/>
                              <a:gd name="T9" fmla="*/ T8 w 59"/>
                              <a:gd name="T10" fmla="+- 0 3596 3540"/>
                              <a:gd name="T11" fmla="*/ 3596 h 59"/>
                              <a:gd name="T12" fmla="+- 0 3927 3877"/>
                              <a:gd name="T13" fmla="*/ T12 w 59"/>
                              <a:gd name="T14" fmla="+- 0 3590 3540"/>
                              <a:gd name="T15" fmla="*/ 3590 h 59"/>
                              <a:gd name="T16" fmla="+- 0 3933 3877"/>
                              <a:gd name="T17" fmla="*/ T16 w 59"/>
                              <a:gd name="T18" fmla="+- 0 3585 3540"/>
                              <a:gd name="T19" fmla="*/ 3585 h 59"/>
                              <a:gd name="T20" fmla="+- 0 3936 3877"/>
                              <a:gd name="T21" fmla="*/ T20 w 59"/>
                              <a:gd name="T22" fmla="+- 0 3577 3540"/>
                              <a:gd name="T23" fmla="*/ 3577 h 59"/>
                              <a:gd name="T24" fmla="+- 0 3936 3877"/>
                              <a:gd name="T25" fmla="*/ T24 w 59"/>
                              <a:gd name="T26" fmla="+- 0 3569 3540"/>
                              <a:gd name="T27" fmla="*/ 3569 h 59"/>
                              <a:gd name="T28" fmla="+- 0 3936 3877"/>
                              <a:gd name="T29" fmla="*/ T28 w 59"/>
                              <a:gd name="T30" fmla="+- 0 3561 3540"/>
                              <a:gd name="T31" fmla="*/ 3561 h 59"/>
                              <a:gd name="T32" fmla="+- 0 3933 3877"/>
                              <a:gd name="T33" fmla="*/ T32 w 59"/>
                              <a:gd name="T34" fmla="+- 0 3554 3540"/>
                              <a:gd name="T35" fmla="*/ 3554 h 59"/>
                              <a:gd name="T36" fmla="+- 0 3927 3877"/>
                              <a:gd name="T37" fmla="*/ T36 w 59"/>
                              <a:gd name="T38" fmla="+- 0 3548 3540"/>
                              <a:gd name="T39" fmla="*/ 3548 h 59"/>
                              <a:gd name="T40" fmla="+- 0 3922 3877"/>
                              <a:gd name="T41" fmla="*/ T40 w 59"/>
                              <a:gd name="T42" fmla="+- 0 3543 3540"/>
                              <a:gd name="T43" fmla="*/ 3543 h 59"/>
                              <a:gd name="T44" fmla="+- 0 3914 3877"/>
                              <a:gd name="T45" fmla="*/ T44 w 59"/>
                              <a:gd name="T46" fmla="+- 0 3540 3540"/>
                              <a:gd name="T47" fmla="*/ 3540 h 59"/>
                              <a:gd name="T48" fmla="+- 0 3907 3877"/>
                              <a:gd name="T49" fmla="*/ T48 w 59"/>
                              <a:gd name="T50" fmla="+- 0 3540 3540"/>
                              <a:gd name="T51" fmla="*/ 3540 h 59"/>
                              <a:gd name="T52" fmla="+- 0 3899 3877"/>
                              <a:gd name="T53" fmla="*/ T52 w 59"/>
                              <a:gd name="T54" fmla="+- 0 3540 3540"/>
                              <a:gd name="T55" fmla="*/ 3540 h 59"/>
                              <a:gd name="T56" fmla="+- 0 3891 3877"/>
                              <a:gd name="T57" fmla="*/ T56 w 59"/>
                              <a:gd name="T58" fmla="+- 0 3543 3540"/>
                              <a:gd name="T59" fmla="*/ 3543 h 59"/>
                              <a:gd name="T60" fmla="+- 0 3886 3877"/>
                              <a:gd name="T61" fmla="*/ T60 w 59"/>
                              <a:gd name="T62" fmla="+- 0 3548 3540"/>
                              <a:gd name="T63" fmla="*/ 3548 h 59"/>
                              <a:gd name="T64" fmla="+- 0 3880 3877"/>
                              <a:gd name="T65" fmla="*/ T64 w 59"/>
                              <a:gd name="T66" fmla="+- 0 3554 3540"/>
                              <a:gd name="T67" fmla="*/ 3554 h 59"/>
                              <a:gd name="T68" fmla="+- 0 3877 3877"/>
                              <a:gd name="T69" fmla="*/ T68 w 59"/>
                              <a:gd name="T70" fmla="+- 0 3561 3540"/>
                              <a:gd name="T71" fmla="*/ 3561 h 59"/>
                              <a:gd name="T72" fmla="+- 0 3877 3877"/>
                              <a:gd name="T73" fmla="*/ T72 w 59"/>
                              <a:gd name="T74" fmla="+- 0 3569 3540"/>
                              <a:gd name="T75" fmla="*/ 3569 h 59"/>
                              <a:gd name="T76" fmla="+- 0 3877 3877"/>
                              <a:gd name="T77" fmla="*/ T76 w 59"/>
                              <a:gd name="T78" fmla="+- 0 3577 3540"/>
                              <a:gd name="T79" fmla="*/ 3577 h 59"/>
                              <a:gd name="T80" fmla="+- 0 3880 3877"/>
                              <a:gd name="T81" fmla="*/ T80 w 59"/>
                              <a:gd name="T82" fmla="+- 0 3585 3540"/>
                              <a:gd name="T83" fmla="*/ 3585 h 59"/>
                              <a:gd name="T84" fmla="+- 0 3886 3877"/>
                              <a:gd name="T85" fmla="*/ T84 w 59"/>
                              <a:gd name="T86" fmla="+- 0 3590 3540"/>
                              <a:gd name="T87" fmla="*/ 3590 h 59"/>
                              <a:gd name="T88" fmla="+- 0 3891 3877"/>
                              <a:gd name="T89" fmla="*/ T88 w 59"/>
                              <a:gd name="T90" fmla="+- 0 3596 3540"/>
                              <a:gd name="T91" fmla="*/ 3596 h 59"/>
                              <a:gd name="T92" fmla="+- 0 3899 3877"/>
                              <a:gd name="T93" fmla="*/ T92 w 59"/>
                              <a:gd name="T94" fmla="+- 0 3599 3540"/>
                              <a:gd name="T95" fmla="*/ 3599 h 59"/>
                              <a:gd name="T96" fmla="+- 0 3907 3877"/>
                              <a:gd name="T97" fmla="*/ T96 w 59"/>
                              <a:gd name="T98" fmla="+- 0 3599 3540"/>
                              <a:gd name="T99" fmla="*/ 359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9"/>
                                </a:moveTo>
                                <a:lnTo>
                                  <a:pt x="37" y="59"/>
                                </a:lnTo>
                                <a:lnTo>
                                  <a:pt x="45" y="56"/>
                                </a:lnTo>
                                <a:lnTo>
                                  <a:pt x="50" y="50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9" y="50"/>
                                </a:lnTo>
                                <a:lnTo>
                                  <a:pt x="14" y="56"/>
                                </a:lnTo>
                                <a:lnTo>
                                  <a:pt x="22" y="59"/>
                                </a:lnTo>
                                <a:lnTo>
                                  <a:pt x="3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213"/>
                        <wps:cNvSpPr>
                          <a:spLocks/>
                        </wps:cNvSpPr>
                        <wps:spPr bwMode="auto">
                          <a:xfrm>
                            <a:off x="4539" y="3497"/>
                            <a:ext cx="59" cy="59"/>
                          </a:xfrm>
                          <a:custGeom>
                            <a:avLst/>
                            <a:gdLst>
                              <a:gd name="T0" fmla="+- 0 4577 4540"/>
                              <a:gd name="T1" fmla="*/ T0 w 59"/>
                              <a:gd name="T2" fmla="+- 0 3498 3498"/>
                              <a:gd name="T3" fmla="*/ 3498 h 59"/>
                              <a:gd name="T4" fmla="+- 0 4561 4540"/>
                              <a:gd name="T5" fmla="*/ T4 w 59"/>
                              <a:gd name="T6" fmla="+- 0 3498 3498"/>
                              <a:gd name="T7" fmla="*/ 3498 h 59"/>
                              <a:gd name="T8" fmla="+- 0 4554 4540"/>
                              <a:gd name="T9" fmla="*/ T8 w 59"/>
                              <a:gd name="T10" fmla="+- 0 3501 3498"/>
                              <a:gd name="T11" fmla="*/ 3501 h 59"/>
                              <a:gd name="T12" fmla="+- 0 4543 4540"/>
                              <a:gd name="T13" fmla="*/ T12 w 59"/>
                              <a:gd name="T14" fmla="+- 0 3512 3498"/>
                              <a:gd name="T15" fmla="*/ 3512 h 59"/>
                              <a:gd name="T16" fmla="+- 0 4540 4540"/>
                              <a:gd name="T17" fmla="*/ T16 w 59"/>
                              <a:gd name="T18" fmla="+- 0 3519 3498"/>
                              <a:gd name="T19" fmla="*/ 3519 h 59"/>
                              <a:gd name="T20" fmla="+- 0 4540 4540"/>
                              <a:gd name="T21" fmla="*/ T20 w 59"/>
                              <a:gd name="T22" fmla="+- 0 3535 3498"/>
                              <a:gd name="T23" fmla="*/ 3535 h 59"/>
                              <a:gd name="T24" fmla="+- 0 4543 4540"/>
                              <a:gd name="T25" fmla="*/ T24 w 59"/>
                              <a:gd name="T26" fmla="+- 0 3542 3498"/>
                              <a:gd name="T27" fmla="*/ 3542 h 59"/>
                              <a:gd name="T28" fmla="+- 0 4554 4540"/>
                              <a:gd name="T29" fmla="*/ T28 w 59"/>
                              <a:gd name="T30" fmla="+- 0 3553 3498"/>
                              <a:gd name="T31" fmla="*/ 3553 h 59"/>
                              <a:gd name="T32" fmla="+- 0 4561 4540"/>
                              <a:gd name="T33" fmla="*/ T32 w 59"/>
                              <a:gd name="T34" fmla="+- 0 3557 3498"/>
                              <a:gd name="T35" fmla="*/ 3557 h 59"/>
                              <a:gd name="T36" fmla="+- 0 4577 4540"/>
                              <a:gd name="T37" fmla="*/ T36 w 59"/>
                              <a:gd name="T38" fmla="+- 0 3557 3498"/>
                              <a:gd name="T39" fmla="*/ 3557 h 59"/>
                              <a:gd name="T40" fmla="+- 0 4585 4540"/>
                              <a:gd name="T41" fmla="*/ T40 w 59"/>
                              <a:gd name="T42" fmla="+- 0 3553 3498"/>
                              <a:gd name="T43" fmla="*/ 3553 h 59"/>
                              <a:gd name="T44" fmla="+- 0 4596 4540"/>
                              <a:gd name="T45" fmla="*/ T44 w 59"/>
                              <a:gd name="T46" fmla="+- 0 3542 3498"/>
                              <a:gd name="T47" fmla="*/ 3542 h 59"/>
                              <a:gd name="T48" fmla="+- 0 4599 4540"/>
                              <a:gd name="T49" fmla="*/ T48 w 59"/>
                              <a:gd name="T50" fmla="+- 0 3535 3498"/>
                              <a:gd name="T51" fmla="*/ 3535 h 59"/>
                              <a:gd name="T52" fmla="+- 0 4599 4540"/>
                              <a:gd name="T53" fmla="*/ T52 w 59"/>
                              <a:gd name="T54" fmla="+- 0 3519 3498"/>
                              <a:gd name="T55" fmla="*/ 3519 h 59"/>
                              <a:gd name="T56" fmla="+- 0 4596 4540"/>
                              <a:gd name="T57" fmla="*/ T56 w 59"/>
                              <a:gd name="T58" fmla="+- 0 3512 3498"/>
                              <a:gd name="T59" fmla="*/ 3512 h 59"/>
                              <a:gd name="T60" fmla="+- 0 4585 4540"/>
                              <a:gd name="T61" fmla="*/ T60 w 59"/>
                              <a:gd name="T62" fmla="+- 0 3501 3498"/>
                              <a:gd name="T63" fmla="*/ 3501 h 59"/>
                              <a:gd name="T64" fmla="+- 0 4577 4540"/>
                              <a:gd name="T65" fmla="*/ T64 w 59"/>
                              <a:gd name="T66" fmla="+- 0 3498 3498"/>
                              <a:gd name="T67" fmla="*/ 3498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14" y="55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12"/>
                        <wps:cNvSpPr>
                          <a:spLocks/>
                        </wps:cNvSpPr>
                        <wps:spPr bwMode="auto">
                          <a:xfrm>
                            <a:off x="4539" y="3497"/>
                            <a:ext cx="59" cy="59"/>
                          </a:xfrm>
                          <a:custGeom>
                            <a:avLst/>
                            <a:gdLst>
                              <a:gd name="T0" fmla="+- 0 4569 4540"/>
                              <a:gd name="T1" fmla="*/ T0 w 59"/>
                              <a:gd name="T2" fmla="+- 0 3557 3498"/>
                              <a:gd name="T3" fmla="*/ 3557 h 59"/>
                              <a:gd name="T4" fmla="+- 0 4577 4540"/>
                              <a:gd name="T5" fmla="*/ T4 w 59"/>
                              <a:gd name="T6" fmla="+- 0 3557 3498"/>
                              <a:gd name="T7" fmla="*/ 3557 h 59"/>
                              <a:gd name="T8" fmla="+- 0 4585 4540"/>
                              <a:gd name="T9" fmla="*/ T8 w 59"/>
                              <a:gd name="T10" fmla="+- 0 3553 3498"/>
                              <a:gd name="T11" fmla="*/ 3553 h 59"/>
                              <a:gd name="T12" fmla="+- 0 4590 4540"/>
                              <a:gd name="T13" fmla="*/ T12 w 59"/>
                              <a:gd name="T14" fmla="+- 0 3548 3498"/>
                              <a:gd name="T15" fmla="*/ 3548 h 59"/>
                              <a:gd name="T16" fmla="+- 0 4596 4540"/>
                              <a:gd name="T17" fmla="*/ T16 w 59"/>
                              <a:gd name="T18" fmla="+- 0 3542 3498"/>
                              <a:gd name="T19" fmla="*/ 3542 h 59"/>
                              <a:gd name="T20" fmla="+- 0 4599 4540"/>
                              <a:gd name="T21" fmla="*/ T20 w 59"/>
                              <a:gd name="T22" fmla="+- 0 3535 3498"/>
                              <a:gd name="T23" fmla="*/ 3535 h 59"/>
                              <a:gd name="T24" fmla="+- 0 4599 4540"/>
                              <a:gd name="T25" fmla="*/ T24 w 59"/>
                              <a:gd name="T26" fmla="+- 0 3527 3498"/>
                              <a:gd name="T27" fmla="*/ 3527 h 59"/>
                              <a:gd name="T28" fmla="+- 0 4599 4540"/>
                              <a:gd name="T29" fmla="*/ T28 w 59"/>
                              <a:gd name="T30" fmla="+- 0 3519 3498"/>
                              <a:gd name="T31" fmla="*/ 3519 h 59"/>
                              <a:gd name="T32" fmla="+- 0 4596 4540"/>
                              <a:gd name="T33" fmla="*/ T32 w 59"/>
                              <a:gd name="T34" fmla="+- 0 3512 3498"/>
                              <a:gd name="T35" fmla="*/ 3512 h 59"/>
                              <a:gd name="T36" fmla="+- 0 4590 4540"/>
                              <a:gd name="T37" fmla="*/ T36 w 59"/>
                              <a:gd name="T38" fmla="+- 0 3506 3498"/>
                              <a:gd name="T39" fmla="*/ 3506 h 59"/>
                              <a:gd name="T40" fmla="+- 0 4585 4540"/>
                              <a:gd name="T41" fmla="*/ T40 w 59"/>
                              <a:gd name="T42" fmla="+- 0 3501 3498"/>
                              <a:gd name="T43" fmla="*/ 3501 h 59"/>
                              <a:gd name="T44" fmla="+- 0 4577 4540"/>
                              <a:gd name="T45" fmla="*/ T44 w 59"/>
                              <a:gd name="T46" fmla="+- 0 3498 3498"/>
                              <a:gd name="T47" fmla="*/ 3498 h 59"/>
                              <a:gd name="T48" fmla="+- 0 4569 4540"/>
                              <a:gd name="T49" fmla="*/ T48 w 59"/>
                              <a:gd name="T50" fmla="+- 0 3498 3498"/>
                              <a:gd name="T51" fmla="*/ 3498 h 59"/>
                              <a:gd name="T52" fmla="+- 0 4561 4540"/>
                              <a:gd name="T53" fmla="*/ T52 w 59"/>
                              <a:gd name="T54" fmla="+- 0 3498 3498"/>
                              <a:gd name="T55" fmla="*/ 3498 h 59"/>
                              <a:gd name="T56" fmla="+- 0 4554 4540"/>
                              <a:gd name="T57" fmla="*/ T56 w 59"/>
                              <a:gd name="T58" fmla="+- 0 3501 3498"/>
                              <a:gd name="T59" fmla="*/ 3501 h 59"/>
                              <a:gd name="T60" fmla="+- 0 4548 4540"/>
                              <a:gd name="T61" fmla="*/ T60 w 59"/>
                              <a:gd name="T62" fmla="+- 0 3506 3498"/>
                              <a:gd name="T63" fmla="*/ 3506 h 59"/>
                              <a:gd name="T64" fmla="+- 0 4543 4540"/>
                              <a:gd name="T65" fmla="*/ T64 w 59"/>
                              <a:gd name="T66" fmla="+- 0 3512 3498"/>
                              <a:gd name="T67" fmla="*/ 3512 h 59"/>
                              <a:gd name="T68" fmla="+- 0 4540 4540"/>
                              <a:gd name="T69" fmla="*/ T68 w 59"/>
                              <a:gd name="T70" fmla="+- 0 3519 3498"/>
                              <a:gd name="T71" fmla="*/ 3519 h 59"/>
                              <a:gd name="T72" fmla="+- 0 4540 4540"/>
                              <a:gd name="T73" fmla="*/ T72 w 59"/>
                              <a:gd name="T74" fmla="+- 0 3527 3498"/>
                              <a:gd name="T75" fmla="*/ 3527 h 59"/>
                              <a:gd name="T76" fmla="+- 0 4540 4540"/>
                              <a:gd name="T77" fmla="*/ T76 w 59"/>
                              <a:gd name="T78" fmla="+- 0 3535 3498"/>
                              <a:gd name="T79" fmla="*/ 3535 h 59"/>
                              <a:gd name="T80" fmla="+- 0 4543 4540"/>
                              <a:gd name="T81" fmla="*/ T80 w 59"/>
                              <a:gd name="T82" fmla="+- 0 3542 3498"/>
                              <a:gd name="T83" fmla="*/ 3542 h 59"/>
                              <a:gd name="T84" fmla="+- 0 4548 4540"/>
                              <a:gd name="T85" fmla="*/ T84 w 59"/>
                              <a:gd name="T86" fmla="+- 0 3548 3498"/>
                              <a:gd name="T87" fmla="*/ 3548 h 59"/>
                              <a:gd name="T88" fmla="+- 0 4554 4540"/>
                              <a:gd name="T89" fmla="*/ T88 w 59"/>
                              <a:gd name="T90" fmla="+- 0 3553 3498"/>
                              <a:gd name="T91" fmla="*/ 3553 h 59"/>
                              <a:gd name="T92" fmla="+- 0 4561 4540"/>
                              <a:gd name="T93" fmla="*/ T92 w 59"/>
                              <a:gd name="T94" fmla="+- 0 3557 3498"/>
                              <a:gd name="T95" fmla="*/ 3557 h 59"/>
                              <a:gd name="T96" fmla="+- 0 4569 4540"/>
                              <a:gd name="T97" fmla="*/ T96 w 59"/>
                              <a:gd name="T98" fmla="+- 0 3557 3498"/>
                              <a:gd name="T99" fmla="*/ 3557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5" y="55"/>
                                </a:lnTo>
                                <a:lnTo>
                                  <a:pt x="50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8" y="50"/>
                                </a:lnTo>
                                <a:lnTo>
                                  <a:pt x="14" y="55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11"/>
                        <wps:cNvSpPr>
                          <a:spLocks/>
                        </wps:cNvSpPr>
                        <wps:spPr bwMode="auto">
                          <a:xfrm>
                            <a:off x="5202" y="3433"/>
                            <a:ext cx="59" cy="59"/>
                          </a:xfrm>
                          <a:custGeom>
                            <a:avLst/>
                            <a:gdLst>
                              <a:gd name="T0" fmla="+- 0 5240 5203"/>
                              <a:gd name="T1" fmla="*/ T0 w 59"/>
                              <a:gd name="T2" fmla="+- 0 3433 3433"/>
                              <a:gd name="T3" fmla="*/ 3433 h 59"/>
                              <a:gd name="T4" fmla="+- 0 5224 5203"/>
                              <a:gd name="T5" fmla="*/ T4 w 59"/>
                              <a:gd name="T6" fmla="+- 0 3433 3433"/>
                              <a:gd name="T7" fmla="*/ 3433 h 59"/>
                              <a:gd name="T8" fmla="+- 0 5217 5203"/>
                              <a:gd name="T9" fmla="*/ T8 w 59"/>
                              <a:gd name="T10" fmla="+- 0 3436 3433"/>
                              <a:gd name="T11" fmla="*/ 3436 h 59"/>
                              <a:gd name="T12" fmla="+- 0 5206 5203"/>
                              <a:gd name="T13" fmla="*/ T12 w 59"/>
                              <a:gd name="T14" fmla="+- 0 3447 3433"/>
                              <a:gd name="T15" fmla="*/ 3447 h 59"/>
                              <a:gd name="T16" fmla="+- 0 5203 5203"/>
                              <a:gd name="T17" fmla="*/ T16 w 59"/>
                              <a:gd name="T18" fmla="+- 0 3455 3433"/>
                              <a:gd name="T19" fmla="*/ 3455 h 59"/>
                              <a:gd name="T20" fmla="+- 0 5203 5203"/>
                              <a:gd name="T21" fmla="*/ T20 w 59"/>
                              <a:gd name="T22" fmla="+- 0 3470 3433"/>
                              <a:gd name="T23" fmla="*/ 3470 h 59"/>
                              <a:gd name="T24" fmla="+- 0 5206 5203"/>
                              <a:gd name="T25" fmla="*/ T24 w 59"/>
                              <a:gd name="T26" fmla="+- 0 3478 3433"/>
                              <a:gd name="T27" fmla="*/ 3478 h 59"/>
                              <a:gd name="T28" fmla="+- 0 5217 5203"/>
                              <a:gd name="T29" fmla="*/ T28 w 59"/>
                              <a:gd name="T30" fmla="+- 0 3489 3433"/>
                              <a:gd name="T31" fmla="*/ 3489 h 59"/>
                              <a:gd name="T32" fmla="+- 0 5224 5203"/>
                              <a:gd name="T33" fmla="*/ T32 w 59"/>
                              <a:gd name="T34" fmla="+- 0 3492 3433"/>
                              <a:gd name="T35" fmla="*/ 3492 h 59"/>
                              <a:gd name="T36" fmla="+- 0 5240 5203"/>
                              <a:gd name="T37" fmla="*/ T36 w 59"/>
                              <a:gd name="T38" fmla="+- 0 3492 3433"/>
                              <a:gd name="T39" fmla="*/ 3492 h 59"/>
                              <a:gd name="T40" fmla="+- 0 5247 5203"/>
                              <a:gd name="T41" fmla="*/ T40 w 59"/>
                              <a:gd name="T42" fmla="+- 0 3489 3433"/>
                              <a:gd name="T43" fmla="*/ 3489 h 59"/>
                              <a:gd name="T44" fmla="+- 0 5258 5203"/>
                              <a:gd name="T45" fmla="*/ T44 w 59"/>
                              <a:gd name="T46" fmla="+- 0 3478 3433"/>
                              <a:gd name="T47" fmla="*/ 3478 h 59"/>
                              <a:gd name="T48" fmla="+- 0 5261 5203"/>
                              <a:gd name="T49" fmla="*/ T48 w 59"/>
                              <a:gd name="T50" fmla="+- 0 3470 3433"/>
                              <a:gd name="T51" fmla="*/ 3470 h 59"/>
                              <a:gd name="T52" fmla="+- 0 5261 5203"/>
                              <a:gd name="T53" fmla="*/ T52 w 59"/>
                              <a:gd name="T54" fmla="+- 0 3455 3433"/>
                              <a:gd name="T55" fmla="*/ 3455 h 59"/>
                              <a:gd name="T56" fmla="+- 0 5258 5203"/>
                              <a:gd name="T57" fmla="*/ T56 w 59"/>
                              <a:gd name="T58" fmla="+- 0 3447 3433"/>
                              <a:gd name="T59" fmla="*/ 3447 h 59"/>
                              <a:gd name="T60" fmla="+- 0 5247 5203"/>
                              <a:gd name="T61" fmla="*/ T60 w 59"/>
                              <a:gd name="T62" fmla="+- 0 3436 3433"/>
                              <a:gd name="T63" fmla="*/ 3436 h 59"/>
                              <a:gd name="T64" fmla="+- 0 5240 5203"/>
                              <a:gd name="T65" fmla="*/ T64 w 59"/>
                              <a:gd name="T66" fmla="+- 0 3433 3433"/>
                              <a:gd name="T67" fmla="*/ 3433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210"/>
                        <wps:cNvSpPr>
                          <a:spLocks/>
                        </wps:cNvSpPr>
                        <wps:spPr bwMode="auto">
                          <a:xfrm>
                            <a:off x="5202" y="3433"/>
                            <a:ext cx="59" cy="59"/>
                          </a:xfrm>
                          <a:custGeom>
                            <a:avLst/>
                            <a:gdLst>
                              <a:gd name="T0" fmla="+- 0 5232 5203"/>
                              <a:gd name="T1" fmla="*/ T0 w 59"/>
                              <a:gd name="T2" fmla="+- 0 3492 3433"/>
                              <a:gd name="T3" fmla="*/ 3492 h 59"/>
                              <a:gd name="T4" fmla="+- 0 5240 5203"/>
                              <a:gd name="T5" fmla="*/ T4 w 59"/>
                              <a:gd name="T6" fmla="+- 0 3492 3433"/>
                              <a:gd name="T7" fmla="*/ 3492 h 59"/>
                              <a:gd name="T8" fmla="+- 0 5247 5203"/>
                              <a:gd name="T9" fmla="*/ T8 w 59"/>
                              <a:gd name="T10" fmla="+- 0 3489 3433"/>
                              <a:gd name="T11" fmla="*/ 3489 h 59"/>
                              <a:gd name="T12" fmla="+- 0 5253 5203"/>
                              <a:gd name="T13" fmla="*/ T12 w 59"/>
                              <a:gd name="T14" fmla="+- 0 3483 3433"/>
                              <a:gd name="T15" fmla="*/ 3483 h 59"/>
                              <a:gd name="T16" fmla="+- 0 5258 5203"/>
                              <a:gd name="T17" fmla="*/ T16 w 59"/>
                              <a:gd name="T18" fmla="+- 0 3478 3433"/>
                              <a:gd name="T19" fmla="*/ 3478 h 59"/>
                              <a:gd name="T20" fmla="+- 0 5261 5203"/>
                              <a:gd name="T21" fmla="*/ T20 w 59"/>
                              <a:gd name="T22" fmla="+- 0 3470 3433"/>
                              <a:gd name="T23" fmla="*/ 3470 h 59"/>
                              <a:gd name="T24" fmla="+- 0 5261 5203"/>
                              <a:gd name="T25" fmla="*/ T24 w 59"/>
                              <a:gd name="T26" fmla="+- 0 3463 3433"/>
                              <a:gd name="T27" fmla="*/ 3463 h 59"/>
                              <a:gd name="T28" fmla="+- 0 5261 5203"/>
                              <a:gd name="T29" fmla="*/ T28 w 59"/>
                              <a:gd name="T30" fmla="+- 0 3455 3433"/>
                              <a:gd name="T31" fmla="*/ 3455 h 59"/>
                              <a:gd name="T32" fmla="+- 0 5258 5203"/>
                              <a:gd name="T33" fmla="*/ T32 w 59"/>
                              <a:gd name="T34" fmla="+- 0 3447 3433"/>
                              <a:gd name="T35" fmla="*/ 3447 h 59"/>
                              <a:gd name="T36" fmla="+- 0 5253 5203"/>
                              <a:gd name="T37" fmla="*/ T36 w 59"/>
                              <a:gd name="T38" fmla="+- 0 3442 3433"/>
                              <a:gd name="T39" fmla="*/ 3442 h 59"/>
                              <a:gd name="T40" fmla="+- 0 5247 5203"/>
                              <a:gd name="T41" fmla="*/ T40 w 59"/>
                              <a:gd name="T42" fmla="+- 0 3436 3433"/>
                              <a:gd name="T43" fmla="*/ 3436 h 59"/>
                              <a:gd name="T44" fmla="+- 0 5240 5203"/>
                              <a:gd name="T45" fmla="*/ T44 w 59"/>
                              <a:gd name="T46" fmla="+- 0 3433 3433"/>
                              <a:gd name="T47" fmla="*/ 3433 h 59"/>
                              <a:gd name="T48" fmla="+- 0 5232 5203"/>
                              <a:gd name="T49" fmla="*/ T48 w 59"/>
                              <a:gd name="T50" fmla="+- 0 3433 3433"/>
                              <a:gd name="T51" fmla="*/ 3433 h 59"/>
                              <a:gd name="T52" fmla="+- 0 5224 5203"/>
                              <a:gd name="T53" fmla="*/ T52 w 59"/>
                              <a:gd name="T54" fmla="+- 0 3433 3433"/>
                              <a:gd name="T55" fmla="*/ 3433 h 59"/>
                              <a:gd name="T56" fmla="+- 0 5217 5203"/>
                              <a:gd name="T57" fmla="*/ T56 w 59"/>
                              <a:gd name="T58" fmla="+- 0 3436 3433"/>
                              <a:gd name="T59" fmla="*/ 3436 h 59"/>
                              <a:gd name="T60" fmla="+- 0 5211 5203"/>
                              <a:gd name="T61" fmla="*/ T60 w 59"/>
                              <a:gd name="T62" fmla="+- 0 3442 3433"/>
                              <a:gd name="T63" fmla="*/ 3442 h 59"/>
                              <a:gd name="T64" fmla="+- 0 5206 5203"/>
                              <a:gd name="T65" fmla="*/ T64 w 59"/>
                              <a:gd name="T66" fmla="+- 0 3447 3433"/>
                              <a:gd name="T67" fmla="*/ 3447 h 59"/>
                              <a:gd name="T68" fmla="+- 0 5203 5203"/>
                              <a:gd name="T69" fmla="*/ T68 w 59"/>
                              <a:gd name="T70" fmla="+- 0 3455 3433"/>
                              <a:gd name="T71" fmla="*/ 3455 h 59"/>
                              <a:gd name="T72" fmla="+- 0 5203 5203"/>
                              <a:gd name="T73" fmla="*/ T72 w 59"/>
                              <a:gd name="T74" fmla="+- 0 3463 3433"/>
                              <a:gd name="T75" fmla="*/ 3463 h 59"/>
                              <a:gd name="T76" fmla="+- 0 5203 5203"/>
                              <a:gd name="T77" fmla="*/ T76 w 59"/>
                              <a:gd name="T78" fmla="+- 0 3470 3433"/>
                              <a:gd name="T79" fmla="*/ 3470 h 59"/>
                              <a:gd name="T80" fmla="+- 0 5206 5203"/>
                              <a:gd name="T81" fmla="*/ T80 w 59"/>
                              <a:gd name="T82" fmla="+- 0 3478 3433"/>
                              <a:gd name="T83" fmla="*/ 3478 h 59"/>
                              <a:gd name="T84" fmla="+- 0 5211 5203"/>
                              <a:gd name="T85" fmla="*/ T84 w 59"/>
                              <a:gd name="T86" fmla="+- 0 3483 3433"/>
                              <a:gd name="T87" fmla="*/ 3483 h 59"/>
                              <a:gd name="T88" fmla="+- 0 5217 5203"/>
                              <a:gd name="T89" fmla="*/ T88 w 59"/>
                              <a:gd name="T90" fmla="+- 0 3489 3433"/>
                              <a:gd name="T91" fmla="*/ 3489 h 59"/>
                              <a:gd name="T92" fmla="+- 0 5224 5203"/>
                              <a:gd name="T93" fmla="*/ T92 w 59"/>
                              <a:gd name="T94" fmla="+- 0 3492 3433"/>
                              <a:gd name="T95" fmla="*/ 3492 h 59"/>
                              <a:gd name="T96" fmla="+- 0 5232 5203"/>
                              <a:gd name="T97" fmla="*/ T96 w 59"/>
                              <a:gd name="T98" fmla="+- 0 3492 3433"/>
                              <a:gd name="T99" fmla="*/ 3492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0"/>
                                </a:lnTo>
                                <a:lnTo>
                                  <a:pt x="55" y="45"/>
                                </a:lnTo>
                                <a:lnTo>
                                  <a:pt x="58" y="37"/>
                                </a:lnTo>
                                <a:lnTo>
                                  <a:pt x="58" y="30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0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8" y="50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209"/>
                        <wps:cNvSpPr>
                          <a:spLocks/>
                        </wps:cNvSpPr>
                        <wps:spPr bwMode="auto">
                          <a:xfrm>
                            <a:off x="5865" y="3325"/>
                            <a:ext cx="59" cy="59"/>
                          </a:xfrm>
                          <a:custGeom>
                            <a:avLst/>
                            <a:gdLst>
                              <a:gd name="T0" fmla="+- 0 5902 5865"/>
                              <a:gd name="T1" fmla="*/ T0 w 59"/>
                              <a:gd name="T2" fmla="+- 0 3326 3326"/>
                              <a:gd name="T3" fmla="*/ 3326 h 59"/>
                              <a:gd name="T4" fmla="+- 0 5887 5865"/>
                              <a:gd name="T5" fmla="*/ T4 w 59"/>
                              <a:gd name="T6" fmla="+- 0 3326 3326"/>
                              <a:gd name="T7" fmla="*/ 3326 h 59"/>
                              <a:gd name="T8" fmla="+- 0 5879 5865"/>
                              <a:gd name="T9" fmla="*/ T8 w 59"/>
                              <a:gd name="T10" fmla="+- 0 3329 3326"/>
                              <a:gd name="T11" fmla="*/ 3329 h 59"/>
                              <a:gd name="T12" fmla="+- 0 5868 5865"/>
                              <a:gd name="T13" fmla="*/ T12 w 59"/>
                              <a:gd name="T14" fmla="+- 0 3340 3326"/>
                              <a:gd name="T15" fmla="*/ 3340 h 59"/>
                              <a:gd name="T16" fmla="+- 0 5865 5865"/>
                              <a:gd name="T17" fmla="*/ T16 w 59"/>
                              <a:gd name="T18" fmla="+- 0 3347 3326"/>
                              <a:gd name="T19" fmla="*/ 3347 h 59"/>
                              <a:gd name="T20" fmla="+- 0 5865 5865"/>
                              <a:gd name="T21" fmla="*/ T20 w 59"/>
                              <a:gd name="T22" fmla="+- 0 3363 3326"/>
                              <a:gd name="T23" fmla="*/ 3363 h 59"/>
                              <a:gd name="T24" fmla="+- 0 5868 5865"/>
                              <a:gd name="T25" fmla="*/ T24 w 59"/>
                              <a:gd name="T26" fmla="+- 0 3370 3326"/>
                              <a:gd name="T27" fmla="*/ 3370 h 59"/>
                              <a:gd name="T28" fmla="+- 0 5879 5865"/>
                              <a:gd name="T29" fmla="*/ T28 w 59"/>
                              <a:gd name="T30" fmla="+- 0 3381 3326"/>
                              <a:gd name="T31" fmla="*/ 3381 h 59"/>
                              <a:gd name="T32" fmla="+- 0 5887 5865"/>
                              <a:gd name="T33" fmla="*/ T32 w 59"/>
                              <a:gd name="T34" fmla="+- 0 3384 3326"/>
                              <a:gd name="T35" fmla="*/ 3384 h 59"/>
                              <a:gd name="T36" fmla="+- 0 5902 5865"/>
                              <a:gd name="T37" fmla="*/ T36 w 59"/>
                              <a:gd name="T38" fmla="+- 0 3384 3326"/>
                              <a:gd name="T39" fmla="*/ 3384 h 59"/>
                              <a:gd name="T40" fmla="+- 0 5910 5865"/>
                              <a:gd name="T41" fmla="*/ T40 w 59"/>
                              <a:gd name="T42" fmla="+- 0 3381 3326"/>
                              <a:gd name="T43" fmla="*/ 3381 h 59"/>
                              <a:gd name="T44" fmla="+- 0 5921 5865"/>
                              <a:gd name="T45" fmla="*/ T44 w 59"/>
                              <a:gd name="T46" fmla="+- 0 3370 3326"/>
                              <a:gd name="T47" fmla="*/ 3370 h 59"/>
                              <a:gd name="T48" fmla="+- 0 5924 5865"/>
                              <a:gd name="T49" fmla="*/ T48 w 59"/>
                              <a:gd name="T50" fmla="+- 0 3363 3326"/>
                              <a:gd name="T51" fmla="*/ 3363 h 59"/>
                              <a:gd name="T52" fmla="+- 0 5924 5865"/>
                              <a:gd name="T53" fmla="*/ T52 w 59"/>
                              <a:gd name="T54" fmla="+- 0 3347 3326"/>
                              <a:gd name="T55" fmla="*/ 3347 h 59"/>
                              <a:gd name="T56" fmla="+- 0 5921 5865"/>
                              <a:gd name="T57" fmla="*/ T56 w 59"/>
                              <a:gd name="T58" fmla="+- 0 3340 3326"/>
                              <a:gd name="T59" fmla="*/ 3340 h 59"/>
                              <a:gd name="T60" fmla="+- 0 5910 5865"/>
                              <a:gd name="T61" fmla="*/ T60 w 59"/>
                              <a:gd name="T62" fmla="+- 0 3329 3326"/>
                              <a:gd name="T63" fmla="*/ 3329 h 59"/>
                              <a:gd name="T64" fmla="+- 0 5902 5865"/>
                              <a:gd name="T65" fmla="*/ T64 w 59"/>
                              <a:gd name="T66" fmla="+- 0 3326 3326"/>
                              <a:gd name="T67" fmla="*/ 332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14" y="55"/>
                                </a:lnTo>
                                <a:lnTo>
                                  <a:pt x="22" y="58"/>
                                </a:ln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208"/>
                        <wps:cNvSpPr>
                          <a:spLocks/>
                        </wps:cNvSpPr>
                        <wps:spPr bwMode="auto">
                          <a:xfrm>
                            <a:off x="5865" y="3325"/>
                            <a:ext cx="59" cy="59"/>
                          </a:xfrm>
                          <a:custGeom>
                            <a:avLst/>
                            <a:gdLst>
                              <a:gd name="T0" fmla="+- 0 5895 5865"/>
                              <a:gd name="T1" fmla="*/ T0 w 59"/>
                              <a:gd name="T2" fmla="+- 0 3384 3326"/>
                              <a:gd name="T3" fmla="*/ 3384 h 59"/>
                              <a:gd name="T4" fmla="+- 0 5902 5865"/>
                              <a:gd name="T5" fmla="*/ T4 w 59"/>
                              <a:gd name="T6" fmla="+- 0 3384 3326"/>
                              <a:gd name="T7" fmla="*/ 3384 h 59"/>
                              <a:gd name="T8" fmla="+- 0 5910 5865"/>
                              <a:gd name="T9" fmla="*/ T8 w 59"/>
                              <a:gd name="T10" fmla="+- 0 3381 3326"/>
                              <a:gd name="T11" fmla="*/ 3381 h 59"/>
                              <a:gd name="T12" fmla="+- 0 5915 5865"/>
                              <a:gd name="T13" fmla="*/ T12 w 59"/>
                              <a:gd name="T14" fmla="+- 0 3376 3326"/>
                              <a:gd name="T15" fmla="*/ 3376 h 59"/>
                              <a:gd name="T16" fmla="+- 0 5921 5865"/>
                              <a:gd name="T17" fmla="*/ T16 w 59"/>
                              <a:gd name="T18" fmla="+- 0 3370 3326"/>
                              <a:gd name="T19" fmla="*/ 3370 h 59"/>
                              <a:gd name="T20" fmla="+- 0 5924 5865"/>
                              <a:gd name="T21" fmla="*/ T20 w 59"/>
                              <a:gd name="T22" fmla="+- 0 3363 3326"/>
                              <a:gd name="T23" fmla="*/ 3363 h 59"/>
                              <a:gd name="T24" fmla="+- 0 5924 5865"/>
                              <a:gd name="T25" fmla="*/ T24 w 59"/>
                              <a:gd name="T26" fmla="+- 0 3355 3326"/>
                              <a:gd name="T27" fmla="*/ 3355 h 59"/>
                              <a:gd name="T28" fmla="+- 0 5924 5865"/>
                              <a:gd name="T29" fmla="*/ T28 w 59"/>
                              <a:gd name="T30" fmla="+- 0 3347 3326"/>
                              <a:gd name="T31" fmla="*/ 3347 h 59"/>
                              <a:gd name="T32" fmla="+- 0 5921 5865"/>
                              <a:gd name="T33" fmla="*/ T32 w 59"/>
                              <a:gd name="T34" fmla="+- 0 3340 3326"/>
                              <a:gd name="T35" fmla="*/ 3340 h 59"/>
                              <a:gd name="T36" fmla="+- 0 5915 5865"/>
                              <a:gd name="T37" fmla="*/ T36 w 59"/>
                              <a:gd name="T38" fmla="+- 0 3334 3326"/>
                              <a:gd name="T39" fmla="*/ 3334 h 59"/>
                              <a:gd name="T40" fmla="+- 0 5910 5865"/>
                              <a:gd name="T41" fmla="*/ T40 w 59"/>
                              <a:gd name="T42" fmla="+- 0 3329 3326"/>
                              <a:gd name="T43" fmla="*/ 3329 h 59"/>
                              <a:gd name="T44" fmla="+- 0 5902 5865"/>
                              <a:gd name="T45" fmla="*/ T44 w 59"/>
                              <a:gd name="T46" fmla="+- 0 3326 3326"/>
                              <a:gd name="T47" fmla="*/ 3326 h 59"/>
                              <a:gd name="T48" fmla="+- 0 5895 5865"/>
                              <a:gd name="T49" fmla="*/ T48 w 59"/>
                              <a:gd name="T50" fmla="+- 0 3326 3326"/>
                              <a:gd name="T51" fmla="*/ 3326 h 59"/>
                              <a:gd name="T52" fmla="+- 0 5887 5865"/>
                              <a:gd name="T53" fmla="*/ T52 w 59"/>
                              <a:gd name="T54" fmla="+- 0 3326 3326"/>
                              <a:gd name="T55" fmla="*/ 3326 h 59"/>
                              <a:gd name="T56" fmla="+- 0 5879 5865"/>
                              <a:gd name="T57" fmla="*/ T56 w 59"/>
                              <a:gd name="T58" fmla="+- 0 3329 3326"/>
                              <a:gd name="T59" fmla="*/ 3329 h 59"/>
                              <a:gd name="T60" fmla="+- 0 5874 5865"/>
                              <a:gd name="T61" fmla="*/ T60 w 59"/>
                              <a:gd name="T62" fmla="+- 0 3334 3326"/>
                              <a:gd name="T63" fmla="*/ 3334 h 59"/>
                              <a:gd name="T64" fmla="+- 0 5868 5865"/>
                              <a:gd name="T65" fmla="*/ T64 w 59"/>
                              <a:gd name="T66" fmla="+- 0 3340 3326"/>
                              <a:gd name="T67" fmla="*/ 3340 h 59"/>
                              <a:gd name="T68" fmla="+- 0 5865 5865"/>
                              <a:gd name="T69" fmla="*/ T68 w 59"/>
                              <a:gd name="T70" fmla="+- 0 3347 3326"/>
                              <a:gd name="T71" fmla="*/ 3347 h 59"/>
                              <a:gd name="T72" fmla="+- 0 5865 5865"/>
                              <a:gd name="T73" fmla="*/ T72 w 59"/>
                              <a:gd name="T74" fmla="+- 0 3355 3326"/>
                              <a:gd name="T75" fmla="*/ 3355 h 59"/>
                              <a:gd name="T76" fmla="+- 0 5865 5865"/>
                              <a:gd name="T77" fmla="*/ T76 w 59"/>
                              <a:gd name="T78" fmla="+- 0 3363 3326"/>
                              <a:gd name="T79" fmla="*/ 3363 h 59"/>
                              <a:gd name="T80" fmla="+- 0 5868 5865"/>
                              <a:gd name="T81" fmla="*/ T80 w 59"/>
                              <a:gd name="T82" fmla="+- 0 3370 3326"/>
                              <a:gd name="T83" fmla="*/ 3370 h 59"/>
                              <a:gd name="T84" fmla="+- 0 5874 5865"/>
                              <a:gd name="T85" fmla="*/ T84 w 59"/>
                              <a:gd name="T86" fmla="+- 0 3376 3326"/>
                              <a:gd name="T87" fmla="*/ 3376 h 59"/>
                              <a:gd name="T88" fmla="+- 0 5879 5865"/>
                              <a:gd name="T89" fmla="*/ T88 w 59"/>
                              <a:gd name="T90" fmla="+- 0 3381 3326"/>
                              <a:gd name="T91" fmla="*/ 3381 h 59"/>
                              <a:gd name="T92" fmla="+- 0 5887 5865"/>
                              <a:gd name="T93" fmla="*/ T92 w 59"/>
                              <a:gd name="T94" fmla="+- 0 3384 3326"/>
                              <a:gd name="T95" fmla="*/ 3384 h 59"/>
                              <a:gd name="T96" fmla="+- 0 5895 5865"/>
                              <a:gd name="T97" fmla="*/ T96 w 59"/>
                              <a:gd name="T98" fmla="+- 0 3384 3326"/>
                              <a:gd name="T99" fmla="*/ 3384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8"/>
                                </a:move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0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9" y="50"/>
                                </a:lnTo>
                                <a:lnTo>
                                  <a:pt x="14" y="55"/>
                                </a:lnTo>
                                <a:lnTo>
                                  <a:pt x="22" y="58"/>
                                </a:lnTo>
                                <a:lnTo>
                                  <a:pt x="30" y="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207"/>
                        <wps:cNvSpPr>
                          <a:spLocks/>
                        </wps:cNvSpPr>
                        <wps:spPr bwMode="auto">
                          <a:xfrm>
                            <a:off x="6527" y="3179"/>
                            <a:ext cx="59" cy="59"/>
                          </a:xfrm>
                          <a:custGeom>
                            <a:avLst/>
                            <a:gdLst>
                              <a:gd name="T0" fmla="+- 0 6565 6528"/>
                              <a:gd name="T1" fmla="*/ T0 w 59"/>
                              <a:gd name="T2" fmla="+- 0 3180 3180"/>
                              <a:gd name="T3" fmla="*/ 3180 h 59"/>
                              <a:gd name="T4" fmla="+- 0 6549 6528"/>
                              <a:gd name="T5" fmla="*/ T4 w 59"/>
                              <a:gd name="T6" fmla="+- 0 3180 3180"/>
                              <a:gd name="T7" fmla="*/ 3180 h 59"/>
                              <a:gd name="T8" fmla="+- 0 6542 6528"/>
                              <a:gd name="T9" fmla="*/ T8 w 59"/>
                              <a:gd name="T10" fmla="+- 0 3183 3180"/>
                              <a:gd name="T11" fmla="*/ 3183 h 59"/>
                              <a:gd name="T12" fmla="+- 0 6531 6528"/>
                              <a:gd name="T13" fmla="*/ T12 w 59"/>
                              <a:gd name="T14" fmla="+- 0 3194 3180"/>
                              <a:gd name="T15" fmla="*/ 3194 h 59"/>
                              <a:gd name="T16" fmla="+- 0 6528 6528"/>
                              <a:gd name="T17" fmla="*/ T16 w 59"/>
                              <a:gd name="T18" fmla="+- 0 3201 3180"/>
                              <a:gd name="T19" fmla="*/ 3201 h 59"/>
                              <a:gd name="T20" fmla="+- 0 6528 6528"/>
                              <a:gd name="T21" fmla="*/ T20 w 59"/>
                              <a:gd name="T22" fmla="+- 0 3217 3180"/>
                              <a:gd name="T23" fmla="*/ 3217 h 59"/>
                              <a:gd name="T24" fmla="+- 0 6531 6528"/>
                              <a:gd name="T25" fmla="*/ T24 w 59"/>
                              <a:gd name="T26" fmla="+- 0 3224 3180"/>
                              <a:gd name="T27" fmla="*/ 3224 h 59"/>
                              <a:gd name="T28" fmla="+- 0 6542 6528"/>
                              <a:gd name="T29" fmla="*/ T28 w 59"/>
                              <a:gd name="T30" fmla="+- 0 3235 3180"/>
                              <a:gd name="T31" fmla="*/ 3235 h 59"/>
                              <a:gd name="T32" fmla="+- 0 6549 6528"/>
                              <a:gd name="T33" fmla="*/ T32 w 59"/>
                              <a:gd name="T34" fmla="+- 0 3238 3180"/>
                              <a:gd name="T35" fmla="*/ 3238 h 59"/>
                              <a:gd name="T36" fmla="+- 0 6565 6528"/>
                              <a:gd name="T37" fmla="*/ T36 w 59"/>
                              <a:gd name="T38" fmla="+- 0 3238 3180"/>
                              <a:gd name="T39" fmla="*/ 3238 h 59"/>
                              <a:gd name="T40" fmla="+- 0 6573 6528"/>
                              <a:gd name="T41" fmla="*/ T40 w 59"/>
                              <a:gd name="T42" fmla="+- 0 3235 3180"/>
                              <a:gd name="T43" fmla="*/ 3235 h 59"/>
                              <a:gd name="T44" fmla="+- 0 6584 6528"/>
                              <a:gd name="T45" fmla="*/ T44 w 59"/>
                              <a:gd name="T46" fmla="+- 0 3224 3180"/>
                              <a:gd name="T47" fmla="*/ 3224 h 59"/>
                              <a:gd name="T48" fmla="+- 0 6587 6528"/>
                              <a:gd name="T49" fmla="*/ T48 w 59"/>
                              <a:gd name="T50" fmla="+- 0 3217 3180"/>
                              <a:gd name="T51" fmla="*/ 3217 h 59"/>
                              <a:gd name="T52" fmla="+- 0 6587 6528"/>
                              <a:gd name="T53" fmla="*/ T52 w 59"/>
                              <a:gd name="T54" fmla="+- 0 3201 3180"/>
                              <a:gd name="T55" fmla="*/ 3201 h 59"/>
                              <a:gd name="T56" fmla="+- 0 6584 6528"/>
                              <a:gd name="T57" fmla="*/ T56 w 59"/>
                              <a:gd name="T58" fmla="+- 0 3194 3180"/>
                              <a:gd name="T59" fmla="*/ 3194 h 59"/>
                              <a:gd name="T60" fmla="+- 0 6573 6528"/>
                              <a:gd name="T61" fmla="*/ T60 w 59"/>
                              <a:gd name="T62" fmla="+- 0 3183 3180"/>
                              <a:gd name="T63" fmla="*/ 3183 h 59"/>
                              <a:gd name="T64" fmla="+- 0 6565 6528"/>
                              <a:gd name="T65" fmla="*/ T64 w 59"/>
                              <a:gd name="T66" fmla="+- 0 3180 3180"/>
                              <a:gd name="T67" fmla="*/ 318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14" y="55"/>
                                </a:lnTo>
                                <a:lnTo>
                                  <a:pt x="21" y="58"/>
                                </a:ln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206"/>
                        <wps:cNvSpPr>
                          <a:spLocks/>
                        </wps:cNvSpPr>
                        <wps:spPr bwMode="auto">
                          <a:xfrm>
                            <a:off x="6527" y="3179"/>
                            <a:ext cx="59" cy="59"/>
                          </a:xfrm>
                          <a:custGeom>
                            <a:avLst/>
                            <a:gdLst>
                              <a:gd name="T0" fmla="+- 0 6557 6528"/>
                              <a:gd name="T1" fmla="*/ T0 w 59"/>
                              <a:gd name="T2" fmla="+- 0 3238 3180"/>
                              <a:gd name="T3" fmla="*/ 3238 h 59"/>
                              <a:gd name="T4" fmla="+- 0 6565 6528"/>
                              <a:gd name="T5" fmla="*/ T4 w 59"/>
                              <a:gd name="T6" fmla="+- 0 3238 3180"/>
                              <a:gd name="T7" fmla="*/ 3238 h 59"/>
                              <a:gd name="T8" fmla="+- 0 6573 6528"/>
                              <a:gd name="T9" fmla="*/ T8 w 59"/>
                              <a:gd name="T10" fmla="+- 0 3235 3180"/>
                              <a:gd name="T11" fmla="*/ 3235 h 59"/>
                              <a:gd name="T12" fmla="+- 0 6578 6528"/>
                              <a:gd name="T13" fmla="*/ T12 w 59"/>
                              <a:gd name="T14" fmla="+- 0 3230 3180"/>
                              <a:gd name="T15" fmla="*/ 3230 h 59"/>
                              <a:gd name="T16" fmla="+- 0 6584 6528"/>
                              <a:gd name="T17" fmla="*/ T16 w 59"/>
                              <a:gd name="T18" fmla="+- 0 3224 3180"/>
                              <a:gd name="T19" fmla="*/ 3224 h 59"/>
                              <a:gd name="T20" fmla="+- 0 6587 6528"/>
                              <a:gd name="T21" fmla="*/ T20 w 59"/>
                              <a:gd name="T22" fmla="+- 0 3217 3180"/>
                              <a:gd name="T23" fmla="*/ 3217 h 59"/>
                              <a:gd name="T24" fmla="+- 0 6587 6528"/>
                              <a:gd name="T25" fmla="*/ T24 w 59"/>
                              <a:gd name="T26" fmla="+- 0 3209 3180"/>
                              <a:gd name="T27" fmla="*/ 3209 h 59"/>
                              <a:gd name="T28" fmla="+- 0 6587 6528"/>
                              <a:gd name="T29" fmla="*/ T28 w 59"/>
                              <a:gd name="T30" fmla="+- 0 3201 3180"/>
                              <a:gd name="T31" fmla="*/ 3201 h 59"/>
                              <a:gd name="T32" fmla="+- 0 6584 6528"/>
                              <a:gd name="T33" fmla="*/ T32 w 59"/>
                              <a:gd name="T34" fmla="+- 0 3194 3180"/>
                              <a:gd name="T35" fmla="*/ 3194 h 59"/>
                              <a:gd name="T36" fmla="+- 0 6578 6528"/>
                              <a:gd name="T37" fmla="*/ T36 w 59"/>
                              <a:gd name="T38" fmla="+- 0 3188 3180"/>
                              <a:gd name="T39" fmla="*/ 3188 h 59"/>
                              <a:gd name="T40" fmla="+- 0 6573 6528"/>
                              <a:gd name="T41" fmla="*/ T40 w 59"/>
                              <a:gd name="T42" fmla="+- 0 3183 3180"/>
                              <a:gd name="T43" fmla="*/ 3183 h 59"/>
                              <a:gd name="T44" fmla="+- 0 6565 6528"/>
                              <a:gd name="T45" fmla="*/ T44 w 59"/>
                              <a:gd name="T46" fmla="+- 0 3180 3180"/>
                              <a:gd name="T47" fmla="*/ 3180 h 59"/>
                              <a:gd name="T48" fmla="+- 0 6557 6528"/>
                              <a:gd name="T49" fmla="*/ T48 w 59"/>
                              <a:gd name="T50" fmla="+- 0 3180 3180"/>
                              <a:gd name="T51" fmla="*/ 3180 h 59"/>
                              <a:gd name="T52" fmla="+- 0 6549 6528"/>
                              <a:gd name="T53" fmla="*/ T52 w 59"/>
                              <a:gd name="T54" fmla="+- 0 3180 3180"/>
                              <a:gd name="T55" fmla="*/ 3180 h 59"/>
                              <a:gd name="T56" fmla="+- 0 6542 6528"/>
                              <a:gd name="T57" fmla="*/ T56 w 59"/>
                              <a:gd name="T58" fmla="+- 0 3183 3180"/>
                              <a:gd name="T59" fmla="*/ 3183 h 59"/>
                              <a:gd name="T60" fmla="+- 0 6536 6528"/>
                              <a:gd name="T61" fmla="*/ T60 w 59"/>
                              <a:gd name="T62" fmla="+- 0 3188 3180"/>
                              <a:gd name="T63" fmla="*/ 3188 h 59"/>
                              <a:gd name="T64" fmla="+- 0 6531 6528"/>
                              <a:gd name="T65" fmla="*/ T64 w 59"/>
                              <a:gd name="T66" fmla="+- 0 3194 3180"/>
                              <a:gd name="T67" fmla="*/ 3194 h 59"/>
                              <a:gd name="T68" fmla="+- 0 6528 6528"/>
                              <a:gd name="T69" fmla="*/ T68 w 59"/>
                              <a:gd name="T70" fmla="+- 0 3201 3180"/>
                              <a:gd name="T71" fmla="*/ 3201 h 59"/>
                              <a:gd name="T72" fmla="+- 0 6528 6528"/>
                              <a:gd name="T73" fmla="*/ T72 w 59"/>
                              <a:gd name="T74" fmla="+- 0 3209 3180"/>
                              <a:gd name="T75" fmla="*/ 3209 h 59"/>
                              <a:gd name="T76" fmla="+- 0 6528 6528"/>
                              <a:gd name="T77" fmla="*/ T76 w 59"/>
                              <a:gd name="T78" fmla="+- 0 3217 3180"/>
                              <a:gd name="T79" fmla="*/ 3217 h 59"/>
                              <a:gd name="T80" fmla="+- 0 6531 6528"/>
                              <a:gd name="T81" fmla="*/ T80 w 59"/>
                              <a:gd name="T82" fmla="+- 0 3224 3180"/>
                              <a:gd name="T83" fmla="*/ 3224 h 59"/>
                              <a:gd name="T84" fmla="+- 0 6536 6528"/>
                              <a:gd name="T85" fmla="*/ T84 w 59"/>
                              <a:gd name="T86" fmla="+- 0 3230 3180"/>
                              <a:gd name="T87" fmla="*/ 3230 h 59"/>
                              <a:gd name="T88" fmla="+- 0 6542 6528"/>
                              <a:gd name="T89" fmla="*/ T88 w 59"/>
                              <a:gd name="T90" fmla="+- 0 3235 3180"/>
                              <a:gd name="T91" fmla="*/ 3235 h 59"/>
                              <a:gd name="T92" fmla="+- 0 6549 6528"/>
                              <a:gd name="T93" fmla="*/ T92 w 59"/>
                              <a:gd name="T94" fmla="+- 0 3238 3180"/>
                              <a:gd name="T95" fmla="*/ 3238 h 59"/>
                              <a:gd name="T96" fmla="+- 0 6557 6528"/>
                              <a:gd name="T97" fmla="*/ T96 w 59"/>
                              <a:gd name="T98" fmla="+- 0 3238 3180"/>
                              <a:gd name="T99" fmla="*/ 3238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8"/>
                                </a:moveTo>
                                <a:lnTo>
                                  <a:pt x="37" y="58"/>
                                </a:lnTo>
                                <a:lnTo>
                                  <a:pt x="45" y="55"/>
                                </a:lnTo>
                                <a:lnTo>
                                  <a:pt x="50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8" y="50"/>
                                </a:lnTo>
                                <a:lnTo>
                                  <a:pt x="14" y="55"/>
                                </a:lnTo>
                                <a:lnTo>
                                  <a:pt x="21" y="58"/>
                                </a:lnTo>
                                <a:lnTo>
                                  <a:pt x="29" y="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205"/>
                        <wps:cNvSpPr>
                          <a:spLocks/>
                        </wps:cNvSpPr>
                        <wps:spPr bwMode="auto">
                          <a:xfrm>
                            <a:off x="7190" y="3000"/>
                            <a:ext cx="59" cy="59"/>
                          </a:xfrm>
                          <a:custGeom>
                            <a:avLst/>
                            <a:gdLst>
                              <a:gd name="T0" fmla="+- 0 7228 7191"/>
                              <a:gd name="T1" fmla="*/ T0 w 59"/>
                              <a:gd name="T2" fmla="+- 0 3000 3000"/>
                              <a:gd name="T3" fmla="*/ 3000 h 59"/>
                              <a:gd name="T4" fmla="+- 0 7212 7191"/>
                              <a:gd name="T5" fmla="*/ T4 w 59"/>
                              <a:gd name="T6" fmla="+- 0 3000 3000"/>
                              <a:gd name="T7" fmla="*/ 3000 h 59"/>
                              <a:gd name="T8" fmla="+- 0 7205 7191"/>
                              <a:gd name="T9" fmla="*/ T8 w 59"/>
                              <a:gd name="T10" fmla="+- 0 3003 3000"/>
                              <a:gd name="T11" fmla="*/ 3003 h 59"/>
                              <a:gd name="T12" fmla="+- 0 7194 7191"/>
                              <a:gd name="T13" fmla="*/ T12 w 59"/>
                              <a:gd name="T14" fmla="+- 0 3014 3000"/>
                              <a:gd name="T15" fmla="*/ 3014 h 59"/>
                              <a:gd name="T16" fmla="+- 0 7191 7191"/>
                              <a:gd name="T17" fmla="*/ T16 w 59"/>
                              <a:gd name="T18" fmla="+- 0 3022 3000"/>
                              <a:gd name="T19" fmla="*/ 3022 h 59"/>
                              <a:gd name="T20" fmla="+- 0 7191 7191"/>
                              <a:gd name="T21" fmla="*/ T20 w 59"/>
                              <a:gd name="T22" fmla="+- 0 3038 3000"/>
                              <a:gd name="T23" fmla="*/ 3038 h 59"/>
                              <a:gd name="T24" fmla="+- 0 7194 7191"/>
                              <a:gd name="T25" fmla="*/ T24 w 59"/>
                              <a:gd name="T26" fmla="+- 0 3045 3000"/>
                              <a:gd name="T27" fmla="*/ 3045 h 59"/>
                              <a:gd name="T28" fmla="+- 0 7205 7191"/>
                              <a:gd name="T29" fmla="*/ T28 w 59"/>
                              <a:gd name="T30" fmla="+- 0 3056 3000"/>
                              <a:gd name="T31" fmla="*/ 3056 h 59"/>
                              <a:gd name="T32" fmla="+- 0 7212 7191"/>
                              <a:gd name="T33" fmla="*/ T32 w 59"/>
                              <a:gd name="T34" fmla="+- 0 3059 3000"/>
                              <a:gd name="T35" fmla="*/ 3059 h 59"/>
                              <a:gd name="T36" fmla="+- 0 7228 7191"/>
                              <a:gd name="T37" fmla="*/ T36 w 59"/>
                              <a:gd name="T38" fmla="+- 0 3059 3000"/>
                              <a:gd name="T39" fmla="*/ 3059 h 59"/>
                              <a:gd name="T40" fmla="+- 0 7235 7191"/>
                              <a:gd name="T41" fmla="*/ T40 w 59"/>
                              <a:gd name="T42" fmla="+- 0 3056 3000"/>
                              <a:gd name="T43" fmla="*/ 3056 h 59"/>
                              <a:gd name="T44" fmla="+- 0 7246 7191"/>
                              <a:gd name="T45" fmla="*/ T44 w 59"/>
                              <a:gd name="T46" fmla="+- 0 3045 3000"/>
                              <a:gd name="T47" fmla="*/ 3045 h 59"/>
                              <a:gd name="T48" fmla="+- 0 7249 7191"/>
                              <a:gd name="T49" fmla="*/ T48 w 59"/>
                              <a:gd name="T50" fmla="+- 0 3038 3000"/>
                              <a:gd name="T51" fmla="*/ 3038 h 59"/>
                              <a:gd name="T52" fmla="+- 0 7249 7191"/>
                              <a:gd name="T53" fmla="*/ T52 w 59"/>
                              <a:gd name="T54" fmla="+- 0 3022 3000"/>
                              <a:gd name="T55" fmla="*/ 3022 h 59"/>
                              <a:gd name="T56" fmla="+- 0 7246 7191"/>
                              <a:gd name="T57" fmla="*/ T56 w 59"/>
                              <a:gd name="T58" fmla="+- 0 3014 3000"/>
                              <a:gd name="T59" fmla="*/ 3014 h 59"/>
                              <a:gd name="T60" fmla="+- 0 7235 7191"/>
                              <a:gd name="T61" fmla="*/ T60 w 59"/>
                              <a:gd name="T62" fmla="+- 0 3003 3000"/>
                              <a:gd name="T63" fmla="*/ 3003 h 59"/>
                              <a:gd name="T64" fmla="+- 0 7228 7191"/>
                              <a:gd name="T65" fmla="*/ T64 w 59"/>
                              <a:gd name="T66" fmla="+- 0 3000 3000"/>
                              <a:gd name="T67" fmla="*/ 300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8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5" y="45"/>
                                </a:lnTo>
                                <a:lnTo>
                                  <a:pt x="58" y="38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Freeform 204"/>
                        <wps:cNvSpPr>
                          <a:spLocks/>
                        </wps:cNvSpPr>
                        <wps:spPr bwMode="auto">
                          <a:xfrm>
                            <a:off x="7190" y="3000"/>
                            <a:ext cx="59" cy="59"/>
                          </a:xfrm>
                          <a:custGeom>
                            <a:avLst/>
                            <a:gdLst>
                              <a:gd name="T0" fmla="+- 0 7220 7191"/>
                              <a:gd name="T1" fmla="*/ T0 w 59"/>
                              <a:gd name="T2" fmla="+- 0 3059 3000"/>
                              <a:gd name="T3" fmla="*/ 3059 h 59"/>
                              <a:gd name="T4" fmla="+- 0 7228 7191"/>
                              <a:gd name="T5" fmla="*/ T4 w 59"/>
                              <a:gd name="T6" fmla="+- 0 3059 3000"/>
                              <a:gd name="T7" fmla="*/ 3059 h 59"/>
                              <a:gd name="T8" fmla="+- 0 7235 7191"/>
                              <a:gd name="T9" fmla="*/ T8 w 59"/>
                              <a:gd name="T10" fmla="+- 0 3056 3000"/>
                              <a:gd name="T11" fmla="*/ 3056 h 59"/>
                              <a:gd name="T12" fmla="+- 0 7241 7191"/>
                              <a:gd name="T13" fmla="*/ T12 w 59"/>
                              <a:gd name="T14" fmla="+- 0 3051 3000"/>
                              <a:gd name="T15" fmla="*/ 3051 h 59"/>
                              <a:gd name="T16" fmla="+- 0 7246 7191"/>
                              <a:gd name="T17" fmla="*/ T16 w 59"/>
                              <a:gd name="T18" fmla="+- 0 3045 3000"/>
                              <a:gd name="T19" fmla="*/ 3045 h 59"/>
                              <a:gd name="T20" fmla="+- 0 7249 7191"/>
                              <a:gd name="T21" fmla="*/ T20 w 59"/>
                              <a:gd name="T22" fmla="+- 0 3038 3000"/>
                              <a:gd name="T23" fmla="*/ 3038 h 59"/>
                              <a:gd name="T24" fmla="+- 0 7249 7191"/>
                              <a:gd name="T25" fmla="*/ T24 w 59"/>
                              <a:gd name="T26" fmla="+- 0 3030 3000"/>
                              <a:gd name="T27" fmla="*/ 3030 h 59"/>
                              <a:gd name="T28" fmla="+- 0 7249 7191"/>
                              <a:gd name="T29" fmla="*/ T28 w 59"/>
                              <a:gd name="T30" fmla="+- 0 3022 3000"/>
                              <a:gd name="T31" fmla="*/ 3022 h 59"/>
                              <a:gd name="T32" fmla="+- 0 7246 7191"/>
                              <a:gd name="T33" fmla="*/ T32 w 59"/>
                              <a:gd name="T34" fmla="+- 0 3014 3000"/>
                              <a:gd name="T35" fmla="*/ 3014 h 59"/>
                              <a:gd name="T36" fmla="+- 0 7241 7191"/>
                              <a:gd name="T37" fmla="*/ T36 w 59"/>
                              <a:gd name="T38" fmla="+- 0 3009 3000"/>
                              <a:gd name="T39" fmla="*/ 3009 h 59"/>
                              <a:gd name="T40" fmla="+- 0 7235 7191"/>
                              <a:gd name="T41" fmla="*/ T40 w 59"/>
                              <a:gd name="T42" fmla="+- 0 3003 3000"/>
                              <a:gd name="T43" fmla="*/ 3003 h 59"/>
                              <a:gd name="T44" fmla="+- 0 7228 7191"/>
                              <a:gd name="T45" fmla="*/ T44 w 59"/>
                              <a:gd name="T46" fmla="+- 0 3000 3000"/>
                              <a:gd name="T47" fmla="*/ 3000 h 59"/>
                              <a:gd name="T48" fmla="+- 0 7220 7191"/>
                              <a:gd name="T49" fmla="*/ T48 w 59"/>
                              <a:gd name="T50" fmla="+- 0 3000 3000"/>
                              <a:gd name="T51" fmla="*/ 3000 h 59"/>
                              <a:gd name="T52" fmla="+- 0 7212 7191"/>
                              <a:gd name="T53" fmla="*/ T52 w 59"/>
                              <a:gd name="T54" fmla="+- 0 3000 3000"/>
                              <a:gd name="T55" fmla="*/ 3000 h 59"/>
                              <a:gd name="T56" fmla="+- 0 7205 7191"/>
                              <a:gd name="T57" fmla="*/ T56 w 59"/>
                              <a:gd name="T58" fmla="+- 0 3003 3000"/>
                              <a:gd name="T59" fmla="*/ 3003 h 59"/>
                              <a:gd name="T60" fmla="+- 0 7199 7191"/>
                              <a:gd name="T61" fmla="*/ T60 w 59"/>
                              <a:gd name="T62" fmla="+- 0 3009 3000"/>
                              <a:gd name="T63" fmla="*/ 3009 h 59"/>
                              <a:gd name="T64" fmla="+- 0 7194 7191"/>
                              <a:gd name="T65" fmla="*/ T64 w 59"/>
                              <a:gd name="T66" fmla="+- 0 3014 3000"/>
                              <a:gd name="T67" fmla="*/ 3014 h 59"/>
                              <a:gd name="T68" fmla="+- 0 7191 7191"/>
                              <a:gd name="T69" fmla="*/ T68 w 59"/>
                              <a:gd name="T70" fmla="+- 0 3022 3000"/>
                              <a:gd name="T71" fmla="*/ 3022 h 59"/>
                              <a:gd name="T72" fmla="+- 0 7191 7191"/>
                              <a:gd name="T73" fmla="*/ T72 w 59"/>
                              <a:gd name="T74" fmla="+- 0 3030 3000"/>
                              <a:gd name="T75" fmla="*/ 3030 h 59"/>
                              <a:gd name="T76" fmla="+- 0 7191 7191"/>
                              <a:gd name="T77" fmla="*/ T76 w 59"/>
                              <a:gd name="T78" fmla="+- 0 3038 3000"/>
                              <a:gd name="T79" fmla="*/ 3038 h 59"/>
                              <a:gd name="T80" fmla="+- 0 7194 7191"/>
                              <a:gd name="T81" fmla="*/ T80 w 59"/>
                              <a:gd name="T82" fmla="+- 0 3045 3000"/>
                              <a:gd name="T83" fmla="*/ 3045 h 59"/>
                              <a:gd name="T84" fmla="+- 0 7199 7191"/>
                              <a:gd name="T85" fmla="*/ T84 w 59"/>
                              <a:gd name="T86" fmla="+- 0 3051 3000"/>
                              <a:gd name="T87" fmla="*/ 3051 h 59"/>
                              <a:gd name="T88" fmla="+- 0 7205 7191"/>
                              <a:gd name="T89" fmla="*/ T88 w 59"/>
                              <a:gd name="T90" fmla="+- 0 3056 3000"/>
                              <a:gd name="T91" fmla="*/ 3056 h 59"/>
                              <a:gd name="T92" fmla="+- 0 7212 7191"/>
                              <a:gd name="T93" fmla="*/ T92 w 59"/>
                              <a:gd name="T94" fmla="+- 0 3059 3000"/>
                              <a:gd name="T95" fmla="*/ 3059 h 59"/>
                              <a:gd name="T96" fmla="+- 0 7220 7191"/>
                              <a:gd name="T97" fmla="*/ T96 w 59"/>
                              <a:gd name="T98" fmla="+- 0 3059 3000"/>
                              <a:gd name="T99" fmla="*/ 305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1"/>
                                </a:lnTo>
                                <a:lnTo>
                                  <a:pt x="55" y="45"/>
                                </a:lnTo>
                                <a:lnTo>
                                  <a:pt x="58" y="38"/>
                                </a:lnTo>
                                <a:lnTo>
                                  <a:pt x="58" y="30"/>
                                </a:lnTo>
                                <a:lnTo>
                                  <a:pt x="58" y="22"/>
                                </a:lnTo>
                                <a:lnTo>
                                  <a:pt x="55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0"/>
                                </a:lnTo>
                                <a:lnTo>
                                  <a:pt x="0" y="38"/>
                                </a:lnTo>
                                <a:lnTo>
                                  <a:pt x="3" y="45"/>
                                </a:lnTo>
                                <a:lnTo>
                                  <a:pt x="8" y="51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203"/>
                        <wps:cNvSpPr>
                          <a:spLocks/>
                        </wps:cNvSpPr>
                        <wps:spPr bwMode="auto">
                          <a:xfrm>
                            <a:off x="7853" y="2163"/>
                            <a:ext cx="59" cy="59"/>
                          </a:xfrm>
                          <a:custGeom>
                            <a:avLst/>
                            <a:gdLst>
                              <a:gd name="T0" fmla="+- 0 7890 7853"/>
                              <a:gd name="T1" fmla="*/ T0 w 59"/>
                              <a:gd name="T2" fmla="+- 0 2164 2164"/>
                              <a:gd name="T3" fmla="*/ 2164 h 59"/>
                              <a:gd name="T4" fmla="+- 0 7875 7853"/>
                              <a:gd name="T5" fmla="*/ T4 w 59"/>
                              <a:gd name="T6" fmla="+- 0 2164 2164"/>
                              <a:gd name="T7" fmla="*/ 2164 h 59"/>
                              <a:gd name="T8" fmla="+- 0 7867 7853"/>
                              <a:gd name="T9" fmla="*/ T8 w 59"/>
                              <a:gd name="T10" fmla="+- 0 2167 2164"/>
                              <a:gd name="T11" fmla="*/ 2167 h 59"/>
                              <a:gd name="T12" fmla="+- 0 7856 7853"/>
                              <a:gd name="T13" fmla="*/ T12 w 59"/>
                              <a:gd name="T14" fmla="+- 0 2178 2164"/>
                              <a:gd name="T15" fmla="*/ 2178 h 59"/>
                              <a:gd name="T16" fmla="+- 0 7853 7853"/>
                              <a:gd name="T17" fmla="*/ T16 w 59"/>
                              <a:gd name="T18" fmla="+- 0 2185 2164"/>
                              <a:gd name="T19" fmla="*/ 2185 h 59"/>
                              <a:gd name="T20" fmla="+- 0 7853 7853"/>
                              <a:gd name="T21" fmla="*/ T20 w 59"/>
                              <a:gd name="T22" fmla="+- 0 2201 2164"/>
                              <a:gd name="T23" fmla="*/ 2201 h 59"/>
                              <a:gd name="T24" fmla="+- 0 7856 7853"/>
                              <a:gd name="T25" fmla="*/ T24 w 59"/>
                              <a:gd name="T26" fmla="+- 0 2208 2164"/>
                              <a:gd name="T27" fmla="*/ 2208 h 59"/>
                              <a:gd name="T28" fmla="+- 0 7867 7853"/>
                              <a:gd name="T29" fmla="*/ T28 w 59"/>
                              <a:gd name="T30" fmla="+- 0 2219 2164"/>
                              <a:gd name="T31" fmla="*/ 2219 h 59"/>
                              <a:gd name="T32" fmla="+- 0 7875 7853"/>
                              <a:gd name="T33" fmla="*/ T32 w 59"/>
                              <a:gd name="T34" fmla="+- 0 2223 2164"/>
                              <a:gd name="T35" fmla="*/ 2223 h 59"/>
                              <a:gd name="T36" fmla="+- 0 7890 7853"/>
                              <a:gd name="T37" fmla="*/ T36 w 59"/>
                              <a:gd name="T38" fmla="+- 0 2223 2164"/>
                              <a:gd name="T39" fmla="*/ 2223 h 59"/>
                              <a:gd name="T40" fmla="+- 0 7898 7853"/>
                              <a:gd name="T41" fmla="*/ T40 w 59"/>
                              <a:gd name="T42" fmla="+- 0 2219 2164"/>
                              <a:gd name="T43" fmla="*/ 2219 h 59"/>
                              <a:gd name="T44" fmla="+- 0 7909 7853"/>
                              <a:gd name="T45" fmla="*/ T44 w 59"/>
                              <a:gd name="T46" fmla="+- 0 2208 2164"/>
                              <a:gd name="T47" fmla="*/ 2208 h 59"/>
                              <a:gd name="T48" fmla="+- 0 7912 7853"/>
                              <a:gd name="T49" fmla="*/ T48 w 59"/>
                              <a:gd name="T50" fmla="+- 0 2201 2164"/>
                              <a:gd name="T51" fmla="*/ 2201 h 59"/>
                              <a:gd name="T52" fmla="+- 0 7912 7853"/>
                              <a:gd name="T53" fmla="*/ T52 w 59"/>
                              <a:gd name="T54" fmla="+- 0 2185 2164"/>
                              <a:gd name="T55" fmla="*/ 2185 h 59"/>
                              <a:gd name="T56" fmla="+- 0 7909 7853"/>
                              <a:gd name="T57" fmla="*/ T56 w 59"/>
                              <a:gd name="T58" fmla="+- 0 2178 2164"/>
                              <a:gd name="T59" fmla="*/ 2178 h 59"/>
                              <a:gd name="T60" fmla="+- 0 7898 7853"/>
                              <a:gd name="T61" fmla="*/ T60 w 59"/>
                              <a:gd name="T62" fmla="+- 0 2167 2164"/>
                              <a:gd name="T63" fmla="*/ 2167 h 59"/>
                              <a:gd name="T64" fmla="+- 0 7890 7853"/>
                              <a:gd name="T65" fmla="*/ T64 w 59"/>
                              <a:gd name="T66" fmla="+- 0 2164 2164"/>
                              <a:gd name="T67" fmla="*/ 2164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14" y="55"/>
                                </a:lnTo>
                                <a:lnTo>
                                  <a:pt x="22" y="59"/>
                                </a:lnTo>
                                <a:lnTo>
                                  <a:pt x="37" y="59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202"/>
                        <wps:cNvSpPr>
                          <a:spLocks/>
                        </wps:cNvSpPr>
                        <wps:spPr bwMode="auto">
                          <a:xfrm>
                            <a:off x="7853" y="2163"/>
                            <a:ext cx="59" cy="59"/>
                          </a:xfrm>
                          <a:custGeom>
                            <a:avLst/>
                            <a:gdLst>
                              <a:gd name="T0" fmla="+- 0 7883 7853"/>
                              <a:gd name="T1" fmla="*/ T0 w 59"/>
                              <a:gd name="T2" fmla="+- 0 2223 2164"/>
                              <a:gd name="T3" fmla="*/ 2223 h 59"/>
                              <a:gd name="T4" fmla="+- 0 7890 7853"/>
                              <a:gd name="T5" fmla="*/ T4 w 59"/>
                              <a:gd name="T6" fmla="+- 0 2223 2164"/>
                              <a:gd name="T7" fmla="*/ 2223 h 59"/>
                              <a:gd name="T8" fmla="+- 0 7898 7853"/>
                              <a:gd name="T9" fmla="*/ T8 w 59"/>
                              <a:gd name="T10" fmla="+- 0 2219 2164"/>
                              <a:gd name="T11" fmla="*/ 2219 h 59"/>
                              <a:gd name="T12" fmla="+- 0 7903 7853"/>
                              <a:gd name="T13" fmla="*/ T12 w 59"/>
                              <a:gd name="T14" fmla="+- 0 2214 2164"/>
                              <a:gd name="T15" fmla="*/ 2214 h 59"/>
                              <a:gd name="T16" fmla="+- 0 7909 7853"/>
                              <a:gd name="T17" fmla="*/ T16 w 59"/>
                              <a:gd name="T18" fmla="+- 0 2208 2164"/>
                              <a:gd name="T19" fmla="*/ 2208 h 59"/>
                              <a:gd name="T20" fmla="+- 0 7912 7853"/>
                              <a:gd name="T21" fmla="*/ T20 w 59"/>
                              <a:gd name="T22" fmla="+- 0 2201 2164"/>
                              <a:gd name="T23" fmla="*/ 2201 h 59"/>
                              <a:gd name="T24" fmla="+- 0 7912 7853"/>
                              <a:gd name="T25" fmla="*/ T24 w 59"/>
                              <a:gd name="T26" fmla="+- 0 2193 2164"/>
                              <a:gd name="T27" fmla="*/ 2193 h 59"/>
                              <a:gd name="T28" fmla="+- 0 7912 7853"/>
                              <a:gd name="T29" fmla="*/ T28 w 59"/>
                              <a:gd name="T30" fmla="+- 0 2185 2164"/>
                              <a:gd name="T31" fmla="*/ 2185 h 59"/>
                              <a:gd name="T32" fmla="+- 0 7909 7853"/>
                              <a:gd name="T33" fmla="*/ T32 w 59"/>
                              <a:gd name="T34" fmla="+- 0 2178 2164"/>
                              <a:gd name="T35" fmla="*/ 2178 h 59"/>
                              <a:gd name="T36" fmla="+- 0 7903 7853"/>
                              <a:gd name="T37" fmla="*/ T36 w 59"/>
                              <a:gd name="T38" fmla="+- 0 2172 2164"/>
                              <a:gd name="T39" fmla="*/ 2172 h 59"/>
                              <a:gd name="T40" fmla="+- 0 7898 7853"/>
                              <a:gd name="T41" fmla="*/ T40 w 59"/>
                              <a:gd name="T42" fmla="+- 0 2167 2164"/>
                              <a:gd name="T43" fmla="*/ 2167 h 59"/>
                              <a:gd name="T44" fmla="+- 0 7890 7853"/>
                              <a:gd name="T45" fmla="*/ T44 w 59"/>
                              <a:gd name="T46" fmla="+- 0 2164 2164"/>
                              <a:gd name="T47" fmla="*/ 2164 h 59"/>
                              <a:gd name="T48" fmla="+- 0 7883 7853"/>
                              <a:gd name="T49" fmla="*/ T48 w 59"/>
                              <a:gd name="T50" fmla="+- 0 2164 2164"/>
                              <a:gd name="T51" fmla="*/ 2164 h 59"/>
                              <a:gd name="T52" fmla="+- 0 7875 7853"/>
                              <a:gd name="T53" fmla="*/ T52 w 59"/>
                              <a:gd name="T54" fmla="+- 0 2164 2164"/>
                              <a:gd name="T55" fmla="*/ 2164 h 59"/>
                              <a:gd name="T56" fmla="+- 0 7867 7853"/>
                              <a:gd name="T57" fmla="*/ T56 w 59"/>
                              <a:gd name="T58" fmla="+- 0 2167 2164"/>
                              <a:gd name="T59" fmla="*/ 2167 h 59"/>
                              <a:gd name="T60" fmla="+- 0 7862 7853"/>
                              <a:gd name="T61" fmla="*/ T60 w 59"/>
                              <a:gd name="T62" fmla="+- 0 2172 2164"/>
                              <a:gd name="T63" fmla="*/ 2172 h 59"/>
                              <a:gd name="T64" fmla="+- 0 7856 7853"/>
                              <a:gd name="T65" fmla="*/ T64 w 59"/>
                              <a:gd name="T66" fmla="+- 0 2178 2164"/>
                              <a:gd name="T67" fmla="*/ 2178 h 59"/>
                              <a:gd name="T68" fmla="+- 0 7853 7853"/>
                              <a:gd name="T69" fmla="*/ T68 w 59"/>
                              <a:gd name="T70" fmla="+- 0 2185 2164"/>
                              <a:gd name="T71" fmla="*/ 2185 h 59"/>
                              <a:gd name="T72" fmla="+- 0 7853 7853"/>
                              <a:gd name="T73" fmla="*/ T72 w 59"/>
                              <a:gd name="T74" fmla="+- 0 2193 2164"/>
                              <a:gd name="T75" fmla="*/ 2193 h 59"/>
                              <a:gd name="T76" fmla="+- 0 7853 7853"/>
                              <a:gd name="T77" fmla="*/ T76 w 59"/>
                              <a:gd name="T78" fmla="+- 0 2201 2164"/>
                              <a:gd name="T79" fmla="*/ 2201 h 59"/>
                              <a:gd name="T80" fmla="+- 0 7856 7853"/>
                              <a:gd name="T81" fmla="*/ T80 w 59"/>
                              <a:gd name="T82" fmla="+- 0 2208 2164"/>
                              <a:gd name="T83" fmla="*/ 2208 h 59"/>
                              <a:gd name="T84" fmla="+- 0 7862 7853"/>
                              <a:gd name="T85" fmla="*/ T84 w 59"/>
                              <a:gd name="T86" fmla="+- 0 2214 2164"/>
                              <a:gd name="T87" fmla="*/ 2214 h 59"/>
                              <a:gd name="T88" fmla="+- 0 7867 7853"/>
                              <a:gd name="T89" fmla="*/ T88 w 59"/>
                              <a:gd name="T90" fmla="+- 0 2219 2164"/>
                              <a:gd name="T91" fmla="*/ 2219 h 59"/>
                              <a:gd name="T92" fmla="+- 0 7875 7853"/>
                              <a:gd name="T93" fmla="*/ T92 w 59"/>
                              <a:gd name="T94" fmla="+- 0 2223 2164"/>
                              <a:gd name="T95" fmla="*/ 2223 h 59"/>
                              <a:gd name="T96" fmla="+- 0 7883 7853"/>
                              <a:gd name="T97" fmla="*/ T96 w 59"/>
                              <a:gd name="T98" fmla="+- 0 2223 2164"/>
                              <a:gd name="T99" fmla="*/ 2223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9"/>
                                </a:moveTo>
                                <a:lnTo>
                                  <a:pt x="37" y="59"/>
                                </a:lnTo>
                                <a:lnTo>
                                  <a:pt x="45" y="55"/>
                                </a:lnTo>
                                <a:lnTo>
                                  <a:pt x="50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0" y="8"/>
                                </a:lnTo>
                                <a:lnTo>
                                  <a:pt x="45" y="3"/>
                                </a:lnTo>
                                <a:lnTo>
                                  <a:pt x="37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8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3" y="44"/>
                                </a:lnTo>
                                <a:lnTo>
                                  <a:pt x="9" y="50"/>
                                </a:lnTo>
                                <a:lnTo>
                                  <a:pt x="14" y="55"/>
                                </a:lnTo>
                                <a:lnTo>
                                  <a:pt x="22" y="59"/>
                                </a:lnTo>
                                <a:lnTo>
                                  <a:pt x="3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201"/>
                        <wps:cNvSpPr>
                          <a:spLocks/>
                        </wps:cNvSpPr>
                        <wps:spPr bwMode="auto">
                          <a:xfrm>
                            <a:off x="8515" y="1226"/>
                            <a:ext cx="59" cy="59"/>
                          </a:xfrm>
                          <a:custGeom>
                            <a:avLst/>
                            <a:gdLst>
                              <a:gd name="T0" fmla="+- 0 8553 8516"/>
                              <a:gd name="T1" fmla="*/ T0 w 59"/>
                              <a:gd name="T2" fmla="+- 0 1226 1226"/>
                              <a:gd name="T3" fmla="*/ 1226 h 59"/>
                              <a:gd name="T4" fmla="+- 0 8537 8516"/>
                              <a:gd name="T5" fmla="*/ T4 w 59"/>
                              <a:gd name="T6" fmla="+- 0 1226 1226"/>
                              <a:gd name="T7" fmla="*/ 1226 h 59"/>
                              <a:gd name="T8" fmla="+- 0 8530 8516"/>
                              <a:gd name="T9" fmla="*/ T8 w 59"/>
                              <a:gd name="T10" fmla="+- 0 1229 1226"/>
                              <a:gd name="T11" fmla="*/ 1229 h 59"/>
                              <a:gd name="T12" fmla="+- 0 8519 8516"/>
                              <a:gd name="T13" fmla="*/ T12 w 59"/>
                              <a:gd name="T14" fmla="+- 0 1240 1226"/>
                              <a:gd name="T15" fmla="*/ 1240 h 59"/>
                              <a:gd name="T16" fmla="+- 0 8516 8516"/>
                              <a:gd name="T17" fmla="*/ T16 w 59"/>
                              <a:gd name="T18" fmla="+- 0 1248 1226"/>
                              <a:gd name="T19" fmla="*/ 1248 h 59"/>
                              <a:gd name="T20" fmla="+- 0 8516 8516"/>
                              <a:gd name="T21" fmla="*/ T20 w 59"/>
                              <a:gd name="T22" fmla="+- 0 1263 1226"/>
                              <a:gd name="T23" fmla="*/ 1263 h 59"/>
                              <a:gd name="T24" fmla="+- 0 8519 8516"/>
                              <a:gd name="T25" fmla="*/ T24 w 59"/>
                              <a:gd name="T26" fmla="+- 0 1271 1226"/>
                              <a:gd name="T27" fmla="*/ 1271 h 59"/>
                              <a:gd name="T28" fmla="+- 0 8530 8516"/>
                              <a:gd name="T29" fmla="*/ T28 w 59"/>
                              <a:gd name="T30" fmla="+- 0 1282 1226"/>
                              <a:gd name="T31" fmla="*/ 1282 h 59"/>
                              <a:gd name="T32" fmla="+- 0 8537 8516"/>
                              <a:gd name="T33" fmla="*/ T32 w 59"/>
                              <a:gd name="T34" fmla="+- 0 1285 1226"/>
                              <a:gd name="T35" fmla="*/ 1285 h 59"/>
                              <a:gd name="T36" fmla="+- 0 8553 8516"/>
                              <a:gd name="T37" fmla="*/ T36 w 59"/>
                              <a:gd name="T38" fmla="+- 0 1285 1226"/>
                              <a:gd name="T39" fmla="*/ 1285 h 59"/>
                              <a:gd name="T40" fmla="+- 0 8560 8516"/>
                              <a:gd name="T41" fmla="*/ T40 w 59"/>
                              <a:gd name="T42" fmla="+- 0 1282 1226"/>
                              <a:gd name="T43" fmla="*/ 1282 h 59"/>
                              <a:gd name="T44" fmla="+- 0 8572 8516"/>
                              <a:gd name="T45" fmla="*/ T44 w 59"/>
                              <a:gd name="T46" fmla="+- 0 1271 1226"/>
                              <a:gd name="T47" fmla="*/ 1271 h 59"/>
                              <a:gd name="T48" fmla="+- 0 8575 8516"/>
                              <a:gd name="T49" fmla="*/ T48 w 59"/>
                              <a:gd name="T50" fmla="+- 0 1263 1226"/>
                              <a:gd name="T51" fmla="*/ 1263 h 59"/>
                              <a:gd name="T52" fmla="+- 0 8575 8516"/>
                              <a:gd name="T53" fmla="*/ T52 w 59"/>
                              <a:gd name="T54" fmla="+- 0 1248 1226"/>
                              <a:gd name="T55" fmla="*/ 1248 h 59"/>
                              <a:gd name="T56" fmla="+- 0 8572 8516"/>
                              <a:gd name="T57" fmla="*/ T56 w 59"/>
                              <a:gd name="T58" fmla="+- 0 1240 1226"/>
                              <a:gd name="T59" fmla="*/ 1240 h 59"/>
                              <a:gd name="T60" fmla="+- 0 8560 8516"/>
                              <a:gd name="T61" fmla="*/ T60 w 59"/>
                              <a:gd name="T62" fmla="+- 0 1229 1226"/>
                              <a:gd name="T63" fmla="*/ 1229 h 59"/>
                              <a:gd name="T64" fmla="+- 0 8553 8516"/>
                              <a:gd name="T65" fmla="*/ T64 w 59"/>
                              <a:gd name="T66" fmla="+- 0 1226 1226"/>
                              <a:gd name="T67" fmla="*/ 122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7" y="0"/>
                                </a:move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200"/>
                        <wps:cNvSpPr>
                          <a:spLocks/>
                        </wps:cNvSpPr>
                        <wps:spPr bwMode="auto">
                          <a:xfrm>
                            <a:off x="8515" y="1226"/>
                            <a:ext cx="59" cy="59"/>
                          </a:xfrm>
                          <a:custGeom>
                            <a:avLst/>
                            <a:gdLst>
                              <a:gd name="T0" fmla="+- 0 8545 8516"/>
                              <a:gd name="T1" fmla="*/ T0 w 59"/>
                              <a:gd name="T2" fmla="+- 0 1285 1226"/>
                              <a:gd name="T3" fmla="*/ 1285 h 59"/>
                              <a:gd name="T4" fmla="+- 0 8553 8516"/>
                              <a:gd name="T5" fmla="*/ T4 w 59"/>
                              <a:gd name="T6" fmla="+- 0 1285 1226"/>
                              <a:gd name="T7" fmla="*/ 1285 h 59"/>
                              <a:gd name="T8" fmla="+- 0 8560 8516"/>
                              <a:gd name="T9" fmla="*/ T8 w 59"/>
                              <a:gd name="T10" fmla="+- 0 1282 1226"/>
                              <a:gd name="T11" fmla="*/ 1282 h 59"/>
                              <a:gd name="T12" fmla="+- 0 8566 8516"/>
                              <a:gd name="T13" fmla="*/ T12 w 59"/>
                              <a:gd name="T14" fmla="+- 0 1276 1226"/>
                              <a:gd name="T15" fmla="*/ 1276 h 59"/>
                              <a:gd name="T16" fmla="+- 0 8572 8516"/>
                              <a:gd name="T17" fmla="*/ T16 w 59"/>
                              <a:gd name="T18" fmla="+- 0 1271 1226"/>
                              <a:gd name="T19" fmla="*/ 1271 h 59"/>
                              <a:gd name="T20" fmla="+- 0 8575 8516"/>
                              <a:gd name="T21" fmla="*/ T20 w 59"/>
                              <a:gd name="T22" fmla="+- 0 1263 1226"/>
                              <a:gd name="T23" fmla="*/ 1263 h 59"/>
                              <a:gd name="T24" fmla="+- 0 8575 8516"/>
                              <a:gd name="T25" fmla="*/ T24 w 59"/>
                              <a:gd name="T26" fmla="+- 0 1256 1226"/>
                              <a:gd name="T27" fmla="*/ 1256 h 59"/>
                              <a:gd name="T28" fmla="+- 0 8575 8516"/>
                              <a:gd name="T29" fmla="*/ T28 w 59"/>
                              <a:gd name="T30" fmla="+- 0 1248 1226"/>
                              <a:gd name="T31" fmla="*/ 1248 h 59"/>
                              <a:gd name="T32" fmla="+- 0 8572 8516"/>
                              <a:gd name="T33" fmla="*/ T32 w 59"/>
                              <a:gd name="T34" fmla="+- 0 1240 1226"/>
                              <a:gd name="T35" fmla="*/ 1240 h 59"/>
                              <a:gd name="T36" fmla="+- 0 8566 8516"/>
                              <a:gd name="T37" fmla="*/ T36 w 59"/>
                              <a:gd name="T38" fmla="+- 0 1235 1226"/>
                              <a:gd name="T39" fmla="*/ 1235 h 59"/>
                              <a:gd name="T40" fmla="+- 0 8560 8516"/>
                              <a:gd name="T41" fmla="*/ T40 w 59"/>
                              <a:gd name="T42" fmla="+- 0 1229 1226"/>
                              <a:gd name="T43" fmla="*/ 1229 h 59"/>
                              <a:gd name="T44" fmla="+- 0 8553 8516"/>
                              <a:gd name="T45" fmla="*/ T44 w 59"/>
                              <a:gd name="T46" fmla="+- 0 1226 1226"/>
                              <a:gd name="T47" fmla="*/ 1226 h 59"/>
                              <a:gd name="T48" fmla="+- 0 8545 8516"/>
                              <a:gd name="T49" fmla="*/ T48 w 59"/>
                              <a:gd name="T50" fmla="+- 0 1226 1226"/>
                              <a:gd name="T51" fmla="*/ 1226 h 59"/>
                              <a:gd name="T52" fmla="+- 0 8537 8516"/>
                              <a:gd name="T53" fmla="*/ T52 w 59"/>
                              <a:gd name="T54" fmla="+- 0 1226 1226"/>
                              <a:gd name="T55" fmla="*/ 1226 h 59"/>
                              <a:gd name="T56" fmla="+- 0 8530 8516"/>
                              <a:gd name="T57" fmla="*/ T56 w 59"/>
                              <a:gd name="T58" fmla="+- 0 1229 1226"/>
                              <a:gd name="T59" fmla="*/ 1229 h 59"/>
                              <a:gd name="T60" fmla="+- 0 8524 8516"/>
                              <a:gd name="T61" fmla="*/ T60 w 59"/>
                              <a:gd name="T62" fmla="+- 0 1235 1226"/>
                              <a:gd name="T63" fmla="*/ 1235 h 59"/>
                              <a:gd name="T64" fmla="+- 0 8519 8516"/>
                              <a:gd name="T65" fmla="*/ T64 w 59"/>
                              <a:gd name="T66" fmla="+- 0 1240 1226"/>
                              <a:gd name="T67" fmla="*/ 1240 h 59"/>
                              <a:gd name="T68" fmla="+- 0 8516 8516"/>
                              <a:gd name="T69" fmla="*/ T68 w 59"/>
                              <a:gd name="T70" fmla="+- 0 1248 1226"/>
                              <a:gd name="T71" fmla="*/ 1248 h 59"/>
                              <a:gd name="T72" fmla="+- 0 8516 8516"/>
                              <a:gd name="T73" fmla="*/ T72 w 59"/>
                              <a:gd name="T74" fmla="+- 0 1256 1226"/>
                              <a:gd name="T75" fmla="*/ 1256 h 59"/>
                              <a:gd name="T76" fmla="+- 0 8516 8516"/>
                              <a:gd name="T77" fmla="*/ T76 w 59"/>
                              <a:gd name="T78" fmla="+- 0 1263 1226"/>
                              <a:gd name="T79" fmla="*/ 1263 h 59"/>
                              <a:gd name="T80" fmla="+- 0 8519 8516"/>
                              <a:gd name="T81" fmla="*/ T80 w 59"/>
                              <a:gd name="T82" fmla="+- 0 1271 1226"/>
                              <a:gd name="T83" fmla="*/ 1271 h 59"/>
                              <a:gd name="T84" fmla="+- 0 8524 8516"/>
                              <a:gd name="T85" fmla="*/ T84 w 59"/>
                              <a:gd name="T86" fmla="+- 0 1276 1226"/>
                              <a:gd name="T87" fmla="*/ 1276 h 59"/>
                              <a:gd name="T88" fmla="+- 0 8530 8516"/>
                              <a:gd name="T89" fmla="*/ T88 w 59"/>
                              <a:gd name="T90" fmla="+- 0 1282 1226"/>
                              <a:gd name="T91" fmla="*/ 1282 h 59"/>
                              <a:gd name="T92" fmla="+- 0 8537 8516"/>
                              <a:gd name="T93" fmla="*/ T92 w 59"/>
                              <a:gd name="T94" fmla="+- 0 1285 1226"/>
                              <a:gd name="T95" fmla="*/ 1285 h 59"/>
                              <a:gd name="T96" fmla="+- 0 8545 8516"/>
                              <a:gd name="T97" fmla="*/ T96 w 59"/>
                              <a:gd name="T98" fmla="+- 0 1285 1226"/>
                              <a:gd name="T99" fmla="*/ 1285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29" y="59"/>
                                </a:moveTo>
                                <a:lnTo>
                                  <a:pt x="37" y="59"/>
                                </a:lnTo>
                                <a:lnTo>
                                  <a:pt x="44" y="56"/>
                                </a:lnTo>
                                <a:lnTo>
                                  <a:pt x="50" y="50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30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50" y="9"/>
                                </a:lnTo>
                                <a:lnTo>
                                  <a:pt x="44" y="3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1" y="0"/>
                                </a:lnTo>
                                <a:lnTo>
                                  <a:pt x="14" y="3"/>
                                </a:lnTo>
                                <a:lnTo>
                                  <a:pt x="8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0"/>
                                </a:lnTo>
                                <a:lnTo>
                                  <a:pt x="0" y="37"/>
                                </a:lnTo>
                                <a:lnTo>
                                  <a:pt x="3" y="45"/>
                                </a:lnTo>
                                <a:lnTo>
                                  <a:pt x="8" y="50"/>
                                </a:lnTo>
                                <a:lnTo>
                                  <a:pt x="14" y="56"/>
                                </a:lnTo>
                                <a:lnTo>
                                  <a:pt x="21" y="59"/>
                                </a:lnTo>
                                <a:lnTo>
                                  <a:pt x="29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199"/>
                        <wps:cNvSpPr>
                          <a:spLocks/>
                        </wps:cNvSpPr>
                        <wps:spPr bwMode="auto">
                          <a:xfrm>
                            <a:off x="9178" y="30"/>
                            <a:ext cx="59" cy="59"/>
                          </a:xfrm>
                          <a:custGeom>
                            <a:avLst/>
                            <a:gdLst>
                              <a:gd name="T0" fmla="+- 0 9216 9178"/>
                              <a:gd name="T1" fmla="*/ T0 w 59"/>
                              <a:gd name="T2" fmla="+- 0 31 31"/>
                              <a:gd name="T3" fmla="*/ 31 h 59"/>
                              <a:gd name="T4" fmla="+- 0 9200 9178"/>
                              <a:gd name="T5" fmla="*/ T4 w 59"/>
                              <a:gd name="T6" fmla="+- 0 31 31"/>
                              <a:gd name="T7" fmla="*/ 31 h 59"/>
                              <a:gd name="T8" fmla="+- 0 9193 9178"/>
                              <a:gd name="T9" fmla="*/ T8 w 59"/>
                              <a:gd name="T10" fmla="+- 0 34 31"/>
                              <a:gd name="T11" fmla="*/ 34 h 59"/>
                              <a:gd name="T12" fmla="+- 0 9182 9178"/>
                              <a:gd name="T13" fmla="*/ T12 w 59"/>
                              <a:gd name="T14" fmla="+- 0 45 31"/>
                              <a:gd name="T15" fmla="*/ 45 h 59"/>
                              <a:gd name="T16" fmla="+- 0 9178 9178"/>
                              <a:gd name="T17" fmla="*/ T16 w 59"/>
                              <a:gd name="T18" fmla="+- 0 52 31"/>
                              <a:gd name="T19" fmla="*/ 52 h 59"/>
                              <a:gd name="T20" fmla="+- 0 9178 9178"/>
                              <a:gd name="T21" fmla="*/ T20 w 59"/>
                              <a:gd name="T22" fmla="+- 0 68 31"/>
                              <a:gd name="T23" fmla="*/ 68 h 59"/>
                              <a:gd name="T24" fmla="+- 0 9182 9178"/>
                              <a:gd name="T25" fmla="*/ T24 w 59"/>
                              <a:gd name="T26" fmla="+- 0 75 31"/>
                              <a:gd name="T27" fmla="*/ 75 h 59"/>
                              <a:gd name="T28" fmla="+- 0 9193 9178"/>
                              <a:gd name="T29" fmla="*/ T28 w 59"/>
                              <a:gd name="T30" fmla="+- 0 86 31"/>
                              <a:gd name="T31" fmla="*/ 86 h 59"/>
                              <a:gd name="T32" fmla="+- 0 9200 9178"/>
                              <a:gd name="T33" fmla="*/ T32 w 59"/>
                              <a:gd name="T34" fmla="+- 0 89 31"/>
                              <a:gd name="T35" fmla="*/ 89 h 59"/>
                              <a:gd name="T36" fmla="+- 0 9216 9178"/>
                              <a:gd name="T37" fmla="*/ T36 w 59"/>
                              <a:gd name="T38" fmla="+- 0 89 31"/>
                              <a:gd name="T39" fmla="*/ 89 h 59"/>
                              <a:gd name="T40" fmla="+- 0 9223 9178"/>
                              <a:gd name="T41" fmla="*/ T40 w 59"/>
                              <a:gd name="T42" fmla="+- 0 86 31"/>
                              <a:gd name="T43" fmla="*/ 86 h 59"/>
                              <a:gd name="T44" fmla="+- 0 9234 9178"/>
                              <a:gd name="T45" fmla="*/ T44 w 59"/>
                              <a:gd name="T46" fmla="+- 0 75 31"/>
                              <a:gd name="T47" fmla="*/ 75 h 59"/>
                              <a:gd name="T48" fmla="+- 0 9237 9178"/>
                              <a:gd name="T49" fmla="*/ T48 w 59"/>
                              <a:gd name="T50" fmla="+- 0 68 31"/>
                              <a:gd name="T51" fmla="*/ 68 h 59"/>
                              <a:gd name="T52" fmla="+- 0 9237 9178"/>
                              <a:gd name="T53" fmla="*/ T52 w 59"/>
                              <a:gd name="T54" fmla="+- 0 52 31"/>
                              <a:gd name="T55" fmla="*/ 52 h 59"/>
                              <a:gd name="T56" fmla="+- 0 9234 9178"/>
                              <a:gd name="T57" fmla="*/ T56 w 59"/>
                              <a:gd name="T58" fmla="+- 0 45 31"/>
                              <a:gd name="T59" fmla="*/ 45 h 59"/>
                              <a:gd name="T60" fmla="+- 0 9223 9178"/>
                              <a:gd name="T61" fmla="*/ T60 w 59"/>
                              <a:gd name="T62" fmla="+- 0 34 31"/>
                              <a:gd name="T63" fmla="*/ 34 h 59"/>
                              <a:gd name="T64" fmla="+- 0 9216 9178"/>
                              <a:gd name="T65" fmla="*/ T64 w 59"/>
                              <a:gd name="T66" fmla="+- 0 31 31"/>
                              <a:gd name="T67" fmla="*/ 31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8" y="0"/>
                                </a:move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4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4" y="44"/>
                                </a:lnTo>
                                <a:lnTo>
                                  <a:pt x="15" y="55"/>
                                </a:lnTo>
                                <a:lnTo>
                                  <a:pt x="22" y="58"/>
                                </a:lnTo>
                                <a:lnTo>
                                  <a:pt x="38" y="58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198"/>
                        <wps:cNvSpPr>
                          <a:spLocks/>
                        </wps:cNvSpPr>
                        <wps:spPr bwMode="auto">
                          <a:xfrm>
                            <a:off x="9178" y="30"/>
                            <a:ext cx="59" cy="59"/>
                          </a:xfrm>
                          <a:custGeom>
                            <a:avLst/>
                            <a:gdLst>
                              <a:gd name="T0" fmla="+- 0 9208 9178"/>
                              <a:gd name="T1" fmla="*/ T0 w 59"/>
                              <a:gd name="T2" fmla="+- 0 89 31"/>
                              <a:gd name="T3" fmla="*/ 89 h 59"/>
                              <a:gd name="T4" fmla="+- 0 9216 9178"/>
                              <a:gd name="T5" fmla="*/ T4 w 59"/>
                              <a:gd name="T6" fmla="+- 0 89 31"/>
                              <a:gd name="T7" fmla="*/ 89 h 59"/>
                              <a:gd name="T8" fmla="+- 0 9223 9178"/>
                              <a:gd name="T9" fmla="*/ T8 w 59"/>
                              <a:gd name="T10" fmla="+- 0 86 31"/>
                              <a:gd name="T11" fmla="*/ 86 h 59"/>
                              <a:gd name="T12" fmla="+- 0 9229 9178"/>
                              <a:gd name="T13" fmla="*/ T12 w 59"/>
                              <a:gd name="T14" fmla="+- 0 81 31"/>
                              <a:gd name="T15" fmla="*/ 81 h 59"/>
                              <a:gd name="T16" fmla="+- 0 9234 9178"/>
                              <a:gd name="T17" fmla="*/ T16 w 59"/>
                              <a:gd name="T18" fmla="+- 0 75 31"/>
                              <a:gd name="T19" fmla="*/ 75 h 59"/>
                              <a:gd name="T20" fmla="+- 0 9237 9178"/>
                              <a:gd name="T21" fmla="*/ T20 w 59"/>
                              <a:gd name="T22" fmla="+- 0 68 31"/>
                              <a:gd name="T23" fmla="*/ 68 h 59"/>
                              <a:gd name="T24" fmla="+- 0 9237 9178"/>
                              <a:gd name="T25" fmla="*/ T24 w 59"/>
                              <a:gd name="T26" fmla="+- 0 60 31"/>
                              <a:gd name="T27" fmla="*/ 60 h 59"/>
                              <a:gd name="T28" fmla="+- 0 9237 9178"/>
                              <a:gd name="T29" fmla="*/ T28 w 59"/>
                              <a:gd name="T30" fmla="+- 0 52 31"/>
                              <a:gd name="T31" fmla="*/ 52 h 59"/>
                              <a:gd name="T32" fmla="+- 0 9234 9178"/>
                              <a:gd name="T33" fmla="*/ T32 w 59"/>
                              <a:gd name="T34" fmla="+- 0 45 31"/>
                              <a:gd name="T35" fmla="*/ 45 h 59"/>
                              <a:gd name="T36" fmla="+- 0 9229 9178"/>
                              <a:gd name="T37" fmla="*/ T36 w 59"/>
                              <a:gd name="T38" fmla="+- 0 39 31"/>
                              <a:gd name="T39" fmla="*/ 39 h 59"/>
                              <a:gd name="T40" fmla="+- 0 9223 9178"/>
                              <a:gd name="T41" fmla="*/ T40 w 59"/>
                              <a:gd name="T42" fmla="+- 0 34 31"/>
                              <a:gd name="T43" fmla="*/ 34 h 59"/>
                              <a:gd name="T44" fmla="+- 0 9216 9178"/>
                              <a:gd name="T45" fmla="*/ T44 w 59"/>
                              <a:gd name="T46" fmla="+- 0 31 31"/>
                              <a:gd name="T47" fmla="*/ 31 h 59"/>
                              <a:gd name="T48" fmla="+- 0 9208 9178"/>
                              <a:gd name="T49" fmla="*/ T48 w 59"/>
                              <a:gd name="T50" fmla="+- 0 31 31"/>
                              <a:gd name="T51" fmla="*/ 31 h 59"/>
                              <a:gd name="T52" fmla="+- 0 9200 9178"/>
                              <a:gd name="T53" fmla="*/ T52 w 59"/>
                              <a:gd name="T54" fmla="+- 0 31 31"/>
                              <a:gd name="T55" fmla="*/ 31 h 59"/>
                              <a:gd name="T56" fmla="+- 0 9193 9178"/>
                              <a:gd name="T57" fmla="*/ T56 w 59"/>
                              <a:gd name="T58" fmla="+- 0 34 31"/>
                              <a:gd name="T59" fmla="*/ 34 h 59"/>
                              <a:gd name="T60" fmla="+- 0 9187 9178"/>
                              <a:gd name="T61" fmla="*/ T60 w 59"/>
                              <a:gd name="T62" fmla="+- 0 39 31"/>
                              <a:gd name="T63" fmla="*/ 39 h 59"/>
                              <a:gd name="T64" fmla="+- 0 9182 9178"/>
                              <a:gd name="T65" fmla="*/ T64 w 59"/>
                              <a:gd name="T66" fmla="+- 0 45 31"/>
                              <a:gd name="T67" fmla="*/ 45 h 59"/>
                              <a:gd name="T68" fmla="+- 0 9178 9178"/>
                              <a:gd name="T69" fmla="*/ T68 w 59"/>
                              <a:gd name="T70" fmla="+- 0 52 31"/>
                              <a:gd name="T71" fmla="*/ 52 h 59"/>
                              <a:gd name="T72" fmla="+- 0 9178 9178"/>
                              <a:gd name="T73" fmla="*/ T72 w 59"/>
                              <a:gd name="T74" fmla="+- 0 60 31"/>
                              <a:gd name="T75" fmla="*/ 60 h 59"/>
                              <a:gd name="T76" fmla="+- 0 9178 9178"/>
                              <a:gd name="T77" fmla="*/ T76 w 59"/>
                              <a:gd name="T78" fmla="+- 0 68 31"/>
                              <a:gd name="T79" fmla="*/ 68 h 59"/>
                              <a:gd name="T80" fmla="+- 0 9182 9178"/>
                              <a:gd name="T81" fmla="*/ T80 w 59"/>
                              <a:gd name="T82" fmla="+- 0 75 31"/>
                              <a:gd name="T83" fmla="*/ 75 h 59"/>
                              <a:gd name="T84" fmla="+- 0 9187 9178"/>
                              <a:gd name="T85" fmla="*/ T84 w 59"/>
                              <a:gd name="T86" fmla="+- 0 81 31"/>
                              <a:gd name="T87" fmla="*/ 81 h 59"/>
                              <a:gd name="T88" fmla="+- 0 9193 9178"/>
                              <a:gd name="T89" fmla="*/ T88 w 59"/>
                              <a:gd name="T90" fmla="+- 0 86 31"/>
                              <a:gd name="T91" fmla="*/ 86 h 59"/>
                              <a:gd name="T92" fmla="+- 0 9200 9178"/>
                              <a:gd name="T93" fmla="*/ T92 w 59"/>
                              <a:gd name="T94" fmla="+- 0 89 31"/>
                              <a:gd name="T95" fmla="*/ 89 h 59"/>
                              <a:gd name="T96" fmla="+- 0 9208 9178"/>
                              <a:gd name="T97" fmla="*/ T96 w 59"/>
                              <a:gd name="T98" fmla="+- 0 89 31"/>
                              <a:gd name="T99" fmla="*/ 8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8"/>
                                </a:moveTo>
                                <a:lnTo>
                                  <a:pt x="38" y="58"/>
                                </a:lnTo>
                                <a:lnTo>
                                  <a:pt x="45" y="55"/>
                                </a:lnTo>
                                <a:lnTo>
                                  <a:pt x="51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1" y="8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9" y="8"/>
                                </a:lnTo>
                                <a:lnTo>
                                  <a:pt x="4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4" y="44"/>
                                </a:lnTo>
                                <a:lnTo>
                                  <a:pt x="9" y="50"/>
                                </a:lnTo>
                                <a:lnTo>
                                  <a:pt x="15" y="55"/>
                                </a:lnTo>
                                <a:lnTo>
                                  <a:pt x="22" y="58"/>
                                </a:lnTo>
                                <a:lnTo>
                                  <a:pt x="30" y="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197"/>
                        <wps:cNvSpPr>
                          <a:spLocks/>
                        </wps:cNvSpPr>
                        <wps:spPr bwMode="auto">
                          <a:xfrm>
                            <a:off x="2994" y="-68"/>
                            <a:ext cx="560" cy="317"/>
                          </a:xfrm>
                          <a:custGeom>
                            <a:avLst/>
                            <a:gdLst>
                              <a:gd name="T0" fmla="+- 0 3548 2995"/>
                              <a:gd name="T1" fmla="*/ T0 w 560"/>
                              <a:gd name="T2" fmla="+- 0 -68 -68"/>
                              <a:gd name="T3" fmla="*/ -68 h 317"/>
                              <a:gd name="T4" fmla="+- 0 3001 2995"/>
                              <a:gd name="T5" fmla="*/ T4 w 560"/>
                              <a:gd name="T6" fmla="+- 0 -68 -68"/>
                              <a:gd name="T7" fmla="*/ -68 h 317"/>
                              <a:gd name="T8" fmla="+- 0 2995 2995"/>
                              <a:gd name="T9" fmla="*/ T8 w 560"/>
                              <a:gd name="T10" fmla="+- 0 -61 -68"/>
                              <a:gd name="T11" fmla="*/ -61 h 317"/>
                              <a:gd name="T12" fmla="+- 0 2995 2995"/>
                              <a:gd name="T13" fmla="*/ T12 w 560"/>
                              <a:gd name="T14" fmla="+- 0 242 -68"/>
                              <a:gd name="T15" fmla="*/ 242 h 317"/>
                              <a:gd name="T16" fmla="+- 0 3001 2995"/>
                              <a:gd name="T17" fmla="*/ T16 w 560"/>
                              <a:gd name="T18" fmla="+- 0 249 -68"/>
                              <a:gd name="T19" fmla="*/ 249 h 317"/>
                              <a:gd name="T20" fmla="+- 0 3548 2995"/>
                              <a:gd name="T21" fmla="*/ T20 w 560"/>
                              <a:gd name="T22" fmla="+- 0 249 -68"/>
                              <a:gd name="T23" fmla="*/ 249 h 317"/>
                              <a:gd name="T24" fmla="+- 0 3554 2995"/>
                              <a:gd name="T25" fmla="*/ T24 w 560"/>
                              <a:gd name="T26" fmla="+- 0 242 -68"/>
                              <a:gd name="T27" fmla="*/ 242 h 317"/>
                              <a:gd name="T28" fmla="+- 0 3554 2995"/>
                              <a:gd name="T29" fmla="*/ T28 w 560"/>
                              <a:gd name="T30" fmla="+- 0 -61 -68"/>
                              <a:gd name="T31" fmla="*/ -61 h 317"/>
                              <a:gd name="T32" fmla="+- 0 3548 2995"/>
                              <a:gd name="T33" fmla="*/ T32 w 560"/>
                              <a:gd name="T34" fmla="+- 0 -68 -68"/>
                              <a:gd name="T35" fmla="*/ -68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60" h="317">
                                <a:moveTo>
                                  <a:pt x="553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553" y="317"/>
                                </a:lnTo>
                                <a:lnTo>
                                  <a:pt x="559" y="310"/>
                                </a:lnTo>
                                <a:lnTo>
                                  <a:pt x="559" y="7"/>
                                </a:lnTo>
                                <a:lnTo>
                                  <a:pt x="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196"/>
                        <wps:cNvSpPr>
                          <a:spLocks/>
                        </wps:cNvSpPr>
                        <wps:spPr bwMode="auto">
                          <a:xfrm>
                            <a:off x="2994" y="-68"/>
                            <a:ext cx="560" cy="317"/>
                          </a:xfrm>
                          <a:custGeom>
                            <a:avLst/>
                            <a:gdLst>
                              <a:gd name="T0" fmla="+- 0 3014 2995"/>
                              <a:gd name="T1" fmla="*/ T0 w 560"/>
                              <a:gd name="T2" fmla="+- 0 249 -68"/>
                              <a:gd name="T3" fmla="*/ 249 h 317"/>
                              <a:gd name="T4" fmla="+- 0 3535 2995"/>
                              <a:gd name="T5" fmla="*/ T4 w 560"/>
                              <a:gd name="T6" fmla="+- 0 249 -68"/>
                              <a:gd name="T7" fmla="*/ 249 h 317"/>
                              <a:gd name="T8" fmla="+- 0 3548 2995"/>
                              <a:gd name="T9" fmla="*/ T8 w 560"/>
                              <a:gd name="T10" fmla="+- 0 249 -68"/>
                              <a:gd name="T11" fmla="*/ 249 h 317"/>
                              <a:gd name="T12" fmla="+- 0 3554 2995"/>
                              <a:gd name="T13" fmla="*/ T12 w 560"/>
                              <a:gd name="T14" fmla="+- 0 242 -68"/>
                              <a:gd name="T15" fmla="*/ 242 h 317"/>
                              <a:gd name="T16" fmla="+- 0 3554 2995"/>
                              <a:gd name="T17" fmla="*/ T16 w 560"/>
                              <a:gd name="T18" fmla="+- 0 229 -68"/>
                              <a:gd name="T19" fmla="*/ 229 h 317"/>
                              <a:gd name="T20" fmla="+- 0 3554 2995"/>
                              <a:gd name="T21" fmla="*/ T20 w 560"/>
                              <a:gd name="T22" fmla="+- 0 -48 -68"/>
                              <a:gd name="T23" fmla="*/ -48 h 317"/>
                              <a:gd name="T24" fmla="+- 0 3554 2995"/>
                              <a:gd name="T25" fmla="*/ T24 w 560"/>
                              <a:gd name="T26" fmla="+- 0 -61 -68"/>
                              <a:gd name="T27" fmla="*/ -61 h 317"/>
                              <a:gd name="T28" fmla="+- 0 3548 2995"/>
                              <a:gd name="T29" fmla="*/ T28 w 560"/>
                              <a:gd name="T30" fmla="+- 0 -68 -68"/>
                              <a:gd name="T31" fmla="*/ -68 h 317"/>
                              <a:gd name="T32" fmla="+- 0 3535 2995"/>
                              <a:gd name="T33" fmla="*/ T32 w 560"/>
                              <a:gd name="T34" fmla="+- 0 -68 -68"/>
                              <a:gd name="T35" fmla="*/ -68 h 317"/>
                              <a:gd name="T36" fmla="+- 0 3014 2995"/>
                              <a:gd name="T37" fmla="*/ T36 w 560"/>
                              <a:gd name="T38" fmla="+- 0 -68 -68"/>
                              <a:gd name="T39" fmla="*/ -68 h 317"/>
                              <a:gd name="T40" fmla="+- 0 3001 2995"/>
                              <a:gd name="T41" fmla="*/ T40 w 560"/>
                              <a:gd name="T42" fmla="+- 0 -68 -68"/>
                              <a:gd name="T43" fmla="*/ -68 h 317"/>
                              <a:gd name="T44" fmla="+- 0 2995 2995"/>
                              <a:gd name="T45" fmla="*/ T44 w 560"/>
                              <a:gd name="T46" fmla="+- 0 -61 -68"/>
                              <a:gd name="T47" fmla="*/ -61 h 317"/>
                              <a:gd name="T48" fmla="+- 0 2995 2995"/>
                              <a:gd name="T49" fmla="*/ T48 w 560"/>
                              <a:gd name="T50" fmla="+- 0 -48 -68"/>
                              <a:gd name="T51" fmla="*/ -48 h 317"/>
                              <a:gd name="T52" fmla="+- 0 2995 2995"/>
                              <a:gd name="T53" fmla="*/ T52 w 560"/>
                              <a:gd name="T54" fmla="+- 0 229 -68"/>
                              <a:gd name="T55" fmla="*/ 229 h 317"/>
                              <a:gd name="T56" fmla="+- 0 2995 2995"/>
                              <a:gd name="T57" fmla="*/ T56 w 560"/>
                              <a:gd name="T58" fmla="+- 0 242 -68"/>
                              <a:gd name="T59" fmla="*/ 242 h 317"/>
                              <a:gd name="T60" fmla="+- 0 3001 2995"/>
                              <a:gd name="T61" fmla="*/ T60 w 560"/>
                              <a:gd name="T62" fmla="+- 0 249 -68"/>
                              <a:gd name="T63" fmla="*/ 249 h 317"/>
                              <a:gd name="T64" fmla="+- 0 3014 2995"/>
                              <a:gd name="T65" fmla="*/ T64 w 560"/>
                              <a:gd name="T66" fmla="+- 0 249 -68"/>
                              <a:gd name="T67" fmla="*/ 249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60" h="317">
                                <a:moveTo>
                                  <a:pt x="19" y="317"/>
                                </a:moveTo>
                                <a:lnTo>
                                  <a:pt x="540" y="317"/>
                                </a:lnTo>
                                <a:lnTo>
                                  <a:pt x="553" y="317"/>
                                </a:lnTo>
                                <a:lnTo>
                                  <a:pt x="559" y="310"/>
                                </a:lnTo>
                                <a:lnTo>
                                  <a:pt x="559" y="297"/>
                                </a:lnTo>
                                <a:lnTo>
                                  <a:pt x="559" y="20"/>
                                </a:lnTo>
                                <a:lnTo>
                                  <a:pt x="559" y="7"/>
                                </a:lnTo>
                                <a:lnTo>
                                  <a:pt x="553" y="0"/>
                                </a:lnTo>
                                <a:lnTo>
                                  <a:pt x="540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297"/>
                                </a:lnTo>
                                <a:lnTo>
                                  <a:pt x="0" y="310"/>
                                </a:lnTo>
                                <a:lnTo>
                                  <a:pt x="6" y="317"/>
                                </a:lnTo>
                                <a:lnTo>
                                  <a:pt x="19" y="3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Line 195"/>
                        <wps:cNvCnPr>
                          <a:cxnSpLocks noChangeShapeType="1"/>
                        </wps:cNvCnPr>
                        <wps:spPr bwMode="auto">
                          <a:xfrm>
                            <a:off x="3034" y="11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Freeform 194"/>
                        <wps:cNvSpPr>
                          <a:spLocks/>
                        </wps:cNvSpPr>
                        <wps:spPr bwMode="auto">
                          <a:xfrm>
                            <a:off x="3102" y="-18"/>
                            <a:ext cx="59" cy="59"/>
                          </a:xfrm>
                          <a:custGeom>
                            <a:avLst/>
                            <a:gdLst>
                              <a:gd name="T0" fmla="+- 0 3140 3102"/>
                              <a:gd name="T1" fmla="*/ T0 w 59"/>
                              <a:gd name="T2" fmla="+- 0 -18 -18"/>
                              <a:gd name="T3" fmla="*/ -18 h 59"/>
                              <a:gd name="T4" fmla="+- 0 3124 3102"/>
                              <a:gd name="T5" fmla="*/ T4 w 59"/>
                              <a:gd name="T6" fmla="+- 0 -18 -18"/>
                              <a:gd name="T7" fmla="*/ -18 h 59"/>
                              <a:gd name="T8" fmla="+- 0 3117 3102"/>
                              <a:gd name="T9" fmla="*/ T8 w 59"/>
                              <a:gd name="T10" fmla="+- 0 -15 -18"/>
                              <a:gd name="T11" fmla="*/ -15 h 59"/>
                              <a:gd name="T12" fmla="+- 0 3106 3102"/>
                              <a:gd name="T13" fmla="*/ T12 w 59"/>
                              <a:gd name="T14" fmla="+- 0 -4 -18"/>
                              <a:gd name="T15" fmla="*/ -4 h 59"/>
                              <a:gd name="T16" fmla="+- 0 3102 3102"/>
                              <a:gd name="T17" fmla="*/ T16 w 59"/>
                              <a:gd name="T18" fmla="+- 0 4 -18"/>
                              <a:gd name="T19" fmla="*/ 4 h 59"/>
                              <a:gd name="T20" fmla="+- 0 3102 3102"/>
                              <a:gd name="T21" fmla="*/ T20 w 59"/>
                              <a:gd name="T22" fmla="+- 0 19 -18"/>
                              <a:gd name="T23" fmla="*/ 19 h 59"/>
                              <a:gd name="T24" fmla="+- 0 3106 3102"/>
                              <a:gd name="T25" fmla="*/ T24 w 59"/>
                              <a:gd name="T26" fmla="+- 0 27 -18"/>
                              <a:gd name="T27" fmla="*/ 27 h 59"/>
                              <a:gd name="T28" fmla="+- 0 3117 3102"/>
                              <a:gd name="T29" fmla="*/ T28 w 59"/>
                              <a:gd name="T30" fmla="+- 0 38 -18"/>
                              <a:gd name="T31" fmla="*/ 38 h 59"/>
                              <a:gd name="T32" fmla="+- 0 3124 3102"/>
                              <a:gd name="T33" fmla="*/ T32 w 59"/>
                              <a:gd name="T34" fmla="+- 0 41 -18"/>
                              <a:gd name="T35" fmla="*/ 41 h 59"/>
                              <a:gd name="T36" fmla="+- 0 3140 3102"/>
                              <a:gd name="T37" fmla="*/ T36 w 59"/>
                              <a:gd name="T38" fmla="+- 0 41 -18"/>
                              <a:gd name="T39" fmla="*/ 41 h 59"/>
                              <a:gd name="T40" fmla="+- 0 3147 3102"/>
                              <a:gd name="T41" fmla="*/ T40 w 59"/>
                              <a:gd name="T42" fmla="+- 0 38 -18"/>
                              <a:gd name="T43" fmla="*/ 38 h 59"/>
                              <a:gd name="T44" fmla="+- 0 3158 3102"/>
                              <a:gd name="T45" fmla="*/ T44 w 59"/>
                              <a:gd name="T46" fmla="+- 0 27 -18"/>
                              <a:gd name="T47" fmla="*/ 27 h 59"/>
                              <a:gd name="T48" fmla="+- 0 3161 3102"/>
                              <a:gd name="T49" fmla="*/ T48 w 59"/>
                              <a:gd name="T50" fmla="+- 0 19 -18"/>
                              <a:gd name="T51" fmla="*/ 19 h 59"/>
                              <a:gd name="T52" fmla="+- 0 3161 3102"/>
                              <a:gd name="T53" fmla="*/ T52 w 59"/>
                              <a:gd name="T54" fmla="+- 0 4 -18"/>
                              <a:gd name="T55" fmla="*/ 4 h 59"/>
                              <a:gd name="T56" fmla="+- 0 3158 3102"/>
                              <a:gd name="T57" fmla="*/ T56 w 59"/>
                              <a:gd name="T58" fmla="+- 0 -4 -18"/>
                              <a:gd name="T59" fmla="*/ -4 h 59"/>
                              <a:gd name="T60" fmla="+- 0 3147 3102"/>
                              <a:gd name="T61" fmla="*/ T60 w 59"/>
                              <a:gd name="T62" fmla="+- 0 -15 -18"/>
                              <a:gd name="T63" fmla="*/ -15 h 59"/>
                              <a:gd name="T64" fmla="+- 0 3140 3102"/>
                              <a:gd name="T65" fmla="*/ T64 w 59"/>
                              <a:gd name="T66" fmla="+- 0 -18 -18"/>
                              <a:gd name="T67" fmla="*/ -18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8" y="0"/>
                                </a:move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4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37"/>
                                </a:lnTo>
                                <a:lnTo>
                                  <a:pt x="4" y="45"/>
                                </a:lnTo>
                                <a:lnTo>
                                  <a:pt x="15" y="56"/>
                                </a:lnTo>
                                <a:lnTo>
                                  <a:pt x="22" y="59"/>
                                </a:lnTo>
                                <a:lnTo>
                                  <a:pt x="38" y="59"/>
                                </a:lnTo>
                                <a:lnTo>
                                  <a:pt x="45" y="56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193"/>
                        <wps:cNvSpPr>
                          <a:spLocks/>
                        </wps:cNvSpPr>
                        <wps:spPr bwMode="auto">
                          <a:xfrm>
                            <a:off x="3102" y="-18"/>
                            <a:ext cx="59" cy="59"/>
                          </a:xfrm>
                          <a:custGeom>
                            <a:avLst/>
                            <a:gdLst>
                              <a:gd name="T0" fmla="+- 0 3132 3102"/>
                              <a:gd name="T1" fmla="*/ T0 w 59"/>
                              <a:gd name="T2" fmla="+- 0 41 -18"/>
                              <a:gd name="T3" fmla="*/ 41 h 59"/>
                              <a:gd name="T4" fmla="+- 0 3140 3102"/>
                              <a:gd name="T5" fmla="*/ T4 w 59"/>
                              <a:gd name="T6" fmla="+- 0 41 -18"/>
                              <a:gd name="T7" fmla="*/ 41 h 59"/>
                              <a:gd name="T8" fmla="+- 0 3147 3102"/>
                              <a:gd name="T9" fmla="*/ T8 w 59"/>
                              <a:gd name="T10" fmla="+- 0 38 -18"/>
                              <a:gd name="T11" fmla="*/ 38 h 59"/>
                              <a:gd name="T12" fmla="+- 0 3153 3102"/>
                              <a:gd name="T13" fmla="*/ T12 w 59"/>
                              <a:gd name="T14" fmla="+- 0 32 -18"/>
                              <a:gd name="T15" fmla="*/ 32 h 59"/>
                              <a:gd name="T16" fmla="+- 0 3158 3102"/>
                              <a:gd name="T17" fmla="*/ T16 w 59"/>
                              <a:gd name="T18" fmla="+- 0 27 -18"/>
                              <a:gd name="T19" fmla="*/ 27 h 59"/>
                              <a:gd name="T20" fmla="+- 0 3161 3102"/>
                              <a:gd name="T21" fmla="*/ T20 w 59"/>
                              <a:gd name="T22" fmla="+- 0 19 -18"/>
                              <a:gd name="T23" fmla="*/ 19 h 59"/>
                              <a:gd name="T24" fmla="+- 0 3161 3102"/>
                              <a:gd name="T25" fmla="*/ T24 w 59"/>
                              <a:gd name="T26" fmla="+- 0 11 -18"/>
                              <a:gd name="T27" fmla="*/ 11 h 59"/>
                              <a:gd name="T28" fmla="+- 0 3161 3102"/>
                              <a:gd name="T29" fmla="*/ T28 w 59"/>
                              <a:gd name="T30" fmla="+- 0 4 -18"/>
                              <a:gd name="T31" fmla="*/ 4 h 59"/>
                              <a:gd name="T32" fmla="+- 0 3158 3102"/>
                              <a:gd name="T33" fmla="*/ T32 w 59"/>
                              <a:gd name="T34" fmla="+- 0 -4 -18"/>
                              <a:gd name="T35" fmla="*/ -4 h 59"/>
                              <a:gd name="T36" fmla="+- 0 3153 3102"/>
                              <a:gd name="T37" fmla="*/ T36 w 59"/>
                              <a:gd name="T38" fmla="+- 0 -9 -18"/>
                              <a:gd name="T39" fmla="*/ -9 h 59"/>
                              <a:gd name="T40" fmla="+- 0 3147 3102"/>
                              <a:gd name="T41" fmla="*/ T40 w 59"/>
                              <a:gd name="T42" fmla="+- 0 -15 -18"/>
                              <a:gd name="T43" fmla="*/ -15 h 59"/>
                              <a:gd name="T44" fmla="+- 0 3140 3102"/>
                              <a:gd name="T45" fmla="*/ T44 w 59"/>
                              <a:gd name="T46" fmla="+- 0 -18 -18"/>
                              <a:gd name="T47" fmla="*/ -18 h 59"/>
                              <a:gd name="T48" fmla="+- 0 3132 3102"/>
                              <a:gd name="T49" fmla="*/ T48 w 59"/>
                              <a:gd name="T50" fmla="+- 0 -18 -18"/>
                              <a:gd name="T51" fmla="*/ -18 h 59"/>
                              <a:gd name="T52" fmla="+- 0 3124 3102"/>
                              <a:gd name="T53" fmla="*/ T52 w 59"/>
                              <a:gd name="T54" fmla="+- 0 -18 -18"/>
                              <a:gd name="T55" fmla="*/ -18 h 59"/>
                              <a:gd name="T56" fmla="+- 0 3117 3102"/>
                              <a:gd name="T57" fmla="*/ T56 w 59"/>
                              <a:gd name="T58" fmla="+- 0 -15 -18"/>
                              <a:gd name="T59" fmla="*/ -15 h 59"/>
                              <a:gd name="T60" fmla="+- 0 3111 3102"/>
                              <a:gd name="T61" fmla="*/ T60 w 59"/>
                              <a:gd name="T62" fmla="+- 0 -9 -18"/>
                              <a:gd name="T63" fmla="*/ -9 h 59"/>
                              <a:gd name="T64" fmla="+- 0 3106 3102"/>
                              <a:gd name="T65" fmla="*/ T64 w 59"/>
                              <a:gd name="T66" fmla="+- 0 -4 -18"/>
                              <a:gd name="T67" fmla="*/ -4 h 59"/>
                              <a:gd name="T68" fmla="+- 0 3102 3102"/>
                              <a:gd name="T69" fmla="*/ T68 w 59"/>
                              <a:gd name="T70" fmla="+- 0 4 -18"/>
                              <a:gd name="T71" fmla="*/ 4 h 59"/>
                              <a:gd name="T72" fmla="+- 0 3102 3102"/>
                              <a:gd name="T73" fmla="*/ T72 w 59"/>
                              <a:gd name="T74" fmla="+- 0 11 -18"/>
                              <a:gd name="T75" fmla="*/ 11 h 59"/>
                              <a:gd name="T76" fmla="+- 0 3102 3102"/>
                              <a:gd name="T77" fmla="*/ T76 w 59"/>
                              <a:gd name="T78" fmla="+- 0 19 -18"/>
                              <a:gd name="T79" fmla="*/ 19 h 59"/>
                              <a:gd name="T80" fmla="+- 0 3106 3102"/>
                              <a:gd name="T81" fmla="*/ T80 w 59"/>
                              <a:gd name="T82" fmla="+- 0 27 -18"/>
                              <a:gd name="T83" fmla="*/ 27 h 59"/>
                              <a:gd name="T84" fmla="+- 0 3111 3102"/>
                              <a:gd name="T85" fmla="*/ T84 w 59"/>
                              <a:gd name="T86" fmla="+- 0 32 -18"/>
                              <a:gd name="T87" fmla="*/ 32 h 59"/>
                              <a:gd name="T88" fmla="+- 0 3117 3102"/>
                              <a:gd name="T89" fmla="*/ T88 w 59"/>
                              <a:gd name="T90" fmla="+- 0 38 -18"/>
                              <a:gd name="T91" fmla="*/ 38 h 59"/>
                              <a:gd name="T92" fmla="+- 0 3124 3102"/>
                              <a:gd name="T93" fmla="*/ T92 w 59"/>
                              <a:gd name="T94" fmla="+- 0 41 -18"/>
                              <a:gd name="T95" fmla="*/ 41 h 59"/>
                              <a:gd name="T96" fmla="+- 0 3132 3102"/>
                              <a:gd name="T97" fmla="*/ T96 w 59"/>
                              <a:gd name="T98" fmla="+- 0 41 -18"/>
                              <a:gd name="T99" fmla="*/ 41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9"/>
                                </a:moveTo>
                                <a:lnTo>
                                  <a:pt x="38" y="59"/>
                                </a:lnTo>
                                <a:lnTo>
                                  <a:pt x="45" y="56"/>
                                </a:lnTo>
                                <a:lnTo>
                                  <a:pt x="51" y="50"/>
                                </a:lnTo>
                                <a:lnTo>
                                  <a:pt x="56" y="45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2"/>
                                </a:lnTo>
                                <a:lnTo>
                                  <a:pt x="56" y="14"/>
                                </a:lnTo>
                                <a:lnTo>
                                  <a:pt x="51" y="9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9" y="9"/>
                                </a:lnTo>
                                <a:lnTo>
                                  <a:pt x="4" y="14"/>
                                </a:lnTo>
                                <a:lnTo>
                                  <a:pt x="0" y="22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4" y="45"/>
                                </a:lnTo>
                                <a:lnTo>
                                  <a:pt x="9" y="50"/>
                                </a:lnTo>
                                <a:lnTo>
                                  <a:pt x="15" y="56"/>
                                </a:lnTo>
                                <a:lnTo>
                                  <a:pt x="22" y="59"/>
                                </a:lnTo>
                                <a:lnTo>
                                  <a:pt x="3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3034" y="155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9332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Freeform 191"/>
                        <wps:cNvSpPr>
                          <a:spLocks/>
                        </wps:cNvSpPr>
                        <wps:spPr bwMode="auto">
                          <a:xfrm>
                            <a:off x="3102" y="125"/>
                            <a:ext cx="59" cy="59"/>
                          </a:xfrm>
                          <a:custGeom>
                            <a:avLst/>
                            <a:gdLst>
                              <a:gd name="T0" fmla="+- 0 3140 3102"/>
                              <a:gd name="T1" fmla="*/ T0 w 59"/>
                              <a:gd name="T2" fmla="+- 0 126 126"/>
                              <a:gd name="T3" fmla="*/ 126 h 59"/>
                              <a:gd name="T4" fmla="+- 0 3124 3102"/>
                              <a:gd name="T5" fmla="*/ T4 w 59"/>
                              <a:gd name="T6" fmla="+- 0 126 126"/>
                              <a:gd name="T7" fmla="*/ 126 h 59"/>
                              <a:gd name="T8" fmla="+- 0 3117 3102"/>
                              <a:gd name="T9" fmla="*/ T8 w 59"/>
                              <a:gd name="T10" fmla="+- 0 129 126"/>
                              <a:gd name="T11" fmla="*/ 129 h 59"/>
                              <a:gd name="T12" fmla="+- 0 3106 3102"/>
                              <a:gd name="T13" fmla="*/ T12 w 59"/>
                              <a:gd name="T14" fmla="+- 0 140 126"/>
                              <a:gd name="T15" fmla="*/ 140 h 59"/>
                              <a:gd name="T16" fmla="+- 0 3102 3102"/>
                              <a:gd name="T17" fmla="*/ T16 w 59"/>
                              <a:gd name="T18" fmla="+- 0 147 126"/>
                              <a:gd name="T19" fmla="*/ 147 h 59"/>
                              <a:gd name="T20" fmla="+- 0 3102 3102"/>
                              <a:gd name="T21" fmla="*/ T20 w 59"/>
                              <a:gd name="T22" fmla="+- 0 163 126"/>
                              <a:gd name="T23" fmla="*/ 163 h 59"/>
                              <a:gd name="T24" fmla="+- 0 3106 3102"/>
                              <a:gd name="T25" fmla="*/ T24 w 59"/>
                              <a:gd name="T26" fmla="+- 0 170 126"/>
                              <a:gd name="T27" fmla="*/ 170 h 59"/>
                              <a:gd name="T28" fmla="+- 0 3117 3102"/>
                              <a:gd name="T29" fmla="*/ T28 w 59"/>
                              <a:gd name="T30" fmla="+- 0 181 126"/>
                              <a:gd name="T31" fmla="*/ 181 h 59"/>
                              <a:gd name="T32" fmla="+- 0 3124 3102"/>
                              <a:gd name="T33" fmla="*/ T32 w 59"/>
                              <a:gd name="T34" fmla="+- 0 185 126"/>
                              <a:gd name="T35" fmla="*/ 185 h 59"/>
                              <a:gd name="T36" fmla="+- 0 3140 3102"/>
                              <a:gd name="T37" fmla="*/ T36 w 59"/>
                              <a:gd name="T38" fmla="+- 0 185 126"/>
                              <a:gd name="T39" fmla="*/ 185 h 59"/>
                              <a:gd name="T40" fmla="+- 0 3147 3102"/>
                              <a:gd name="T41" fmla="*/ T40 w 59"/>
                              <a:gd name="T42" fmla="+- 0 181 126"/>
                              <a:gd name="T43" fmla="*/ 181 h 59"/>
                              <a:gd name="T44" fmla="+- 0 3158 3102"/>
                              <a:gd name="T45" fmla="*/ T44 w 59"/>
                              <a:gd name="T46" fmla="+- 0 170 126"/>
                              <a:gd name="T47" fmla="*/ 170 h 59"/>
                              <a:gd name="T48" fmla="+- 0 3161 3102"/>
                              <a:gd name="T49" fmla="*/ T48 w 59"/>
                              <a:gd name="T50" fmla="+- 0 163 126"/>
                              <a:gd name="T51" fmla="*/ 163 h 59"/>
                              <a:gd name="T52" fmla="+- 0 3161 3102"/>
                              <a:gd name="T53" fmla="*/ T52 w 59"/>
                              <a:gd name="T54" fmla="+- 0 147 126"/>
                              <a:gd name="T55" fmla="*/ 147 h 59"/>
                              <a:gd name="T56" fmla="+- 0 3158 3102"/>
                              <a:gd name="T57" fmla="*/ T56 w 59"/>
                              <a:gd name="T58" fmla="+- 0 140 126"/>
                              <a:gd name="T59" fmla="*/ 140 h 59"/>
                              <a:gd name="T60" fmla="+- 0 3147 3102"/>
                              <a:gd name="T61" fmla="*/ T60 w 59"/>
                              <a:gd name="T62" fmla="+- 0 129 126"/>
                              <a:gd name="T63" fmla="*/ 129 h 59"/>
                              <a:gd name="T64" fmla="+- 0 3140 3102"/>
                              <a:gd name="T65" fmla="*/ T64 w 59"/>
                              <a:gd name="T66" fmla="+- 0 126 126"/>
                              <a:gd name="T67" fmla="*/ 12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8" y="0"/>
                                </a:move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4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7"/>
                                </a:lnTo>
                                <a:lnTo>
                                  <a:pt x="4" y="44"/>
                                </a:lnTo>
                                <a:lnTo>
                                  <a:pt x="15" y="55"/>
                                </a:lnTo>
                                <a:lnTo>
                                  <a:pt x="22" y="59"/>
                                </a:lnTo>
                                <a:lnTo>
                                  <a:pt x="38" y="59"/>
                                </a:lnTo>
                                <a:lnTo>
                                  <a:pt x="45" y="55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190"/>
                        <wps:cNvSpPr>
                          <a:spLocks/>
                        </wps:cNvSpPr>
                        <wps:spPr bwMode="auto">
                          <a:xfrm>
                            <a:off x="3102" y="125"/>
                            <a:ext cx="59" cy="59"/>
                          </a:xfrm>
                          <a:custGeom>
                            <a:avLst/>
                            <a:gdLst>
                              <a:gd name="T0" fmla="+- 0 3132 3102"/>
                              <a:gd name="T1" fmla="*/ T0 w 59"/>
                              <a:gd name="T2" fmla="+- 0 185 126"/>
                              <a:gd name="T3" fmla="*/ 185 h 59"/>
                              <a:gd name="T4" fmla="+- 0 3140 3102"/>
                              <a:gd name="T5" fmla="*/ T4 w 59"/>
                              <a:gd name="T6" fmla="+- 0 185 126"/>
                              <a:gd name="T7" fmla="*/ 185 h 59"/>
                              <a:gd name="T8" fmla="+- 0 3147 3102"/>
                              <a:gd name="T9" fmla="*/ T8 w 59"/>
                              <a:gd name="T10" fmla="+- 0 181 126"/>
                              <a:gd name="T11" fmla="*/ 181 h 59"/>
                              <a:gd name="T12" fmla="+- 0 3153 3102"/>
                              <a:gd name="T13" fmla="*/ T12 w 59"/>
                              <a:gd name="T14" fmla="+- 0 176 126"/>
                              <a:gd name="T15" fmla="*/ 176 h 59"/>
                              <a:gd name="T16" fmla="+- 0 3158 3102"/>
                              <a:gd name="T17" fmla="*/ T16 w 59"/>
                              <a:gd name="T18" fmla="+- 0 170 126"/>
                              <a:gd name="T19" fmla="*/ 170 h 59"/>
                              <a:gd name="T20" fmla="+- 0 3161 3102"/>
                              <a:gd name="T21" fmla="*/ T20 w 59"/>
                              <a:gd name="T22" fmla="+- 0 163 126"/>
                              <a:gd name="T23" fmla="*/ 163 h 59"/>
                              <a:gd name="T24" fmla="+- 0 3161 3102"/>
                              <a:gd name="T25" fmla="*/ T24 w 59"/>
                              <a:gd name="T26" fmla="+- 0 155 126"/>
                              <a:gd name="T27" fmla="*/ 155 h 59"/>
                              <a:gd name="T28" fmla="+- 0 3161 3102"/>
                              <a:gd name="T29" fmla="*/ T28 w 59"/>
                              <a:gd name="T30" fmla="+- 0 147 126"/>
                              <a:gd name="T31" fmla="*/ 147 h 59"/>
                              <a:gd name="T32" fmla="+- 0 3158 3102"/>
                              <a:gd name="T33" fmla="*/ T32 w 59"/>
                              <a:gd name="T34" fmla="+- 0 140 126"/>
                              <a:gd name="T35" fmla="*/ 140 h 59"/>
                              <a:gd name="T36" fmla="+- 0 3153 3102"/>
                              <a:gd name="T37" fmla="*/ T36 w 59"/>
                              <a:gd name="T38" fmla="+- 0 134 126"/>
                              <a:gd name="T39" fmla="*/ 134 h 59"/>
                              <a:gd name="T40" fmla="+- 0 3147 3102"/>
                              <a:gd name="T41" fmla="*/ T40 w 59"/>
                              <a:gd name="T42" fmla="+- 0 129 126"/>
                              <a:gd name="T43" fmla="*/ 129 h 59"/>
                              <a:gd name="T44" fmla="+- 0 3140 3102"/>
                              <a:gd name="T45" fmla="*/ T44 w 59"/>
                              <a:gd name="T46" fmla="+- 0 126 126"/>
                              <a:gd name="T47" fmla="*/ 126 h 59"/>
                              <a:gd name="T48" fmla="+- 0 3132 3102"/>
                              <a:gd name="T49" fmla="*/ T48 w 59"/>
                              <a:gd name="T50" fmla="+- 0 126 126"/>
                              <a:gd name="T51" fmla="*/ 126 h 59"/>
                              <a:gd name="T52" fmla="+- 0 3124 3102"/>
                              <a:gd name="T53" fmla="*/ T52 w 59"/>
                              <a:gd name="T54" fmla="+- 0 126 126"/>
                              <a:gd name="T55" fmla="*/ 126 h 59"/>
                              <a:gd name="T56" fmla="+- 0 3117 3102"/>
                              <a:gd name="T57" fmla="*/ T56 w 59"/>
                              <a:gd name="T58" fmla="+- 0 129 126"/>
                              <a:gd name="T59" fmla="*/ 129 h 59"/>
                              <a:gd name="T60" fmla="+- 0 3111 3102"/>
                              <a:gd name="T61" fmla="*/ T60 w 59"/>
                              <a:gd name="T62" fmla="+- 0 134 126"/>
                              <a:gd name="T63" fmla="*/ 134 h 59"/>
                              <a:gd name="T64" fmla="+- 0 3106 3102"/>
                              <a:gd name="T65" fmla="*/ T64 w 59"/>
                              <a:gd name="T66" fmla="+- 0 140 126"/>
                              <a:gd name="T67" fmla="*/ 140 h 59"/>
                              <a:gd name="T68" fmla="+- 0 3102 3102"/>
                              <a:gd name="T69" fmla="*/ T68 w 59"/>
                              <a:gd name="T70" fmla="+- 0 147 126"/>
                              <a:gd name="T71" fmla="*/ 147 h 59"/>
                              <a:gd name="T72" fmla="+- 0 3102 3102"/>
                              <a:gd name="T73" fmla="*/ T72 w 59"/>
                              <a:gd name="T74" fmla="+- 0 155 126"/>
                              <a:gd name="T75" fmla="*/ 155 h 59"/>
                              <a:gd name="T76" fmla="+- 0 3102 3102"/>
                              <a:gd name="T77" fmla="*/ T76 w 59"/>
                              <a:gd name="T78" fmla="+- 0 163 126"/>
                              <a:gd name="T79" fmla="*/ 163 h 59"/>
                              <a:gd name="T80" fmla="+- 0 3106 3102"/>
                              <a:gd name="T81" fmla="*/ T80 w 59"/>
                              <a:gd name="T82" fmla="+- 0 170 126"/>
                              <a:gd name="T83" fmla="*/ 170 h 59"/>
                              <a:gd name="T84" fmla="+- 0 3111 3102"/>
                              <a:gd name="T85" fmla="*/ T84 w 59"/>
                              <a:gd name="T86" fmla="+- 0 176 126"/>
                              <a:gd name="T87" fmla="*/ 176 h 59"/>
                              <a:gd name="T88" fmla="+- 0 3117 3102"/>
                              <a:gd name="T89" fmla="*/ T88 w 59"/>
                              <a:gd name="T90" fmla="+- 0 181 126"/>
                              <a:gd name="T91" fmla="*/ 181 h 59"/>
                              <a:gd name="T92" fmla="+- 0 3124 3102"/>
                              <a:gd name="T93" fmla="*/ T92 w 59"/>
                              <a:gd name="T94" fmla="+- 0 185 126"/>
                              <a:gd name="T95" fmla="*/ 185 h 59"/>
                              <a:gd name="T96" fmla="+- 0 3132 3102"/>
                              <a:gd name="T97" fmla="*/ T96 w 59"/>
                              <a:gd name="T98" fmla="+- 0 185 126"/>
                              <a:gd name="T99" fmla="*/ 185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30" y="59"/>
                                </a:moveTo>
                                <a:lnTo>
                                  <a:pt x="38" y="59"/>
                                </a:lnTo>
                                <a:lnTo>
                                  <a:pt x="45" y="55"/>
                                </a:lnTo>
                                <a:lnTo>
                                  <a:pt x="51" y="50"/>
                                </a:lnTo>
                                <a:lnTo>
                                  <a:pt x="56" y="44"/>
                                </a:lnTo>
                                <a:lnTo>
                                  <a:pt x="59" y="37"/>
                                </a:lnTo>
                                <a:lnTo>
                                  <a:pt x="59" y="29"/>
                                </a:lnTo>
                                <a:lnTo>
                                  <a:pt x="59" y="21"/>
                                </a:lnTo>
                                <a:lnTo>
                                  <a:pt x="56" y="14"/>
                                </a:lnTo>
                                <a:lnTo>
                                  <a:pt x="51" y="8"/>
                                </a:lnTo>
                                <a:lnTo>
                                  <a:pt x="45" y="3"/>
                                </a:lnTo>
                                <a:lnTo>
                                  <a:pt x="38" y="0"/>
                                </a:lnTo>
                                <a:lnTo>
                                  <a:pt x="30" y="0"/>
                                </a:lnTo>
                                <a:lnTo>
                                  <a:pt x="22" y="0"/>
                                </a:lnTo>
                                <a:lnTo>
                                  <a:pt x="15" y="3"/>
                                </a:lnTo>
                                <a:lnTo>
                                  <a:pt x="9" y="8"/>
                                </a:lnTo>
                                <a:lnTo>
                                  <a:pt x="4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29"/>
                                </a:lnTo>
                                <a:lnTo>
                                  <a:pt x="0" y="37"/>
                                </a:lnTo>
                                <a:lnTo>
                                  <a:pt x="4" y="44"/>
                                </a:lnTo>
                                <a:lnTo>
                                  <a:pt x="9" y="50"/>
                                </a:lnTo>
                                <a:lnTo>
                                  <a:pt x="15" y="55"/>
                                </a:lnTo>
                                <a:lnTo>
                                  <a:pt x="22" y="59"/>
                                </a:lnTo>
                                <a:lnTo>
                                  <a:pt x="3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3308" y="-29"/>
                            <a:ext cx="227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2F05E" w14:textId="77777777" w:rsidR="00053D16" w:rsidRDefault="00053D16">
                              <w:pPr>
                                <w:spacing w:line="96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CPU</w:t>
                              </w:r>
                            </w:p>
                            <w:p w14:paraId="55DC041D" w14:textId="77777777" w:rsidR="00053D16" w:rsidRDefault="00053D16">
                              <w:pPr>
                                <w:spacing w:before="39" w:line="104" w:lineRule="exac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GPU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988D07" id="Group 188" o:spid="_x0000_s1974" style="position:absolute;left:0;text-align:left;margin-left:145.55pt;margin-top:-6.05pt;width:329.95pt;height:196.4pt;z-index:251646464;mso-position-horizontal-relative:page;mso-position-vertical-relative:text" coordorigin="2911,-121" coordsize="6599,3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">
                <v:shape id="Freeform 274" o:spid="_x0000_s1975" style="position:absolute;left:3243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" path="m,l,34e" fillcolor="black" stroked="f">
                  <v:path arrowok="t" o:connecttype="custom" o:connectlocs="0,3772;0,3806" o:connectangles="0,0"/>
                </v:shape>
                <v:line id="Line 273" o:spid="_x0000_s1976" style="position:absolute;visibility:visible;mso-wrap-style:square" from="3244,3772" to="3244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" strokeweight=".13825mm"/>
                <v:shape id="Freeform 272" o:spid="_x0000_s1977" style="position:absolute;left:3906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" path="m,l,34e" fillcolor="black" stroked="f">
                  <v:path arrowok="t" o:connecttype="custom" o:connectlocs="0,3772;0,3806" o:connectangles="0,0"/>
                </v:shape>
                <v:line id="Line 271" o:spid="_x0000_s1978" style="position:absolute;visibility:visible;mso-wrap-style:square" from="3907,3772" to="3907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" strokeweight=".13825mm"/>
                <v:shape id="Freeform 270" o:spid="_x0000_s1979" style="position:absolute;left:4569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" path="m,l,34e" fillcolor="black" stroked="f">
                  <v:path arrowok="t" o:connecttype="custom" o:connectlocs="0,3772;0,3806" o:connectangles="0,0"/>
                </v:shape>
                <v:line id="Line 269" o:spid="_x0000_s1980" style="position:absolute;visibility:visible;mso-wrap-style:square" from="4569,3772" to="4569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" strokeweight=".13825mm"/>
                <v:shape id="Freeform 268" o:spid="_x0000_s1981" style="position:absolute;left:5231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" path="m,l,34e" fillcolor="black" stroked="f">
                  <v:path arrowok="t" o:connecttype="custom" o:connectlocs="0,3772;0,3806" o:connectangles="0,0"/>
                </v:shape>
                <v:line id="Line 267" o:spid="_x0000_s1982" style="position:absolute;visibility:visible;mso-wrap-style:square" from="5232,3772" to="5232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" strokeweight=".13825mm"/>
                <v:shape id="Freeform 266" o:spid="_x0000_s1983" style="position:absolute;left:5894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" path="m,l,34e" fillcolor="black" stroked="f">
                  <v:path arrowok="t" o:connecttype="custom" o:connectlocs="0,3772;0,3806" o:connectangles="0,0"/>
                </v:shape>
                <v:line id="Line 265" o:spid="_x0000_s1984" style="position:absolute;visibility:visible;mso-wrap-style:square" from="5895,3772" to="5895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" strokeweight=".13825mm"/>
                <v:shape id="Freeform 264" o:spid="_x0000_s1985" style="position:absolute;left:6557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" path="m,l,34e" fillcolor="black" stroked="f">
                  <v:path arrowok="t" o:connecttype="custom" o:connectlocs="0,3772;0,3806" o:connectangles="0,0"/>
                </v:shape>
                <v:line id="Line 263" o:spid="_x0000_s1986" style="position:absolute;visibility:visible;mso-wrap-style:square" from="6557,3772" to="6557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" strokeweight=".13825mm"/>
                <v:shape id="Freeform 262" o:spid="_x0000_s1987" style="position:absolute;left:7219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" path="m,l,34e" fillcolor="black" stroked="f">
                  <v:path arrowok="t" o:connecttype="custom" o:connectlocs="0,3772;0,3806" o:connectangles="0,0"/>
                </v:shape>
                <v:line id="Line 261" o:spid="_x0000_s1988" style="position:absolute;visibility:visible;mso-wrap-style:square" from="7220,3772" to="7220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" strokeweight=".13825mm"/>
                <v:shape id="Freeform 260" o:spid="_x0000_s1989" style="position:absolute;left:7882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" path="m,l,34e" fillcolor="black" stroked="f">
                  <v:path arrowok="t" o:connecttype="custom" o:connectlocs="0,3772;0,3806" o:connectangles="0,0"/>
                </v:shape>
                <v:line id="Line 259" o:spid="_x0000_s1990" style="position:absolute;visibility:visible;mso-wrap-style:square" from="7883,3772" to="7883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" strokeweight=".13825mm"/>
                <v:shape id="Freeform 258" o:spid="_x0000_s1991" style="position:absolute;left:8545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" path="m,l,34e" fillcolor="black" stroked="f">
                  <v:path arrowok="t" o:connecttype="custom" o:connectlocs="0,3772;0,3806" o:connectangles="0,0"/>
                </v:shape>
                <v:line id="Line 257" o:spid="_x0000_s1992" style="position:absolute;visibility:visible;mso-wrap-style:square" from="8545,3772" to="8545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" strokeweight=".13825mm"/>
                <v:shape id="Freeform 256" o:spid="_x0000_s1993" style="position:absolute;left:9207;top:3772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" path="m,l,34e" fillcolor="black" stroked="f">
                  <v:path arrowok="t" o:connecttype="custom" o:connectlocs="0,3772;0,3806" o:connectangles="0,0"/>
                </v:shape>
                <v:line id="Line 255" o:spid="_x0000_s1994" style="position:absolute;visibility:visible;mso-wrap-style:square" from="9208,3772" to="9208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" strokeweight=".13825mm"/>
                <v:shape id="Freeform 254" o:spid="_x0000_s1995" style="position:absolute;left:2911;top:360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" path="m35,l,e" fillcolor="black" stroked="f">
                  <v:path arrowok="t" o:connecttype="custom" o:connectlocs="35,0;0,0" o:connectangles="0,0"/>
                </v:shape>
                <v:line id="Line 253" o:spid="_x0000_s1996" style="position:absolute;visibility:visible;mso-wrap-style:square" from="2946,3606" to="2946,3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" strokeweight=".13825mm"/>
                <v:shape id="Freeform 252" o:spid="_x0000_s1997" style="position:absolute;left:2911;top:301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251" o:spid="_x0000_s1998" style="position:absolute;visibility:visible;mso-wrap-style:square" from="2946,3013" to="2946,3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" strokeweight=".13825mm"/>
                <v:shape id="Freeform 250" o:spid="_x0000_s1999" style="position:absolute;left:2911;top:2419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" path="m35,l,e" fillcolor="black" stroked="f">
                  <v:path arrowok="t" o:connecttype="custom" o:connectlocs="35,0;0,0" o:connectangles="0,0"/>
                </v:shape>
                <v:line id="Line 249" o:spid="_x0000_s2000" style="position:absolute;visibility:visible;mso-wrap-style:square" from="2946,2420" to="2946,2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" strokeweight=".13825mm"/>
                <v:shape id="Freeform 248" o:spid="_x0000_s2001" style="position:absolute;left:2911;top:182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" path="m35,l,e" fillcolor="black" stroked="f">
                  <v:path arrowok="t" o:connecttype="custom" o:connectlocs="35,0;0,0" o:connectangles="0,0"/>
                </v:shape>
                <v:line id="Line 247" o:spid="_x0000_s2002" style="position:absolute;visibility:visible;mso-wrap-style:square" from="2946,1826" to="294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" strokeweight=".13825mm"/>
                <v:shape id="Freeform 246" o:spid="_x0000_s2003" style="position:absolute;left:2911;top:1233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245" o:spid="_x0000_s2004" style="position:absolute;visibility:visible;mso-wrap-style:square" from="2946,1233" to="2946,1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" strokeweight=".13825mm"/>
                <v:shape id="Freeform 244" o:spid="_x0000_s2005" style="position:absolute;left:2911;top:639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243" o:spid="_x0000_s2006" style="position:absolute;visibility:visible;mso-wrap-style:square" from="2946,640" to="2946,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" strokeweight=".13825mm"/>
                <v:shape id="Freeform 242" o:spid="_x0000_s2007" style="position:absolute;left:2911;top:4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241" o:spid="_x0000_s2008" style="position:absolute;visibility:visible;mso-wrap-style:square" from="2946,46" to="2946,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" strokeweight=".13825mm"/>
                <v:shape id="AutoShape 240" o:spid="_x0000_s2009" style="position:absolute;left:2160;top:4626;width:13392;height:7939;visibility:visible;mso-wrap-style:square;v-text-anchor:top" coordsize="13392,7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" path="m786,-855r,-3889m7346,-855r,-3889m786,-855r6560,m786,-4744r6560,e" filled="f" strokeweight=".13825mm">
                  <v:path arrowok="t" o:connecttype="custom" o:connectlocs="786,3772;786,-117;7346,3772;7346,-117;786,3772;7346,3772;786,-117;7346,-117" o:connectangles="0,0,0,0,0,0,0,0"/>
                </v:shape>
                <v:shape id="Freeform 239" o:spid="_x0000_s2010" style="position:absolute;left:3243;top:1278;width:5964;height:2301;visibility:visible;mso-wrap-style:square;v-text-anchor:top" coordsize="5964,2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" path="m,2301r663,-54l1325,2106r663,-130l2651,1822r662,-316l3976,1318,4639,831,5301,492,5964,e" filled="f" strokecolor="#1f77b3" strokeweight=".25922mm">
                  <v:path arrowok="t" o:connecttype="custom" o:connectlocs="0,3579;663,3525;1325,3384;1988,3254;2651,3100;3313,2784;3976,2596;4639,2109;5301,1770;5964,1278" o:connectangles="0,0,0,0,0,0,0,0,0,0"/>
                </v:shape>
                <v:shape id="Freeform 238" o:spid="_x0000_s2011" style="position:absolute;left:3214;top:3549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" path="m37,l21,,14,3,3,14,,22,,37r3,8l14,56r7,3l37,59r7,-3l55,45r3,-8l58,22,55,14,44,3,37,xe" fillcolor="#1f77b3" stroked="f">
                  <v:path arrowok="t" o:connecttype="custom" o:connectlocs="37,3549;21,3549;14,3552;3,3563;0,3571;0,3586;3,3594;14,3605;21,3608;37,3608;44,3605;55,3594;58,3586;58,3571;55,3563;44,3552;37,3549" o:connectangles="0,0,0,0,0,0,0,0,0,0,0,0,0,0,0,0,0"/>
                </v:shape>
                <v:shape id="Freeform 237" o:spid="_x0000_s2012" style="position:absolute;left:3214;top:3549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" path="m29,59r8,l44,56r6,-6l55,45r3,-8l58,30r,-8l55,14,50,9,44,3,37,,29,,21,,14,3,8,9,3,14,,22r,8l,37r3,8l8,50r6,6l21,59r8,xe" filled="f" strokecolor="#1f77b3" strokeweight=".17281mm">
                  <v:path arrowok="t" o:connecttype="custom" o:connectlocs="29,3608;37,3608;44,3605;50,3599;55,3594;58,3586;58,3579;58,3571;55,3563;50,3558;44,3552;37,3549;29,3549;21,3549;14,3552;8,3558;3,3563;0,3571;0,3579;0,3586;3,3594;8,3599;14,3605;21,3608;29,3608" o:connectangles="0,0,0,0,0,0,0,0,0,0,0,0,0,0,0,0,0,0,0,0,0,0,0,0,0"/>
                </v:shape>
                <v:shape id="Freeform 236" o:spid="_x0000_s2013" style="position:absolute;left:3877;top:3495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" path="m37,l22,,14,3,3,14,,21,,37r3,7l14,55r8,3l37,58r8,-3l56,44r3,-7l59,21,56,14,45,3,37,xe" fillcolor="#1f77b3" stroked="f">
                  <v:path arrowok="t" o:connecttype="custom" o:connectlocs="37,3496;22,3496;14,3499;3,3510;0,3517;0,3533;3,3540;14,3551;22,3554;37,3554;45,3551;56,3540;59,3533;59,3517;56,3510;45,3499;37,3496" o:connectangles="0,0,0,0,0,0,0,0,0,0,0,0,0,0,0,0,0"/>
                </v:shape>
                <v:shape id="Freeform 235" o:spid="_x0000_s2014" style="position:absolute;left:3877;top:3495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" path="m30,58r7,l45,55r5,-5l56,44r3,-7l59,29r,-8l56,14,50,8,45,3,37,,30,,22,,14,3,9,8,3,14,,21r,8l,37r3,7l9,50r5,5l22,58r8,xe" filled="f" strokecolor="#1f77b3" strokeweight=".17281mm">
                  <v:path arrowok="t" o:connecttype="custom" o:connectlocs="30,3554;37,3554;45,3551;50,3546;56,3540;59,3533;59,3525;59,3517;56,3510;50,3504;45,3499;37,3496;30,3496;22,3496;14,3499;9,3504;3,3510;0,3517;0,3525;0,3533;3,3540;9,3546;14,3551;22,3554;30,3554" o:connectangles="0,0,0,0,0,0,0,0,0,0,0,0,0,0,0,0,0,0,0,0,0,0,0,0,0"/>
                </v:shape>
                <v:shape id="Freeform 234" o:spid="_x0000_s2015" style="position:absolute;left:4539;top:3354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" path="m37,l21,,14,4,3,15,,22,,38r3,7l14,56r7,3l37,59r8,-3l56,45r3,-7l59,22,56,15,45,4,37,xe" fillcolor="#1f77b3" stroked="f">
                  <v:path arrowok="t" o:connecttype="custom" o:connectlocs="37,3354;21,3354;14,3358;3,3369;0,3376;0,3392;3,3399;14,3410;21,3413;37,3413;45,3410;56,3399;59,3392;59,3376;56,3369;45,3358;37,3354" o:connectangles="0,0,0,0,0,0,0,0,0,0,0,0,0,0,0,0,0"/>
                </v:shape>
                <v:shape id="Freeform 233" o:spid="_x0000_s2016" style="position:absolute;left:4539;top:3354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" path="m29,59r8,l45,56r5,-5l56,45r3,-7l59,30r,-8l56,15,50,9,45,4,37,,29,,21,,14,4,8,9,3,15,,22r,8l,38r3,7l8,51r6,5l21,59r8,xe" filled="f" strokecolor="#1f77b3" strokeweight=".17281mm">
                  <v:path arrowok="t" o:connecttype="custom" o:connectlocs="29,3413;37,3413;45,3410;50,3405;56,3399;59,3392;59,3384;59,3376;56,3369;50,3363;45,3358;37,3354;29,3354;21,3354;14,3358;8,3363;3,3369;0,3376;0,3384;0,3392;3,3399;8,3405;14,3410;21,3413;29,3413" o:connectangles="0,0,0,0,0,0,0,0,0,0,0,0,0,0,0,0,0,0,0,0,0,0,0,0,0"/>
                </v:shape>
                <v:shape id="Freeform 232" o:spid="_x0000_s2017" style="position:absolute;left:5202;top:3224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" path="m37,l21,,14,4,3,15,,22,,38r3,7l14,56r7,3l37,59r7,-3l55,45r3,-7l58,22,55,15,44,4,37,xe" fillcolor="#1f77b3" stroked="f">
                  <v:path arrowok="t" o:connecttype="custom" o:connectlocs="37,3224;21,3224;14,3228;3,3239;0,3246;0,3262;3,3269;14,3280;21,3283;37,3283;44,3280;55,3269;58,3262;58,3246;55,3239;44,3228;37,3224" o:connectangles="0,0,0,0,0,0,0,0,0,0,0,0,0,0,0,0,0"/>
                </v:shape>
                <v:shape id="Freeform 231" o:spid="_x0000_s2018" style="position:absolute;left:5202;top:3224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" path="m29,59r8,l44,56r6,-5l55,45r3,-7l58,30r,-8l55,15,50,9,44,4,37,,29,,21,,14,4,8,9,3,15,,22r,8l,38r3,7l8,51r6,5l21,59r8,xe" filled="f" strokecolor="#1f77b3" strokeweight=".17281mm">
                  <v:path arrowok="t" o:connecttype="custom" o:connectlocs="29,3283;37,3283;44,3280;50,3275;55,3269;58,3262;58,3254;58,3246;55,3239;50,3233;44,3228;37,3224;29,3224;21,3224;14,3228;8,3233;3,3239;0,3246;0,3254;0,3262;3,3269;8,3275;14,3280;21,3283;29,3283" o:connectangles="0,0,0,0,0,0,0,0,0,0,0,0,0,0,0,0,0,0,0,0,0,0,0,0,0"/>
                </v:shape>
                <v:shape id="Freeform 230" o:spid="_x0000_s2019" style="position:absolute;left:5865;top:3071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" path="m37,l22,,14,3,3,14,,22,,37r3,8l14,56r8,3l37,59r8,-3l56,45r3,-8l59,22,56,14,45,3,37,xe" fillcolor="#1f77b3" stroked="f">
                  <v:path arrowok="t" o:connecttype="custom" o:connectlocs="37,3071;22,3071;14,3074;3,3085;0,3093;0,3108;3,3116;14,3127;22,3130;37,3130;45,3127;56,3116;59,3108;59,3093;56,3085;45,3074;37,3071" o:connectangles="0,0,0,0,0,0,0,0,0,0,0,0,0,0,0,0,0"/>
                </v:shape>
                <v:shape id="Freeform 229" o:spid="_x0000_s2020" style="position:absolute;left:5865;top:3071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" path="m30,59r7,l45,56r5,-6l56,45r3,-8l59,29r,-7l56,14,50,9,45,3,37,,30,,22,,14,3,9,9,3,14,,22r,7l,37r3,8l9,50r5,6l22,59r8,xe" filled="f" strokecolor="#1f77b3" strokeweight=".17281mm">
                  <v:path arrowok="t" o:connecttype="custom" o:connectlocs="30,3130;37,3130;45,3127;50,3121;56,3116;59,3108;59,3100;59,3093;56,3085;50,3080;45,3074;37,3071;30,3071;22,3071;14,3074;9,3080;3,3085;0,3093;0,3100;0,3108;3,3116;9,3121;14,3127;22,3130;30,3130" o:connectangles="0,0,0,0,0,0,0,0,0,0,0,0,0,0,0,0,0,0,0,0,0,0,0,0,0"/>
                </v:shape>
                <v:shape id="Freeform 228" o:spid="_x0000_s2021" style="position:absolute;left:6527;top:2754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" path="m37,l21,,14,3,3,14,,21,,37r3,7l14,55r7,3l37,58r8,-3l56,44r3,-7l59,21,56,14,45,3,37,xe" fillcolor="#1f77b3" stroked="f">
                  <v:path arrowok="t" o:connecttype="custom" o:connectlocs="37,2755;21,2755;14,2758;3,2769;0,2776;0,2792;3,2799;14,2810;21,2813;37,2813;45,2810;56,2799;59,2792;59,2776;56,2769;45,2758;37,2755" o:connectangles="0,0,0,0,0,0,0,0,0,0,0,0,0,0,0,0,0"/>
                </v:shape>
                <v:shape id="Freeform 227" o:spid="_x0000_s2022" style="position:absolute;left:6527;top:2754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" path="m29,58r8,l45,55r5,-5l56,44r3,-7l59,29r,-8l56,14,50,8,45,3,37,,29,,21,,14,3,8,8,3,14,,21r,8l,37r3,7l8,50r6,5l21,58r8,xe" filled="f" strokecolor="#1f77b3" strokeweight=".17281mm">
                  <v:path arrowok="t" o:connecttype="custom" o:connectlocs="29,2813;37,2813;45,2810;50,2805;56,2799;59,2792;59,2784;59,2776;56,2769;50,2763;45,2758;37,2755;29,2755;21,2755;14,2758;8,2763;3,2769;0,2776;0,2784;0,2792;3,2799;8,2805;14,2810;21,2813;29,2813" o:connectangles="0,0,0,0,0,0,0,0,0,0,0,0,0,0,0,0,0,0,0,0,0,0,0,0,0"/>
                </v:shape>
                <v:shape id="Freeform 226" o:spid="_x0000_s2023" style="position:absolute;left:7190;top:2567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" path="m37,l21,,14,3,3,14,,22,,37r3,8l14,56r7,3l37,59r7,-3l55,45r3,-8l58,22,55,14,44,3,37,xe" fillcolor="#1f77b3" stroked="f">
                  <v:path arrowok="t" o:connecttype="custom" o:connectlocs="37,2567;21,2567;14,2570;3,2581;0,2589;0,2604;3,2612;14,2623;21,2626;37,2626;44,2623;55,2612;58,2604;58,2589;55,2581;44,2570;37,2567" o:connectangles="0,0,0,0,0,0,0,0,0,0,0,0,0,0,0,0,0"/>
                </v:shape>
                <v:shape id="Freeform 225" o:spid="_x0000_s2024" style="position:absolute;left:7190;top:2567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" path="m29,59r8,l44,56r6,-6l55,45r3,-8l58,29r,-7l55,14,50,9,44,3,37,,29,,21,,14,3,8,9,3,14,,22r,7l,37r3,8l8,50r6,6l21,59r8,xe" filled="f" strokecolor="#1f77b3" strokeweight=".17281mm">
                  <v:path arrowok="t" o:connecttype="custom" o:connectlocs="29,2626;37,2626;44,2623;50,2617;55,2612;58,2604;58,2596;58,2589;55,2581;50,2576;44,2570;37,2567;29,2567;21,2567;14,2570;8,2576;3,2581;0,2589;0,2596;0,2604;3,2612;8,2617;14,2623;21,2626;29,2626" o:connectangles="0,0,0,0,0,0,0,0,0,0,0,0,0,0,0,0,0,0,0,0,0,0,0,0,0"/>
                </v:shape>
                <v:shape id="Freeform 224" o:spid="_x0000_s2025" style="position:absolute;left:7853;top:208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" path="m37,l22,,14,3,3,14,,22,,37r3,8l14,56r8,3l37,59r8,-3l56,45r3,-8l59,22,56,14,45,3,37,xe" fillcolor="#1f77b3" stroked="f">
                  <v:path arrowok="t" o:connecttype="custom" o:connectlocs="37,2080;22,2080;14,2083;3,2094;0,2102;0,2117;3,2125;14,2136;22,2139;37,2139;45,2136;56,2125;59,2117;59,2102;56,2094;45,2083;37,2080" o:connectangles="0,0,0,0,0,0,0,0,0,0,0,0,0,0,0,0,0"/>
                </v:shape>
                <v:shape id="Freeform 223" o:spid="_x0000_s2026" style="position:absolute;left:7853;top:208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" path="m30,59r7,l45,56r5,-6l56,45r3,-8l59,29r,-7l56,14,50,9,45,3,37,,30,,22,,14,3,9,9,3,14,,22r,7l,37r3,8l9,50r5,6l22,59r8,xe" filled="f" strokecolor="#1f77b3" strokeweight=".17281mm">
                  <v:path arrowok="t" o:connecttype="custom" o:connectlocs="30,2139;37,2139;45,2136;50,2130;56,2125;59,2117;59,2109;59,2102;56,2094;50,2089;45,2083;37,2080;30,2080;22,2080;14,2083;9,2089;3,2094;0,2102;0,2109;0,2117;3,2125;9,2130;14,2136;22,2139;30,2139" o:connectangles="0,0,0,0,0,0,0,0,0,0,0,0,0,0,0,0,0,0,0,0,0,0,0,0,0"/>
                </v:shape>
                <v:shape id="Freeform 222" o:spid="_x0000_s2027" style="position:absolute;left:8515;top:174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" path="m37,l21,,14,3,3,14,,21,,37r3,8l14,56r7,3l37,59r7,-3l56,45r3,-8l59,21,56,14,44,3,37,xe" fillcolor="#1f77b3" stroked="f">
                  <v:path arrowok="t" o:connecttype="custom" o:connectlocs="37,1741;21,1741;14,1744;3,1755;0,1762;0,1778;3,1786;14,1797;21,1800;37,1800;44,1797;56,1786;59,1778;59,1762;56,1755;44,1744;37,1741" o:connectangles="0,0,0,0,0,0,0,0,0,0,0,0,0,0,0,0,0"/>
                </v:shape>
                <v:shape id="Freeform 221" o:spid="_x0000_s2028" style="position:absolute;left:8515;top:174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" path="m29,59r8,l44,56r6,-6l56,45r3,-8l59,29r,-8l56,14,50,9,44,3,37,,29,,21,,14,3,8,9,3,14,,21r,8l,37r3,8l8,50r6,6l21,59r8,xe" filled="f" strokecolor="#1f77b3" strokeweight=".17281mm">
                  <v:path arrowok="t" o:connecttype="custom" o:connectlocs="29,1800;37,1800;44,1797;50,1791;56,1786;59,1778;59,1770;59,1762;56,1755;50,1750;44,1744;37,1741;29,1741;21,1741;14,1744;8,1750;3,1755;0,1762;0,1770;0,1778;3,1786;8,1791;14,1797;21,1800;29,1800" o:connectangles="0,0,0,0,0,0,0,0,0,0,0,0,0,0,0,0,0,0,0,0,0,0,0,0,0"/>
                </v:shape>
                <v:shape id="Freeform 220" o:spid="_x0000_s2029" style="position:absolute;left:9178;top:1248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" path="m38,l22,,15,3,4,14,,21,,37r4,7l15,55r7,3l38,58r7,-3l56,44r3,-7l59,21,56,14,45,3,38,xe" fillcolor="#1f77b3" stroked="f">
                  <v:path arrowok="t" o:connecttype="custom" o:connectlocs="38,1249;22,1249;15,1252;4,1263;0,1270;0,1286;4,1293;15,1304;22,1307;38,1307;45,1304;56,1293;59,1286;59,1270;56,1263;45,1252;38,1249" o:connectangles="0,0,0,0,0,0,0,0,0,0,0,0,0,0,0,0,0"/>
                </v:shape>
                <v:shape id="Freeform 219" o:spid="_x0000_s2030" style="position:absolute;left:9178;top:1248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" path="m30,58r8,l45,55r6,-5l56,44r3,-7l59,29r,-8l56,14,51,8,45,3,38,,30,,22,,15,3,9,8,4,14,,21r,8l,37r4,7l9,50r6,5l22,58r8,xe" filled="f" strokecolor="#1f77b3" strokeweight=".17281mm">
                  <v:path arrowok="t" o:connecttype="custom" o:connectlocs="30,1307;38,1307;45,1304;51,1299;56,1293;59,1286;59,1278;59,1270;56,1263;51,1257;45,1252;38,1249;30,1249;22,1249;15,1252;9,1257;4,1263;0,1270;0,1278;0,1286;4,1293;9,1299;15,1304;22,1307;30,1307" o:connectangles="0,0,0,0,0,0,0,0,0,0,0,0,0,0,0,0,0,0,0,0,0,0,0,0,0"/>
                </v:shape>
                <v:shape id="Freeform 218" o:spid="_x0000_s2031" style="position:absolute;left:3243;top:59;width:5964;height:3536;visibility:visible;mso-wrap-style:square;v-text-anchor:top" coordsize="5964,3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" path="m,3535r663,-26l1325,3467r663,-64l2651,3295r662,-146l3976,2970r663,-837l5301,1196,5964,e" filled="f" strokecolor="#ff7f0e" strokeweight=".25922mm">
                  <v:path arrowok="t" o:connecttype="custom" o:connectlocs="0,3595;663,3569;1325,3527;1988,3463;2651,3355;3313,3209;3976,3030;4639,2193;5301,1256;5964,60" o:connectangles="0,0,0,0,0,0,0,0,0,0"/>
                </v:shape>
                <v:shape id="Freeform 217" o:spid="_x0000_s2032" style="position:absolute;left:3214;top:3566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" path="m37,l21,,14,3,3,14,,22,,37r3,8l14,56r7,3l37,59r7,-3l55,45r3,-8l58,22,55,14,44,3,37,xe" fillcolor="#ff7f0e" stroked="f">
                  <v:path arrowok="t" o:connecttype="custom" o:connectlocs="37,3566;21,3566;14,3569;3,3580;0,3588;0,3603;3,3611;14,3622;21,3625;37,3625;44,3622;55,3611;58,3603;58,3588;55,3580;44,3569;37,3566" o:connectangles="0,0,0,0,0,0,0,0,0,0,0,0,0,0,0,0,0"/>
                </v:shape>
                <v:shape id="Freeform 216" o:spid="_x0000_s2033" style="position:absolute;left:3214;top:3566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" path="m29,59r8,l44,56r6,-6l55,45r3,-8l58,29r,-7l55,14,50,9,44,3,37,,29,,21,,14,3,8,9,3,14,,22r,7l,37r3,8l8,50r6,6l21,59r8,xe" filled="f" strokecolor="#ff7f0e" strokeweight=".17281mm">
                  <v:path arrowok="t" o:connecttype="custom" o:connectlocs="29,3625;37,3625;44,3622;50,3616;55,3611;58,3603;58,3595;58,3588;55,3580;50,3575;44,3569;37,3566;29,3566;21,3566;14,3569;8,3575;3,3580;0,3588;0,3595;0,3603;3,3611;8,3616;14,3622;21,3625;29,3625" o:connectangles="0,0,0,0,0,0,0,0,0,0,0,0,0,0,0,0,0,0,0,0,0,0,0,0,0"/>
                </v:shape>
                <v:shape id="Freeform 215" o:spid="_x0000_s2034" style="position:absolute;left:3877;top:3539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" path="m37,l22,,14,3,3,14,,21,,37r3,8l14,56r8,3l37,59r8,-3l56,45r3,-8l59,21,56,14,45,3,37,xe" fillcolor="#ff7f0e" stroked="f">
                  <v:path arrowok="t" o:connecttype="custom" o:connectlocs="37,3540;22,3540;14,3543;3,3554;0,3561;0,3577;3,3585;14,3596;22,3599;37,3599;45,3596;56,3585;59,3577;59,3561;56,3554;45,3543;37,3540" o:connectangles="0,0,0,0,0,0,0,0,0,0,0,0,0,0,0,0,0"/>
                </v:shape>
                <v:shape id="Freeform 214" o:spid="_x0000_s2035" style="position:absolute;left:3877;top:3539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" path="m30,59r7,l45,56r5,-6l56,45r3,-8l59,29r,-8l56,14,50,8,45,3,37,,30,,22,,14,3,9,8,3,14,,21r,8l,37r3,8l9,50r5,6l22,59r8,xe" filled="f" strokecolor="#ff7f0e" strokeweight=".17281mm">
                  <v:path arrowok="t" o:connecttype="custom" o:connectlocs="30,3599;37,3599;45,3596;50,3590;56,3585;59,3577;59,3569;59,3561;56,3554;50,3548;45,3543;37,3540;30,3540;22,3540;14,3543;9,3548;3,3554;0,3561;0,3569;0,3577;3,3585;9,3590;14,3596;22,3599;30,3599" o:connectangles="0,0,0,0,0,0,0,0,0,0,0,0,0,0,0,0,0,0,0,0,0,0,0,0,0"/>
                </v:shape>
                <v:shape id="Freeform 213" o:spid="_x0000_s2036" style="position:absolute;left:4539;top:3497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" path="m37,l21,,14,3,3,14,,21,,37r3,7l14,55r7,4l37,59r8,-4l56,44r3,-7l59,21,56,14,45,3,37,xe" fillcolor="#ff7f0e" stroked="f">
                  <v:path arrowok="t" o:connecttype="custom" o:connectlocs="37,3498;21,3498;14,3501;3,3512;0,3519;0,3535;3,3542;14,3553;21,3557;37,3557;45,3553;56,3542;59,3535;59,3519;56,3512;45,3501;37,3498" o:connectangles="0,0,0,0,0,0,0,0,0,0,0,0,0,0,0,0,0"/>
                </v:shape>
                <v:shape id="Freeform 212" o:spid="_x0000_s2037" style="position:absolute;left:4539;top:3497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" path="m29,59r8,l45,55r5,-5l56,44r3,-7l59,29r,-8l56,14,50,8,45,3,37,,29,,21,,14,3,8,8,3,14,,21r,8l,37r3,7l8,50r6,5l21,59r8,xe" filled="f" strokecolor="#ff7f0e" strokeweight=".17281mm">
                  <v:path arrowok="t" o:connecttype="custom" o:connectlocs="29,3557;37,3557;45,3553;50,3548;56,3542;59,3535;59,3527;59,3519;56,3512;50,3506;45,3501;37,3498;29,3498;21,3498;14,3501;8,3506;3,3512;0,3519;0,3527;0,3535;3,3542;8,3548;14,3553;21,3557;29,3557" o:connectangles="0,0,0,0,0,0,0,0,0,0,0,0,0,0,0,0,0,0,0,0,0,0,0,0,0"/>
                </v:shape>
                <v:shape id="Freeform 211" o:spid="_x0000_s2038" style="position:absolute;left:5202;top:3433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" path="m37,l21,,14,3,3,14,,22,,37r3,8l14,56r7,3l37,59r7,-3l55,45r3,-8l58,22,55,14,44,3,37,xe" fillcolor="#ff7f0e" stroked="f">
                  <v:path arrowok="t" o:connecttype="custom" o:connectlocs="37,3433;21,3433;14,3436;3,3447;0,3455;0,3470;3,3478;14,3489;21,3492;37,3492;44,3489;55,3478;58,3470;58,3455;55,3447;44,3436;37,3433" o:connectangles="0,0,0,0,0,0,0,0,0,0,0,0,0,0,0,0,0"/>
                </v:shape>
                <v:shape id="Freeform 210" o:spid="_x0000_s2039" style="position:absolute;left:5202;top:3433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" path="m29,59r8,l44,56r6,-6l55,45r3,-8l58,30r,-8l55,14,50,9,44,3,37,,29,,21,,14,3,8,9,3,14,,22r,8l,37r3,8l8,50r6,6l21,59r8,xe" filled="f" strokecolor="#ff7f0e" strokeweight=".17281mm">
                  <v:path arrowok="t" o:connecttype="custom" o:connectlocs="29,3492;37,3492;44,3489;50,3483;55,3478;58,3470;58,3463;58,3455;55,3447;50,3442;44,3436;37,3433;29,3433;21,3433;14,3436;8,3442;3,3447;0,3455;0,3463;0,3470;3,3478;8,3483;14,3489;21,3492;29,3492" o:connectangles="0,0,0,0,0,0,0,0,0,0,0,0,0,0,0,0,0,0,0,0,0,0,0,0,0"/>
                </v:shape>
                <v:shape id="Freeform 209" o:spid="_x0000_s2040" style="position:absolute;left:5865;top:3325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" path="m37,l22,,14,3,3,14,,21,,37r3,7l14,55r8,3l37,58r8,-3l56,44r3,-7l59,21,56,14,45,3,37,xe" fillcolor="#ff7f0e" stroked="f">
                  <v:path arrowok="t" o:connecttype="custom" o:connectlocs="37,3326;22,3326;14,3329;3,3340;0,3347;0,3363;3,3370;14,3381;22,3384;37,3384;45,3381;56,3370;59,3363;59,3347;56,3340;45,3329;37,3326" o:connectangles="0,0,0,0,0,0,0,0,0,0,0,0,0,0,0,0,0"/>
                </v:shape>
                <v:shape id="Freeform 208" o:spid="_x0000_s2041" style="position:absolute;left:5865;top:3325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" path="m30,58r7,l45,55r5,-5l56,44r3,-7l59,29r,-8l56,14,50,8,45,3,37,,30,,22,,14,3,9,8,3,14,,21r,8l,37r3,7l9,50r5,5l22,58r8,xe" filled="f" strokecolor="#ff7f0e" strokeweight=".17281mm">
                  <v:path arrowok="t" o:connecttype="custom" o:connectlocs="30,3384;37,3384;45,3381;50,3376;56,3370;59,3363;59,3355;59,3347;56,3340;50,3334;45,3329;37,3326;30,3326;22,3326;14,3329;9,3334;3,3340;0,3347;0,3355;0,3363;3,3370;9,3376;14,3381;22,3384;30,3384" o:connectangles="0,0,0,0,0,0,0,0,0,0,0,0,0,0,0,0,0,0,0,0,0,0,0,0,0"/>
                </v:shape>
                <v:shape id="Freeform 207" o:spid="_x0000_s2042" style="position:absolute;left:6527;top:3179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" path="m37,l21,,14,3,3,14,,21,,37r3,7l14,55r7,3l37,58r8,-3l56,44r3,-7l59,21,56,14,45,3,37,xe" fillcolor="#ff7f0e" stroked="f">
                  <v:path arrowok="t" o:connecttype="custom" o:connectlocs="37,3180;21,3180;14,3183;3,3194;0,3201;0,3217;3,3224;14,3235;21,3238;37,3238;45,3235;56,3224;59,3217;59,3201;56,3194;45,3183;37,3180" o:connectangles="0,0,0,0,0,0,0,0,0,0,0,0,0,0,0,0,0"/>
                </v:shape>
                <v:shape id="Freeform 206" o:spid="_x0000_s2043" style="position:absolute;left:6527;top:3179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" path="m29,58r8,l45,55r5,-5l56,44r3,-7l59,29r,-8l56,14,50,8,45,3,37,,29,,21,,14,3,8,8,3,14,,21r,8l,37r3,7l8,50r6,5l21,58r8,xe" filled="f" strokecolor="#ff7f0e" strokeweight=".17281mm">
                  <v:path arrowok="t" o:connecttype="custom" o:connectlocs="29,3238;37,3238;45,3235;50,3230;56,3224;59,3217;59,3209;59,3201;56,3194;50,3188;45,3183;37,3180;29,3180;21,3180;14,3183;8,3188;3,3194;0,3201;0,3209;0,3217;3,3224;8,3230;14,3235;21,3238;29,3238" o:connectangles="0,0,0,0,0,0,0,0,0,0,0,0,0,0,0,0,0,0,0,0,0,0,0,0,0"/>
                </v:shape>
                <v:shape id="Freeform 205" o:spid="_x0000_s2044" style="position:absolute;left:7190;top:300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" path="m37,l21,,14,3,3,14,,22,,38r3,7l14,56r7,3l37,59r7,-3l55,45r3,-7l58,22,55,14,44,3,37,xe" fillcolor="#ff7f0e" stroked="f">
                  <v:path arrowok="t" o:connecttype="custom" o:connectlocs="37,3000;21,3000;14,3003;3,3014;0,3022;0,3038;3,3045;14,3056;21,3059;37,3059;44,3056;55,3045;58,3038;58,3022;55,3014;44,3003;37,3000" o:connectangles="0,0,0,0,0,0,0,0,0,0,0,0,0,0,0,0,0"/>
                </v:shape>
                <v:shape id="Freeform 204" o:spid="_x0000_s2045" style="position:absolute;left:7190;top:300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" path="m29,59r8,l44,56r6,-5l55,45r3,-7l58,30r,-8l55,14,50,9,44,3,37,,29,,21,,14,3,8,9,3,14,,22r,8l,38r3,7l8,51r6,5l21,59r8,xe" filled="f" strokecolor="#ff7f0e" strokeweight=".17281mm">
                  <v:path arrowok="t" o:connecttype="custom" o:connectlocs="29,3059;37,3059;44,3056;50,3051;55,3045;58,3038;58,3030;58,3022;55,3014;50,3009;44,3003;37,3000;29,3000;21,3000;14,3003;8,3009;3,3014;0,3022;0,3030;0,3038;3,3045;8,3051;14,3056;21,3059;29,3059" o:connectangles="0,0,0,0,0,0,0,0,0,0,0,0,0,0,0,0,0,0,0,0,0,0,0,0,0"/>
                </v:shape>
                <v:shape id="Freeform 203" o:spid="_x0000_s2046" style="position:absolute;left:7853;top:2163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" path="m37,l22,,14,3,3,14,,21,,37r3,7l14,55r8,4l37,59r8,-4l56,44r3,-7l59,21,56,14,45,3,37,xe" fillcolor="#ff7f0e" stroked="f">
                  <v:path arrowok="t" o:connecttype="custom" o:connectlocs="37,2164;22,2164;14,2167;3,2178;0,2185;0,2201;3,2208;14,2219;22,2223;37,2223;45,2219;56,2208;59,2201;59,2185;56,2178;45,2167;37,2164" o:connectangles="0,0,0,0,0,0,0,0,0,0,0,0,0,0,0,0,0"/>
                </v:shape>
                <v:shape id="Freeform 202" o:spid="_x0000_s2047" style="position:absolute;left:7853;top:2163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" path="m30,59r7,l45,55r5,-5l56,44r3,-7l59,29r,-8l56,14,50,8,45,3,37,,30,,22,,14,3,9,8,3,14,,21r,8l,37r3,7l9,50r5,5l22,59r8,xe" filled="f" strokecolor="#ff7f0e" strokeweight=".17281mm">
                  <v:path arrowok="t" o:connecttype="custom" o:connectlocs="30,2223;37,2223;45,2219;50,2214;56,2208;59,2201;59,2193;59,2185;56,2178;50,2172;45,2167;37,2164;30,2164;22,2164;14,2167;9,2172;3,2178;0,2185;0,2193;0,2201;3,2208;9,2214;14,2219;22,2223;30,2223" o:connectangles="0,0,0,0,0,0,0,0,0,0,0,0,0,0,0,0,0,0,0,0,0,0,0,0,0"/>
                </v:shape>
                <v:shape id="Freeform 201" o:spid="_x0000_s2048" style="position:absolute;left:8515;top:1226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" path="m37,l21,,14,3,3,14,,22,,37r3,8l14,56r7,3l37,59r7,-3l56,45r3,-8l59,22,56,14,44,3,37,xe" fillcolor="#ff7f0e" stroked="f">
                  <v:path arrowok="t" o:connecttype="custom" o:connectlocs="37,1226;21,1226;14,1229;3,1240;0,1248;0,1263;3,1271;14,1282;21,1285;37,1285;44,1282;56,1271;59,1263;59,1248;56,1240;44,1229;37,1226" o:connectangles="0,0,0,0,0,0,0,0,0,0,0,0,0,0,0,0,0"/>
                </v:shape>
                <v:shape id="Freeform 200" o:spid="_x0000_s2049" style="position:absolute;left:8515;top:1226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" path="m29,59r8,l44,56r6,-6l56,45r3,-8l59,30r,-8l56,14,50,9,44,3,37,,29,,21,,14,3,8,9,3,14,,22r,8l,37r3,8l8,50r6,6l21,59r8,xe" filled="f" strokecolor="#ff7f0e" strokeweight=".17281mm">
                  <v:path arrowok="t" o:connecttype="custom" o:connectlocs="29,1285;37,1285;44,1282;50,1276;56,1271;59,1263;59,1256;59,1248;56,1240;50,1235;44,1229;37,1226;29,1226;21,1226;14,1229;8,1235;3,1240;0,1248;0,1256;0,1263;3,1271;8,1276;14,1282;21,1285;29,1285" o:connectangles="0,0,0,0,0,0,0,0,0,0,0,0,0,0,0,0,0,0,0,0,0,0,0,0,0"/>
                </v:shape>
                <v:shape id="Freeform 199" o:spid="_x0000_s2050" style="position:absolute;left:9178;top:3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" path="m38,l22,,15,3,4,14,,21,,37r4,7l15,55r7,3l38,58r7,-3l56,44r3,-7l59,21,56,14,45,3,38,xe" fillcolor="#ff7f0e" stroked="f">
                  <v:path arrowok="t" o:connecttype="custom" o:connectlocs="38,31;22,31;15,34;4,45;0,52;0,68;4,75;15,86;22,89;38,89;45,86;56,75;59,68;59,52;56,45;45,34;38,31" o:connectangles="0,0,0,0,0,0,0,0,0,0,0,0,0,0,0,0,0"/>
                </v:shape>
                <v:shape id="Freeform 198" o:spid="_x0000_s2051" style="position:absolute;left:9178;top:30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" path="m30,58r8,l45,55r6,-5l56,44r3,-7l59,29r,-8l56,14,51,8,45,3,38,,30,,22,,15,3,9,8,4,14,,21r,8l,37r4,7l9,50r6,5l22,58r8,xe" filled="f" strokecolor="#ff7f0e" strokeweight=".17281mm">
                  <v:path arrowok="t" o:connecttype="custom" o:connectlocs="30,89;38,89;45,86;51,81;56,75;59,68;59,60;59,52;56,45;51,39;45,34;38,31;30,31;22,31;15,34;9,39;4,45;0,52;0,60;0,68;4,75;9,81;15,86;22,89;30,89" o:connectangles="0,0,0,0,0,0,0,0,0,0,0,0,0,0,0,0,0,0,0,0,0,0,0,0,0"/>
                </v:shape>
                <v:shape id="Freeform 197" o:spid="_x0000_s2052" style="position:absolute;left:2994;top:-68;width:560;height:317;visibility:visible;mso-wrap-style:square;v-text-anchor:top" coordsize="560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" path="m553,l6,,,7,,310r6,7l553,317r6,-7l559,7,553,xe" stroked="f">
                  <v:fill opacity="52428f"/>
                  <v:path arrowok="t" o:connecttype="custom" o:connectlocs="553,-68;6,-68;0,-61;0,242;6,249;553,249;559,242;559,-61;553,-68" o:connectangles="0,0,0,0,0,0,0,0,0"/>
                </v:shape>
                <v:shape id="Freeform 196" o:spid="_x0000_s2053" style="position:absolute;left:2994;top:-68;width:560;height:317;visibility:visible;mso-wrap-style:square;v-text-anchor:top" coordsize="560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" path="m19,317r521,l553,317r6,-7l559,297r,-277l559,7,553,,540,,19,,6,,,7,,20,,297r,13l6,317r13,xe" filled="f" strokecolor="#ccc" strokeweight=".17281mm">
                  <v:path arrowok="t" o:connecttype="custom" o:connectlocs="19,249;540,249;553,249;559,242;559,229;559,-48;559,-61;553,-68;540,-68;19,-68;6,-68;0,-61;0,-48;0,229;0,242;6,249;19,249" o:connectangles="0,0,0,0,0,0,0,0,0,0,0,0,0,0,0,0,0"/>
                </v:shape>
                <v:line id="Line 195" o:spid="_x0000_s2054" style="position:absolute;visibility:visible;mso-wrap-style:square" from="3034,11" to="3230,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" strokecolor="#1f77b3" strokeweight=".25922mm"/>
                <v:shape id="Freeform 194" o:spid="_x0000_s2055" style="position:absolute;left:3102;top:-18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" path="m38,l22,,15,3,4,14,,22,,37r4,8l15,56r7,3l38,59r7,-3l56,45r3,-8l59,22,56,14,45,3,38,xe" fillcolor="#1f77b3" stroked="f">
                  <v:path arrowok="t" o:connecttype="custom" o:connectlocs="38,-18;22,-18;15,-15;4,-4;0,4;0,19;4,27;15,38;22,41;38,41;45,38;56,27;59,19;59,4;56,-4;45,-15;38,-18" o:connectangles="0,0,0,0,0,0,0,0,0,0,0,0,0,0,0,0,0"/>
                </v:shape>
                <v:shape id="Freeform 193" o:spid="_x0000_s2056" style="position:absolute;left:3102;top:-18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" path="m30,59r8,l45,56r6,-6l56,45r3,-8l59,29r,-7l56,14,51,9,45,3,38,,30,,22,,15,3,9,9,4,14,,22r,7l,37r4,8l9,50r6,6l22,59r8,xe" filled="f" strokecolor="#1f77b3" strokeweight=".17281mm">
                  <v:path arrowok="t" o:connecttype="custom" o:connectlocs="30,41;38,41;45,38;51,32;56,27;59,19;59,11;59,4;56,-4;51,-9;45,-15;38,-18;30,-18;22,-18;15,-15;9,-9;4,-4;0,4;0,11;0,19;4,27;9,32;15,38;22,41;30,41" o:connectangles="0,0,0,0,0,0,0,0,0,0,0,0,0,0,0,0,0,0,0,0,0,0,0,0,0"/>
                </v:shape>
                <v:line id="Line 192" o:spid="_x0000_s2057" style="position:absolute;visibility:visible;mso-wrap-style:square" from="3034,155" to="3230,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" strokecolor="#ff7f0e" strokeweight=".25922mm"/>
                <v:shape id="Freeform 191" o:spid="_x0000_s2058" style="position:absolute;left:3102;top:125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" path="m38,l22,,15,3,4,14,,21,,37r4,7l15,55r7,4l38,59r7,-4l56,44r3,-7l59,21,56,14,45,3,38,xe" fillcolor="#ff7f0e" stroked="f">
                  <v:path arrowok="t" o:connecttype="custom" o:connectlocs="38,126;22,126;15,129;4,140;0,147;0,163;4,170;15,181;22,185;38,185;45,181;56,170;59,163;59,147;56,140;45,129;38,126" o:connectangles="0,0,0,0,0,0,0,0,0,0,0,0,0,0,0,0,0"/>
                </v:shape>
                <v:shape id="Freeform 190" o:spid="_x0000_s2059" style="position:absolute;left:3102;top:125;width:59;height:59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" path="m30,59r8,l45,55r6,-5l56,44r3,-7l59,29r,-8l56,14,51,8,45,3,38,,30,,22,,15,3,9,8,4,14,,21r,8l,37r4,7l9,50r6,5l22,59r8,xe" filled="f" strokecolor="#ff7f0e" strokeweight=".17281mm">
                  <v:path arrowok="t" o:connecttype="custom" o:connectlocs="30,185;38,185;45,181;51,176;56,170;59,163;59,155;59,147;56,140;51,134;45,129;38,126;30,126;22,126;15,129;9,134;4,140;0,147;0,155;0,163;4,170;9,176;15,181;22,185;30,185" o:connectangles="0,0,0,0,0,0,0,0,0,0,0,0,0,0,0,0,0,0,0,0,0,0,0,0,0"/>
                </v:shape>
                <v:shape id="Text Box 189" o:spid="_x0000_s2060" type="#_x0000_t202" style="position:absolute;left:3308;top:-29;width:227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<v:textbox inset="0,0,0,0">
                    <w:txbxContent>
                      <w:p w14:paraId="3152F05E" w14:textId="77777777" w:rsidR="00053D16" w:rsidRDefault="00053D16">
                        <w:pPr>
                          <w:spacing w:line="96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CPU</w:t>
                        </w:r>
                      </w:p>
                      <w:p w14:paraId="55DC041D" w14:textId="77777777" w:rsidR="00053D16" w:rsidRDefault="00053D16">
                        <w:pPr>
                          <w:spacing w:before="39" w:line="104" w:lineRule="exac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GPU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120</w:t>
      </w:r>
    </w:p>
    <w:p w14:paraId="488AE55D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138DF8E7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489280C5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3762F104" w14:textId="77777777" w:rsidR="000A52FD" w:rsidRPr="005677B4" w:rsidRDefault="005677B4">
      <w:pPr>
        <w:spacing w:before="70"/>
        <w:ind w:left="1390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100</w:t>
      </w:r>
    </w:p>
    <w:p w14:paraId="69C4EC0F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42A0F1D6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336A7848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16953E52" w14:textId="592B4630" w:rsidR="000A52FD" w:rsidRPr="005677B4" w:rsidRDefault="00DC0027">
      <w:pPr>
        <w:spacing w:before="69"/>
        <w:ind w:left="1452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3673869" wp14:editId="63A557EF">
                <wp:simplePos x="0" y="0"/>
                <wp:positionH relativeFrom="page">
                  <wp:posOffset>1610360</wp:posOffset>
                </wp:positionH>
                <wp:positionV relativeFrom="paragraph">
                  <wp:posOffset>43815</wp:posOffset>
                </wp:positionV>
                <wp:extent cx="85725" cy="814705"/>
                <wp:effectExtent l="635" t="0" r="0" b="0"/>
                <wp:wrapNone/>
                <wp:docPr id="192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814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89431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execution time (seconds)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673869" id="Text Box 187" o:spid="_x0000_s2061" type="#_x0000_t202" style="position:absolute;left:0;text-align:left;margin-left:126.8pt;margin-top:3.45pt;width:6.75pt;height:64.15pt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" filled="f" stroked="f">
                <v:textbox style="layout-flow:vertical;mso-layout-flow-alt:bottom-to-top" inset="0,0,0,0">
                  <w:txbxContent>
                    <w:p w14:paraId="53B89431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execution time (seconds)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80</w:t>
      </w:r>
    </w:p>
    <w:p w14:paraId="7684934C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5713BDB3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2B6155DE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5027F752" w14:textId="77777777" w:rsidR="000A52FD" w:rsidRPr="005677B4" w:rsidRDefault="005677B4">
      <w:pPr>
        <w:spacing w:before="70"/>
        <w:ind w:left="1452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60</w:t>
      </w:r>
    </w:p>
    <w:p w14:paraId="2847DE2E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682358EF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2F17BAF1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3C6B7B87" w14:textId="77777777" w:rsidR="000A52FD" w:rsidRPr="005677B4" w:rsidRDefault="005677B4">
      <w:pPr>
        <w:spacing w:before="69"/>
        <w:ind w:left="1452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40</w:t>
      </w:r>
    </w:p>
    <w:p w14:paraId="026ECAEE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6F6BBA9D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12E3150C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2CAB2914" w14:textId="77777777" w:rsidR="000A52FD" w:rsidRPr="005677B4" w:rsidRDefault="005677B4">
      <w:pPr>
        <w:spacing w:before="70"/>
        <w:ind w:left="1452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20</w:t>
      </w:r>
    </w:p>
    <w:p w14:paraId="3D53B530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4F5AD2DF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6A588615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611CC1FF" w14:textId="77777777" w:rsidR="000A52FD" w:rsidRPr="005677B4" w:rsidRDefault="005677B4">
      <w:pPr>
        <w:spacing w:before="69"/>
        <w:ind w:left="1514"/>
        <w:rPr>
          <w:rFonts w:ascii="DejaVu Sans"/>
          <w:sz w:val="9"/>
          <w:lang w:val="en-GB"/>
        </w:rPr>
      </w:pPr>
      <w:r w:rsidRPr="005677B4">
        <w:rPr>
          <w:rFonts w:ascii="DejaVu Sans"/>
          <w:w w:val="108"/>
          <w:sz w:val="9"/>
          <w:lang w:val="en-GB"/>
        </w:rPr>
        <w:t>0</w:t>
      </w:r>
    </w:p>
    <w:p w14:paraId="274B42D5" w14:textId="77777777" w:rsidR="000A52FD" w:rsidRPr="005677B4" w:rsidRDefault="000A52FD">
      <w:pPr>
        <w:rPr>
          <w:rFonts w:ascii="DejaVu Sans"/>
          <w:sz w:val="9"/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0D4FAE23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44D83680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35AFB8C6" w14:textId="77777777" w:rsidR="000A52FD" w:rsidRPr="005677B4" w:rsidRDefault="005677B4">
      <w:pPr>
        <w:ind w:right="4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spacing w:val="-1"/>
          <w:w w:val="110"/>
          <w:sz w:val="9"/>
          <w:lang w:val="en-GB"/>
        </w:rPr>
        <w:t>625</w:t>
      </w:r>
    </w:p>
    <w:p w14:paraId="31504977" w14:textId="77777777" w:rsidR="000A52FD" w:rsidRPr="005677B4" w:rsidRDefault="005677B4">
      <w:pPr>
        <w:spacing w:before="5"/>
        <w:jc w:val="right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(25)</w:t>
      </w:r>
    </w:p>
    <w:p w14:paraId="701F2348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7599852D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1D9711A6" w14:textId="77777777" w:rsidR="000A52FD" w:rsidRPr="005677B4" w:rsidRDefault="005677B4">
      <w:pPr>
        <w:ind w:left="397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2500</w:t>
      </w:r>
    </w:p>
    <w:p w14:paraId="478CE259" w14:textId="77777777" w:rsidR="000A52FD" w:rsidRPr="005677B4" w:rsidRDefault="005677B4">
      <w:pPr>
        <w:spacing w:before="5"/>
        <w:ind w:left="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(50)</w:t>
      </w:r>
    </w:p>
    <w:p w14:paraId="02D45065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261CE0ED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3CED9A59" w14:textId="77777777" w:rsidR="000A52FD" w:rsidRPr="005677B4" w:rsidRDefault="005677B4">
      <w:pPr>
        <w:ind w:left="373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5625</w:t>
      </w:r>
    </w:p>
    <w:p w14:paraId="0247264C" w14:textId="77777777" w:rsidR="000A52FD" w:rsidRPr="005677B4" w:rsidRDefault="005677B4">
      <w:pPr>
        <w:spacing w:before="5"/>
        <w:ind w:left="397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(75)</w:t>
      </w:r>
    </w:p>
    <w:p w14:paraId="7E94DC8A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2FDD9D69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63EC98B0" w14:textId="77777777" w:rsidR="000A52FD" w:rsidRPr="005677B4" w:rsidRDefault="005677B4">
      <w:pPr>
        <w:ind w:left="342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10000</w:t>
      </w:r>
    </w:p>
    <w:p w14:paraId="06AA8616" w14:textId="77777777" w:rsidR="000A52FD" w:rsidRPr="005677B4" w:rsidRDefault="005677B4">
      <w:pPr>
        <w:spacing w:before="5"/>
        <w:ind w:left="366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(100)</w:t>
      </w:r>
    </w:p>
    <w:p w14:paraId="56E6ADEB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6AAAE57D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3932D370" w14:textId="77777777" w:rsidR="000A52FD" w:rsidRPr="005677B4" w:rsidRDefault="005677B4">
      <w:pPr>
        <w:ind w:left="311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15625</w:t>
      </w:r>
    </w:p>
    <w:p w14:paraId="6DE64028" w14:textId="77777777" w:rsidR="000A52FD" w:rsidRPr="005677B4" w:rsidRDefault="005677B4">
      <w:pPr>
        <w:spacing w:before="5"/>
        <w:ind w:left="33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(125)</w:t>
      </w:r>
    </w:p>
    <w:p w14:paraId="353841E2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4A443E9D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3722D9C3" w14:textId="77777777" w:rsidR="000A52FD" w:rsidRPr="005677B4" w:rsidRDefault="005677B4">
      <w:pPr>
        <w:ind w:left="311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22500</w:t>
      </w:r>
    </w:p>
    <w:p w14:paraId="4F08E7AE" w14:textId="77777777" w:rsidR="000A52FD" w:rsidRPr="005677B4" w:rsidRDefault="005677B4">
      <w:pPr>
        <w:spacing w:before="5"/>
        <w:ind w:left="33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(150)</w:t>
      </w:r>
    </w:p>
    <w:p w14:paraId="23ACCFE3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37AFEA7E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72C3B1FF" w14:textId="77777777" w:rsidR="000A52FD" w:rsidRPr="005677B4" w:rsidRDefault="005677B4">
      <w:pPr>
        <w:ind w:left="311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30625</w:t>
      </w:r>
    </w:p>
    <w:p w14:paraId="589075C0" w14:textId="77777777" w:rsidR="000A52FD" w:rsidRPr="005677B4" w:rsidRDefault="005677B4">
      <w:pPr>
        <w:spacing w:before="5"/>
        <w:ind w:left="33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(175)</w:t>
      </w:r>
    </w:p>
    <w:p w14:paraId="3902392B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2557E81C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38704A92" w14:textId="77777777" w:rsidR="000A52FD" w:rsidRPr="005677B4" w:rsidRDefault="005677B4">
      <w:pPr>
        <w:ind w:left="311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40000</w:t>
      </w:r>
    </w:p>
    <w:p w14:paraId="46E9990F" w14:textId="77777777" w:rsidR="000A52FD" w:rsidRPr="005677B4" w:rsidRDefault="005677B4">
      <w:pPr>
        <w:spacing w:before="5"/>
        <w:ind w:left="33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(200)</w:t>
      </w:r>
    </w:p>
    <w:p w14:paraId="0AA19C02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74EABE1B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6C8C19A7" w14:textId="77777777" w:rsidR="000A52FD" w:rsidRPr="005677B4" w:rsidRDefault="005677B4">
      <w:pPr>
        <w:ind w:left="311"/>
        <w:rPr>
          <w:rFonts w:ascii="DejaVu Sans"/>
          <w:sz w:val="9"/>
          <w:lang w:val="en-GB"/>
        </w:rPr>
      </w:pPr>
      <w:r w:rsidRPr="005677B4">
        <w:rPr>
          <w:rFonts w:ascii="DejaVu Sans"/>
          <w:w w:val="105"/>
          <w:sz w:val="9"/>
          <w:lang w:val="en-GB"/>
        </w:rPr>
        <w:t>50625</w:t>
      </w:r>
    </w:p>
    <w:p w14:paraId="55C101A5" w14:textId="77777777" w:rsidR="000A52FD" w:rsidRPr="005677B4" w:rsidRDefault="005677B4">
      <w:pPr>
        <w:spacing w:before="5"/>
        <w:ind w:left="33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(225)</w:t>
      </w:r>
    </w:p>
    <w:p w14:paraId="6868F905" w14:textId="77777777" w:rsidR="000A52FD" w:rsidRPr="005677B4" w:rsidRDefault="005677B4">
      <w:pPr>
        <w:pStyle w:val="Tekstpodstawowy"/>
        <w:rPr>
          <w:rFonts w:ascii="DejaVu Sans"/>
          <w:sz w:val="8"/>
          <w:lang w:val="en-GB"/>
        </w:rPr>
      </w:pPr>
      <w:r w:rsidRPr="005677B4">
        <w:rPr>
          <w:lang w:val="en-GB"/>
        </w:rPr>
        <w:br w:type="column"/>
      </w:r>
    </w:p>
    <w:p w14:paraId="1E262C1B" w14:textId="77777777" w:rsidR="000A52FD" w:rsidRPr="005677B4" w:rsidRDefault="000A52FD">
      <w:pPr>
        <w:pStyle w:val="Tekstpodstawowy"/>
        <w:spacing w:before="4"/>
        <w:rPr>
          <w:rFonts w:ascii="DejaVu Sans"/>
          <w:sz w:val="6"/>
          <w:lang w:val="en-GB"/>
        </w:rPr>
      </w:pPr>
    </w:p>
    <w:p w14:paraId="3976C1E1" w14:textId="77777777" w:rsidR="000A52FD" w:rsidRPr="005677B4" w:rsidRDefault="005677B4">
      <w:pPr>
        <w:ind w:left="31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62500</w:t>
      </w:r>
    </w:p>
    <w:p w14:paraId="1BF8A5D0" w14:textId="77777777" w:rsidR="000A52FD" w:rsidRPr="005677B4" w:rsidRDefault="005677B4">
      <w:pPr>
        <w:spacing w:before="5"/>
        <w:ind w:left="335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(250)</w:t>
      </w:r>
    </w:p>
    <w:p w14:paraId="2CFDE492" w14:textId="77777777" w:rsidR="000A52FD" w:rsidRPr="005677B4" w:rsidRDefault="000A52FD">
      <w:pPr>
        <w:rPr>
          <w:rFonts w:ascii="DejaVu Sans"/>
          <w:sz w:val="9"/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num="10" w:space="708" w:equalWidth="0">
            <w:col w:w="2045" w:space="40"/>
            <w:col w:w="647" w:space="39"/>
            <w:col w:w="623" w:space="40"/>
            <w:col w:w="654" w:space="39"/>
            <w:col w:w="623" w:space="40"/>
            <w:col w:w="623" w:space="40"/>
            <w:col w:w="623" w:space="40"/>
            <w:col w:w="623" w:space="39"/>
            <w:col w:w="623" w:space="40"/>
            <w:col w:w="3499"/>
          </w:cols>
        </w:sectPr>
      </w:pPr>
    </w:p>
    <w:p w14:paraId="23367DDF" w14:textId="77777777" w:rsidR="000A52FD" w:rsidRPr="005677B4" w:rsidRDefault="005677B4">
      <w:pPr>
        <w:spacing w:before="29" w:line="252" w:lineRule="auto"/>
        <w:ind w:left="3949" w:right="5067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packing surface area, non-linear scale (side length)</w:t>
      </w:r>
    </w:p>
    <w:p w14:paraId="7C879CC4" w14:textId="77777777" w:rsidR="000A52FD" w:rsidRPr="005677B4" w:rsidRDefault="000A52FD">
      <w:pPr>
        <w:pStyle w:val="Tekstpodstawowy"/>
        <w:rPr>
          <w:rFonts w:ascii="DejaVu Sans"/>
          <w:sz w:val="8"/>
          <w:lang w:val="en-GB"/>
        </w:rPr>
      </w:pPr>
    </w:p>
    <w:p w14:paraId="7995F35A" w14:textId="77777777" w:rsidR="000A52FD" w:rsidRPr="005677B4" w:rsidRDefault="000A52FD">
      <w:pPr>
        <w:pStyle w:val="Tekstpodstawowy"/>
        <w:spacing w:before="3"/>
        <w:rPr>
          <w:rFonts w:ascii="DejaVu Sans"/>
          <w:sz w:val="10"/>
          <w:lang w:val="en-GB"/>
        </w:rPr>
      </w:pPr>
    </w:p>
    <w:p w14:paraId="08A5B01F" w14:textId="31C3E4BB" w:rsidR="000A52FD" w:rsidRPr="005677B4" w:rsidRDefault="005677B4">
      <w:pPr>
        <w:pStyle w:val="Tekstpodstawowy"/>
        <w:spacing w:line="230" w:lineRule="auto"/>
        <w:ind w:left="117" w:right="1412"/>
        <w:jc w:val="both"/>
        <w:rPr>
          <w:rFonts w:ascii="Tahoma" w:hAnsi="Tahoma"/>
          <w:lang w:val="en-GB"/>
        </w:rPr>
      </w:pPr>
      <w:r w:rsidRPr="005677B4">
        <w:rPr>
          <w:lang w:val="en-GB"/>
        </w:rPr>
        <w:t>Figure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4.7: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Comparison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between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CPU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based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implementation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the proposed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algorithm.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algorithms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were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run</w:t>
      </w:r>
      <w:r w:rsidRPr="005677B4">
        <w:rPr>
          <w:spacing w:val="-9"/>
          <w:lang w:val="en-GB"/>
        </w:rPr>
        <w:t xml:space="preserve"> </w:t>
      </w:r>
      <w:r w:rsidRPr="005677B4">
        <w:rPr>
          <w:spacing w:val="-4"/>
          <w:lang w:val="en-GB"/>
        </w:rPr>
        <w:t>over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set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square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packing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spaces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in- creasing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sizes,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5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trials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each.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split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t</w:t>
      </w:r>
      <w:ins w:id="599" w:author="program2" w:date="2019-09-12T14:13:00Z">
        <w:r w:rsidR="00002871">
          <w:rPr>
            <w:lang w:val="en-GB"/>
          </w:rPr>
          <w:t>h</w:t>
        </w:r>
      </w:ins>
      <w:r w:rsidRPr="005677B4">
        <w:rPr>
          <w:lang w:val="en-GB"/>
        </w:rPr>
        <w:t>reshold</w:t>
      </w:r>
      <w:r w:rsidRPr="005677B4">
        <w:rPr>
          <w:spacing w:val="-10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equal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0.98,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while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number of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inserted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figures were a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function</w:t>
      </w:r>
      <w:r w:rsidRPr="005677B4">
        <w:rPr>
          <w:spacing w:val="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packing side</w:t>
      </w:r>
      <w:r w:rsidRPr="005677B4">
        <w:rPr>
          <w:spacing w:val="1"/>
          <w:lang w:val="en-GB"/>
        </w:rPr>
        <w:t xml:space="preserve"> </w:t>
      </w:r>
      <w:r w:rsidRPr="005677B4">
        <w:rPr>
          <w:lang w:val="en-GB"/>
        </w:rPr>
        <w:t>size at</w:t>
      </w:r>
      <w:r w:rsidRPr="005677B4">
        <w:rPr>
          <w:spacing w:val="1"/>
          <w:lang w:val="en-GB"/>
        </w:rPr>
        <w:t xml:space="preserve"> </w:t>
      </w:r>
      <w:r w:rsidRPr="005677B4">
        <w:rPr>
          <w:rFonts w:ascii="Bookman Old Style" w:hAnsi="Bookman Old Style"/>
          <w:i/>
          <w:w w:val="110"/>
          <w:lang w:val="en-GB"/>
        </w:rPr>
        <w:t>f</w:t>
      </w:r>
      <w:r w:rsidRPr="005677B4">
        <w:rPr>
          <w:rFonts w:ascii="Bookman Old Style" w:hAnsi="Bookman Old Style"/>
          <w:i/>
          <w:spacing w:val="-59"/>
          <w:w w:val="110"/>
          <w:lang w:val="en-GB"/>
        </w:rPr>
        <w:t xml:space="preserve"> </w:t>
      </w:r>
      <w:r w:rsidRPr="005677B4">
        <w:rPr>
          <w:rFonts w:ascii="Tahoma" w:hAnsi="Tahoma"/>
          <w:lang w:val="en-GB"/>
        </w:rPr>
        <w:t>(</w:t>
      </w:r>
      <w:r w:rsidRPr="005677B4">
        <w:rPr>
          <w:rFonts w:ascii="Bookman Old Style" w:hAnsi="Bookman Old Style"/>
          <w:i/>
          <w:lang w:val="en-GB"/>
        </w:rPr>
        <w:t>s</w:t>
      </w:r>
      <w:r w:rsidRPr="005677B4">
        <w:rPr>
          <w:rFonts w:ascii="Tahoma" w:hAnsi="Tahoma"/>
          <w:lang w:val="en-GB"/>
        </w:rPr>
        <w:t>)</w:t>
      </w:r>
      <w:r w:rsidRPr="005677B4">
        <w:rPr>
          <w:rFonts w:ascii="Tahoma" w:hAnsi="Tahoma"/>
          <w:spacing w:val="-23"/>
          <w:lang w:val="en-GB"/>
        </w:rPr>
        <w:t xml:space="preserve"> </w:t>
      </w:r>
      <w:r w:rsidRPr="005677B4">
        <w:rPr>
          <w:rFonts w:ascii="Tahoma" w:hAnsi="Tahoma"/>
          <w:lang w:val="en-GB"/>
        </w:rPr>
        <w:t>=</w:t>
      </w:r>
      <w:r w:rsidRPr="005677B4">
        <w:rPr>
          <w:rFonts w:ascii="Tahoma" w:hAnsi="Tahoma"/>
          <w:spacing w:val="-24"/>
          <w:lang w:val="en-GB"/>
        </w:rPr>
        <w:t xml:space="preserve"> </w:t>
      </w:r>
      <w:r w:rsidRPr="005677B4">
        <w:rPr>
          <w:rFonts w:ascii="Tahoma" w:hAnsi="Tahoma"/>
          <w:lang w:val="en-GB"/>
        </w:rPr>
        <w:t>512</w:t>
      </w:r>
      <w:r w:rsidRPr="005677B4">
        <w:rPr>
          <w:rFonts w:ascii="Tahoma" w:hAnsi="Tahoma"/>
          <w:spacing w:val="-33"/>
          <w:lang w:val="en-GB"/>
        </w:rPr>
        <w:t xml:space="preserve"> </w:t>
      </w:r>
      <w:r w:rsidRPr="005677B4">
        <w:rPr>
          <w:rFonts w:ascii="Arial" w:hAnsi="Arial"/>
          <w:i/>
          <w:lang w:val="en-GB"/>
        </w:rPr>
        <w:t>·</w:t>
      </w:r>
      <w:r w:rsidRPr="005677B4">
        <w:rPr>
          <w:rFonts w:ascii="Arial" w:hAnsi="Arial"/>
          <w:i/>
          <w:spacing w:val="-26"/>
          <w:lang w:val="en-GB"/>
        </w:rPr>
        <w:t xml:space="preserve"> </w:t>
      </w:r>
      <w:r w:rsidRPr="005677B4">
        <w:rPr>
          <w:rFonts w:ascii="Tahoma" w:hAnsi="Tahoma"/>
          <w:lang w:val="en-GB"/>
        </w:rPr>
        <w:t>2</w:t>
      </w:r>
      <w:r w:rsidRPr="005677B4">
        <w:rPr>
          <w:rFonts w:ascii="Tahoma" w:hAnsi="Tahoma"/>
          <w:spacing w:val="-33"/>
          <w:lang w:val="en-GB"/>
        </w:rPr>
        <w:t xml:space="preserve"> </w:t>
      </w:r>
      <w:r w:rsidRPr="005677B4">
        <w:rPr>
          <w:rFonts w:ascii="Arial" w:hAnsi="Arial"/>
          <w:i/>
          <w:lang w:val="en-GB"/>
        </w:rPr>
        <w:t>·</w:t>
      </w:r>
      <w:r w:rsidRPr="005677B4">
        <w:rPr>
          <w:rFonts w:ascii="Arial" w:hAnsi="Arial"/>
          <w:i/>
          <w:spacing w:val="-25"/>
          <w:lang w:val="en-GB"/>
        </w:rPr>
        <w:t xml:space="preserve"> </w:t>
      </w:r>
      <w:r w:rsidRPr="005677B4">
        <w:rPr>
          <w:rFonts w:ascii="Bookman Old Style" w:hAnsi="Bookman Old Style"/>
          <w:i/>
          <w:lang w:val="en-GB"/>
        </w:rPr>
        <w:t>s/</w:t>
      </w:r>
      <w:r w:rsidRPr="005677B4">
        <w:rPr>
          <w:rFonts w:ascii="Tahoma" w:hAnsi="Tahoma"/>
          <w:lang w:val="en-GB"/>
        </w:rPr>
        <w:t>25</w:t>
      </w:r>
    </w:p>
    <w:p w14:paraId="57624271" w14:textId="4B38C85B" w:rsidR="000A52FD" w:rsidRPr="005677B4" w:rsidRDefault="00DC0027">
      <w:pPr>
        <w:pStyle w:val="Tekstpodstawowy"/>
        <w:spacing w:before="369" w:line="228" w:lineRule="auto"/>
        <w:ind w:left="117" w:right="1413" w:firstLine="351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19EBD928" wp14:editId="2FEEEF02">
                <wp:simplePos x="0" y="0"/>
                <wp:positionH relativeFrom="page">
                  <wp:posOffset>1423670</wp:posOffset>
                </wp:positionH>
                <wp:positionV relativeFrom="paragraph">
                  <wp:posOffset>439420</wp:posOffset>
                </wp:positionV>
                <wp:extent cx="887730" cy="263525"/>
                <wp:effectExtent l="4445" t="635" r="3175" b="2540"/>
                <wp:wrapNone/>
                <wp:docPr id="191" name="Text 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5321DA" w14:textId="77777777" w:rsidR="00053D16" w:rsidRDefault="00053D16">
                            <w:pPr>
                              <w:tabs>
                                <w:tab w:val="left" w:pos="1211"/>
                              </w:tabs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pacing w:val="-20"/>
                                <w:w w:val="135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BD928" id="Text Box 186" o:spid="_x0000_s2062" type="#_x0000_t202" style="position:absolute;left:0;text-align:left;margin-left:112.1pt;margin-top:34.6pt;width:69.9pt;height:20.75pt;z-index:-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" filled="f" stroked="f">
                <v:textbox inset="0,0,0,0">
                  <w:txbxContent>
                    <w:p w14:paraId="5E5321DA" w14:textId="77777777" w:rsidR="00053D16" w:rsidRDefault="00053D16">
                      <w:pPr>
                        <w:tabs>
                          <w:tab w:val="left" w:pos="1211"/>
                        </w:tabs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>×</w:t>
                      </w:r>
                      <w:r>
                        <w:rPr>
                          <w:rFonts w:ascii="Arial" w:hAnsi="Arial"/>
                          <w:i/>
                          <w:w w:val="135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pacing w:val="-20"/>
                          <w:w w:val="135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>The</w:t>
      </w:r>
      <w:r w:rsidR="005677B4" w:rsidRPr="005677B4">
        <w:rPr>
          <w:spacing w:val="-32"/>
          <w:lang w:val="en-GB"/>
        </w:rPr>
        <w:t xml:space="preserve"> </w:t>
      </w:r>
      <w:r w:rsidR="005677B4" w:rsidRPr="005677B4">
        <w:rPr>
          <w:lang w:val="en-GB"/>
        </w:rPr>
        <w:t>proposed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algorithm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performed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with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a</w:t>
      </w:r>
      <w:r w:rsidR="005677B4" w:rsidRPr="005677B4">
        <w:rPr>
          <w:spacing w:val="-32"/>
          <w:lang w:val="en-GB"/>
        </w:rPr>
        <w:t xml:space="preserve"> </w:t>
      </w:r>
      <w:r w:rsidR="005677B4" w:rsidRPr="005677B4">
        <w:rPr>
          <w:lang w:val="en-GB"/>
        </w:rPr>
        <w:t>shorter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execution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time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for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>packings</w:t>
      </w:r>
      <w:r w:rsidR="005677B4" w:rsidRPr="005677B4">
        <w:rPr>
          <w:spacing w:val="-32"/>
          <w:lang w:val="en-GB"/>
        </w:rPr>
        <w:t xml:space="preserve"> </w:t>
      </w:r>
      <w:r w:rsidR="005677B4" w:rsidRPr="005677B4">
        <w:rPr>
          <w:lang w:val="en-GB"/>
        </w:rPr>
        <w:t>with</w:t>
      </w:r>
      <w:r w:rsidR="005677B4" w:rsidRPr="005677B4">
        <w:rPr>
          <w:spacing w:val="-31"/>
          <w:lang w:val="en-GB"/>
        </w:rPr>
        <w:t xml:space="preserve"> </w:t>
      </w:r>
      <w:r w:rsidR="005677B4" w:rsidRPr="005677B4">
        <w:rPr>
          <w:lang w:val="en-GB"/>
        </w:rPr>
        <w:t xml:space="preserve">sizes </w:t>
      </w:r>
      <w:ins w:id="600" w:author="program2" w:date="2019-09-12T14:14:00Z">
        <w:r w:rsidR="00002871">
          <w:rPr>
            <w:lang w:val="en-GB"/>
          </w:rPr>
          <w:t xml:space="preserve">ranging </w:t>
        </w:r>
      </w:ins>
      <w:r w:rsidR="005677B4" w:rsidRPr="005677B4">
        <w:rPr>
          <w:lang w:val="en-GB"/>
        </w:rPr>
        <w:t>from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25</w:t>
      </w:r>
      <w:r w:rsidR="005677B4" w:rsidRPr="005677B4">
        <w:rPr>
          <w:rFonts w:ascii="Tahoma" w:hAnsi="Tahoma"/>
          <w:spacing w:val="10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25</w:t>
      </w:r>
      <w:r w:rsidR="005677B4" w:rsidRPr="005677B4">
        <w:rPr>
          <w:rFonts w:ascii="Tahoma" w:hAnsi="Tahoma"/>
          <w:spacing w:val="-33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200</w:t>
      </w:r>
      <w:r w:rsidR="005677B4" w:rsidRPr="005677B4">
        <w:rPr>
          <w:rFonts w:ascii="Tahoma" w:hAnsi="Tahoma"/>
          <w:spacing w:val="10"/>
          <w:lang w:val="en-GB"/>
        </w:rPr>
        <w:t xml:space="preserve"> </w:t>
      </w:r>
      <w:r w:rsidR="005677B4" w:rsidRPr="005677B4">
        <w:rPr>
          <w:rFonts w:ascii="Tahoma" w:hAnsi="Tahoma"/>
          <w:lang w:val="en-GB"/>
        </w:rPr>
        <w:t>200</w:t>
      </w:r>
      <w:r w:rsidR="005677B4" w:rsidRPr="005677B4">
        <w:rPr>
          <w:rFonts w:ascii="Tahoma" w:hAnsi="Tahoma"/>
          <w:spacing w:val="-33"/>
          <w:lang w:val="en-GB"/>
        </w:rPr>
        <w:t xml:space="preserve"> </w:t>
      </w:r>
      <w:r w:rsidR="005677B4" w:rsidRPr="005677B4">
        <w:rPr>
          <w:lang w:val="en-GB"/>
        </w:rPr>
        <w:t>cells.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spacing w:val="-4"/>
          <w:lang w:val="en-GB"/>
        </w:rPr>
        <w:t>At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greater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packing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sizes,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proposed</w:t>
      </w:r>
      <w:r w:rsidR="005677B4" w:rsidRPr="005677B4">
        <w:rPr>
          <w:spacing w:val="-17"/>
          <w:lang w:val="en-GB"/>
        </w:rPr>
        <w:t xml:space="preserve"> </w:t>
      </w:r>
      <w:r w:rsidR="005677B4" w:rsidRPr="005677B4">
        <w:rPr>
          <w:lang w:val="en-GB"/>
        </w:rPr>
        <w:t>algorithm’s</w:t>
      </w:r>
      <w:r w:rsidR="005677B4" w:rsidRPr="005677B4">
        <w:rPr>
          <w:spacing w:val="-18"/>
          <w:lang w:val="en-GB"/>
        </w:rPr>
        <w:t xml:space="preserve"> </w:t>
      </w:r>
      <w:r w:rsidR="005677B4" w:rsidRPr="005677B4">
        <w:rPr>
          <w:lang w:val="en-GB"/>
        </w:rPr>
        <w:t>execution time has started growing at an increasing rate, unlike the CPU based</w:t>
      </w:r>
      <w:r w:rsidR="005677B4" w:rsidRPr="005677B4">
        <w:rPr>
          <w:spacing w:val="17"/>
          <w:lang w:val="en-GB"/>
        </w:rPr>
        <w:t xml:space="preserve"> </w:t>
      </w:r>
      <w:r w:rsidR="005677B4" w:rsidRPr="005677B4">
        <w:rPr>
          <w:lang w:val="en-GB"/>
        </w:rPr>
        <w:t>approach.</w:t>
      </w:r>
    </w:p>
    <w:p w14:paraId="6F9BD731" w14:textId="6E93F90E" w:rsidR="000A52FD" w:rsidRPr="005677B4" w:rsidRDefault="005677B4">
      <w:pPr>
        <w:pStyle w:val="Tekstpodstawowy"/>
        <w:spacing w:before="3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general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expectation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will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perform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operations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efficiently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than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CPU if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operates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large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amount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data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once.</w:t>
      </w:r>
      <w:r w:rsidRPr="005677B4">
        <w:rPr>
          <w:spacing w:val="-28"/>
          <w:lang w:val="en-GB"/>
        </w:rPr>
        <w:t xml:space="preserve"> </w:t>
      </w:r>
      <w:r w:rsidRPr="005677B4">
        <w:rPr>
          <w:spacing w:val="-3"/>
          <w:lang w:val="en-GB"/>
        </w:rPr>
        <w:t>However,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here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expectation</w:t>
      </w:r>
      <w:r w:rsidRPr="005677B4">
        <w:rPr>
          <w:spacing w:val="-27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subverted,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as the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GPU-based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outpaces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CPU-based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smaller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packings.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3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>su</w:t>
      </w:r>
      <w:ins w:id="601" w:author="program2" w:date="2019-09-12T14:13:00Z">
        <w:r w:rsidR="00002871">
          <w:rPr>
            <w:lang w:val="en-GB"/>
          </w:rPr>
          <w:t>r</w:t>
        </w:r>
      </w:ins>
      <w:r w:rsidRPr="005677B4">
        <w:rPr>
          <w:lang w:val="en-GB"/>
        </w:rPr>
        <w:t>prising,</w:t>
      </w:r>
      <w:r w:rsidRPr="005677B4">
        <w:rPr>
          <w:spacing w:val="-35"/>
          <w:lang w:val="en-GB"/>
        </w:rPr>
        <w:t xml:space="preserve"> </w:t>
      </w:r>
      <w:r w:rsidRPr="005677B4">
        <w:rPr>
          <w:lang w:val="en-GB"/>
        </w:rPr>
        <w:t xml:space="preserve">as </w:t>
      </w:r>
      <w:del w:id="602" w:author="program2" w:date="2019-09-12T14:28:00Z">
        <w:r w:rsidRPr="005677B4" w:rsidDel="001F343B">
          <w:rPr>
            <w:lang w:val="en-GB"/>
          </w:rPr>
          <w:delText>also</w:delText>
        </w:r>
        <w:r w:rsidRPr="005677B4" w:rsidDel="001F343B">
          <w:rPr>
            <w:spacing w:val="-22"/>
            <w:lang w:val="en-GB"/>
          </w:rPr>
          <w:delText xml:space="preserve"> </w:delText>
        </w:r>
      </w:del>
      <w:r w:rsidRPr="005677B4">
        <w:rPr>
          <w:lang w:val="en-GB"/>
        </w:rPr>
        <w:t>the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sequential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parts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were</w:t>
      </w:r>
      <w:ins w:id="603" w:author="program2" w:date="2019-09-12T14:28:00Z">
        <w:r w:rsidR="001F343B">
          <w:rPr>
            <w:lang w:val="en-GB"/>
          </w:rPr>
          <w:t xml:space="preserve"> also</w:t>
        </w:r>
      </w:ins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implemented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using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Python.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1"/>
          <w:lang w:val="en-GB"/>
        </w:rPr>
        <w:t xml:space="preserve"> </w:t>
      </w:r>
      <w:r w:rsidRPr="005677B4">
        <w:rPr>
          <w:lang w:val="en-GB"/>
        </w:rPr>
        <w:t>interpreted language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most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cases</w:t>
      </w:r>
      <w:r w:rsidRPr="005677B4">
        <w:rPr>
          <w:spacing w:val="-14"/>
          <w:lang w:val="en-GB"/>
        </w:rPr>
        <w:t xml:space="preserve"> </w:t>
      </w:r>
      <w:r w:rsidRPr="005677B4">
        <w:rPr>
          <w:spacing w:val="-3"/>
          <w:lang w:val="en-GB"/>
        </w:rPr>
        <w:t>slower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than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an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equivalent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code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written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C++.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conclusion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is that,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its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most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likely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parallelisation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utilising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14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spacing w:val="-3"/>
          <w:lang w:val="en-GB"/>
        </w:rPr>
        <w:t>key</w:t>
      </w:r>
      <w:r w:rsidRPr="005677B4">
        <w:rPr>
          <w:spacing w:val="-15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outpacing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4"/>
          <w:lang w:val="en-GB"/>
        </w:rPr>
        <w:t xml:space="preserve"> </w:t>
      </w:r>
      <w:r w:rsidRPr="005677B4">
        <w:rPr>
          <w:lang w:val="en-GB"/>
        </w:rPr>
        <w:t>C++ implementation.</w:t>
      </w:r>
    </w:p>
    <w:p w14:paraId="489B7374" w14:textId="5B68A75F" w:rsidR="000A52FD" w:rsidRPr="005677B4" w:rsidRDefault="00DC0027">
      <w:pPr>
        <w:pStyle w:val="Tekstpodstawowy"/>
        <w:spacing w:line="232" w:lineRule="auto"/>
        <w:ind w:left="117" w:right="1416"/>
        <w:jc w:val="both"/>
        <w:rPr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07F6922D" wp14:editId="70B41327">
                <wp:simplePos x="0" y="0"/>
                <wp:positionH relativeFrom="page">
                  <wp:posOffset>6496685</wp:posOffset>
                </wp:positionH>
                <wp:positionV relativeFrom="paragraph">
                  <wp:posOffset>30480</wp:posOffset>
                </wp:positionV>
                <wp:extent cx="118110" cy="263525"/>
                <wp:effectExtent l="635" t="0" r="0" b="0"/>
                <wp:wrapNone/>
                <wp:docPr id="190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E5CEB2" w14:textId="77777777" w:rsidR="00053D16" w:rsidRDefault="00053D16">
                            <w:pPr>
                              <w:spacing w:line="2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6922D" id="Text Box 185" o:spid="_x0000_s2063" type="#_x0000_t202" style="position:absolute;left:0;text-align:left;margin-left:511.55pt;margin-top:2.4pt;width:9.3pt;height:20.75pt;z-index:-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" filled="f" stroked="f">
                <v:textbox inset="0,0,0,0">
                  <w:txbxContent>
                    <w:p w14:paraId="4BE5CEB2" w14:textId="77777777" w:rsidR="00053D16" w:rsidRDefault="00053D16">
                      <w:pPr>
                        <w:spacing w:line="2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lang w:val="en-GB"/>
        </w:rPr>
        <w:t>The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spacing w:val="-3"/>
          <w:lang w:val="en-GB"/>
        </w:rPr>
        <w:t>advantage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spacing w:val="-4"/>
          <w:lang w:val="en-GB"/>
        </w:rPr>
        <w:t>over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CPU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based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algorithm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ends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at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packing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lang w:val="en-GB"/>
        </w:rPr>
        <w:t>size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0"/>
          <w:lang w:val="en-GB"/>
        </w:rPr>
        <w:t xml:space="preserve"> </w:t>
      </w:r>
      <w:r w:rsidR="005677B4" w:rsidRPr="005677B4">
        <w:rPr>
          <w:lang w:val="en-GB"/>
        </w:rPr>
        <w:t>around</w:t>
      </w:r>
      <w:r w:rsidR="005677B4" w:rsidRPr="005677B4">
        <w:rPr>
          <w:spacing w:val="-11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>200</w:t>
      </w:r>
      <w:r w:rsidR="005677B4" w:rsidRPr="005677B4">
        <w:rPr>
          <w:rFonts w:ascii="Tahoma"/>
          <w:spacing w:val="34"/>
          <w:lang w:val="en-GB"/>
        </w:rPr>
        <w:t xml:space="preserve"> </w:t>
      </w:r>
      <w:r w:rsidR="005677B4" w:rsidRPr="005677B4">
        <w:rPr>
          <w:rFonts w:ascii="Tahoma"/>
          <w:lang w:val="en-GB"/>
        </w:rPr>
        <w:t xml:space="preserve">200 </w:t>
      </w:r>
      <w:r w:rsidR="005677B4" w:rsidRPr="005677B4">
        <w:rPr>
          <w:lang w:val="en-GB"/>
        </w:rPr>
        <w:t>cells.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It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can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spacing w:val="3"/>
          <w:lang w:val="en-GB"/>
        </w:rPr>
        <w:t>be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attributed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limitations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GPU,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as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number</w:t>
      </w:r>
      <w:r w:rsidR="005677B4" w:rsidRPr="005677B4">
        <w:rPr>
          <w:spacing w:val="-14"/>
          <w:lang w:val="en-GB"/>
        </w:rPr>
        <w:t xml:space="preserve"> </w:t>
      </w:r>
      <w:r w:rsidR="005677B4" w:rsidRPr="005677B4">
        <w:rPr>
          <w:lang w:val="en-GB"/>
        </w:rPr>
        <w:t>of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split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spacing w:val="-3"/>
          <w:lang w:val="en-GB"/>
        </w:rPr>
        <w:t>voxels</w:t>
      </w:r>
      <w:r w:rsidR="005677B4" w:rsidRPr="005677B4">
        <w:rPr>
          <w:spacing w:val="-15"/>
          <w:lang w:val="en-GB"/>
        </w:rPr>
        <w:t xml:space="preserve"> </w:t>
      </w:r>
      <w:r w:rsidR="005677B4" w:rsidRPr="005677B4">
        <w:rPr>
          <w:lang w:val="en-GB"/>
        </w:rPr>
        <w:t>grows. The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CPU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holds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an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spacing w:val="-3"/>
          <w:lang w:val="en-GB"/>
        </w:rPr>
        <w:t>advantage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in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the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acce</w:t>
      </w:r>
      <w:ins w:id="604" w:author="program2" w:date="2019-09-12T14:14:00Z">
        <w:r w:rsidR="00002871">
          <w:rPr>
            <w:lang w:val="en-GB"/>
          </w:rPr>
          <w:t>s</w:t>
        </w:r>
      </w:ins>
      <w:r w:rsidR="005677B4" w:rsidRPr="005677B4">
        <w:rPr>
          <w:lang w:val="en-GB"/>
        </w:rPr>
        <w:t>sible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memory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size.</w:t>
      </w:r>
      <w:r w:rsidR="005677B4" w:rsidRPr="005677B4">
        <w:rPr>
          <w:spacing w:val="-21"/>
          <w:lang w:val="en-GB"/>
        </w:rPr>
        <w:t xml:space="preserve"> </w:t>
      </w:r>
      <w:ins w:id="605" w:author="program2" w:date="2019-09-12T14:15:00Z">
        <w:r w:rsidR="00002871">
          <w:rPr>
            <w:lang w:val="en-GB"/>
          </w:rPr>
          <w:t>Furthermore</w:t>
        </w:r>
      </w:ins>
      <w:del w:id="606" w:author="program2" w:date="2019-09-12T14:15:00Z">
        <w:r w:rsidR="005677B4" w:rsidRPr="005677B4" w:rsidDel="00002871">
          <w:rPr>
            <w:lang w:val="en-GB"/>
          </w:rPr>
          <w:delText>Also</w:delText>
        </w:r>
      </w:del>
      <w:r w:rsidR="005677B4" w:rsidRPr="005677B4">
        <w:rPr>
          <w:lang w:val="en-GB"/>
        </w:rPr>
        <w:t>,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there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is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no</w:t>
      </w:r>
      <w:r w:rsidR="005677B4" w:rsidRPr="005677B4">
        <w:rPr>
          <w:spacing w:val="-22"/>
          <w:lang w:val="en-GB"/>
        </w:rPr>
        <w:t xml:space="preserve"> </w:t>
      </w:r>
      <w:r w:rsidR="005677B4" w:rsidRPr="005677B4">
        <w:rPr>
          <w:lang w:val="en-GB"/>
        </w:rPr>
        <w:t>need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to</w:t>
      </w:r>
      <w:r w:rsidR="005677B4" w:rsidRPr="005677B4">
        <w:rPr>
          <w:spacing w:val="-21"/>
          <w:lang w:val="en-GB"/>
        </w:rPr>
        <w:t xml:space="preserve"> </w:t>
      </w:r>
      <w:r w:rsidR="005677B4" w:rsidRPr="005677B4">
        <w:rPr>
          <w:lang w:val="en-GB"/>
        </w:rPr>
        <w:t>transfer data between the GPU and CPU</w:t>
      </w:r>
      <w:r w:rsidR="005677B4" w:rsidRPr="005677B4">
        <w:rPr>
          <w:spacing w:val="28"/>
          <w:lang w:val="en-GB"/>
        </w:rPr>
        <w:t xml:space="preserve"> </w:t>
      </w:r>
      <w:r w:rsidR="005677B4" w:rsidRPr="005677B4">
        <w:rPr>
          <w:spacing w:val="-4"/>
          <w:lang w:val="en-GB"/>
        </w:rPr>
        <w:t>memory.</w:t>
      </w:r>
    </w:p>
    <w:p w14:paraId="0EA8FE56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type w:val="continuous"/>
          <w:pgSz w:w="12240" w:h="15840"/>
          <w:pgMar w:top="1260" w:right="0" w:bottom="280" w:left="1300" w:header="708" w:footer="708" w:gutter="0"/>
          <w:cols w:space="708"/>
        </w:sectPr>
      </w:pPr>
    </w:p>
    <w:p w14:paraId="0431F0E1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AF28DBB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1633F5EF" w14:textId="77777777" w:rsidR="000A52FD" w:rsidRPr="005677B4" w:rsidRDefault="000A52FD">
      <w:pPr>
        <w:pStyle w:val="Tekstpodstawowy"/>
        <w:spacing w:before="10"/>
        <w:rPr>
          <w:sz w:val="27"/>
          <w:lang w:val="en-GB"/>
        </w:rPr>
      </w:pPr>
    </w:p>
    <w:p w14:paraId="626E91BC" w14:textId="77777777" w:rsidR="000A52FD" w:rsidRPr="005677B4" w:rsidRDefault="000A52FD">
      <w:pPr>
        <w:pStyle w:val="Tekstpodstawowy"/>
        <w:spacing w:before="4"/>
        <w:rPr>
          <w:sz w:val="7"/>
          <w:lang w:val="en-GB"/>
        </w:rPr>
      </w:pPr>
    </w:p>
    <w:p w14:paraId="46D9D72D" w14:textId="179CE461" w:rsidR="000A52FD" w:rsidRPr="005677B4" w:rsidRDefault="00DC0027">
      <w:pPr>
        <w:ind w:left="1390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19527622" wp14:editId="730B67E0">
                <wp:simplePos x="0" y="0"/>
                <wp:positionH relativeFrom="page">
                  <wp:posOffset>1848485</wp:posOffset>
                </wp:positionH>
                <wp:positionV relativeFrom="paragraph">
                  <wp:posOffset>-325755</wp:posOffset>
                </wp:positionV>
                <wp:extent cx="4190365" cy="2094230"/>
                <wp:effectExtent l="10160" t="10160" r="9525" b="10160"/>
                <wp:wrapNone/>
                <wp:docPr id="101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0365" cy="2094230"/>
                          <a:chOff x="2911" y="-513"/>
                          <a:chExt cx="6599" cy="3298"/>
                        </a:xfrm>
                      </wpg:grpSpPr>
                      <wps:wsp>
                        <wps:cNvPr id="102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3244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8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3244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7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182"/>
                        <wps:cNvCnPr>
                          <a:cxnSpLocks noChangeShapeType="1"/>
                        </wps:cNvCnPr>
                        <wps:spPr bwMode="auto">
                          <a:xfrm>
                            <a:off x="3244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3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3244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38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3244" y="2747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134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Freeform 179"/>
                        <wps:cNvSpPr>
                          <a:spLocks/>
                        </wps:cNvSpPr>
                        <wps:spPr bwMode="auto">
                          <a:xfrm>
                            <a:off x="3487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3487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3853" y="2750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1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3853" y="2750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10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3853" y="2750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45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3853" y="2748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2638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3853" y="2739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8637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Freeform 172"/>
                        <wps:cNvSpPr>
                          <a:spLocks/>
                        </wps:cNvSpPr>
                        <wps:spPr bwMode="auto">
                          <a:xfrm>
                            <a:off x="4095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4096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4461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3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4461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4461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11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4461" y="2745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790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4461" y="271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6048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Freeform 165"/>
                        <wps:cNvSpPr>
                          <a:spLocks/>
                        </wps:cNvSpPr>
                        <wps:spPr bwMode="auto">
                          <a:xfrm>
                            <a:off x="4704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4704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5070" y="2750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2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5070" y="2750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23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5070" y="2750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111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5069" y="2730"/>
                            <a:ext cx="487" cy="20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5069" y="2671"/>
                            <a:ext cx="487" cy="60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58"/>
                        <wps:cNvSpPr>
                          <a:spLocks/>
                        </wps:cNvSpPr>
                        <wps:spPr bwMode="auto">
                          <a:xfrm>
                            <a:off x="5313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Line 157"/>
                        <wps:cNvCnPr>
                          <a:cxnSpLocks noChangeShapeType="1"/>
                        </wps:cNvCnPr>
                        <wps:spPr bwMode="auto">
                          <a:xfrm>
                            <a:off x="5313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5678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8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5678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5678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153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5678" y="2716"/>
                            <a:ext cx="487" cy="34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5678" y="2612"/>
                            <a:ext cx="487" cy="104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Freeform 151"/>
                        <wps:cNvSpPr>
                          <a:spLocks/>
                        </wps:cNvSpPr>
                        <wps:spPr bwMode="auto">
                          <a:xfrm>
                            <a:off x="5921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5922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6287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6287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6287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19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6286" y="2696"/>
                            <a:ext cx="487" cy="53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6286" y="2554"/>
                            <a:ext cx="487" cy="143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144"/>
                        <wps:cNvSpPr>
                          <a:spLocks/>
                        </wps:cNvSpPr>
                        <wps:spPr bwMode="auto">
                          <a:xfrm>
                            <a:off x="6530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6530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6895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2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6895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8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6895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68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6895" y="2661"/>
                            <a:ext cx="487" cy="89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6895" y="2435"/>
                            <a:ext cx="487" cy="226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37"/>
                        <wps:cNvSpPr>
                          <a:spLocks/>
                        </wps:cNvSpPr>
                        <wps:spPr bwMode="auto">
                          <a:xfrm>
                            <a:off x="7138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7139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7504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4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7504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18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7504" y="27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54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7503" y="2397"/>
                            <a:ext cx="487" cy="352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7503" y="1784"/>
                            <a:ext cx="487" cy="614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30"/>
                        <wps:cNvSpPr>
                          <a:spLocks/>
                        </wps:cNvSpPr>
                        <wps:spPr bwMode="auto">
                          <a:xfrm>
                            <a:off x="7747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7747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8112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4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8112" y="27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40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8112" y="27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6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8112" y="1999"/>
                            <a:ext cx="487" cy="750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8112" y="820"/>
                            <a:ext cx="487" cy="1179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23"/>
                        <wps:cNvSpPr>
                          <a:spLocks/>
                        </wps:cNvSpPr>
                        <wps:spPr bwMode="auto">
                          <a:xfrm>
                            <a:off x="8355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8356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8721" y="27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3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8721" y="27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6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8721" y="274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580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8721" y="1504"/>
                            <a:ext cx="487" cy="1243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8721" y="-354"/>
                            <a:ext cx="487" cy="1859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116"/>
                        <wps:cNvSpPr>
                          <a:spLocks/>
                        </wps:cNvSpPr>
                        <wps:spPr bwMode="auto">
                          <a:xfrm>
                            <a:off x="8964" y="2750"/>
                            <a:ext cx="2" cy="35"/>
                          </a:xfrm>
                          <a:custGeom>
                            <a:avLst/>
                            <a:gdLst>
                              <a:gd name="T0" fmla="+- 0 2750 2750"/>
                              <a:gd name="T1" fmla="*/ 2750 h 35"/>
                              <a:gd name="T2" fmla="+- 0 2784 2750"/>
                              <a:gd name="T3" fmla="*/ 27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8964" y="27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Freeform 114"/>
                        <wps:cNvSpPr>
                          <a:spLocks/>
                        </wps:cNvSpPr>
                        <wps:spPr bwMode="auto">
                          <a:xfrm>
                            <a:off x="2911" y="275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2946" y="27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Freeform 112"/>
                        <wps:cNvSpPr>
                          <a:spLocks/>
                        </wps:cNvSpPr>
                        <wps:spPr bwMode="auto">
                          <a:xfrm>
                            <a:off x="2911" y="2074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2946" y="20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" name="Freeform 110"/>
                        <wps:cNvSpPr>
                          <a:spLocks/>
                        </wps:cNvSpPr>
                        <wps:spPr bwMode="auto">
                          <a:xfrm>
                            <a:off x="2911" y="1398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2946" y="13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" name="Freeform 108"/>
                        <wps:cNvSpPr>
                          <a:spLocks/>
                        </wps:cNvSpPr>
                        <wps:spPr bwMode="auto">
                          <a:xfrm>
                            <a:off x="2911" y="722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2946" y="7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Freeform 106"/>
                        <wps:cNvSpPr>
                          <a:spLocks/>
                        </wps:cNvSpPr>
                        <wps:spPr bwMode="auto">
                          <a:xfrm>
                            <a:off x="2911" y="4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2946" y="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AutoShape 104"/>
                        <wps:cNvSpPr>
                          <a:spLocks/>
                        </wps:cNvSpPr>
                        <wps:spPr bwMode="auto">
                          <a:xfrm>
                            <a:off x="2160" y="5802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2750 5803"/>
                              <a:gd name="T3" fmla="*/ 2750 h 6653"/>
                              <a:gd name="T4" fmla="+- 0 2946 2160"/>
                              <a:gd name="T5" fmla="*/ T4 w 13392"/>
                              <a:gd name="T6" fmla="+- 0 -509 5803"/>
                              <a:gd name="T7" fmla="*/ -509 h 6653"/>
                              <a:gd name="T8" fmla="+- 0 9506 2160"/>
                              <a:gd name="T9" fmla="*/ T8 w 13392"/>
                              <a:gd name="T10" fmla="+- 0 2750 5803"/>
                              <a:gd name="T11" fmla="*/ 2750 h 6653"/>
                              <a:gd name="T12" fmla="+- 0 9506 2160"/>
                              <a:gd name="T13" fmla="*/ T12 w 13392"/>
                              <a:gd name="T14" fmla="+- 0 -509 5803"/>
                              <a:gd name="T15" fmla="*/ -509 h 6653"/>
                              <a:gd name="T16" fmla="+- 0 2946 2160"/>
                              <a:gd name="T17" fmla="*/ T16 w 13392"/>
                              <a:gd name="T18" fmla="+- 0 2750 5803"/>
                              <a:gd name="T19" fmla="*/ 2750 h 6653"/>
                              <a:gd name="T20" fmla="+- 0 9506 2160"/>
                              <a:gd name="T21" fmla="*/ T20 w 13392"/>
                              <a:gd name="T22" fmla="+- 0 2750 5803"/>
                              <a:gd name="T23" fmla="*/ 2750 h 6653"/>
                              <a:gd name="T24" fmla="+- 0 2946 2160"/>
                              <a:gd name="T25" fmla="*/ T24 w 13392"/>
                              <a:gd name="T26" fmla="+- 0 -509 5803"/>
                              <a:gd name="T27" fmla="*/ -509 h 6653"/>
                              <a:gd name="T28" fmla="+- 0 9506 2160"/>
                              <a:gd name="T29" fmla="*/ T28 w 13392"/>
                              <a:gd name="T30" fmla="+- 0 -509 5803"/>
                              <a:gd name="T31" fmla="*/ -509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-3053"/>
                                </a:moveTo>
                                <a:lnTo>
                                  <a:pt x="786" y="-6312"/>
                                </a:lnTo>
                                <a:moveTo>
                                  <a:pt x="7346" y="-3053"/>
                                </a:moveTo>
                                <a:lnTo>
                                  <a:pt x="7346" y="-6312"/>
                                </a:lnTo>
                                <a:moveTo>
                                  <a:pt x="786" y="-3053"/>
                                </a:moveTo>
                                <a:lnTo>
                                  <a:pt x="7346" y="-3053"/>
                                </a:lnTo>
                                <a:moveTo>
                                  <a:pt x="786" y="-6312"/>
                                </a:moveTo>
                                <a:lnTo>
                                  <a:pt x="7346" y="-6312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103"/>
                        <wps:cNvSpPr>
                          <a:spLocks/>
                        </wps:cNvSpPr>
                        <wps:spPr bwMode="auto">
                          <a:xfrm>
                            <a:off x="2994" y="-460"/>
                            <a:ext cx="2229" cy="749"/>
                          </a:xfrm>
                          <a:custGeom>
                            <a:avLst/>
                            <a:gdLst>
                              <a:gd name="T0" fmla="+- 0 3014 2995"/>
                              <a:gd name="T1" fmla="*/ T0 w 2229"/>
                              <a:gd name="T2" fmla="+- 0 288 -460"/>
                              <a:gd name="T3" fmla="*/ 288 h 749"/>
                              <a:gd name="T4" fmla="+- 0 5203 2995"/>
                              <a:gd name="T5" fmla="*/ T4 w 2229"/>
                              <a:gd name="T6" fmla="+- 0 288 -460"/>
                              <a:gd name="T7" fmla="*/ 288 h 749"/>
                              <a:gd name="T8" fmla="+- 0 5216 2995"/>
                              <a:gd name="T9" fmla="*/ T8 w 2229"/>
                              <a:gd name="T10" fmla="+- 0 288 -460"/>
                              <a:gd name="T11" fmla="*/ 288 h 749"/>
                              <a:gd name="T12" fmla="+- 0 5223 2995"/>
                              <a:gd name="T13" fmla="*/ T12 w 2229"/>
                              <a:gd name="T14" fmla="+- 0 282 -460"/>
                              <a:gd name="T15" fmla="*/ 282 h 749"/>
                              <a:gd name="T16" fmla="+- 0 5223 2995"/>
                              <a:gd name="T17" fmla="*/ T16 w 2229"/>
                              <a:gd name="T18" fmla="+- 0 269 -460"/>
                              <a:gd name="T19" fmla="*/ 269 h 749"/>
                              <a:gd name="T20" fmla="+- 0 5223 2995"/>
                              <a:gd name="T21" fmla="*/ T20 w 2229"/>
                              <a:gd name="T22" fmla="+- 0 -440 -460"/>
                              <a:gd name="T23" fmla="*/ -440 h 749"/>
                              <a:gd name="T24" fmla="+- 0 5223 2995"/>
                              <a:gd name="T25" fmla="*/ T24 w 2229"/>
                              <a:gd name="T26" fmla="+- 0 -453 -460"/>
                              <a:gd name="T27" fmla="*/ -453 h 749"/>
                              <a:gd name="T28" fmla="+- 0 5216 2995"/>
                              <a:gd name="T29" fmla="*/ T28 w 2229"/>
                              <a:gd name="T30" fmla="+- 0 -460 -460"/>
                              <a:gd name="T31" fmla="*/ -460 h 749"/>
                              <a:gd name="T32" fmla="+- 0 5203 2995"/>
                              <a:gd name="T33" fmla="*/ T32 w 2229"/>
                              <a:gd name="T34" fmla="+- 0 -460 -460"/>
                              <a:gd name="T35" fmla="*/ -460 h 749"/>
                              <a:gd name="T36" fmla="+- 0 3014 2995"/>
                              <a:gd name="T37" fmla="*/ T36 w 2229"/>
                              <a:gd name="T38" fmla="+- 0 -460 -460"/>
                              <a:gd name="T39" fmla="*/ -460 h 749"/>
                              <a:gd name="T40" fmla="+- 0 3001 2995"/>
                              <a:gd name="T41" fmla="*/ T40 w 2229"/>
                              <a:gd name="T42" fmla="+- 0 -460 -460"/>
                              <a:gd name="T43" fmla="*/ -460 h 749"/>
                              <a:gd name="T44" fmla="+- 0 2995 2995"/>
                              <a:gd name="T45" fmla="*/ T44 w 2229"/>
                              <a:gd name="T46" fmla="+- 0 -453 -460"/>
                              <a:gd name="T47" fmla="*/ -453 h 749"/>
                              <a:gd name="T48" fmla="+- 0 2995 2995"/>
                              <a:gd name="T49" fmla="*/ T48 w 2229"/>
                              <a:gd name="T50" fmla="+- 0 -440 -460"/>
                              <a:gd name="T51" fmla="*/ -440 h 749"/>
                              <a:gd name="T52" fmla="+- 0 2995 2995"/>
                              <a:gd name="T53" fmla="*/ T52 w 2229"/>
                              <a:gd name="T54" fmla="+- 0 269 -460"/>
                              <a:gd name="T55" fmla="*/ 269 h 749"/>
                              <a:gd name="T56" fmla="+- 0 2995 2995"/>
                              <a:gd name="T57" fmla="*/ T56 w 2229"/>
                              <a:gd name="T58" fmla="+- 0 282 -460"/>
                              <a:gd name="T59" fmla="*/ 282 h 749"/>
                              <a:gd name="T60" fmla="+- 0 3001 2995"/>
                              <a:gd name="T61" fmla="*/ T60 w 2229"/>
                              <a:gd name="T62" fmla="+- 0 288 -460"/>
                              <a:gd name="T63" fmla="*/ 288 h 749"/>
                              <a:gd name="T64" fmla="+- 0 3014 2995"/>
                              <a:gd name="T65" fmla="*/ T64 w 2229"/>
                              <a:gd name="T66" fmla="+- 0 288 -460"/>
                              <a:gd name="T67" fmla="*/ 288 h 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29" h="749">
                                <a:moveTo>
                                  <a:pt x="19" y="748"/>
                                </a:moveTo>
                                <a:lnTo>
                                  <a:pt x="2208" y="748"/>
                                </a:lnTo>
                                <a:lnTo>
                                  <a:pt x="2221" y="748"/>
                                </a:lnTo>
                                <a:lnTo>
                                  <a:pt x="2228" y="742"/>
                                </a:lnTo>
                                <a:lnTo>
                                  <a:pt x="2228" y="729"/>
                                </a:lnTo>
                                <a:lnTo>
                                  <a:pt x="2228" y="20"/>
                                </a:lnTo>
                                <a:lnTo>
                                  <a:pt x="2228" y="7"/>
                                </a:lnTo>
                                <a:lnTo>
                                  <a:pt x="2221" y="0"/>
                                </a:lnTo>
                                <a:lnTo>
                                  <a:pt x="2208" y="0"/>
                                </a:lnTo>
                                <a:lnTo>
                                  <a:pt x="19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729"/>
                                </a:lnTo>
                                <a:lnTo>
                                  <a:pt x="0" y="742"/>
                                </a:lnTo>
                                <a:lnTo>
                                  <a:pt x="6" y="748"/>
                                </a:lnTo>
                                <a:lnTo>
                                  <a:pt x="19" y="7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3034" y="-381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3034" y="-237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3034" y="-9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3034" y="51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3034" y="194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2911" y="-513"/>
                            <a:ext cx="6599" cy="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5B0A7" w14:textId="77777777" w:rsidR="00053D16" w:rsidRDefault="00053D16">
                              <w:pPr>
                                <w:spacing w:before="8"/>
                                <w:rPr>
                                  <w:sz w:val="6"/>
                                </w:rPr>
                              </w:pPr>
                            </w:p>
                            <w:p w14:paraId="5FE6CA83" w14:textId="77777777" w:rsidR="00053D16" w:rsidRDefault="00053D16">
                              <w:pPr>
                                <w:ind w:left="396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A: generation</w:t>
                              </w:r>
                            </w:p>
                            <w:p w14:paraId="33F3E73F" w14:textId="77777777" w:rsidR="00053D16" w:rsidRDefault="00053D16">
                              <w:pPr>
                                <w:spacing w:before="39" w:line="328" w:lineRule="auto"/>
                                <w:ind w:left="396" w:right="4226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B: rejection of shapes against existing C: rejection of shapes against new</w:t>
                              </w:r>
                            </w:p>
                            <w:p w14:paraId="2EFB25B1" w14:textId="77777777" w:rsidR="00053D16" w:rsidRDefault="00053D16">
                              <w:pPr>
                                <w:spacing w:before="1" w:line="328" w:lineRule="auto"/>
                                <w:ind w:left="396" w:right="5236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D: splitting voxels E: rejecting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27622" id="Group 96" o:spid="_x0000_s2064" style="position:absolute;left:0;text-align:left;margin-left:145.55pt;margin-top:-25.65pt;width:329.95pt;height:164.9pt;z-index:251648512;mso-position-horizontal-relative:page;mso-position-vertical-relative:text" coordorigin="2911,-513" coordsize="6599,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">
                <v:line id="Line 184" o:spid="_x0000_s2065" style="position:absolute;visibility:visible;mso-wrap-style:square" from="3244,2750" to="3731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" strokecolor="#1f77b3" strokeweight="22e-5mm"/>
                <v:line id="Line 183" o:spid="_x0000_s2066" style="position:absolute;visibility:visible;mso-wrap-style:square" from="3244,2750" to="3731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" strokecolor="#ff7f0e" strokeweight="19e-5mm"/>
                <v:line id="Line 182" o:spid="_x0000_s2067" style="position:absolute;visibility:visible;mso-wrap-style:square" from="3244,2750" to="3731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" strokecolor="#2ba02b" strokeweight=".0012mm"/>
                <v:line id="Line 181" o:spid="_x0000_s2068" style="position:absolute;visibility:visible;mso-wrap-style:square" from="3244,2750" to="3731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" strokecolor="#d62728" strokeweight=".01772mm"/>
                <v:line id="Line 180" o:spid="_x0000_s2069" style="position:absolute;visibility:visible;mso-wrap-style:square" from="3244,2747" to="3731,2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" strokecolor="#9466bd" strokeweight=".08706mm"/>
                <v:shape id="Freeform 179" o:spid="_x0000_s2070" style="position:absolute;left:3487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" path="m,l,34e" fillcolor="black" stroked="f">
                  <v:path arrowok="t" o:connecttype="custom" o:connectlocs="0,2750;0,2784" o:connectangles="0,0"/>
                </v:shape>
                <v:line id="Line 178" o:spid="_x0000_s2071" style="position:absolute;visibility:visible;mso-wrap-style:square" from="3487,2750" to="3487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" strokeweight=".13825mm"/>
                <v:line id="Line 177" o:spid="_x0000_s2072" style="position:absolute;visibility:visible;mso-wrap-style:square" from="3853,2750" to="4339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" strokecolor="#1f77b3" strokeweight="31e-5mm"/>
                <v:line id="Line 176" o:spid="_x0000_s2073" style="position:absolute;visibility:visible;mso-wrap-style:square" from="3853,2750" to="4339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" strokecolor="#ff7f0e" strokeweight="28e-5mm"/>
                <v:line id="Line 175" o:spid="_x0000_s2074" style="position:absolute;visibility:visible;mso-wrap-style:square" from="3853,2750" to="4339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" strokecolor="#2ba02b" strokeweight=".00125mm"/>
                <v:line id="Line 174" o:spid="_x0000_s2075" style="position:absolute;visibility:visible;mso-wrap-style:square" from="3853,2748" to="4339,2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" strokecolor="#d62728" strokeweight=".07328mm"/>
                <v:line id="Line 173" o:spid="_x0000_s2076" style="position:absolute;visibility:visible;mso-wrap-style:square" from="3853,2739" to="4339,2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" strokecolor="#9466bd" strokeweight=".23992mm"/>
                <v:shape id="Freeform 172" o:spid="_x0000_s2077" style="position:absolute;left:4095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" path="m,l,34e" fillcolor="black" stroked="f">
                  <v:path arrowok="t" o:connecttype="custom" o:connectlocs="0,2750;0,2784" o:connectangles="0,0"/>
                </v:shape>
                <v:line id="Line 171" o:spid="_x0000_s2078" style="position:absolute;visibility:visible;mso-wrap-style:square" from="4096,2750" to="4096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" strokeweight=".13825mm"/>
                <v:line id="Line 170" o:spid="_x0000_s2079" style="position:absolute;visibility:visible;mso-wrap-style:square" from="4461,2750" to="4948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" strokecolor="#1f77b3" strokeweight="92e-5mm"/>
                <v:line id="Line 169" o:spid="_x0000_s2080" style="position:absolute;visibility:visible;mso-wrap-style:square" from="4461,2750" to="4948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" strokecolor="#ff7f0e" strokeweight="81e-5mm"/>
                <v:line id="Line 168" o:spid="_x0000_s2081" style="position:absolute;visibility:visible;mso-wrap-style:square" from="4461,2750" to="4948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" strokecolor="#2ba02b" strokeweight=".00322mm"/>
                <v:line id="Line 167" o:spid="_x0000_s2082" style="position:absolute;visibility:visible;mso-wrap-style:square" from="4461,2745" to="4948,2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" strokecolor="#d62728" strokeweight=".18861mm"/>
                <v:line id="Line 166" o:spid="_x0000_s2083" style="position:absolute;visibility:visible;mso-wrap-style:square" from="4461,2719" to="4948,2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" strokecolor="#9466bd" strokeweight=".72356mm"/>
                <v:shape id="Freeform 165" o:spid="_x0000_s2084" style="position:absolute;left:4704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" path="m,l,34e" fillcolor="black" stroked="f">
                  <v:path arrowok="t" o:connecttype="custom" o:connectlocs="0,2750;0,2784" o:connectangles="0,0"/>
                </v:shape>
                <v:line id="Line 164" o:spid="_x0000_s2085" style="position:absolute;visibility:visible;mso-wrap-style:square" from="4704,2750" to="4704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" strokeweight=".13825mm"/>
                <v:line id="Line 163" o:spid="_x0000_s2086" style="position:absolute;visibility:visible;mso-wrap-style:square" from="5070,2750" to="5556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" strokecolor="#1f77b3" strokeweight="81e-5mm"/>
                <v:line id="Line 162" o:spid="_x0000_s2087" style="position:absolute;visibility:visible;mso-wrap-style:square" from="5070,2750" to="5556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" strokecolor="#ff7f0e" strokeweight="64e-5mm"/>
                <v:line id="Line 161" o:spid="_x0000_s2088" style="position:absolute;visibility:visible;mso-wrap-style:square" from="5070,2750" to="5556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" strokecolor="#2ba02b" strokeweight=".00308mm"/>
                <v:rect id="Rectangle 160" o:spid="_x0000_s2089" style="position:absolute;left:5069;top:2730;width:48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" fillcolor="#d62728" stroked="f"/>
                <v:rect id="Rectangle 159" o:spid="_x0000_s2090" style="position:absolute;left:5069;top:2671;width:487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" fillcolor="#9466bd" stroked="f"/>
                <v:shape id="Freeform 158" o:spid="_x0000_s2091" style="position:absolute;left:5313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" path="m,l,34e" fillcolor="black" stroked="f">
                  <v:path arrowok="t" o:connecttype="custom" o:connectlocs="0,2750;0,2784" o:connectangles="0,0"/>
                </v:shape>
                <v:line id="Line 157" o:spid="_x0000_s2092" style="position:absolute;visibility:visible;mso-wrap-style:square" from="5313,2750" to="5313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" strokeweight=".13825mm"/>
                <v:line id="Line 156" o:spid="_x0000_s2093" style="position:absolute;visibility:visible;mso-wrap-style:square" from="5678,2750" to="6165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" strokecolor="#1f77b3" strokeweight=".0011mm"/>
                <v:line id="Line 155" o:spid="_x0000_s2094" style="position:absolute;visibility:visible;mso-wrap-style:square" from="5678,2750" to="6165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" strokecolor="#ff7f0e" strokeweight="81e-5mm"/>
                <v:line id="Line 154" o:spid="_x0000_s2095" style="position:absolute;visibility:visible;mso-wrap-style:square" from="5678,2750" to="6165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" strokecolor="#2ba02b" strokeweight=".00425mm"/>
                <v:rect id="Rectangle 153" o:spid="_x0000_s2096" style="position:absolute;left:5678;top:2716;width:487;height: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" fillcolor="#d62728" stroked="f"/>
                <v:rect id="Rectangle 152" o:spid="_x0000_s2097" style="position:absolute;left:5678;top:2612;width:487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" fillcolor="#9466bd" stroked="f"/>
                <v:shape id="Freeform 151" o:spid="_x0000_s2098" style="position:absolute;left:5921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" path="m,l,34e" fillcolor="black" stroked="f">
                  <v:path arrowok="t" o:connecttype="custom" o:connectlocs="0,2750;0,2784" o:connectangles="0,0"/>
                </v:shape>
                <v:line id="Line 150" o:spid="_x0000_s2099" style="position:absolute;visibility:visible;mso-wrap-style:square" from="5922,2750" to="5922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" strokeweight=".13825mm"/>
                <v:line id="Line 149" o:spid="_x0000_s2100" style="position:absolute;visibility:visible;mso-wrap-style:square" from="6287,2750" to="6774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" strokecolor="#1f77b3" strokeweight=".0014mm"/>
                <v:line id="Line 148" o:spid="_x0000_s2101" style="position:absolute;visibility:visible;mso-wrap-style:square" from="6287,2750" to="6774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" strokecolor="#ff7f0e" strokeweight=".0011mm"/>
                <v:line id="Line 147" o:spid="_x0000_s2102" style="position:absolute;visibility:visible;mso-wrap-style:square" from="6287,2750" to="6774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" strokecolor="#2ba02b" strokeweight=".00608mm"/>
                <v:rect id="Rectangle 146" o:spid="_x0000_s2103" style="position:absolute;left:6286;top:2696;width:487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" fillcolor="#d62728" stroked="f"/>
                <v:rect id="Rectangle 145" o:spid="_x0000_s2104" style="position:absolute;left:6286;top:2554;width:487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" fillcolor="#9466bd" stroked="f"/>
                <v:shape id="Freeform 144" o:spid="_x0000_s2105" style="position:absolute;left:6530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" path="m,l,34e" fillcolor="black" stroked="f">
                  <v:path arrowok="t" o:connecttype="custom" o:connectlocs="0,2750;0,2784" o:connectangles="0,0"/>
                </v:shape>
                <v:line id="Line 143" o:spid="_x0000_s2106" style="position:absolute;visibility:visible;mso-wrap-style:square" from="6530,2750" to="6530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" strokeweight=".13825mm"/>
                <v:line id="Line 142" o:spid="_x0000_s2107" style="position:absolute;visibility:visible;mso-wrap-style:square" from="6895,2750" to="7382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" strokecolor="#1f77b3" strokeweight=".00172mm"/>
                <v:line id="Line 141" o:spid="_x0000_s2108" style="position:absolute;visibility:visible;mso-wrap-style:square" from="6895,2750" to="7382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" strokecolor="#ff7f0e" strokeweight=".0013mm"/>
                <v:line id="Line 140" o:spid="_x0000_s2109" style="position:absolute;visibility:visible;mso-wrap-style:square" from="6895,2750" to="7382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" strokecolor="#2ba02b" strokeweight=".00744mm"/>
                <v:rect id="Rectangle 139" o:spid="_x0000_s2110" style="position:absolute;left:6895;top:2661;width:48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" fillcolor="#d62728" stroked="f"/>
                <v:rect id="Rectangle 138" o:spid="_x0000_s2111" style="position:absolute;left:6895;top:2435;width:487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" fillcolor="#9466bd" stroked="f"/>
                <v:shape id="Freeform 137" o:spid="_x0000_s2112" style="position:absolute;left:7138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" path="m,l,34e" fillcolor="black" stroked="f">
                  <v:path arrowok="t" o:connecttype="custom" o:connectlocs="0,2750;0,2784" o:connectangles="0,0"/>
                </v:shape>
                <v:line id="Line 136" o:spid="_x0000_s2113" style="position:absolute;visibility:visible;mso-wrap-style:square" from="7139,2750" to="7139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" strokeweight=".13825mm"/>
                <v:line id="Line 135" o:spid="_x0000_s2114" style="position:absolute;visibility:visible;mso-wrap-style:square" from="7504,2750" to="7991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" strokecolor="#1f77b3" strokeweight=".00678mm"/>
                <v:line id="Line 134" o:spid="_x0000_s2115" style="position:absolute;visibility:visible;mso-wrap-style:square" from="7504,2750" to="7991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" strokecolor="#ff7f0e" strokeweight=".00517mm"/>
                <v:line id="Line 133" o:spid="_x0000_s2116" style="position:absolute;visibility:visible;mso-wrap-style:square" from="7504,2749" to="7991,2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" strokecolor="#2ba02b" strokeweight=".00983mm"/>
                <v:rect id="Rectangle 132" o:spid="_x0000_s2117" style="position:absolute;left:7503;top:2397;width:487;height: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" fillcolor="#d62728" stroked="f"/>
                <v:rect id="Rectangle 131" o:spid="_x0000_s2118" style="position:absolute;left:7503;top:1784;width:487;height: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" fillcolor="#9466bd" stroked="f"/>
                <v:shape id="Freeform 130" o:spid="_x0000_s2119" style="position:absolute;left:7747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" path="m,l,34e" fillcolor="black" stroked="f">
                  <v:path arrowok="t" o:connecttype="custom" o:connectlocs="0,2750;0,2784" o:connectangles="0,0"/>
                </v:shape>
                <v:line id="Line 129" o:spid="_x0000_s2120" style="position:absolute;visibility:visible;mso-wrap-style:square" from="7747,2750" to="7747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" strokeweight=".13825mm"/>
                <v:line id="Line 128" o:spid="_x0000_s2121" style="position:absolute;visibility:visible;mso-wrap-style:square" from="8112,2750" to="8599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" strokecolor="#1f77b3" strokeweight=".0125mm"/>
                <v:line id="Line 127" o:spid="_x0000_s2122" style="position:absolute;visibility:visible;mso-wrap-style:square" from="8112,2749" to="8599,2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" strokecolor="#ff7f0e" strokeweight=".00944mm"/>
                <v:line id="Line 126" o:spid="_x0000_s2123" style="position:absolute;visibility:visible;mso-wrap-style:square" from="8112,2749" to="8599,2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" strokecolor="#2ba02b" strokeweight=".0129mm"/>
                <v:rect id="Rectangle 125" o:spid="_x0000_s2124" style="position:absolute;left:8112;top:1999;width:487;height: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" fillcolor="#d62728" stroked="f"/>
                <v:rect id="Rectangle 124" o:spid="_x0000_s2125" style="position:absolute;left:8112;top:820;width:487;height:1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" fillcolor="#9466bd" stroked="f"/>
                <v:shape id="Freeform 123" o:spid="_x0000_s2126" style="position:absolute;left:8355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" path="m,l,34e" fillcolor="black" stroked="f">
                  <v:path arrowok="t" o:connecttype="custom" o:connectlocs="0,2750;0,2784" o:connectangles="0,0"/>
                </v:shape>
                <v:line id="Line 122" o:spid="_x0000_s2127" style="position:absolute;visibility:visible;mso-wrap-style:square" from="8356,2750" to="8356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" strokeweight=".13825mm"/>
                <v:line id="Line 121" o:spid="_x0000_s2128" style="position:absolute;visibility:visible;mso-wrap-style:square" from="8721,2750" to="9208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" strokecolor="#1f77b3" strokeweight=".01753mm"/>
                <v:line id="Line 120" o:spid="_x0000_s2129" style="position:absolute;visibility:visible;mso-wrap-style:square" from="8721,2749" to="9208,2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" strokecolor="#ff7f0e" strokeweight=".013mm"/>
                <v:line id="Line 119" o:spid="_x0000_s2130" style="position:absolute;visibility:visible;mso-wrap-style:square" from="8721,2748" to="9208,2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" strokecolor="#2ba02b" strokeweight=".01611mm"/>
                <v:rect id="Rectangle 118" o:spid="_x0000_s2131" style="position:absolute;left:8721;top:1504;width:48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" fillcolor="#d62728" stroked="f"/>
                <v:rect id="Rectangle 117" o:spid="_x0000_s2132" style="position:absolute;left:8721;top:-354;width:487;height:1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" fillcolor="#9466bd" stroked="f"/>
                <v:shape id="Freeform 116" o:spid="_x0000_s2133" style="position:absolute;left:8964;top:27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" path="m,l,34e" fillcolor="black" stroked="f">
                  <v:path arrowok="t" o:connecttype="custom" o:connectlocs="0,2750;0,2784" o:connectangles="0,0"/>
                </v:shape>
                <v:line id="Line 115" o:spid="_x0000_s2134" style="position:absolute;visibility:visible;mso-wrap-style:square" from="8964,2750" to="8964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" strokeweight=".13825mm"/>
                <v:shape id="Freeform 114" o:spid="_x0000_s2135" style="position:absolute;left:2911;top:275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" path="m35,l,e" fillcolor="black" stroked="f">
                  <v:path arrowok="t" o:connecttype="custom" o:connectlocs="35,0;0,0" o:connectangles="0,0"/>
                </v:shape>
                <v:line id="Line 113" o:spid="_x0000_s2136" style="position:absolute;visibility:visible;mso-wrap-style:square" from="2946,2750" to="2946,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" strokeweight=".13825mm"/>
                <v:shape id="Freeform 112" o:spid="_x0000_s2137" style="position:absolute;left:2911;top:2074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" path="m35,l,e" fillcolor="black" stroked="f">
                  <v:path arrowok="t" o:connecttype="custom" o:connectlocs="35,0;0,0" o:connectangles="0,0"/>
                </v:shape>
                <v:line id="Line 111" o:spid="_x0000_s2138" style="position:absolute;visibility:visible;mso-wrap-style:square" from="2946,2074" to="2946,20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" strokeweight=".13825mm"/>
                <v:shape id="Freeform 110" o:spid="_x0000_s2139" style="position:absolute;left:2911;top:1398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" path="m35,l,e" fillcolor="black" stroked="f">
                  <v:path arrowok="t" o:connecttype="custom" o:connectlocs="35,0;0,0" o:connectangles="0,0"/>
                </v:shape>
                <v:line id="Line 109" o:spid="_x0000_s2140" style="position:absolute;visibility:visible;mso-wrap-style:square" from="2946,1398" to="2946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" strokeweight=".13825mm"/>
                <v:shape id="Freeform 108" o:spid="_x0000_s2141" style="position:absolute;left:2911;top:722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107" o:spid="_x0000_s2142" style="position:absolute;visibility:visible;mso-wrap-style:square" from="2946,722" to="2946,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" strokeweight=".13825mm"/>
                <v:shape id="Freeform 106" o:spid="_x0000_s2143" style="position:absolute;left:2911;top:4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105" o:spid="_x0000_s2144" style="position:absolute;visibility:visible;mso-wrap-style:square" from="2946,46" to="2946,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" strokeweight=".13825mm"/>
                <v:shape id="AutoShape 104" o:spid="_x0000_s2145" style="position:absolute;left:2160;top:5802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" path="m786,-3053r,-3259m7346,-3053r,-3259m786,-3053r6560,m786,-6312r6560,e" filled="f" strokeweight=".13825mm">
                  <v:path arrowok="t" o:connecttype="custom" o:connectlocs="786,2750;786,-509;7346,2750;7346,-509;786,2750;7346,2750;786,-509;7346,-509" o:connectangles="0,0,0,0,0,0,0,0"/>
                </v:shape>
                <v:shape id="Freeform 103" o:spid="_x0000_s2146" style="position:absolute;left:2994;top:-460;width:2229;height:749;visibility:visible;mso-wrap-style:square;v-text-anchor:top" coordsize="2229,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" path="m19,748r2189,l2221,748r7,-6l2228,729r,-709l2228,7,2221,r-13,l19,,6,,,7,,20,,729r,13l6,748r13,xe" filled="f" strokecolor="#ccc" strokeweight=".17281mm">
                  <v:path arrowok="t" o:connecttype="custom" o:connectlocs="19,288;2208,288;2221,288;2228,282;2228,269;2228,-440;2228,-453;2221,-460;2208,-460;19,-460;6,-460;0,-453;0,-440;0,269;0,282;6,288;19,288" o:connectangles="0,0,0,0,0,0,0,0,0,0,0,0,0,0,0,0,0"/>
                </v:shape>
                <v:line id="Line 102" o:spid="_x0000_s2147" style="position:absolute;visibility:visible;mso-wrap-style:square" from="3034,-381" to="3230,-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" strokecolor="#1f77b3" strokeweight="1.2097mm"/>
                <v:line id="Line 101" o:spid="_x0000_s2148" style="position:absolute;visibility:visible;mso-wrap-style:square" from="3034,-237" to="3230,-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" strokecolor="#ff7f0e" strokeweight="1.2097mm"/>
                <v:line id="Line 100" o:spid="_x0000_s2149" style="position:absolute;visibility:visible;mso-wrap-style:square" from="3034,-93" to="3230,-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" strokecolor="#2ba02b" strokeweight="1.2097mm"/>
                <v:line id="Line 99" o:spid="_x0000_s2150" style="position:absolute;visibility:visible;mso-wrap-style:square" from="3034,51" to="3230,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" strokecolor="#d62728" strokeweight="1.2097mm"/>
                <v:line id="Line 98" o:spid="_x0000_s2151" style="position:absolute;visibility:visible;mso-wrap-style:square" from="3034,194" to="3230,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" strokecolor="#9466bd" strokeweight="1.2097mm"/>
                <v:shape id="Text Box 97" o:spid="_x0000_s2152" type="#_x0000_t202" style="position:absolute;left:2911;top:-513;width:6599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4BD5B0A7" w14:textId="77777777" w:rsidR="00053D16" w:rsidRDefault="00053D16">
                        <w:pPr>
                          <w:spacing w:before="8"/>
                          <w:rPr>
                            <w:sz w:val="6"/>
                          </w:rPr>
                        </w:pPr>
                      </w:p>
                      <w:p w14:paraId="5FE6CA83" w14:textId="77777777" w:rsidR="00053D16" w:rsidRDefault="00053D16">
                        <w:pPr>
                          <w:ind w:left="396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A: generation</w:t>
                        </w:r>
                      </w:p>
                      <w:p w14:paraId="33F3E73F" w14:textId="77777777" w:rsidR="00053D16" w:rsidRDefault="00053D16">
                        <w:pPr>
                          <w:spacing w:before="39" w:line="328" w:lineRule="auto"/>
                          <w:ind w:left="396" w:right="4226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B: rejection of shapes against existing C: rejection of shapes against new</w:t>
                        </w:r>
                      </w:p>
                      <w:p w14:paraId="2EFB25B1" w14:textId="77777777" w:rsidR="00053D16" w:rsidRDefault="00053D16">
                        <w:pPr>
                          <w:spacing w:before="1" w:line="328" w:lineRule="auto"/>
                          <w:ind w:left="396" w:right="5236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D: splitting voxels E: rejecting voxels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200</w:t>
      </w:r>
    </w:p>
    <w:p w14:paraId="2E20B92F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386CFFC4" w14:textId="77777777" w:rsidR="000A52FD" w:rsidRPr="005677B4" w:rsidRDefault="000A52FD">
      <w:pPr>
        <w:pStyle w:val="Tekstpodstawowy"/>
        <w:spacing w:before="3"/>
        <w:rPr>
          <w:rFonts w:ascii="DejaVu Sans"/>
          <w:sz w:val="21"/>
          <w:lang w:val="en-GB"/>
        </w:rPr>
      </w:pPr>
    </w:p>
    <w:p w14:paraId="489CC4D0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41374BC2" w14:textId="40477AEC" w:rsidR="000A52FD" w:rsidRPr="005677B4" w:rsidRDefault="00DC0027">
      <w:pPr>
        <w:spacing w:before="1"/>
        <w:ind w:left="1390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B8AA928" wp14:editId="11428726">
                <wp:simplePos x="0" y="0"/>
                <wp:positionH relativeFrom="page">
                  <wp:posOffset>1610360</wp:posOffset>
                </wp:positionH>
                <wp:positionV relativeFrom="paragraph">
                  <wp:posOffset>37465</wp:posOffset>
                </wp:positionV>
                <wp:extent cx="85725" cy="492125"/>
                <wp:effectExtent l="635" t="1270" r="0" b="1905"/>
                <wp:wrapNone/>
                <wp:docPr id="100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A58950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execution time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8AA928" id="Text Box 95" o:spid="_x0000_s2153" type="#_x0000_t202" style="position:absolute;left:0;text-align:left;margin-left:126.8pt;margin-top:2.95pt;width:6.75pt;height:38.75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" filled="f" stroked="f">
                <v:textbox style="layout-flow:vertical;mso-layout-flow-alt:bottom-to-top" inset="0,0,0,0">
                  <w:txbxContent>
                    <w:p w14:paraId="38A58950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execution time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150</w:t>
      </w:r>
    </w:p>
    <w:p w14:paraId="01623669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2FCE00F5" w14:textId="77777777" w:rsidR="000A52FD" w:rsidRPr="005677B4" w:rsidRDefault="000A52FD">
      <w:pPr>
        <w:pStyle w:val="Tekstpodstawowy"/>
        <w:spacing w:before="2"/>
        <w:rPr>
          <w:rFonts w:ascii="DejaVu Sans"/>
          <w:sz w:val="21"/>
          <w:lang w:val="en-GB"/>
        </w:rPr>
      </w:pPr>
    </w:p>
    <w:p w14:paraId="0D07944B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76D0C5B1" w14:textId="77777777" w:rsidR="000A52FD" w:rsidRPr="005677B4" w:rsidRDefault="005677B4">
      <w:pPr>
        <w:ind w:left="1390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100</w:t>
      </w:r>
    </w:p>
    <w:p w14:paraId="423D0196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3972B77A" w14:textId="77777777" w:rsidR="000A52FD" w:rsidRPr="005677B4" w:rsidRDefault="000A52FD">
      <w:pPr>
        <w:pStyle w:val="Tekstpodstawowy"/>
        <w:spacing w:before="3"/>
        <w:rPr>
          <w:rFonts w:ascii="DejaVu Sans"/>
          <w:sz w:val="21"/>
          <w:lang w:val="en-GB"/>
        </w:rPr>
      </w:pPr>
    </w:p>
    <w:p w14:paraId="00F590F3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67C674A5" w14:textId="77777777" w:rsidR="000A52FD" w:rsidRPr="005677B4" w:rsidRDefault="005677B4">
      <w:pPr>
        <w:ind w:left="1452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50</w:t>
      </w:r>
    </w:p>
    <w:p w14:paraId="4375CAE3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18F54FD1" w14:textId="77777777" w:rsidR="000A52FD" w:rsidRPr="005677B4" w:rsidRDefault="000A52FD">
      <w:pPr>
        <w:pStyle w:val="Tekstpodstawowy"/>
        <w:spacing w:before="3"/>
        <w:rPr>
          <w:rFonts w:ascii="DejaVu Sans"/>
          <w:sz w:val="21"/>
          <w:lang w:val="en-GB"/>
        </w:rPr>
      </w:pPr>
    </w:p>
    <w:p w14:paraId="1603C73D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29FF3F7C" w14:textId="77777777" w:rsidR="000A52FD" w:rsidRPr="005677B4" w:rsidRDefault="005677B4">
      <w:pPr>
        <w:ind w:left="1514"/>
        <w:rPr>
          <w:rFonts w:ascii="DejaVu Sans"/>
          <w:sz w:val="9"/>
          <w:lang w:val="en-GB"/>
        </w:rPr>
      </w:pPr>
      <w:r w:rsidRPr="005677B4">
        <w:rPr>
          <w:rFonts w:ascii="DejaVu Sans"/>
          <w:w w:val="108"/>
          <w:sz w:val="9"/>
          <w:lang w:val="en-GB"/>
        </w:rPr>
        <w:t>0</w:t>
      </w:r>
    </w:p>
    <w:p w14:paraId="40334719" w14:textId="77777777" w:rsidR="000A52FD" w:rsidRPr="005677B4" w:rsidRDefault="005677B4">
      <w:pPr>
        <w:tabs>
          <w:tab w:val="left" w:pos="608"/>
          <w:tab w:val="left" w:pos="1217"/>
          <w:tab w:val="left" w:pos="1794"/>
          <w:tab w:val="left" w:pos="2403"/>
          <w:tab w:val="left" w:pos="3011"/>
          <w:tab w:val="left" w:pos="3620"/>
          <w:tab w:val="left" w:pos="4228"/>
          <w:tab w:val="left" w:pos="4837"/>
          <w:tab w:val="left" w:pos="5445"/>
        </w:tabs>
        <w:spacing w:before="1"/>
        <w:ind w:right="105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25</w:t>
      </w:r>
      <w:r w:rsidRPr="005677B4">
        <w:rPr>
          <w:rFonts w:ascii="DejaVu Sans"/>
          <w:w w:val="110"/>
          <w:sz w:val="9"/>
          <w:lang w:val="en-GB"/>
        </w:rPr>
        <w:tab/>
        <w:t>50</w:t>
      </w:r>
      <w:r w:rsidRPr="005677B4">
        <w:rPr>
          <w:rFonts w:ascii="DejaVu Sans"/>
          <w:w w:val="110"/>
          <w:sz w:val="9"/>
          <w:lang w:val="en-GB"/>
        </w:rPr>
        <w:tab/>
        <w:t>75</w:t>
      </w:r>
      <w:r w:rsidRPr="005677B4">
        <w:rPr>
          <w:rFonts w:ascii="DejaVu Sans"/>
          <w:w w:val="110"/>
          <w:sz w:val="9"/>
          <w:lang w:val="en-GB"/>
        </w:rPr>
        <w:tab/>
        <w:t>100</w:t>
      </w:r>
      <w:r w:rsidRPr="005677B4">
        <w:rPr>
          <w:rFonts w:ascii="DejaVu Sans"/>
          <w:w w:val="110"/>
          <w:sz w:val="9"/>
          <w:lang w:val="en-GB"/>
        </w:rPr>
        <w:tab/>
        <w:t>125</w:t>
      </w:r>
      <w:r w:rsidRPr="005677B4">
        <w:rPr>
          <w:rFonts w:ascii="DejaVu Sans"/>
          <w:w w:val="110"/>
          <w:sz w:val="9"/>
          <w:lang w:val="en-GB"/>
        </w:rPr>
        <w:tab/>
        <w:t>150</w:t>
      </w:r>
      <w:r w:rsidRPr="005677B4">
        <w:rPr>
          <w:rFonts w:ascii="DejaVu Sans"/>
          <w:w w:val="110"/>
          <w:sz w:val="9"/>
          <w:lang w:val="en-GB"/>
        </w:rPr>
        <w:tab/>
        <w:t>175</w:t>
      </w:r>
      <w:r w:rsidRPr="005677B4">
        <w:rPr>
          <w:rFonts w:ascii="DejaVu Sans"/>
          <w:w w:val="110"/>
          <w:sz w:val="9"/>
          <w:lang w:val="en-GB"/>
        </w:rPr>
        <w:tab/>
        <w:t>200</w:t>
      </w:r>
      <w:r w:rsidRPr="005677B4">
        <w:rPr>
          <w:rFonts w:ascii="DejaVu Sans"/>
          <w:w w:val="110"/>
          <w:sz w:val="9"/>
          <w:lang w:val="en-GB"/>
        </w:rPr>
        <w:tab/>
        <w:t>225</w:t>
      </w:r>
      <w:r w:rsidRPr="005677B4">
        <w:rPr>
          <w:rFonts w:ascii="DejaVu Sans"/>
          <w:w w:val="110"/>
          <w:sz w:val="9"/>
          <w:lang w:val="en-GB"/>
        </w:rPr>
        <w:tab/>
        <w:t>250</w:t>
      </w:r>
    </w:p>
    <w:p w14:paraId="0A3B55C3" w14:textId="77777777" w:rsidR="000A52FD" w:rsidRPr="005677B4" w:rsidRDefault="005677B4">
      <w:pPr>
        <w:spacing w:before="29"/>
        <w:ind w:right="1086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packing side length</w:t>
      </w:r>
    </w:p>
    <w:p w14:paraId="2155DEDA" w14:textId="77777777" w:rsidR="000A52FD" w:rsidRPr="005677B4" w:rsidRDefault="000A52FD">
      <w:pPr>
        <w:pStyle w:val="Tekstpodstawowy"/>
        <w:spacing w:before="11"/>
        <w:rPr>
          <w:rFonts w:ascii="DejaVu Sans"/>
          <w:sz w:val="20"/>
          <w:lang w:val="en-GB"/>
        </w:rPr>
      </w:pPr>
    </w:p>
    <w:p w14:paraId="76530FD5" w14:textId="58E9C1F3" w:rsidR="000A52FD" w:rsidRPr="005677B4" w:rsidRDefault="005677B4">
      <w:pPr>
        <w:pStyle w:val="Tekstpodstawowy"/>
        <w:spacing w:before="102" w:line="232" w:lineRule="auto"/>
        <w:ind w:left="117" w:right="1415"/>
        <w:jc w:val="both"/>
        <w:rPr>
          <w:lang w:val="en-GB"/>
        </w:rPr>
      </w:pPr>
      <w:r w:rsidRPr="005677B4">
        <w:rPr>
          <w:lang w:val="en-GB"/>
        </w:rPr>
        <w:t>Figure 4.8: Execution time and it</w:t>
      </w:r>
      <w:del w:id="607" w:author="program2" w:date="2019-09-12T14:15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 elements for different packing sizes. Each bar</w:t>
      </w:r>
      <w:r w:rsidRPr="005677B4">
        <w:rPr>
          <w:spacing w:val="-37"/>
          <w:lang w:val="en-GB"/>
        </w:rPr>
        <w:t xml:space="preserve"> </w:t>
      </w:r>
      <w:r w:rsidRPr="005677B4">
        <w:rPr>
          <w:lang w:val="en-GB"/>
        </w:rPr>
        <w:t>contains 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total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within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execut</w:t>
      </w:r>
      <w:ins w:id="608" w:author="program2" w:date="2019-09-12T14:15:00Z">
        <w:r w:rsidR="00002871">
          <w:rPr>
            <w:lang w:val="en-GB"/>
          </w:rPr>
          <w:t>i</w:t>
        </w:r>
      </w:ins>
      <w:r w:rsidRPr="005677B4">
        <w:rPr>
          <w:lang w:val="en-GB"/>
        </w:rPr>
        <w:t>on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2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taken</w:t>
      </w:r>
      <w:r w:rsidRPr="005677B4">
        <w:rPr>
          <w:spacing w:val="-13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1"/>
          <w:lang w:val="en-GB"/>
        </w:rPr>
        <w:t xml:space="preserve"> </w:t>
      </w:r>
      <w:r w:rsidRPr="005677B4">
        <w:rPr>
          <w:lang w:val="en-GB"/>
        </w:rPr>
        <w:t>given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part.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uses</w:t>
      </w:r>
      <w:r w:rsidRPr="005677B4">
        <w:rPr>
          <w:spacing w:val="-12"/>
          <w:lang w:val="en-GB"/>
        </w:rPr>
        <w:t xml:space="preserve"> </w:t>
      </w:r>
      <w:r w:rsidRPr="005677B4">
        <w:rPr>
          <w:lang w:val="en-GB"/>
        </w:rPr>
        <w:t>the same configuration as in</w:t>
      </w:r>
      <w:r w:rsidRPr="005677B4">
        <w:rPr>
          <w:spacing w:val="2"/>
          <w:lang w:val="en-GB"/>
        </w:rPr>
        <w:t xml:space="preserve"> </w:t>
      </w:r>
      <w:r w:rsidRPr="005677B4">
        <w:rPr>
          <w:lang w:val="en-GB"/>
        </w:rPr>
        <w:t>4.7.</w:t>
      </w:r>
    </w:p>
    <w:p w14:paraId="6B9358E2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EC5D5B5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6A4411E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7662F6DC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4DA54364" w14:textId="77777777" w:rsidR="000A52FD" w:rsidRPr="005677B4" w:rsidRDefault="000A52FD">
      <w:pPr>
        <w:pStyle w:val="Tekstpodstawowy"/>
        <w:rPr>
          <w:sz w:val="8"/>
          <w:lang w:val="en-GB"/>
        </w:rPr>
      </w:pPr>
    </w:p>
    <w:p w14:paraId="58173BB4" w14:textId="77777777" w:rsidR="000A52FD" w:rsidRPr="005677B4" w:rsidRDefault="000A52FD">
      <w:pPr>
        <w:pStyle w:val="Tekstpodstawowy"/>
        <w:spacing w:before="9"/>
        <w:rPr>
          <w:sz w:val="9"/>
          <w:lang w:val="en-GB"/>
        </w:rPr>
      </w:pPr>
    </w:p>
    <w:p w14:paraId="0E5A4335" w14:textId="7562FFC7" w:rsidR="000A52FD" w:rsidRPr="005677B4" w:rsidRDefault="00DC0027">
      <w:pPr>
        <w:ind w:left="1421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61881CDA" wp14:editId="46CB03F1">
                <wp:simplePos x="0" y="0"/>
                <wp:positionH relativeFrom="page">
                  <wp:posOffset>1848485</wp:posOffset>
                </wp:positionH>
                <wp:positionV relativeFrom="paragraph">
                  <wp:posOffset>-71755</wp:posOffset>
                </wp:positionV>
                <wp:extent cx="4190365" cy="2094230"/>
                <wp:effectExtent l="10160" t="9525" r="9525" b="10795"/>
                <wp:wrapNone/>
                <wp:docPr id="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0365" cy="2094230"/>
                          <a:chOff x="2911" y="-113"/>
                          <a:chExt cx="6599" cy="3298"/>
                        </a:xfrm>
                      </wpg:grpSpPr>
                      <wps:wsp>
                        <wps:cNvPr id="8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3244" y="3147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25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3244" y="314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767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3243" y="3102"/>
                            <a:ext cx="487" cy="36"/>
                          </a:xfrm>
                          <a:prstGeom prst="rect">
                            <a:avLst/>
                          </a:prstGeom>
                          <a:solidFill>
                            <a:srgbClr val="2BA0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3243" y="2585"/>
                            <a:ext cx="487" cy="517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3243" y="46"/>
                            <a:ext cx="487" cy="2540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89"/>
                        <wps:cNvSpPr>
                          <a:spLocks/>
                        </wps:cNvSpPr>
                        <wps:spPr bwMode="auto">
                          <a:xfrm>
                            <a:off x="3487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3487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3853" y="3149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189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3853" y="3146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1677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3853" y="3138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7825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3852" y="2410"/>
                            <a:ext cx="487" cy="723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3852" y="46"/>
                            <a:ext cx="487" cy="2364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82"/>
                        <wps:cNvSpPr>
                          <a:spLocks/>
                        </wps:cNvSpPr>
                        <wps:spPr bwMode="auto">
                          <a:xfrm>
                            <a:off x="4095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4096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4461" y="31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19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4461" y="3146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1722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461" y="313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931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461" y="2495"/>
                            <a:ext cx="487" cy="639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4461" y="46"/>
                            <a:ext cx="487" cy="2449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75"/>
                        <wps:cNvSpPr>
                          <a:spLocks/>
                        </wps:cNvSpPr>
                        <wps:spPr bwMode="auto">
                          <a:xfrm>
                            <a:off x="4704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4704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5070" y="3149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1122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5070" y="3148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918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5070" y="3144"/>
                            <a:ext cx="486" cy="0"/>
                          </a:xfrm>
                          <a:prstGeom prst="line">
                            <a:avLst/>
                          </a:prstGeom>
                          <a:noFill/>
                          <a:ln w="4372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5069" y="2390"/>
                            <a:ext cx="487" cy="750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069" y="46"/>
                            <a:ext cx="487" cy="2344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68"/>
                        <wps:cNvSpPr>
                          <a:spLocks/>
                        </wps:cNvSpPr>
                        <wps:spPr bwMode="auto">
                          <a:xfrm>
                            <a:off x="5313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5313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5678" y="31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853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5678" y="314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63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5678" y="3145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446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678" y="2383"/>
                            <a:ext cx="487" cy="760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5678" y="46"/>
                            <a:ext cx="487" cy="2337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61"/>
                        <wps:cNvSpPr>
                          <a:spLocks/>
                        </wps:cNvSpPr>
                        <wps:spPr bwMode="auto">
                          <a:xfrm>
                            <a:off x="5921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922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6287" y="31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77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6287" y="314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22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287" y="3145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3478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6286" y="2304"/>
                            <a:ext cx="487" cy="838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6286" y="46"/>
                            <a:ext cx="487" cy="2259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4"/>
                        <wps:cNvSpPr>
                          <a:spLocks/>
                        </wps:cNvSpPr>
                        <wps:spPr bwMode="auto">
                          <a:xfrm>
                            <a:off x="6530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6530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6895" y="31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7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6895" y="31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72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6895" y="3146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2642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6895" y="2275"/>
                            <a:ext cx="487" cy="870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6895" y="46"/>
                            <a:ext cx="487" cy="2229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47"/>
                        <wps:cNvSpPr>
                          <a:spLocks/>
                        </wps:cNvSpPr>
                        <wps:spPr bwMode="auto">
                          <a:xfrm>
                            <a:off x="7138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7139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7504" y="31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785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7504" y="314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597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7504" y="3147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1138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503" y="2017"/>
                            <a:ext cx="487" cy="1129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503" y="46"/>
                            <a:ext cx="487" cy="1972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40"/>
                        <wps:cNvSpPr>
                          <a:spLocks/>
                        </wps:cNvSpPr>
                        <wps:spPr bwMode="auto">
                          <a:xfrm>
                            <a:off x="7747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7747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8112" y="31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722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8112" y="31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546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8112" y="314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749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8112" y="1942"/>
                            <a:ext cx="487" cy="1205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8112" y="46"/>
                            <a:ext cx="487" cy="1896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3"/>
                        <wps:cNvSpPr>
                          <a:spLocks/>
                        </wps:cNvSpPr>
                        <wps:spPr bwMode="auto">
                          <a:xfrm>
                            <a:off x="8355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8356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8721" y="315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31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8721" y="3149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46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8721" y="314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580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8721" y="1904"/>
                            <a:ext cx="487" cy="1243"/>
                          </a:xfrm>
                          <a:prstGeom prst="rect">
                            <a:avLst/>
                          </a:pr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8721" y="46"/>
                            <a:ext cx="487" cy="1859"/>
                          </a:xfrm>
                          <a:prstGeom prst="rect">
                            <a:avLst/>
                          </a:prstGeom>
                          <a:solidFill>
                            <a:srgbClr val="9466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26"/>
                        <wps:cNvSpPr>
                          <a:spLocks/>
                        </wps:cNvSpPr>
                        <wps:spPr bwMode="auto">
                          <a:xfrm>
                            <a:off x="8964" y="3150"/>
                            <a:ext cx="2" cy="35"/>
                          </a:xfrm>
                          <a:custGeom>
                            <a:avLst/>
                            <a:gdLst>
                              <a:gd name="T0" fmla="+- 0 3150 3150"/>
                              <a:gd name="T1" fmla="*/ 3150 h 35"/>
                              <a:gd name="T2" fmla="+- 0 3184 3150"/>
                              <a:gd name="T3" fmla="*/ 3184 h 3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">
                                <a:moveTo>
                                  <a:pt x="0" y="0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8964" y="3150"/>
                            <a:ext cx="0" cy="34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Freeform 24"/>
                        <wps:cNvSpPr>
                          <a:spLocks/>
                        </wps:cNvSpPr>
                        <wps:spPr bwMode="auto">
                          <a:xfrm>
                            <a:off x="2911" y="3150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2946" y="31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Freeform 22"/>
                        <wps:cNvSpPr>
                          <a:spLocks/>
                        </wps:cNvSpPr>
                        <wps:spPr bwMode="auto">
                          <a:xfrm>
                            <a:off x="2911" y="2529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2946" y="252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Freeform 20"/>
                        <wps:cNvSpPr>
                          <a:spLocks/>
                        </wps:cNvSpPr>
                        <wps:spPr bwMode="auto">
                          <a:xfrm>
                            <a:off x="2911" y="1908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2946" y="190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Freeform 18"/>
                        <wps:cNvSpPr>
                          <a:spLocks/>
                        </wps:cNvSpPr>
                        <wps:spPr bwMode="auto">
                          <a:xfrm>
                            <a:off x="2911" y="1287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2946" y="128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Freeform 16"/>
                        <wps:cNvSpPr>
                          <a:spLocks/>
                        </wps:cNvSpPr>
                        <wps:spPr bwMode="auto">
                          <a:xfrm>
                            <a:off x="2911" y="667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2946" y="66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Freeform 14"/>
                        <wps:cNvSpPr>
                          <a:spLocks/>
                        </wps:cNvSpPr>
                        <wps:spPr bwMode="auto">
                          <a:xfrm>
                            <a:off x="2911" y="46"/>
                            <a:ext cx="35" cy="2"/>
                          </a:xfrm>
                          <a:custGeom>
                            <a:avLst/>
                            <a:gdLst>
                              <a:gd name="T0" fmla="+- 0 2946 2911"/>
                              <a:gd name="T1" fmla="*/ T0 w 35"/>
                              <a:gd name="T2" fmla="+- 0 2911 2911"/>
                              <a:gd name="T3" fmla="*/ T2 w 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5">
                                <a:moveTo>
                                  <a:pt x="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2946" y="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" name="AutoShape 12"/>
                        <wps:cNvSpPr>
                          <a:spLocks/>
                        </wps:cNvSpPr>
                        <wps:spPr bwMode="auto">
                          <a:xfrm>
                            <a:off x="2160" y="326"/>
                            <a:ext cx="13392" cy="6653"/>
                          </a:xfrm>
                          <a:custGeom>
                            <a:avLst/>
                            <a:gdLst>
                              <a:gd name="T0" fmla="+- 0 2946 2160"/>
                              <a:gd name="T1" fmla="*/ T0 w 13392"/>
                              <a:gd name="T2" fmla="+- 0 3150 326"/>
                              <a:gd name="T3" fmla="*/ 3150 h 6653"/>
                              <a:gd name="T4" fmla="+- 0 2946 2160"/>
                              <a:gd name="T5" fmla="*/ T4 w 13392"/>
                              <a:gd name="T6" fmla="+- 0 -109 326"/>
                              <a:gd name="T7" fmla="*/ -109 h 6653"/>
                              <a:gd name="T8" fmla="+- 0 9506 2160"/>
                              <a:gd name="T9" fmla="*/ T8 w 13392"/>
                              <a:gd name="T10" fmla="+- 0 3150 326"/>
                              <a:gd name="T11" fmla="*/ 3150 h 6653"/>
                              <a:gd name="T12" fmla="+- 0 9506 2160"/>
                              <a:gd name="T13" fmla="*/ T12 w 13392"/>
                              <a:gd name="T14" fmla="+- 0 -109 326"/>
                              <a:gd name="T15" fmla="*/ -109 h 6653"/>
                              <a:gd name="T16" fmla="+- 0 2946 2160"/>
                              <a:gd name="T17" fmla="*/ T16 w 13392"/>
                              <a:gd name="T18" fmla="+- 0 3150 326"/>
                              <a:gd name="T19" fmla="*/ 3150 h 6653"/>
                              <a:gd name="T20" fmla="+- 0 9506 2160"/>
                              <a:gd name="T21" fmla="*/ T20 w 13392"/>
                              <a:gd name="T22" fmla="+- 0 3150 326"/>
                              <a:gd name="T23" fmla="*/ 3150 h 6653"/>
                              <a:gd name="T24" fmla="+- 0 2946 2160"/>
                              <a:gd name="T25" fmla="*/ T24 w 13392"/>
                              <a:gd name="T26" fmla="+- 0 -109 326"/>
                              <a:gd name="T27" fmla="*/ -109 h 6653"/>
                              <a:gd name="T28" fmla="+- 0 9506 2160"/>
                              <a:gd name="T29" fmla="*/ T28 w 13392"/>
                              <a:gd name="T30" fmla="+- 0 -109 326"/>
                              <a:gd name="T31" fmla="*/ -109 h 6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92" h="6653">
                                <a:moveTo>
                                  <a:pt x="786" y="2824"/>
                                </a:moveTo>
                                <a:lnTo>
                                  <a:pt x="786" y="-435"/>
                                </a:lnTo>
                                <a:moveTo>
                                  <a:pt x="7346" y="2824"/>
                                </a:moveTo>
                                <a:lnTo>
                                  <a:pt x="7346" y="-435"/>
                                </a:lnTo>
                                <a:moveTo>
                                  <a:pt x="786" y="2824"/>
                                </a:moveTo>
                                <a:lnTo>
                                  <a:pt x="7346" y="2824"/>
                                </a:lnTo>
                                <a:moveTo>
                                  <a:pt x="786" y="-435"/>
                                </a:moveTo>
                                <a:lnTo>
                                  <a:pt x="7346" y="-435"/>
                                </a:lnTo>
                              </a:path>
                            </a:pathLst>
                          </a:custGeom>
                          <a:noFill/>
                          <a:ln w="49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11"/>
                        <wps:cNvSpPr>
                          <a:spLocks/>
                        </wps:cNvSpPr>
                        <wps:spPr bwMode="auto">
                          <a:xfrm>
                            <a:off x="7228" y="-60"/>
                            <a:ext cx="2229" cy="749"/>
                          </a:xfrm>
                          <a:custGeom>
                            <a:avLst/>
                            <a:gdLst>
                              <a:gd name="T0" fmla="+- 0 9451 7229"/>
                              <a:gd name="T1" fmla="*/ T0 w 2229"/>
                              <a:gd name="T2" fmla="+- 0 -60 -60"/>
                              <a:gd name="T3" fmla="*/ -60 h 749"/>
                              <a:gd name="T4" fmla="+- 0 7235 7229"/>
                              <a:gd name="T5" fmla="*/ T4 w 2229"/>
                              <a:gd name="T6" fmla="+- 0 -60 -60"/>
                              <a:gd name="T7" fmla="*/ -60 h 749"/>
                              <a:gd name="T8" fmla="+- 0 7229 7229"/>
                              <a:gd name="T9" fmla="*/ T8 w 2229"/>
                              <a:gd name="T10" fmla="+- 0 -53 -60"/>
                              <a:gd name="T11" fmla="*/ -53 h 749"/>
                              <a:gd name="T12" fmla="+- 0 7229 7229"/>
                              <a:gd name="T13" fmla="*/ T12 w 2229"/>
                              <a:gd name="T14" fmla="+- 0 682 -60"/>
                              <a:gd name="T15" fmla="*/ 682 h 749"/>
                              <a:gd name="T16" fmla="+- 0 7235 7229"/>
                              <a:gd name="T17" fmla="*/ T16 w 2229"/>
                              <a:gd name="T18" fmla="+- 0 688 -60"/>
                              <a:gd name="T19" fmla="*/ 688 h 749"/>
                              <a:gd name="T20" fmla="+- 0 9451 7229"/>
                              <a:gd name="T21" fmla="*/ T20 w 2229"/>
                              <a:gd name="T22" fmla="+- 0 688 -60"/>
                              <a:gd name="T23" fmla="*/ 688 h 749"/>
                              <a:gd name="T24" fmla="+- 0 9457 7229"/>
                              <a:gd name="T25" fmla="*/ T24 w 2229"/>
                              <a:gd name="T26" fmla="+- 0 682 -60"/>
                              <a:gd name="T27" fmla="*/ 682 h 749"/>
                              <a:gd name="T28" fmla="+- 0 9457 7229"/>
                              <a:gd name="T29" fmla="*/ T28 w 2229"/>
                              <a:gd name="T30" fmla="+- 0 -53 -60"/>
                              <a:gd name="T31" fmla="*/ -53 h 749"/>
                              <a:gd name="T32" fmla="+- 0 9451 7229"/>
                              <a:gd name="T33" fmla="*/ T32 w 2229"/>
                              <a:gd name="T34" fmla="+- 0 -60 -60"/>
                              <a:gd name="T35" fmla="*/ -60 h 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229" h="749">
                                <a:moveTo>
                                  <a:pt x="2222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742"/>
                                </a:lnTo>
                                <a:lnTo>
                                  <a:pt x="6" y="748"/>
                                </a:lnTo>
                                <a:lnTo>
                                  <a:pt x="2222" y="748"/>
                                </a:lnTo>
                                <a:lnTo>
                                  <a:pt x="2228" y="742"/>
                                </a:lnTo>
                                <a:lnTo>
                                  <a:pt x="2228" y="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10"/>
                        <wps:cNvSpPr>
                          <a:spLocks/>
                        </wps:cNvSpPr>
                        <wps:spPr bwMode="auto">
                          <a:xfrm>
                            <a:off x="7228" y="-60"/>
                            <a:ext cx="2229" cy="749"/>
                          </a:xfrm>
                          <a:custGeom>
                            <a:avLst/>
                            <a:gdLst>
                              <a:gd name="T0" fmla="+- 0 7249 7229"/>
                              <a:gd name="T1" fmla="*/ T0 w 2229"/>
                              <a:gd name="T2" fmla="+- 0 688 -60"/>
                              <a:gd name="T3" fmla="*/ 688 h 749"/>
                              <a:gd name="T4" fmla="+- 0 9437 7229"/>
                              <a:gd name="T5" fmla="*/ T4 w 2229"/>
                              <a:gd name="T6" fmla="+- 0 688 -60"/>
                              <a:gd name="T7" fmla="*/ 688 h 749"/>
                              <a:gd name="T8" fmla="+- 0 9451 7229"/>
                              <a:gd name="T9" fmla="*/ T8 w 2229"/>
                              <a:gd name="T10" fmla="+- 0 688 -60"/>
                              <a:gd name="T11" fmla="*/ 688 h 749"/>
                              <a:gd name="T12" fmla="+- 0 9457 7229"/>
                              <a:gd name="T13" fmla="*/ T12 w 2229"/>
                              <a:gd name="T14" fmla="+- 0 682 -60"/>
                              <a:gd name="T15" fmla="*/ 682 h 749"/>
                              <a:gd name="T16" fmla="+- 0 9457 7229"/>
                              <a:gd name="T17" fmla="*/ T16 w 2229"/>
                              <a:gd name="T18" fmla="+- 0 669 -60"/>
                              <a:gd name="T19" fmla="*/ 669 h 749"/>
                              <a:gd name="T20" fmla="+- 0 9457 7229"/>
                              <a:gd name="T21" fmla="*/ T20 w 2229"/>
                              <a:gd name="T22" fmla="+- 0 -40 -60"/>
                              <a:gd name="T23" fmla="*/ -40 h 749"/>
                              <a:gd name="T24" fmla="+- 0 9457 7229"/>
                              <a:gd name="T25" fmla="*/ T24 w 2229"/>
                              <a:gd name="T26" fmla="+- 0 -53 -60"/>
                              <a:gd name="T27" fmla="*/ -53 h 749"/>
                              <a:gd name="T28" fmla="+- 0 9451 7229"/>
                              <a:gd name="T29" fmla="*/ T28 w 2229"/>
                              <a:gd name="T30" fmla="+- 0 -60 -60"/>
                              <a:gd name="T31" fmla="*/ -60 h 749"/>
                              <a:gd name="T32" fmla="+- 0 9437 7229"/>
                              <a:gd name="T33" fmla="*/ T32 w 2229"/>
                              <a:gd name="T34" fmla="+- 0 -60 -60"/>
                              <a:gd name="T35" fmla="*/ -60 h 749"/>
                              <a:gd name="T36" fmla="+- 0 7249 7229"/>
                              <a:gd name="T37" fmla="*/ T36 w 2229"/>
                              <a:gd name="T38" fmla="+- 0 -60 -60"/>
                              <a:gd name="T39" fmla="*/ -60 h 749"/>
                              <a:gd name="T40" fmla="+- 0 7235 7229"/>
                              <a:gd name="T41" fmla="*/ T40 w 2229"/>
                              <a:gd name="T42" fmla="+- 0 -60 -60"/>
                              <a:gd name="T43" fmla="*/ -60 h 749"/>
                              <a:gd name="T44" fmla="+- 0 7229 7229"/>
                              <a:gd name="T45" fmla="*/ T44 w 2229"/>
                              <a:gd name="T46" fmla="+- 0 -53 -60"/>
                              <a:gd name="T47" fmla="*/ -53 h 749"/>
                              <a:gd name="T48" fmla="+- 0 7229 7229"/>
                              <a:gd name="T49" fmla="*/ T48 w 2229"/>
                              <a:gd name="T50" fmla="+- 0 -40 -60"/>
                              <a:gd name="T51" fmla="*/ -40 h 749"/>
                              <a:gd name="T52" fmla="+- 0 7229 7229"/>
                              <a:gd name="T53" fmla="*/ T52 w 2229"/>
                              <a:gd name="T54" fmla="+- 0 669 -60"/>
                              <a:gd name="T55" fmla="*/ 669 h 749"/>
                              <a:gd name="T56" fmla="+- 0 7229 7229"/>
                              <a:gd name="T57" fmla="*/ T56 w 2229"/>
                              <a:gd name="T58" fmla="+- 0 682 -60"/>
                              <a:gd name="T59" fmla="*/ 682 h 749"/>
                              <a:gd name="T60" fmla="+- 0 7235 7229"/>
                              <a:gd name="T61" fmla="*/ T60 w 2229"/>
                              <a:gd name="T62" fmla="+- 0 688 -60"/>
                              <a:gd name="T63" fmla="*/ 688 h 749"/>
                              <a:gd name="T64" fmla="+- 0 7249 7229"/>
                              <a:gd name="T65" fmla="*/ T64 w 2229"/>
                              <a:gd name="T66" fmla="+- 0 688 -60"/>
                              <a:gd name="T67" fmla="*/ 688 h 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29" h="749">
                                <a:moveTo>
                                  <a:pt x="20" y="748"/>
                                </a:moveTo>
                                <a:lnTo>
                                  <a:pt x="2208" y="748"/>
                                </a:lnTo>
                                <a:lnTo>
                                  <a:pt x="2222" y="748"/>
                                </a:lnTo>
                                <a:lnTo>
                                  <a:pt x="2228" y="742"/>
                                </a:lnTo>
                                <a:lnTo>
                                  <a:pt x="2228" y="729"/>
                                </a:lnTo>
                                <a:lnTo>
                                  <a:pt x="2228" y="20"/>
                                </a:lnTo>
                                <a:lnTo>
                                  <a:pt x="2228" y="7"/>
                                </a:lnTo>
                                <a:lnTo>
                                  <a:pt x="2222" y="0"/>
                                </a:lnTo>
                                <a:lnTo>
                                  <a:pt x="2208" y="0"/>
                                </a:lnTo>
                                <a:lnTo>
                                  <a:pt x="2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0"/>
                                </a:lnTo>
                                <a:lnTo>
                                  <a:pt x="0" y="729"/>
                                </a:lnTo>
                                <a:lnTo>
                                  <a:pt x="0" y="742"/>
                                </a:lnTo>
                                <a:lnTo>
                                  <a:pt x="6" y="748"/>
                                </a:lnTo>
                                <a:lnTo>
                                  <a:pt x="20" y="7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21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268" y="19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7268" y="163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268" y="307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2BA02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7268" y="451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D627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7268" y="594"/>
                            <a:ext cx="196" cy="0"/>
                          </a:xfrm>
                          <a:prstGeom prst="line">
                            <a:avLst/>
                          </a:prstGeom>
                          <a:noFill/>
                          <a:ln w="43549">
                            <a:solidFill>
                              <a:srgbClr val="9466B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911" y="-113"/>
                            <a:ext cx="6599" cy="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7D875" w14:textId="77777777" w:rsidR="00053D16" w:rsidRDefault="00053D16">
                              <w:pPr>
                                <w:spacing w:before="8"/>
                                <w:rPr>
                                  <w:sz w:val="6"/>
                                </w:rPr>
                              </w:pPr>
                            </w:p>
                            <w:p w14:paraId="7E97C61C" w14:textId="77777777" w:rsidR="00053D16" w:rsidRDefault="00053D16">
                              <w:pPr>
                                <w:ind w:left="4631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A: generation</w:t>
                              </w:r>
                            </w:p>
                            <w:p w14:paraId="1F981690" w14:textId="77777777" w:rsidR="00053D16" w:rsidRDefault="00053D16">
                              <w:pPr>
                                <w:spacing w:before="39" w:line="328" w:lineRule="auto"/>
                                <w:ind w:left="4631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B: rejection of shapes against existing C: rejection of shapes against new</w:t>
                              </w:r>
                            </w:p>
                            <w:p w14:paraId="28A6457E" w14:textId="77777777" w:rsidR="00053D16" w:rsidRDefault="00053D16">
                              <w:pPr>
                                <w:spacing w:before="1" w:line="328" w:lineRule="auto"/>
                                <w:ind w:left="4571" w:right="1061"/>
                                <w:jc w:val="right"/>
                                <w:rPr>
                                  <w:rFonts w:ascii="DejaVu Sans"/>
                                  <w:sz w:val="9"/>
                                </w:rPr>
                              </w:pP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D: splitting voxels</w:t>
                              </w:r>
                              <w:r>
                                <w:rPr>
                                  <w:rFonts w:ascii="DejaVu Sans"/>
                                  <w:w w:val="10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DejaVu Sans"/>
                                  <w:w w:val="110"/>
                                  <w:sz w:val="9"/>
                                </w:rPr>
                                <w:t>E: rejecting voxels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881CDA" id="Group 3" o:spid="_x0000_s2154" style="position:absolute;left:0;text-align:left;margin-left:145.55pt;margin-top:-5.65pt;width:329.95pt;height:164.9pt;z-index:251649536;mso-position-horizontal-relative:page;mso-position-vertical-relative:text" coordorigin="2911,-113" coordsize="6599,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">
                <v:line id="Line 94" o:spid="_x0000_s2155" style="position:absolute;visibility:visible;mso-wrap-style:square" from="3244,3147" to="3731,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" strokecolor="#1f77b3" strokeweight=".1182mm"/>
                <v:line id="Line 93" o:spid="_x0000_s2156" style="position:absolute;visibility:visible;mso-wrap-style:square" from="3244,3140" to="3731,3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" strokecolor="#ff7f0e" strokeweight=".1046mm"/>
                <v:rect id="Rectangle 92" o:spid="_x0000_s2157" style="position:absolute;left:3243;top:3102;width:487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" fillcolor="#2ba02b" stroked="f"/>
                <v:rect id="Rectangle 91" o:spid="_x0000_s2158" style="position:absolute;left:3243;top:2585;width:487;height: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" fillcolor="#d62728" stroked="f"/>
                <v:rect id="Rectangle 90" o:spid="_x0000_s2159" style="position:absolute;left:3243;top:46;width:487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" fillcolor="#9466bd" stroked="f"/>
                <v:shape id="Freeform 89" o:spid="_x0000_s2160" style="position:absolute;left:3487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" path="m,l,34e" fillcolor="black" stroked="f">
                  <v:path arrowok="t" o:connecttype="custom" o:connectlocs="0,3150;0,3184" o:connectangles="0,0"/>
                </v:shape>
                <v:line id="Line 88" o:spid="_x0000_s2161" style="position:absolute;visibility:visible;mso-wrap-style:square" from="3487,3150" to="3487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" strokeweight=".13825mm"/>
                <v:line id="Line 87" o:spid="_x0000_s2162" style="position:absolute;visibility:visible;mso-wrap-style:square" from="3853,3149" to="4339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" strokecolor="#1f77b3" strokeweight=".05275mm"/>
                <v:line id="Line 86" o:spid="_x0000_s2163" style="position:absolute;visibility:visible;mso-wrap-style:square" from="3853,3146" to="4339,3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" strokecolor="#ff7f0e" strokeweight=".04658mm"/>
                <v:line id="Line 85" o:spid="_x0000_s2164" style="position:absolute;visibility:visible;mso-wrap-style:square" from="3853,3138" to="4339,3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" strokecolor="#2ba02b" strokeweight=".21736mm"/>
                <v:rect id="Rectangle 84" o:spid="_x0000_s2165" style="position:absolute;left:3852;top:2410;width:487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" fillcolor="#d62728" stroked="f"/>
                <v:rect id="Rectangle 83" o:spid="_x0000_s2166" style="position:absolute;left:3852;top:46;width:48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" fillcolor="#9466bd" stroked="f"/>
                <v:shape id="Freeform 82" o:spid="_x0000_s2167" style="position:absolute;left:4095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" path="m,l,34e" fillcolor="black" stroked="f">
                  <v:path arrowok="t" o:connecttype="custom" o:connectlocs="0,3150;0,3184" o:connectangles="0,0"/>
                </v:shape>
                <v:line id="Line 81" o:spid="_x0000_s2168" style="position:absolute;visibility:visible;mso-wrap-style:square" from="4096,3150" to="4096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" strokeweight=".13825mm"/>
                <v:line id="Line 80" o:spid="_x0000_s2169" style="position:absolute;visibility:visible;mso-wrap-style:square" from="4461,3149" to="4948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" strokecolor="#1f77b3" strokeweight=".05517mm"/>
                <v:line id="Line 79" o:spid="_x0000_s2170" style="position:absolute;visibility:visible;mso-wrap-style:square" from="4461,3146" to="4948,3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" strokecolor="#ff7f0e" strokeweight=".04783mm"/>
                <v:line id="Line 78" o:spid="_x0000_s2171" style="position:absolute;visibility:visible;mso-wrap-style:square" from="4461,3139" to="4948,3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" strokecolor="#2ba02b" strokeweight=".19253mm"/>
                <v:rect id="Rectangle 77" o:spid="_x0000_s2172" style="position:absolute;left:4461;top:2495;width:487;height: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" fillcolor="#d62728" stroked="f"/>
                <v:rect id="Rectangle 76" o:spid="_x0000_s2173" style="position:absolute;left:4461;top:46;width:487;height:2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" fillcolor="#9466bd" stroked="f"/>
                <v:shape id="Freeform 75" o:spid="_x0000_s2174" style="position:absolute;left:4704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" path="m,l,34e" fillcolor="black" stroked="f">
                  <v:path arrowok="t" o:connecttype="custom" o:connectlocs="0,3150;0,3184" o:connectangles="0,0"/>
                </v:shape>
                <v:line id="Line 74" o:spid="_x0000_s2175" style="position:absolute;visibility:visible;mso-wrap-style:square" from="4704,3150" to="4704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" strokeweight=".13825mm"/>
                <v:line id="Line 73" o:spid="_x0000_s2176" style="position:absolute;visibility:visible;mso-wrap-style:square" from="5070,3149" to="5556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" strokecolor="#1f77b3" strokeweight=".03117mm"/>
                <v:line id="Line 72" o:spid="_x0000_s2177" style="position:absolute;visibility:visible;mso-wrap-style:square" from="5070,3148" to="5556,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" strokecolor="#ff7f0e" strokeweight=".0255mm"/>
                <v:line id="Line 71" o:spid="_x0000_s2178" style="position:absolute;visibility:visible;mso-wrap-style:square" from="5070,3144" to="5556,3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" strokecolor="#2ba02b" strokeweight=".1214mm"/>
                <v:rect id="Rectangle 70" o:spid="_x0000_s2179" style="position:absolute;left:5069;top:2390;width:487;height: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" fillcolor="#d62728" stroked="f"/>
                <v:rect id="Rectangle 69" o:spid="_x0000_s2180" style="position:absolute;left:5069;top:46;width:487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" fillcolor="#9466bd" stroked="f"/>
                <v:shape id="Freeform 68" o:spid="_x0000_s2181" style="position:absolute;left:5313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" path="m,l,34e" fillcolor="black" stroked="f">
                  <v:path arrowok="t" o:connecttype="custom" o:connectlocs="0,3150;0,3184" o:connectangles="0,0"/>
                </v:shape>
                <v:line id="Line 67" o:spid="_x0000_s2182" style="position:absolute;visibility:visible;mso-wrap-style:square" from="5313,3150" to="5313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" strokeweight=".13825mm"/>
                <v:line id="Line 66" o:spid="_x0000_s2183" style="position:absolute;visibility:visible;mso-wrap-style:square" from="5678,3149" to="6165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" strokecolor="#1f77b3" strokeweight=".02369mm"/>
                <v:line id="Line 65" o:spid="_x0000_s2184" style="position:absolute;visibility:visible;mso-wrap-style:square" from="5678,3148" to="6165,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" strokecolor="#ff7f0e" strokeweight=".01842mm"/>
                <v:line id="Line 64" o:spid="_x0000_s2185" style="position:absolute;visibility:visible;mso-wrap-style:square" from="5678,3145" to="6165,3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" strokecolor="#2ba02b" strokeweight=".09572mm"/>
                <v:rect id="Rectangle 63" o:spid="_x0000_s2186" style="position:absolute;left:5678;top:2383;width:487;height: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" fillcolor="#d62728" stroked="f"/>
                <v:rect id="Rectangle 62" o:spid="_x0000_s2187" style="position:absolute;left:5678;top:46;width:487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" fillcolor="#9466bd" stroked="f"/>
                <v:shape id="Freeform 61" o:spid="_x0000_s2188" style="position:absolute;left:5921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" path="m,l,34e" fillcolor="black" stroked="f">
                  <v:path arrowok="t" o:connecttype="custom" o:connectlocs="0,3150;0,3184" o:connectangles="0,0"/>
                </v:shape>
                <v:line id="Line 60" o:spid="_x0000_s2189" style="position:absolute;visibility:visible;mso-wrap-style:square" from="5922,3150" to="5922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" strokeweight=".13825mm"/>
                <v:line id="Line 59" o:spid="_x0000_s2190" style="position:absolute;visibility:visible;mso-wrap-style:square" from="6287,3150" to="6774,3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" strokecolor="#1f77b3" strokeweight=".02164mm"/>
                <v:line id="Line 58" o:spid="_x0000_s2191" style="position:absolute;visibility:visible;mso-wrap-style:square" from="6287,3148" to="6774,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" strokecolor="#ff7f0e" strokeweight=".01728mm"/>
                <v:line id="Line 57" o:spid="_x0000_s2192" style="position:absolute;visibility:visible;mso-wrap-style:square" from="6287,3145" to="6774,3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" strokecolor="#2ba02b" strokeweight=".09661mm"/>
                <v:rect id="Rectangle 56" o:spid="_x0000_s2193" style="position:absolute;left:6286;top:2304;width:487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" fillcolor="#d62728" stroked="f"/>
                <v:rect id="Rectangle 55" o:spid="_x0000_s2194" style="position:absolute;left:6286;top:46;width:487;height:2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" fillcolor="#9466bd" stroked="f"/>
                <v:shape id="Freeform 54" o:spid="_x0000_s2195" style="position:absolute;left:6530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" path="m,l,34e" fillcolor="black" stroked="f">
                  <v:path arrowok="t" o:connecttype="custom" o:connectlocs="0,3150;0,3184" o:connectangles="0,0"/>
                </v:shape>
                <v:line id="Line 53" o:spid="_x0000_s2196" style="position:absolute;visibility:visible;mso-wrap-style:square" from="6530,3150" to="6530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" strokeweight=".13825mm"/>
                <v:line id="Line 52" o:spid="_x0000_s2197" style="position:absolute;visibility:visible;mso-wrap-style:square" from="6895,3150" to="7382,3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" strokecolor="#1f77b3" strokeweight=".01686mm"/>
                <v:line id="Line 51" o:spid="_x0000_s2198" style="position:absolute;visibility:visible;mso-wrap-style:square" from="6895,3149" to="7382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" strokecolor="#ff7f0e" strokeweight=".0131mm"/>
                <v:line id="Line 50" o:spid="_x0000_s2199" style="position:absolute;visibility:visible;mso-wrap-style:square" from="6895,3146" to="7382,3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" strokecolor="#2ba02b" strokeweight=".07339mm"/>
                <v:rect id="Rectangle 49" o:spid="_x0000_s2200" style="position:absolute;left:6895;top:2275;width:487;height: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" fillcolor="#d62728" stroked="f"/>
                <v:rect id="Rectangle 48" o:spid="_x0000_s2201" style="position:absolute;left:6895;top:46;width:487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" fillcolor="#9466bd" stroked="f"/>
                <v:shape id="Freeform 47" o:spid="_x0000_s2202" style="position:absolute;left:7138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" path="m,l,34e" fillcolor="black" stroked="f">
                  <v:path arrowok="t" o:connecttype="custom" o:connectlocs="0,3150;0,3184" o:connectangles="0,0"/>
                </v:shape>
                <v:line id="Line 46" o:spid="_x0000_s2203" style="position:absolute;visibility:visible;mso-wrap-style:square" from="7139,3150" to="7139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" strokeweight=".13825mm"/>
                <v:line id="Line 45" o:spid="_x0000_s2204" style="position:absolute;visibility:visible;mso-wrap-style:square" from="7504,3150" to="7991,3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" strokecolor="#1f77b3" strokeweight=".02181mm"/>
                <v:line id="Line 44" o:spid="_x0000_s2205" style="position:absolute;visibility:visible;mso-wrap-style:square" from="7504,3148" to="7991,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" strokecolor="#ff7f0e" strokeweight=".01658mm"/>
                <v:line id="Line 43" o:spid="_x0000_s2206" style="position:absolute;visibility:visible;mso-wrap-style:square" from="7504,3147" to="7991,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" strokecolor="#2ba02b" strokeweight=".03161mm"/>
                <v:rect id="Rectangle 42" o:spid="_x0000_s2207" style="position:absolute;left:7503;top:2017;width:487;height:1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" fillcolor="#d62728" stroked="f"/>
                <v:rect id="Rectangle 41" o:spid="_x0000_s2208" style="position:absolute;left:7503;top:46;width:487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" fillcolor="#9466bd" stroked="f"/>
                <v:shape id="Freeform 40" o:spid="_x0000_s2209" style="position:absolute;left:7747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" path="m,l,34e" fillcolor="black" stroked="f">
                  <v:path arrowok="t" o:connecttype="custom" o:connectlocs="0,3150;0,3184" o:connectangles="0,0"/>
                </v:shape>
                <v:line id="Line 39" o:spid="_x0000_s2210" style="position:absolute;visibility:visible;mso-wrap-style:square" from="7747,3150" to="7747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" strokeweight=".13825mm"/>
                <v:line id="Line 38" o:spid="_x0000_s2211" style="position:absolute;visibility:visible;mso-wrap-style:square" from="8112,3150" to="8599,3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" strokecolor="#1f77b3" strokeweight=".02006mm"/>
                <v:line id="Line 37" o:spid="_x0000_s2212" style="position:absolute;visibility:visible;mso-wrap-style:square" from="8112,3149" to="8599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" strokecolor="#ff7f0e" strokeweight=".01517mm"/>
                <v:line id="Line 36" o:spid="_x0000_s2213" style="position:absolute;visibility:visible;mso-wrap-style:square" from="8112,3148" to="8599,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" strokecolor="#2ba02b" strokeweight=".02081mm"/>
                <v:rect id="Rectangle 35" o:spid="_x0000_s2214" style="position:absolute;left:8112;top:1942;width:487;height:1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" fillcolor="#d62728" stroked="f"/>
                <v:rect id="Rectangle 34" o:spid="_x0000_s2215" style="position:absolute;left:8112;top:46;width:487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" fillcolor="#9466bd" stroked="f"/>
                <v:shape id="Freeform 33" o:spid="_x0000_s2216" style="position:absolute;left:8355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" path="m,l,34e" fillcolor="black" stroked="f">
                  <v:path arrowok="t" o:connecttype="custom" o:connectlocs="0,3150;0,3184" o:connectangles="0,0"/>
                </v:shape>
                <v:line id="Line 32" o:spid="_x0000_s2217" style="position:absolute;visibility:visible;mso-wrap-style:square" from="8356,3150" to="8356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" strokeweight=".13825mm"/>
                <v:line id="Line 31" o:spid="_x0000_s2218" style="position:absolute;visibility:visible;mso-wrap-style:square" from="8721,3150" to="9208,3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" strokecolor="#1f77b3" strokeweight=".01753mm"/>
                <v:line id="Line 30" o:spid="_x0000_s2219" style="position:absolute;visibility:visible;mso-wrap-style:square" from="8721,3149" to="9208,3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" strokecolor="#ff7f0e" strokeweight=".013mm"/>
                <v:line id="Line 29" o:spid="_x0000_s2220" style="position:absolute;visibility:visible;mso-wrap-style:square" from="8721,3148" to="9208,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" strokecolor="#2ba02b" strokeweight=".01611mm"/>
                <v:rect id="Rectangle 28" o:spid="_x0000_s2221" style="position:absolute;left:8721;top:1904;width:48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" fillcolor="#d62728" stroked="f"/>
                <v:rect id="Rectangle 27" o:spid="_x0000_s2222" style="position:absolute;left:8721;top:46;width:487;height:1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" fillcolor="#9466bd" stroked="f"/>
                <v:shape id="Freeform 26" o:spid="_x0000_s2223" style="position:absolute;left:8964;top:3150;width:2;height:35;visibility:visible;mso-wrap-style:square;v-text-anchor:top" coordsize="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" path="m,l,34e" fillcolor="black" stroked="f">
                  <v:path arrowok="t" o:connecttype="custom" o:connectlocs="0,3150;0,3184" o:connectangles="0,0"/>
                </v:shape>
                <v:line id="Line 25" o:spid="_x0000_s2224" style="position:absolute;visibility:visible;mso-wrap-style:square" from="8964,3150" to="8964,3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" strokeweight=".13825mm"/>
                <v:shape id="Freeform 24" o:spid="_x0000_s2225" style="position:absolute;left:2911;top:3150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23" o:spid="_x0000_s2226" style="position:absolute;visibility:visible;mso-wrap-style:square" from="2946,3150" to="2946,3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" strokeweight=".13825mm"/>
                <v:shape id="Freeform 22" o:spid="_x0000_s2227" style="position:absolute;left:2911;top:2529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" path="m35,l,e" fillcolor="black" stroked="f">
                  <v:path arrowok="t" o:connecttype="custom" o:connectlocs="35,0;0,0" o:connectangles="0,0"/>
                </v:shape>
                <v:line id="Line 21" o:spid="_x0000_s2228" style="position:absolute;visibility:visible;mso-wrap-style:square" from="2946,2529" to="2946,2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" strokeweight=".13825mm"/>
                <v:shape id="Freeform 20" o:spid="_x0000_s2229" style="position:absolute;left:2911;top:1908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19" o:spid="_x0000_s2230" style="position:absolute;visibility:visible;mso-wrap-style:square" from="2946,1909" to="2946,1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" strokeweight=".13825mm"/>
                <v:shape id="Freeform 18" o:spid="_x0000_s2231" style="position:absolute;left:2911;top:128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" path="m35,l,e" fillcolor="black" stroked="f">
                  <v:path arrowok="t" o:connecttype="custom" o:connectlocs="35,0;0,0" o:connectangles="0,0"/>
                </v:shape>
                <v:line id="Line 17" o:spid="_x0000_s2232" style="position:absolute;visibility:visible;mso-wrap-style:square" from="2946,1288" to="2946,1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" strokeweight=".13825mm"/>
                <v:shape id="Freeform 16" o:spid="_x0000_s2233" style="position:absolute;left:2911;top:667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" path="m35,l,e" fillcolor="black" stroked="f">
                  <v:path arrowok="t" o:connecttype="custom" o:connectlocs="35,0;0,0" o:connectangles="0,0"/>
                </v:shape>
                <v:line id="Line 15" o:spid="_x0000_s2234" style="position:absolute;visibility:visible;mso-wrap-style:square" from="2946,667" to="2946,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" strokeweight=".13825mm"/>
                <v:shape id="Freeform 14" o:spid="_x0000_s2235" style="position:absolute;left:2911;top:46;width:35;height:2;visibility:visible;mso-wrap-style:square;v-text-anchor:top" coordsize="3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" path="m35,l,e" fillcolor="black" stroked="f">
                  <v:path arrowok="t" o:connecttype="custom" o:connectlocs="35,0;0,0" o:connectangles="0,0"/>
                </v:shape>
                <v:line id="Line 13" o:spid="_x0000_s2236" style="position:absolute;visibility:visible;mso-wrap-style:square" from="2946,46" to="2946,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" strokeweight=".13825mm"/>
                <v:shape id="AutoShape 12" o:spid="_x0000_s2237" style="position:absolute;left:2160;top:326;width:13392;height:6653;visibility:visible;mso-wrap-style:square;v-text-anchor:top" coordsize="13392,6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" path="m786,2824r,-3259m7346,2824r,-3259m786,2824r6560,m786,-435r6560,e" filled="f" strokeweight=".13825mm">
                  <v:path arrowok="t" o:connecttype="custom" o:connectlocs="786,3150;786,-109;7346,3150;7346,-109;786,3150;7346,3150;786,-109;7346,-109" o:connectangles="0,0,0,0,0,0,0,0"/>
                </v:shape>
                <v:shape id="Freeform 11" o:spid="_x0000_s2238" style="position:absolute;left:7228;top:-60;width:2229;height:749;visibility:visible;mso-wrap-style:square;v-text-anchor:top" coordsize="2229,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" path="m2222,l6,,,7,,742r6,6l2222,748r6,-6l2228,7,2222,xe" stroked="f">
                  <v:fill opacity="52428f"/>
                  <v:path arrowok="t" o:connecttype="custom" o:connectlocs="2222,-60;6,-60;0,-53;0,682;6,688;2222,688;2228,682;2228,-53;2222,-60" o:connectangles="0,0,0,0,0,0,0,0,0"/>
                </v:shape>
                <v:shape id="Freeform 10" o:spid="_x0000_s2239" style="position:absolute;left:7228;top:-60;width:2229;height:749;visibility:visible;mso-wrap-style:square;v-text-anchor:top" coordsize="2229,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" path="m20,748r2188,l2222,748r6,-6l2228,729r,-709l2228,7,2222,r-14,l20,,6,,,7,,20,,729r,13l6,748r14,xe" filled="f" strokecolor="#ccc" strokeweight=".17281mm">
                  <v:path arrowok="t" o:connecttype="custom" o:connectlocs="20,688;2208,688;2222,688;2228,682;2228,669;2228,-40;2228,-53;2222,-60;2208,-60;20,-60;6,-60;0,-53;0,-40;0,669;0,682;6,688;20,688" o:connectangles="0,0,0,0,0,0,0,0,0,0,0,0,0,0,0,0,0"/>
                </v:shape>
                <v:line id="Line 9" o:spid="_x0000_s2240" style="position:absolute;visibility:visible;mso-wrap-style:square" from="7268,19" to="7464,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" strokecolor="#1f77b3" strokeweight="1.2097mm"/>
                <v:line id="Line 8" o:spid="_x0000_s2241" style="position:absolute;visibility:visible;mso-wrap-style:square" from="7268,163" to="7464,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" strokecolor="#ff7f0e" strokeweight="1.2097mm"/>
                <v:line id="Line 7" o:spid="_x0000_s2242" style="position:absolute;visibility:visible;mso-wrap-style:square" from="7268,307" to="7464,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" strokecolor="#2ba02b" strokeweight="1.2097mm"/>
                <v:line id="Line 6" o:spid="_x0000_s2243" style="position:absolute;visibility:visible;mso-wrap-style:square" from="7268,451" to="7464,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" strokecolor="#d62728" strokeweight="1.2097mm"/>
                <v:line id="Line 5" o:spid="_x0000_s2244" style="position:absolute;visibility:visible;mso-wrap-style:square" from="7268,594" to="7464,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" strokecolor="#9466bd" strokeweight="1.2097mm"/>
                <v:shape id="Text Box 4" o:spid="_x0000_s2245" type="#_x0000_t202" style="position:absolute;left:2911;top:-113;width:6599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14:paraId="07D7D875" w14:textId="77777777" w:rsidR="00053D16" w:rsidRDefault="00053D16">
                        <w:pPr>
                          <w:spacing w:before="8"/>
                          <w:rPr>
                            <w:sz w:val="6"/>
                          </w:rPr>
                        </w:pPr>
                      </w:p>
                      <w:p w14:paraId="7E97C61C" w14:textId="77777777" w:rsidR="00053D16" w:rsidRDefault="00053D16">
                        <w:pPr>
                          <w:ind w:left="4631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A: generation</w:t>
                        </w:r>
                      </w:p>
                      <w:p w14:paraId="1F981690" w14:textId="77777777" w:rsidR="00053D16" w:rsidRDefault="00053D16">
                        <w:pPr>
                          <w:spacing w:before="39" w:line="328" w:lineRule="auto"/>
                          <w:ind w:left="4631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B: rejection of shapes against existing C: rejection of shapes against new</w:t>
                        </w:r>
                      </w:p>
                      <w:p w14:paraId="28A6457E" w14:textId="77777777" w:rsidR="00053D16" w:rsidRDefault="00053D16">
                        <w:pPr>
                          <w:spacing w:before="1" w:line="328" w:lineRule="auto"/>
                          <w:ind w:left="4571" w:right="1061"/>
                          <w:jc w:val="right"/>
                          <w:rPr>
                            <w:rFonts w:ascii="DejaVu Sans"/>
                            <w:sz w:val="9"/>
                          </w:rPr>
                        </w:pP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D: splitting voxels</w:t>
                        </w:r>
                        <w:r>
                          <w:rPr>
                            <w:rFonts w:ascii="DejaVu Sans"/>
                            <w:w w:val="10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DejaVu Sans"/>
                            <w:w w:val="110"/>
                            <w:sz w:val="9"/>
                          </w:rPr>
                          <w:t>E: rejecting voxels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1.0</w:t>
      </w:r>
    </w:p>
    <w:p w14:paraId="37D1016D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68307CC6" w14:textId="77777777" w:rsidR="000A52FD" w:rsidRPr="005677B4" w:rsidRDefault="000A52FD">
      <w:pPr>
        <w:pStyle w:val="Tekstpodstawowy"/>
        <w:spacing w:before="6"/>
        <w:rPr>
          <w:rFonts w:ascii="DejaVu Sans"/>
          <w:sz w:val="16"/>
          <w:lang w:val="en-GB"/>
        </w:rPr>
      </w:pPr>
    </w:p>
    <w:p w14:paraId="272FB164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6BB50DA9" w14:textId="0ED81D66" w:rsidR="000A52FD" w:rsidRPr="005677B4" w:rsidRDefault="00DC0027">
      <w:pPr>
        <w:ind w:left="1421"/>
        <w:rPr>
          <w:rFonts w:ascii="DejaVu Sans"/>
          <w:sz w:val="9"/>
          <w:lang w:val="en-GB"/>
        </w:rPr>
      </w:pPr>
      <w:r w:rsidRPr="005677B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DC7AF50" wp14:editId="658DE005">
                <wp:simplePos x="0" y="0"/>
                <wp:positionH relativeFrom="page">
                  <wp:posOffset>1630045</wp:posOffset>
                </wp:positionH>
                <wp:positionV relativeFrom="paragraph">
                  <wp:posOffset>-37465</wp:posOffset>
                </wp:positionV>
                <wp:extent cx="85725" cy="1217930"/>
                <wp:effectExtent l="1270" t="0" r="0" b="381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1217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83D2EA" w14:textId="77777777" w:rsidR="00053D16" w:rsidRDefault="00053D16">
                            <w:pPr>
                              <w:spacing w:before="11"/>
                              <w:ind w:left="20"/>
                              <w:rPr>
                                <w:rFonts w:ascii="DejaVu Sans"/>
                                <w:sz w:val="9"/>
                              </w:rPr>
                            </w:pPr>
                            <w:r>
                              <w:rPr>
                                <w:rFonts w:ascii="DejaVu Sans"/>
                                <w:w w:val="110"/>
                                <w:sz w:val="9"/>
                              </w:rPr>
                              <w:t>execution time (as proportion of total)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7AF50" id="Text Box 2" o:spid="_x0000_s2246" type="#_x0000_t202" style="position:absolute;left:0;text-align:left;margin-left:128.35pt;margin-top:-2.95pt;width:6.75pt;height:95.9pt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" filled="f" stroked="f">
                <v:textbox style="layout-flow:vertical;mso-layout-flow-alt:bottom-to-top" inset="0,0,0,0">
                  <w:txbxContent>
                    <w:p w14:paraId="4C83D2EA" w14:textId="77777777" w:rsidR="00053D16" w:rsidRDefault="00053D16">
                      <w:pPr>
                        <w:spacing w:before="11"/>
                        <w:ind w:left="20"/>
                        <w:rPr>
                          <w:rFonts w:ascii="DejaVu Sans"/>
                          <w:sz w:val="9"/>
                        </w:rPr>
                      </w:pPr>
                      <w:r>
                        <w:rPr>
                          <w:rFonts w:ascii="DejaVu Sans"/>
                          <w:w w:val="110"/>
                          <w:sz w:val="9"/>
                        </w:rPr>
                        <w:t>execution time (as proportion of total)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677B4" w:rsidRPr="005677B4">
        <w:rPr>
          <w:rFonts w:ascii="DejaVu Sans"/>
          <w:w w:val="110"/>
          <w:sz w:val="9"/>
          <w:lang w:val="en-GB"/>
        </w:rPr>
        <w:t>0.8</w:t>
      </w:r>
    </w:p>
    <w:p w14:paraId="1BD9FF69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15283218" w14:textId="77777777" w:rsidR="000A52FD" w:rsidRPr="005677B4" w:rsidRDefault="000A52FD">
      <w:pPr>
        <w:pStyle w:val="Tekstpodstawowy"/>
        <w:spacing w:before="6"/>
        <w:rPr>
          <w:rFonts w:ascii="DejaVu Sans"/>
          <w:sz w:val="16"/>
          <w:lang w:val="en-GB"/>
        </w:rPr>
      </w:pPr>
    </w:p>
    <w:p w14:paraId="4216791E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733148CA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0.6</w:t>
      </w:r>
    </w:p>
    <w:p w14:paraId="44C265DE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70CAD27B" w14:textId="77777777" w:rsidR="000A52FD" w:rsidRPr="005677B4" w:rsidRDefault="000A52FD">
      <w:pPr>
        <w:pStyle w:val="Tekstpodstawowy"/>
        <w:spacing w:before="6"/>
        <w:rPr>
          <w:rFonts w:ascii="DejaVu Sans"/>
          <w:sz w:val="16"/>
          <w:lang w:val="en-GB"/>
        </w:rPr>
      </w:pPr>
    </w:p>
    <w:p w14:paraId="2FF9BAE9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1A844ACC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0.4</w:t>
      </w:r>
    </w:p>
    <w:p w14:paraId="603638E4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1B31794B" w14:textId="77777777" w:rsidR="000A52FD" w:rsidRPr="005677B4" w:rsidRDefault="000A52FD">
      <w:pPr>
        <w:pStyle w:val="Tekstpodstawowy"/>
        <w:spacing w:before="6"/>
        <w:rPr>
          <w:rFonts w:ascii="DejaVu Sans"/>
          <w:sz w:val="16"/>
          <w:lang w:val="en-GB"/>
        </w:rPr>
      </w:pPr>
    </w:p>
    <w:p w14:paraId="5406EC64" w14:textId="77777777" w:rsidR="000A52FD" w:rsidRPr="005677B4" w:rsidRDefault="000A52FD">
      <w:pPr>
        <w:pStyle w:val="Tekstpodstawowy"/>
        <w:spacing w:before="10"/>
        <w:rPr>
          <w:rFonts w:ascii="DejaVu Sans"/>
          <w:sz w:val="7"/>
          <w:lang w:val="en-GB"/>
        </w:rPr>
      </w:pPr>
    </w:p>
    <w:p w14:paraId="28A7905F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0.2</w:t>
      </w:r>
    </w:p>
    <w:p w14:paraId="3F5A5066" w14:textId="77777777" w:rsidR="000A52FD" w:rsidRPr="005677B4" w:rsidRDefault="000A52FD">
      <w:pPr>
        <w:pStyle w:val="Tekstpodstawowy"/>
        <w:rPr>
          <w:rFonts w:ascii="DejaVu Sans"/>
          <w:sz w:val="20"/>
          <w:lang w:val="en-GB"/>
        </w:rPr>
      </w:pPr>
    </w:p>
    <w:p w14:paraId="06CB2243" w14:textId="77777777" w:rsidR="000A52FD" w:rsidRPr="005677B4" w:rsidRDefault="000A52FD">
      <w:pPr>
        <w:pStyle w:val="Tekstpodstawowy"/>
        <w:spacing w:before="6"/>
        <w:rPr>
          <w:rFonts w:ascii="DejaVu Sans"/>
          <w:sz w:val="16"/>
          <w:lang w:val="en-GB"/>
        </w:rPr>
      </w:pPr>
    </w:p>
    <w:p w14:paraId="39EE2993" w14:textId="77777777" w:rsidR="000A52FD" w:rsidRPr="005677B4" w:rsidRDefault="000A52FD">
      <w:pPr>
        <w:pStyle w:val="Tekstpodstawowy"/>
        <w:spacing w:before="9"/>
        <w:rPr>
          <w:rFonts w:ascii="DejaVu Sans"/>
          <w:sz w:val="7"/>
          <w:lang w:val="en-GB"/>
        </w:rPr>
      </w:pPr>
    </w:p>
    <w:p w14:paraId="00BDBFF4" w14:textId="77777777" w:rsidR="000A52FD" w:rsidRPr="005677B4" w:rsidRDefault="005677B4">
      <w:pPr>
        <w:ind w:left="1421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0.0</w:t>
      </w:r>
    </w:p>
    <w:p w14:paraId="0A799510" w14:textId="77777777" w:rsidR="000A52FD" w:rsidRPr="005677B4" w:rsidRDefault="005677B4">
      <w:pPr>
        <w:tabs>
          <w:tab w:val="left" w:pos="608"/>
          <w:tab w:val="left" w:pos="1217"/>
          <w:tab w:val="left" w:pos="1794"/>
          <w:tab w:val="left" w:pos="2403"/>
          <w:tab w:val="left" w:pos="3011"/>
          <w:tab w:val="left" w:pos="3620"/>
          <w:tab w:val="left" w:pos="4228"/>
          <w:tab w:val="left" w:pos="4837"/>
          <w:tab w:val="left" w:pos="5445"/>
        </w:tabs>
        <w:spacing w:before="1"/>
        <w:ind w:right="1055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25</w:t>
      </w:r>
      <w:r w:rsidRPr="005677B4">
        <w:rPr>
          <w:rFonts w:ascii="DejaVu Sans"/>
          <w:w w:val="110"/>
          <w:sz w:val="9"/>
          <w:lang w:val="en-GB"/>
        </w:rPr>
        <w:tab/>
        <w:t>50</w:t>
      </w:r>
      <w:r w:rsidRPr="005677B4">
        <w:rPr>
          <w:rFonts w:ascii="DejaVu Sans"/>
          <w:w w:val="110"/>
          <w:sz w:val="9"/>
          <w:lang w:val="en-GB"/>
        </w:rPr>
        <w:tab/>
        <w:t>75</w:t>
      </w:r>
      <w:r w:rsidRPr="005677B4">
        <w:rPr>
          <w:rFonts w:ascii="DejaVu Sans"/>
          <w:w w:val="110"/>
          <w:sz w:val="9"/>
          <w:lang w:val="en-GB"/>
        </w:rPr>
        <w:tab/>
        <w:t>100</w:t>
      </w:r>
      <w:r w:rsidRPr="005677B4">
        <w:rPr>
          <w:rFonts w:ascii="DejaVu Sans"/>
          <w:w w:val="110"/>
          <w:sz w:val="9"/>
          <w:lang w:val="en-GB"/>
        </w:rPr>
        <w:tab/>
        <w:t>125</w:t>
      </w:r>
      <w:r w:rsidRPr="005677B4">
        <w:rPr>
          <w:rFonts w:ascii="DejaVu Sans"/>
          <w:w w:val="110"/>
          <w:sz w:val="9"/>
          <w:lang w:val="en-GB"/>
        </w:rPr>
        <w:tab/>
        <w:t>150</w:t>
      </w:r>
      <w:r w:rsidRPr="005677B4">
        <w:rPr>
          <w:rFonts w:ascii="DejaVu Sans"/>
          <w:w w:val="110"/>
          <w:sz w:val="9"/>
          <w:lang w:val="en-GB"/>
        </w:rPr>
        <w:tab/>
        <w:t>175</w:t>
      </w:r>
      <w:r w:rsidRPr="005677B4">
        <w:rPr>
          <w:rFonts w:ascii="DejaVu Sans"/>
          <w:w w:val="110"/>
          <w:sz w:val="9"/>
          <w:lang w:val="en-GB"/>
        </w:rPr>
        <w:tab/>
        <w:t>200</w:t>
      </w:r>
      <w:r w:rsidRPr="005677B4">
        <w:rPr>
          <w:rFonts w:ascii="DejaVu Sans"/>
          <w:w w:val="110"/>
          <w:sz w:val="9"/>
          <w:lang w:val="en-GB"/>
        </w:rPr>
        <w:tab/>
        <w:t>225</w:t>
      </w:r>
      <w:r w:rsidRPr="005677B4">
        <w:rPr>
          <w:rFonts w:ascii="DejaVu Sans"/>
          <w:w w:val="110"/>
          <w:sz w:val="9"/>
          <w:lang w:val="en-GB"/>
        </w:rPr>
        <w:tab/>
        <w:t>250</w:t>
      </w:r>
    </w:p>
    <w:p w14:paraId="75583ABC" w14:textId="77777777" w:rsidR="000A52FD" w:rsidRPr="005677B4" w:rsidRDefault="005677B4">
      <w:pPr>
        <w:spacing w:before="29"/>
        <w:ind w:right="1086"/>
        <w:jc w:val="center"/>
        <w:rPr>
          <w:rFonts w:ascii="DejaVu Sans"/>
          <w:sz w:val="9"/>
          <w:lang w:val="en-GB"/>
        </w:rPr>
      </w:pPr>
      <w:r w:rsidRPr="005677B4">
        <w:rPr>
          <w:rFonts w:ascii="DejaVu Sans"/>
          <w:w w:val="110"/>
          <w:sz w:val="9"/>
          <w:lang w:val="en-GB"/>
        </w:rPr>
        <w:t>packing side length</w:t>
      </w:r>
    </w:p>
    <w:p w14:paraId="54D24547" w14:textId="77777777" w:rsidR="000A52FD" w:rsidRPr="005677B4" w:rsidRDefault="000A52FD">
      <w:pPr>
        <w:pStyle w:val="Tekstpodstawowy"/>
        <w:spacing w:before="11"/>
        <w:rPr>
          <w:rFonts w:ascii="DejaVu Sans"/>
          <w:sz w:val="20"/>
          <w:lang w:val="en-GB"/>
        </w:rPr>
      </w:pPr>
    </w:p>
    <w:p w14:paraId="21B8AA82" w14:textId="77777777" w:rsidR="000A52FD" w:rsidRPr="005677B4" w:rsidRDefault="005677B4">
      <w:pPr>
        <w:pStyle w:val="Tekstpodstawowy"/>
        <w:spacing w:before="102" w:line="232" w:lineRule="auto"/>
        <w:ind w:left="117" w:right="1402"/>
        <w:rPr>
          <w:lang w:val="en-GB"/>
        </w:rPr>
      </w:pPr>
      <w:r w:rsidRPr="005677B4">
        <w:rPr>
          <w:lang w:val="en-GB"/>
        </w:rPr>
        <w:t>Figure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4.9:</w:t>
      </w:r>
      <w:r w:rsidRPr="005677B4">
        <w:rPr>
          <w:spacing w:val="-8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10"/>
          <w:lang w:val="en-GB"/>
        </w:rPr>
        <w:t xml:space="preserve"> </w:t>
      </w:r>
      <w:r w:rsidRPr="005677B4">
        <w:rPr>
          <w:lang w:val="en-GB"/>
        </w:rPr>
        <w:t>times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different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parts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algorithm,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as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proportion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9"/>
          <w:lang w:val="en-GB"/>
        </w:rPr>
        <w:t xml:space="preserve"> </w:t>
      </w:r>
      <w:r w:rsidRPr="005677B4">
        <w:rPr>
          <w:lang w:val="en-GB"/>
        </w:rPr>
        <w:t>total time.</w:t>
      </w:r>
    </w:p>
    <w:p w14:paraId="4471FE6A" w14:textId="77777777" w:rsidR="000A52FD" w:rsidRPr="005677B4" w:rsidRDefault="000A52FD">
      <w:pPr>
        <w:pStyle w:val="Tekstpodstawowy"/>
        <w:spacing w:before="4"/>
        <w:rPr>
          <w:sz w:val="29"/>
          <w:lang w:val="en-GB"/>
        </w:rPr>
      </w:pPr>
    </w:p>
    <w:p w14:paraId="643A0365" w14:textId="77777777" w:rsidR="000A52FD" w:rsidRPr="005677B4" w:rsidRDefault="005677B4">
      <w:pPr>
        <w:pStyle w:val="Tekstpodstawowy"/>
        <w:spacing w:line="232" w:lineRule="auto"/>
        <w:ind w:left="117" w:right="1415" w:firstLine="351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majority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taken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3"/>
          <w:lang w:val="en-GB"/>
        </w:rPr>
        <w:t>voxel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management.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taken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4"/>
          <w:lang w:val="en-GB"/>
        </w:rPr>
        <w:t xml:space="preserve">by </w:t>
      </w:r>
      <w:r w:rsidRPr="005677B4">
        <w:rPr>
          <w:lang w:val="en-GB"/>
        </w:rPr>
        <w:t>splitting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grows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steadily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in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proportion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9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30"/>
          <w:lang w:val="en-GB"/>
        </w:rPr>
        <w:t xml:space="preserve"> </w:t>
      </w:r>
      <w:r w:rsidRPr="005677B4">
        <w:rPr>
          <w:lang w:val="en-GB"/>
        </w:rPr>
        <w:t>rejection.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This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hints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performance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problems related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processing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power,</w:t>
      </w:r>
      <w:r w:rsidRPr="005677B4">
        <w:rPr>
          <w:spacing w:val="-31"/>
          <w:lang w:val="en-GB"/>
        </w:rPr>
        <w:t xml:space="preserve"> </w:t>
      </w:r>
      <w:r w:rsidRPr="005677B4">
        <w:rPr>
          <w:spacing w:val="-4"/>
          <w:lang w:val="en-GB"/>
        </w:rPr>
        <w:t>memory,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data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transfer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limitations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being</w:t>
      </w:r>
      <w:r w:rsidRPr="005677B4">
        <w:rPr>
          <w:spacing w:val="-31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2"/>
          <w:lang w:val="en-GB"/>
        </w:rPr>
        <w:t xml:space="preserve"> </w:t>
      </w:r>
      <w:r w:rsidRPr="005677B4">
        <w:rPr>
          <w:lang w:val="en-GB"/>
        </w:rPr>
        <w:t>cause.</w:t>
      </w:r>
    </w:p>
    <w:p w14:paraId="20A12032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500" w:right="0" w:bottom="1040" w:left="1300" w:header="0" w:footer="845" w:gutter="0"/>
          <w:cols w:space="708"/>
        </w:sectPr>
      </w:pPr>
    </w:p>
    <w:p w14:paraId="605CE438" w14:textId="77777777" w:rsidR="000A52FD" w:rsidRPr="005677B4" w:rsidRDefault="005677B4">
      <w:pPr>
        <w:pStyle w:val="Nagwek1"/>
        <w:numPr>
          <w:ilvl w:val="1"/>
          <w:numId w:val="1"/>
        </w:numPr>
        <w:tabs>
          <w:tab w:val="left" w:pos="963"/>
          <w:tab w:val="left" w:pos="964"/>
        </w:tabs>
        <w:spacing w:before="84"/>
        <w:ind w:hanging="846"/>
        <w:rPr>
          <w:lang w:val="en-GB"/>
        </w:rPr>
      </w:pPr>
      <w:bookmarkStart w:id="609" w:name="_TOC_250000"/>
      <w:bookmarkEnd w:id="609"/>
      <w:r w:rsidRPr="005677B4">
        <w:rPr>
          <w:lang w:val="en-GB"/>
        </w:rPr>
        <w:lastRenderedPageBreak/>
        <w:t>Summary</w:t>
      </w:r>
    </w:p>
    <w:p w14:paraId="66AC322D" w14:textId="77777777" w:rsidR="000A52FD" w:rsidRPr="005677B4" w:rsidRDefault="005677B4">
      <w:pPr>
        <w:pStyle w:val="Tekstpodstawowy"/>
        <w:spacing w:before="228" w:line="232" w:lineRule="auto"/>
        <w:ind w:left="117" w:right="1413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Random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Sequential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Adsorption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utilising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been</w:t>
      </w:r>
      <w:r w:rsidRPr="005677B4">
        <w:rPr>
          <w:spacing w:val="-29"/>
          <w:lang w:val="en-GB"/>
        </w:rPr>
        <w:t xml:space="preserve"> </w:t>
      </w:r>
      <w:r w:rsidRPr="005677B4">
        <w:rPr>
          <w:lang w:val="en-GB"/>
        </w:rPr>
        <w:t>proposed,</w:t>
      </w:r>
      <w:r w:rsidRPr="005677B4">
        <w:rPr>
          <w:spacing w:val="-28"/>
          <w:lang w:val="en-GB"/>
        </w:rPr>
        <w:t xml:space="preserve"> </w:t>
      </w:r>
      <w:r w:rsidRPr="005677B4">
        <w:rPr>
          <w:lang w:val="en-GB"/>
        </w:rPr>
        <w:t>imple- mented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evaluated.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-3"/>
          <w:lang w:val="en-GB"/>
        </w:rPr>
        <w:t>was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shown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can</w:t>
      </w:r>
      <w:r w:rsidRPr="005677B4">
        <w:rPr>
          <w:spacing w:val="-5"/>
          <w:lang w:val="en-GB"/>
        </w:rPr>
        <w:t xml:space="preserve"> </w:t>
      </w:r>
      <w:r w:rsidRPr="005677B4">
        <w:rPr>
          <w:spacing w:val="3"/>
          <w:lang w:val="en-GB"/>
        </w:rPr>
        <w:t>be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accelerated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through</w:t>
      </w:r>
      <w:r w:rsidRPr="005677B4">
        <w:rPr>
          <w:spacing w:val="-5"/>
          <w:lang w:val="en-GB"/>
        </w:rPr>
        <w:t xml:space="preserve"> </w:t>
      </w:r>
      <w:r w:rsidRPr="005677B4">
        <w:rPr>
          <w:lang w:val="en-GB"/>
        </w:rPr>
        <w:t>paral- lelization</w:t>
      </w:r>
      <w:r w:rsidRPr="005677B4">
        <w:rPr>
          <w:spacing w:val="-18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most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it</w:t>
      </w:r>
      <w:del w:id="610" w:author="program2" w:date="2019-09-12T14:16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parts.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implementation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shows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potential,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especially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 xml:space="preserve">considering </w:t>
      </w:r>
      <w:r w:rsidRPr="005677B4">
        <w:rPr>
          <w:w w:val="95"/>
          <w:lang w:val="en-GB"/>
        </w:rPr>
        <w:t>that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it</w:t>
      </w:r>
      <w:del w:id="611" w:author="program2" w:date="2019-09-12T14:16:00Z">
        <w:r w:rsidRPr="005677B4" w:rsidDel="00002871">
          <w:rPr>
            <w:w w:val="95"/>
            <w:lang w:val="en-GB"/>
          </w:rPr>
          <w:delText>’</w:delText>
        </w:r>
      </w:del>
      <w:r w:rsidRPr="005677B4">
        <w:rPr>
          <w:w w:val="95"/>
          <w:lang w:val="en-GB"/>
        </w:rPr>
        <w:t>s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sequential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parts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spacing w:val="-4"/>
          <w:w w:val="95"/>
          <w:lang w:val="en-GB"/>
        </w:rPr>
        <w:t>have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been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implemented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using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a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relatively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>slow</w:t>
      </w:r>
      <w:r w:rsidRPr="005677B4">
        <w:rPr>
          <w:spacing w:val="-6"/>
          <w:w w:val="95"/>
          <w:lang w:val="en-GB"/>
        </w:rPr>
        <w:t xml:space="preserve"> </w:t>
      </w:r>
      <w:r w:rsidRPr="005677B4">
        <w:rPr>
          <w:w w:val="95"/>
          <w:lang w:val="en-GB"/>
        </w:rPr>
        <w:t>interpreted</w:t>
      </w:r>
      <w:r w:rsidRPr="005677B4">
        <w:rPr>
          <w:spacing w:val="-7"/>
          <w:w w:val="95"/>
          <w:lang w:val="en-GB"/>
        </w:rPr>
        <w:t xml:space="preserve"> </w:t>
      </w:r>
      <w:r w:rsidRPr="005677B4">
        <w:rPr>
          <w:w w:val="95"/>
          <w:lang w:val="en-GB"/>
        </w:rPr>
        <w:t xml:space="preserve">language. </w:t>
      </w:r>
      <w:r w:rsidRPr="005677B4">
        <w:rPr>
          <w:lang w:val="en-GB"/>
        </w:rPr>
        <w:t>It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manged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to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outperform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previous,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CPU-level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parallel,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solution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at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a</w:t>
      </w:r>
      <w:r w:rsidRPr="005677B4">
        <w:rPr>
          <w:spacing w:val="-23"/>
          <w:lang w:val="en-GB"/>
        </w:rPr>
        <w:t xml:space="preserve"> </w:t>
      </w:r>
      <w:r w:rsidRPr="005677B4">
        <w:rPr>
          <w:lang w:val="en-GB"/>
        </w:rPr>
        <w:t>limited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range</w:t>
      </w:r>
      <w:r w:rsidRPr="005677B4">
        <w:rPr>
          <w:spacing w:val="-22"/>
          <w:lang w:val="en-GB"/>
        </w:rPr>
        <w:t xml:space="preserve"> </w:t>
      </w:r>
      <w:r w:rsidRPr="005677B4">
        <w:rPr>
          <w:lang w:val="en-GB"/>
        </w:rPr>
        <w:t>of packing space</w:t>
      </w:r>
      <w:r w:rsidRPr="005677B4">
        <w:rPr>
          <w:spacing w:val="30"/>
          <w:lang w:val="en-GB"/>
        </w:rPr>
        <w:t xml:space="preserve"> </w:t>
      </w:r>
      <w:r w:rsidRPr="005677B4">
        <w:rPr>
          <w:lang w:val="en-GB"/>
        </w:rPr>
        <w:t>sizes.</w:t>
      </w:r>
    </w:p>
    <w:p w14:paraId="770DCF85" w14:textId="77777777" w:rsidR="000A52FD" w:rsidRPr="005677B4" w:rsidRDefault="005677B4">
      <w:pPr>
        <w:pStyle w:val="Tekstpodstawowy"/>
        <w:spacing w:line="232" w:lineRule="auto"/>
        <w:ind w:left="117" w:right="1414"/>
        <w:jc w:val="both"/>
        <w:rPr>
          <w:lang w:val="en-GB"/>
        </w:rPr>
      </w:pPr>
      <w:r w:rsidRPr="005677B4">
        <w:rPr>
          <w:lang w:val="en-GB"/>
        </w:rPr>
        <w:t>The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program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has</w:t>
      </w:r>
      <w:r w:rsidRPr="005677B4">
        <w:rPr>
          <w:spacing w:val="-20"/>
          <w:lang w:val="en-GB"/>
        </w:rPr>
        <w:t xml:space="preserve"> </w:t>
      </w:r>
      <w:r w:rsidRPr="005677B4">
        <w:rPr>
          <w:spacing w:val="-4"/>
          <w:lang w:val="en-GB"/>
        </w:rPr>
        <w:t>however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shown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it</w:t>
      </w:r>
      <w:del w:id="612" w:author="program2" w:date="2019-09-12T14:16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limitations.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It</w:t>
      </w:r>
      <w:del w:id="613" w:author="program2" w:date="2019-09-12T14:20:00Z">
        <w:r w:rsidRPr="005677B4" w:rsidDel="00002871">
          <w:rPr>
            <w:lang w:val="en-GB"/>
          </w:rPr>
          <w:delText>’</w:delText>
        </w:r>
      </w:del>
      <w:r w:rsidRPr="005677B4">
        <w:rPr>
          <w:lang w:val="en-GB"/>
        </w:rPr>
        <w:t>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time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longer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than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CPU solution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on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large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packings.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Investiga</w:t>
      </w:r>
      <w:del w:id="614" w:author="program2" w:date="2019-09-12T14:16:00Z">
        <w:r w:rsidRPr="005677B4" w:rsidDel="00002871">
          <w:rPr>
            <w:lang w:val="en-GB"/>
          </w:rPr>
          <w:delText>i</w:delText>
        </w:r>
      </w:del>
      <w:r w:rsidRPr="005677B4">
        <w:rPr>
          <w:lang w:val="en-GB"/>
        </w:rPr>
        <w:t>tion</w:t>
      </w:r>
      <w:r w:rsidRPr="005677B4">
        <w:rPr>
          <w:spacing w:val="-20"/>
          <w:lang w:val="en-GB"/>
        </w:rPr>
        <w:t xml:space="preserve"> </w:t>
      </w:r>
      <w:r w:rsidRPr="005677B4">
        <w:rPr>
          <w:spacing w:val="-3"/>
          <w:lang w:val="en-GB"/>
        </w:rPr>
        <w:t>into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execution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20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with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different parameters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shows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hampered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4"/>
          <w:lang w:val="en-GB"/>
        </w:rPr>
        <w:t>by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inefficient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4"/>
          <w:lang w:val="en-GB"/>
        </w:rPr>
        <w:t>voxel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management,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possibly</w:t>
      </w:r>
      <w:r w:rsidRPr="005677B4">
        <w:rPr>
          <w:spacing w:val="-19"/>
          <w:lang w:val="en-GB"/>
        </w:rPr>
        <w:t xml:space="preserve"> </w:t>
      </w:r>
      <w:r w:rsidRPr="005677B4">
        <w:rPr>
          <w:lang w:val="en-GB"/>
        </w:rPr>
        <w:t>caused</w:t>
      </w:r>
      <w:r w:rsidRPr="005677B4">
        <w:rPr>
          <w:spacing w:val="-19"/>
          <w:lang w:val="en-GB"/>
        </w:rPr>
        <w:t xml:space="preserve"> </w:t>
      </w:r>
      <w:r w:rsidRPr="005677B4">
        <w:rPr>
          <w:spacing w:val="-4"/>
          <w:lang w:val="en-GB"/>
        </w:rPr>
        <w:t xml:space="preserve">by </w:t>
      </w:r>
      <w:r w:rsidRPr="005677B4">
        <w:rPr>
          <w:lang w:val="en-GB"/>
        </w:rPr>
        <w:t>the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GPU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limitations.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is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possible,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that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utilising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more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powerful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GPUs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and</w:t>
      </w:r>
      <w:r w:rsidRPr="005677B4">
        <w:rPr>
          <w:spacing w:val="-3"/>
          <w:lang w:val="en-GB"/>
        </w:rPr>
        <w:t xml:space="preserve"> </w:t>
      </w:r>
      <w:r w:rsidRPr="005677B4">
        <w:rPr>
          <w:lang w:val="en-GB"/>
        </w:rPr>
        <w:t>further</w:t>
      </w:r>
      <w:r w:rsidRPr="005677B4">
        <w:rPr>
          <w:spacing w:val="-4"/>
          <w:lang w:val="en-GB"/>
        </w:rPr>
        <w:t xml:space="preserve"> </w:t>
      </w:r>
      <w:r w:rsidRPr="005677B4">
        <w:rPr>
          <w:lang w:val="en-GB"/>
        </w:rPr>
        <w:t>op- timisations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could</w:t>
      </w:r>
      <w:r w:rsidRPr="005677B4">
        <w:rPr>
          <w:spacing w:val="-16"/>
          <w:lang w:val="en-GB"/>
        </w:rPr>
        <w:t xml:space="preserve"> </w:t>
      </w:r>
      <w:r w:rsidRPr="005677B4">
        <w:rPr>
          <w:spacing w:val="-3"/>
          <w:lang w:val="en-GB"/>
        </w:rPr>
        <w:t>improve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robustness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of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algorithm.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It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could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enable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the</w:t>
      </w:r>
      <w:r w:rsidRPr="005677B4">
        <w:rPr>
          <w:spacing w:val="-17"/>
          <w:lang w:val="en-GB"/>
        </w:rPr>
        <w:t xml:space="preserve"> </w:t>
      </w:r>
      <w:r w:rsidRPr="005677B4">
        <w:rPr>
          <w:lang w:val="en-GB"/>
        </w:rPr>
        <w:t>algorithm</w:t>
      </w:r>
      <w:r w:rsidRPr="005677B4">
        <w:rPr>
          <w:spacing w:val="-16"/>
          <w:lang w:val="en-GB"/>
        </w:rPr>
        <w:t xml:space="preserve"> </w:t>
      </w:r>
      <w:r w:rsidRPr="005677B4">
        <w:rPr>
          <w:lang w:val="en-GB"/>
        </w:rPr>
        <w:t>to operate efficiently on wider ranges of packing sizes, with greater</w:t>
      </w:r>
      <w:r w:rsidRPr="005677B4">
        <w:rPr>
          <w:spacing w:val="33"/>
          <w:lang w:val="en-GB"/>
        </w:rPr>
        <w:t xml:space="preserve"> </w:t>
      </w:r>
      <w:r w:rsidRPr="005677B4">
        <w:rPr>
          <w:lang w:val="en-GB"/>
        </w:rPr>
        <w:t>speed.</w:t>
      </w:r>
    </w:p>
    <w:p w14:paraId="67DF2616" w14:textId="77777777" w:rsidR="000A52FD" w:rsidRPr="005677B4" w:rsidRDefault="000A52FD">
      <w:pPr>
        <w:spacing w:line="232" w:lineRule="auto"/>
        <w:jc w:val="both"/>
        <w:rPr>
          <w:lang w:val="en-GB"/>
        </w:rPr>
        <w:sectPr w:rsidR="000A52FD" w:rsidRPr="005677B4">
          <w:pgSz w:w="12240" w:h="15840"/>
          <w:pgMar w:top="1260" w:right="0" w:bottom="1040" w:left="1300" w:header="0" w:footer="845" w:gutter="0"/>
          <w:cols w:space="708"/>
        </w:sectPr>
      </w:pPr>
    </w:p>
    <w:p w14:paraId="76C51519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1C74AA2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5586E7B7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33744089" w14:textId="77777777" w:rsidR="000A52FD" w:rsidRPr="005677B4" w:rsidRDefault="000A52FD">
      <w:pPr>
        <w:pStyle w:val="Tekstpodstawowy"/>
        <w:rPr>
          <w:sz w:val="20"/>
          <w:lang w:val="en-GB"/>
        </w:rPr>
      </w:pPr>
    </w:p>
    <w:p w14:paraId="0DDC8537" w14:textId="77777777" w:rsidR="000A52FD" w:rsidRPr="005677B4" w:rsidRDefault="000A52FD">
      <w:pPr>
        <w:pStyle w:val="Tekstpodstawowy"/>
        <w:rPr>
          <w:sz w:val="16"/>
          <w:lang w:val="en-GB"/>
        </w:rPr>
      </w:pPr>
    </w:p>
    <w:p w14:paraId="5FEF405B" w14:textId="77777777" w:rsidR="000A52FD" w:rsidRPr="005677B4" w:rsidRDefault="005677B4">
      <w:pPr>
        <w:spacing w:before="96"/>
        <w:ind w:left="117"/>
        <w:rPr>
          <w:b/>
          <w:sz w:val="49"/>
          <w:lang w:val="en-GB"/>
        </w:rPr>
      </w:pPr>
      <w:r w:rsidRPr="005677B4">
        <w:rPr>
          <w:b/>
          <w:sz w:val="49"/>
          <w:lang w:val="en-GB"/>
        </w:rPr>
        <w:t>Bibliography</w:t>
      </w:r>
    </w:p>
    <w:p w14:paraId="7884D7CB" w14:textId="77777777" w:rsidR="000A52FD" w:rsidRPr="005677B4" w:rsidRDefault="000A52FD">
      <w:pPr>
        <w:pStyle w:val="Tekstpodstawowy"/>
        <w:spacing w:before="9"/>
        <w:rPr>
          <w:b/>
          <w:sz w:val="60"/>
          <w:lang w:val="en-GB"/>
        </w:rPr>
      </w:pPr>
    </w:p>
    <w:p w14:paraId="1B5786CD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line="232" w:lineRule="auto"/>
        <w:ind w:right="1412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>Ge</w:t>
      </w:r>
      <w:r w:rsidRPr="005677B4">
        <w:rPr>
          <w:spacing w:val="-3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Zhang.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pacing w:val="2"/>
          <w:sz w:val="24"/>
          <w:lang w:val="en-GB"/>
        </w:rPr>
        <w:t>“Precise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algorithm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to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generate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random</w:t>
      </w:r>
      <w:r w:rsidRPr="005677B4">
        <w:rPr>
          <w:spacing w:val="-3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sequential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adsorption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of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hard</w:t>
      </w:r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poly- </w:t>
      </w:r>
      <w:r w:rsidRPr="005677B4">
        <w:rPr>
          <w:w w:val="90"/>
          <w:sz w:val="24"/>
          <w:lang w:val="en-GB"/>
        </w:rPr>
        <w:t>gons</w:t>
      </w:r>
      <w:r w:rsidRPr="005677B4">
        <w:rPr>
          <w:spacing w:val="25"/>
          <w:sz w:val="24"/>
          <w:lang w:val="en-GB"/>
        </w:rPr>
        <w:t xml:space="preserve"> </w:t>
      </w:r>
      <w:r w:rsidRPr="005677B4">
        <w:rPr>
          <w:w w:val="104"/>
          <w:sz w:val="24"/>
          <w:lang w:val="en-GB"/>
        </w:rPr>
        <w:t>at</w:t>
      </w:r>
      <w:r w:rsidRPr="005677B4">
        <w:rPr>
          <w:spacing w:val="24"/>
          <w:sz w:val="24"/>
          <w:lang w:val="en-GB"/>
        </w:rPr>
        <w:t xml:space="preserve"> </w:t>
      </w:r>
      <w:r w:rsidRPr="005677B4">
        <w:rPr>
          <w:w w:val="90"/>
          <w:sz w:val="24"/>
          <w:lang w:val="en-GB"/>
        </w:rPr>
        <w:t>s</w:t>
      </w:r>
      <w:r w:rsidRPr="005677B4">
        <w:rPr>
          <w:spacing w:val="-1"/>
          <w:w w:val="97"/>
          <w:sz w:val="24"/>
          <w:lang w:val="en-GB"/>
        </w:rPr>
        <w:t>a</w:t>
      </w:r>
      <w:r w:rsidRPr="005677B4">
        <w:rPr>
          <w:spacing w:val="-1"/>
          <w:w w:val="99"/>
          <w:sz w:val="24"/>
          <w:lang w:val="en-GB"/>
        </w:rPr>
        <w:t>t</w:t>
      </w:r>
      <w:r w:rsidRPr="005677B4">
        <w:rPr>
          <w:w w:val="99"/>
          <w:sz w:val="24"/>
          <w:lang w:val="en-GB"/>
        </w:rPr>
        <w:t>u</w:t>
      </w:r>
      <w:r w:rsidRPr="005677B4">
        <w:rPr>
          <w:spacing w:val="-1"/>
          <w:w w:val="96"/>
          <w:sz w:val="24"/>
          <w:lang w:val="en-GB"/>
        </w:rPr>
        <w:t>ratio</w:t>
      </w:r>
      <w:r w:rsidRPr="005677B4">
        <w:rPr>
          <w:w w:val="96"/>
          <w:sz w:val="24"/>
          <w:lang w:val="en-GB"/>
        </w:rPr>
        <w:t>n</w:t>
      </w:r>
      <w:r w:rsidRPr="005677B4">
        <w:rPr>
          <w:w w:val="79"/>
          <w:sz w:val="24"/>
          <w:lang w:val="en-GB"/>
        </w:rPr>
        <w:t>”.</w:t>
      </w:r>
      <w:r w:rsidRPr="005677B4">
        <w:rPr>
          <w:spacing w:val="24"/>
          <w:sz w:val="24"/>
          <w:lang w:val="en-GB"/>
        </w:rPr>
        <w:t xml:space="preserve"> </w:t>
      </w:r>
      <w:r w:rsidRPr="005677B4">
        <w:rPr>
          <w:w w:val="99"/>
          <w:sz w:val="24"/>
          <w:lang w:val="en-GB"/>
        </w:rPr>
        <w:t>In:</w:t>
      </w:r>
      <w:r w:rsidRPr="005677B4">
        <w:rPr>
          <w:spacing w:val="24"/>
          <w:sz w:val="24"/>
          <w:lang w:val="en-GB"/>
        </w:rPr>
        <w:t xml:space="preserve"> </w:t>
      </w:r>
      <w:r w:rsidRPr="005677B4">
        <w:rPr>
          <w:i/>
          <w:w w:val="103"/>
          <w:sz w:val="24"/>
          <w:lang w:val="en-GB"/>
        </w:rPr>
        <w:t>Physi</w:t>
      </w:r>
      <w:r w:rsidRPr="005677B4">
        <w:rPr>
          <w:i/>
          <w:spacing w:val="-12"/>
          <w:w w:val="103"/>
          <w:sz w:val="24"/>
          <w:lang w:val="en-GB"/>
        </w:rPr>
        <w:t>c</w:t>
      </w:r>
      <w:r w:rsidRPr="005677B4">
        <w:rPr>
          <w:i/>
          <w:spacing w:val="-1"/>
          <w:w w:val="103"/>
          <w:sz w:val="24"/>
          <w:lang w:val="en-GB"/>
        </w:rPr>
        <w:t>a</w:t>
      </w:r>
      <w:r w:rsidRPr="005677B4">
        <w:rPr>
          <w:i/>
          <w:w w:val="103"/>
          <w:sz w:val="24"/>
          <w:lang w:val="en-GB"/>
        </w:rPr>
        <w:t>l</w:t>
      </w:r>
      <w:r w:rsidRPr="005677B4">
        <w:rPr>
          <w:i/>
          <w:spacing w:val="29"/>
          <w:sz w:val="24"/>
          <w:lang w:val="en-GB"/>
        </w:rPr>
        <w:t xml:space="preserve"> </w:t>
      </w:r>
      <w:r w:rsidRPr="005677B4">
        <w:rPr>
          <w:i/>
          <w:spacing w:val="-12"/>
          <w:w w:val="106"/>
          <w:sz w:val="24"/>
          <w:lang w:val="en-GB"/>
        </w:rPr>
        <w:t>R</w:t>
      </w:r>
      <w:r w:rsidRPr="005677B4">
        <w:rPr>
          <w:i/>
          <w:spacing w:val="-1"/>
          <w:sz w:val="24"/>
          <w:lang w:val="en-GB"/>
        </w:rPr>
        <w:t>evie</w:t>
      </w:r>
      <w:r w:rsidRPr="005677B4">
        <w:rPr>
          <w:i/>
          <w:sz w:val="24"/>
          <w:lang w:val="en-GB"/>
        </w:rPr>
        <w:t>w</w:t>
      </w:r>
      <w:r w:rsidRPr="005677B4">
        <w:rPr>
          <w:i/>
          <w:spacing w:val="29"/>
          <w:sz w:val="24"/>
          <w:lang w:val="en-GB"/>
        </w:rPr>
        <w:t xml:space="preserve"> </w:t>
      </w:r>
      <w:r w:rsidRPr="005677B4">
        <w:rPr>
          <w:i/>
          <w:w w:val="108"/>
          <w:sz w:val="24"/>
          <w:lang w:val="en-GB"/>
        </w:rPr>
        <w:t>E</w:t>
      </w:r>
      <w:r w:rsidRPr="005677B4">
        <w:rPr>
          <w:i/>
          <w:sz w:val="24"/>
          <w:lang w:val="en-GB"/>
        </w:rPr>
        <w:t xml:space="preserve"> </w:t>
      </w:r>
      <w:del w:id="615" w:author="program2" w:date="2019-09-12T14:17:00Z">
        <w:r w:rsidRPr="005677B4" w:rsidDel="00002871">
          <w:rPr>
            <w:i/>
            <w:spacing w:val="-7"/>
            <w:sz w:val="24"/>
            <w:lang w:val="en-GB"/>
          </w:rPr>
          <w:delText xml:space="preserve"> </w:delText>
        </w:r>
      </w:del>
      <w:r w:rsidRPr="005677B4">
        <w:rPr>
          <w:w w:val="97"/>
          <w:sz w:val="24"/>
          <w:lang w:val="en-GB"/>
        </w:rPr>
        <w:t>97</w:t>
      </w:r>
      <w:r w:rsidRPr="005677B4">
        <w:rPr>
          <w:spacing w:val="25"/>
          <w:sz w:val="24"/>
          <w:lang w:val="en-GB"/>
        </w:rPr>
        <w:t xml:space="preserve"> </w:t>
      </w:r>
      <w:r w:rsidRPr="005677B4">
        <w:rPr>
          <w:spacing w:val="-1"/>
          <w:w w:val="99"/>
          <w:sz w:val="24"/>
          <w:lang w:val="en-GB"/>
        </w:rPr>
        <w:t>(Mar</w:t>
      </w:r>
      <w:r w:rsidRPr="005677B4">
        <w:rPr>
          <w:w w:val="99"/>
          <w:sz w:val="24"/>
          <w:lang w:val="en-GB"/>
        </w:rPr>
        <w:t>.</w:t>
      </w:r>
      <w:r w:rsidRPr="005677B4">
        <w:rPr>
          <w:spacing w:val="2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2018).</w:t>
      </w:r>
      <w:r w:rsidRPr="005677B4">
        <w:rPr>
          <w:spacing w:val="25"/>
          <w:sz w:val="24"/>
          <w:lang w:val="en-GB"/>
        </w:rPr>
        <w:t xml:space="preserve"> </w:t>
      </w:r>
      <w:r w:rsidRPr="005677B4">
        <w:rPr>
          <w:rFonts w:ascii="Cambria" w:hAnsi="Cambria"/>
          <w:w w:val="115"/>
          <w:sz w:val="24"/>
          <w:lang w:val="en-GB"/>
        </w:rPr>
        <w:t>do</w:t>
      </w:r>
      <w:r w:rsidRPr="005677B4">
        <w:rPr>
          <w:rFonts w:ascii="Cambria" w:hAnsi="Cambria"/>
          <w:spacing w:val="-1"/>
          <w:w w:val="115"/>
          <w:sz w:val="24"/>
          <w:lang w:val="en-GB"/>
        </w:rPr>
        <w:t>i</w:t>
      </w:r>
      <w:r w:rsidRPr="005677B4">
        <w:rPr>
          <w:w w:val="108"/>
          <w:sz w:val="24"/>
          <w:lang w:val="en-GB"/>
        </w:rPr>
        <w:t>:</w:t>
      </w:r>
      <w:r w:rsidRPr="005677B4">
        <w:rPr>
          <w:spacing w:val="24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02"/>
          <w:sz w:val="24"/>
          <w:lang w:val="en-GB"/>
        </w:rPr>
        <w:t>1</w:t>
      </w:r>
      <w:r w:rsidRPr="005677B4">
        <w:rPr>
          <w:rFonts w:ascii="Times New Roman" w:hAnsi="Times New Roman"/>
          <w:spacing w:val="7"/>
          <w:w w:val="102"/>
          <w:sz w:val="24"/>
          <w:lang w:val="en-GB"/>
        </w:rPr>
        <w:t>0</w:t>
      </w:r>
      <w:r w:rsidRPr="005677B4">
        <w:rPr>
          <w:rFonts w:ascii="Times New Roman" w:hAnsi="Times New Roman"/>
          <w:spacing w:val="7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02"/>
          <w:sz w:val="24"/>
          <w:lang w:val="en-GB"/>
        </w:rPr>
        <w:t>110</w:t>
      </w:r>
      <w:r w:rsidRPr="005677B4">
        <w:rPr>
          <w:rFonts w:ascii="Times New Roman" w:hAnsi="Times New Roman"/>
          <w:spacing w:val="7"/>
          <w:w w:val="102"/>
          <w:sz w:val="24"/>
          <w:lang w:val="en-GB"/>
        </w:rPr>
        <w:t>3</w:t>
      </w:r>
      <w:r w:rsidRPr="005677B4">
        <w:rPr>
          <w:rFonts w:ascii="Times New Roman" w:hAnsi="Times New Roman"/>
          <w:spacing w:val="7"/>
          <w:w w:val="184"/>
          <w:sz w:val="24"/>
          <w:lang w:val="en-GB"/>
        </w:rPr>
        <w:t>/</w:t>
      </w:r>
      <w:r w:rsidRPr="005677B4">
        <w:rPr>
          <w:rFonts w:ascii="Times New Roman" w:hAnsi="Times New Roman"/>
          <w:w w:val="98"/>
          <w:sz w:val="24"/>
          <w:lang w:val="en-GB"/>
        </w:rPr>
        <w:t>PhysRev</w:t>
      </w:r>
      <w:r w:rsidRPr="005677B4">
        <w:rPr>
          <w:rFonts w:ascii="Times New Roman" w:hAnsi="Times New Roman"/>
          <w:spacing w:val="7"/>
          <w:w w:val="98"/>
          <w:sz w:val="24"/>
          <w:lang w:val="en-GB"/>
        </w:rPr>
        <w:t>E</w:t>
      </w:r>
      <w:r w:rsidRPr="005677B4">
        <w:rPr>
          <w:rFonts w:ascii="Times New Roman" w:hAnsi="Times New Roman"/>
          <w:w w:val="204"/>
          <w:sz w:val="24"/>
          <w:lang w:val="en-GB"/>
        </w:rPr>
        <w:t xml:space="preserve">. </w:t>
      </w:r>
      <w:r w:rsidRPr="005677B4">
        <w:rPr>
          <w:rFonts w:ascii="Times New Roman" w:hAnsi="Times New Roman"/>
          <w:sz w:val="24"/>
          <w:lang w:val="en-GB"/>
        </w:rPr>
        <w:t>97.043311</w:t>
      </w:r>
      <w:r w:rsidRPr="005677B4">
        <w:rPr>
          <w:sz w:val="24"/>
          <w:lang w:val="en-GB"/>
        </w:rPr>
        <w:t>.</w:t>
      </w:r>
    </w:p>
    <w:p w14:paraId="07DB2A49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9" w:line="232" w:lineRule="auto"/>
        <w:ind w:right="1415"/>
        <w:jc w:val="both"/>
        <w:rPr>
          <w:sz w:val="24"/>
          <w:lang w:val="en-GB"/>
        </w:rPr>
      </w:pPr>
      <w:r w:rsidRPr="005677B4">
        <w:rPr>
          <w:w w:val="105"/>
          <w:sz w:val="24"/>
          <w:lang w:val="en-GB"/>
        </w:rPr>
        <w:t>Jens</w:t>
      </w:r>
      <w:r w:rsidRPr="005677B4">
        <w:rPr>
          <w:spacing w:val="-15"/>
          <w:w w:val="105"/>
          <w:sz w:val="24"/>
          <w:lang w:val="en-GB"/>
        </w:rPr>
        <w:t xml:space="preserve"> </w:t>
      </w:r>
      <w:r w:rsidRPr="005677B4">
        <w:rPr>
          <w:spacing w:val="-4"/>
          <w:w w:val="105"/>
          <w:sz w:val="24"/>
          <w:lang w:val="en-GB"/>
        </w:rPr>
        <w:t>Feder.</w:t>
      </w:r>
      <w:r w:rsidRPr="005677B4">
        <w:rPr>
          <w:spacing w:val="-15"/>
          <w:w w:val="105"/>
          <w:sz w:val="24"/>
          <w:lang w:val="en-GB"/>
        </w:rPr>
        <w:t xml:space="preserve"> </w:t>
      </w:r>
      <w:r w:rsidRPr="005677B4">
        <w:rPr>
          <w:spacing w:val="2"/>
          <w:w w:val="105"/>
          <w:sz w:val="24"/>
          <w:lang w:val="en-GB"/>
        </w:rPr>
        <w:t>“Random</w:t>
      </w:r>
      <w:r w:rsidRPr="005677B4">
        <w:rPr>
          <w:spacing w:val="-14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sequential</w:t>
      </w:r>
      <w:r w:rsidRPr="005677B4">
        <w:rPr>
          <w:spacing w:val="-15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adsorption”.</w:t>
      </w:r>
      <w:r w:rsidRPr="005677B4">
        <w:rPr>
          <w:spacing w:val="-14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In:</w:t>
      </w:r>
      <w:r w:rsidRPr="005677B4">
        <w:rPr>
          <w:spacing w:val="-16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Journal</w:t>
      </w:r>
      <w:r w:rsidRPr="005677B4">
        <w:rPr>
          <w:i/>
          <w:spacing w:val="-12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of</w:t>
      </w:r>
      <w:r w:rsidRPr="005677B4">
        <w:rPr>
          <w:i/>
          <w:spacing w:val="-13"/>
          <w:w w:val="105"/>
          <w:sz w:val="24"/>
          <w:lang w:val="en-GB"/>
        </w:rPr>
        <w:t xml:space="preserve"> </w:t>
      </w:r>
      <w:r w:rsidRPr="005677B4">
        <w:rPr>
          <w:i/>
          <w:spacing w:val="-4"/>
          <w:w w:val="105"/>
          <w:sz w:val="24"/>
          <w:lang w:val="en-GB"/>
        </w:rPr>
        <w:t>Theoretical</w:t>
      </w:r>
      <w:r w:rsidRPr="005677B4">
        <w:rPr>
          <w:i/>
          <w:spacing w:val="-12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Biology</w:t>
      </w:r>
      <w:r w:rsidRPr="005677B4">
        <w:rPr>
          <w:i/>
          <w:spacing w:val="-5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 xml:space="preserve">87.2 </w:t>
      </w:r>
      <w:r w:rsidRPr="005677B4">
        <w:rPr>
          <w:w w:val="125"/>
          <w:sz w:val="24"/>
          <w:lang w:val="en-GB"/>
        </w:rPr>
        <w:t>(1980),</w:t>
      </w:r>
      <w:r w:rsidRPr="005677B4">
        <w:rPr>
          <w:spacing w:val="-37"/>
          <w:w w:val="125"/>
          <w:sz w:val="24"/>
          <w:lang w:val="en-GB"/>
        </w:rPr>
        <w:t xml:space="preserve"> </w:t>
      </w:r>
      <w:r w:rsidRPr="005677B4">
        <w:rPr>
          <w:w w:val="115"/>
          <w:sz w:val="24"/>
          <w:lang w:val="en-GB"/>
        </w:rPr>
        <w:t>pp.</w:t>
      </w:r>
      <w:r w:rsidRPr="005677B4">
        <w:rPr>
          <w:spacing w:val="-29"/>
          <w:w w:val="115"/>
          <w:sz w:val="24"/>
          <w:lang w:val="en-GB"/>
        </w:rPr>
        <w:t xml:space="preserve"> </w:t>
      </w:r>
      <w:r w:rsidRPr="005677B4">
        <w:rPr>
          <w:w w:val="115"/>
          <w:sz w:val="24"/>
          <w:lang w:val="en-GB"/>
        </w:rPr>
        <w:t>237</w:t>
      </w:r>
      <w:r w:rsidRPr="005677B4">
        <w:rPr>
          <w:spacing w:val="-30"/>
          <w:w w:val="115"/>
          <w:sz w:val="24"/>
          <w:lang w:val="en-GB"/>
        </w:rPr>
        <w:t xml:space="preserve"> </w:t>
      </w:r>
      <w:r w:rsidRPr="005677B4">
        <w:rPr>
          <w:w w:val="115"/>
          <w:sz w:val="24"/>
          <w:lang w:val="en-GB"/>
        </w:rPr>
        <w:t>–254.</w:t>
      </w:r>
      <w:r w:rsidRPr="005677B4">
        <w:rPr>
          <w:spacing w:val="-30"/>
          <w:w w:val="115"/>
          <w:sz w:val="24"/>
          <w:lang w:val="en-GB"/>
        </w:rPr>
        <w:t xml:space="preserve"> </w:t>
      </w:r>
      <w:r w:rsidRPr="005677B4">
        <w:rPr>
          <w:rFonts w:ascii="Cambria" w:hAnsi="Cambria"/>
          <w:w w:val="125"/>
          <w:sz w:val="24"/>
          <w:lang w:val="en-GB"/>
        </w:rPr>
        <w:t>issn</w:t>
      </w:r>
      <w:r w:rsidRPr="005677B4">
        <w:rPr>
          <w:w w:val="125"/>
          <w:sz w:val="24"/>
          <w:lang w:val="en-GB"/>
        </w:rPr>
        <w:t>:</w:t>
      </w:r>
      <w:r w:rsidRPr="005677B4">
        <w:rPr>
          <w:spacing w:val="-36"/>
          <w:w w:val="125"/>
          <w:sz w:val="24"/>
          <w:lang w:val="en-GB"/>
        </w:rPr>
        <w:t xml:space="preserve"> </w:t>
      </w:r>
      <w:r w:rsidRPr="005677B4">
        <w:rPr>
          <w:w w:val="115"/>
          <w:sz w:val="24"/>
          <w:lang w:val="en-GB"/>
        </w:rPr>
        <w:t>0022-5193.</w:t>
      </w:r>
      <w:r w:rsidRPr="005677B4">
        <w:rPr>
          <w:spacing w:val="-29"/>
          <w:w w:val="115"/>
          <w:sz w:val="24"/>
          <w:lang w:val="en-GB"/>
        </w:rPr>
        <w:t xml:space="preserve"> </w:t>
      </w:r>
      <w:r w:rsidRPr="005677B4">
        <w:rPr>
          <w:rFonts w:ascii="Cambria" w:hAnsi="Cambria"/>
          <w:w w:val="125"/>
          <w:sz w:val="24"/>
          <w:lang w:val="en-GB"/>
        </w:rPr>
        <w:t>doi</w:t>
      </w:r>
      <w:r w:rsidRPr="005677B4">
        <w:rPr>
          <w:w w:val="125"/>
          <w:sz w:val="24"/>
          <w:lang w:val="en-GB"/>
        </w:rPr>
        <w:t>:</w:t>
      </w:r>
      <w:r w:rsidRPr="005677B4">
        <w:rPr>
          <w:spacing w:val="-36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https</w:t>
      </w:r>
      <w:r w:rsidRPr="005677B4">
        <w:rPr>
          <w:rFonts w:ascii="Times New Roman" w:hAnsi="Times New Roman"/>
          <w:spacing w:val="-63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55"/>
          <w:sz w:val="24"/>
          <w:lang w:val="en-GB"/>
        </w:rPr>
        <w:t>:</w:t>
      </w:r>
      <w:r w:rsidRPr="005677B4">
        <w:rPr>
          <w:rFonts w:ascii="Times New Roman" w:hAnsi="Times New Roman"/>
          <w:spacing w:val="-80"/>
          <w:w w:val="15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55"/>
          <w:sz w:val="24"/>
          <w:lang w:val="en-GB"/>
        </w:rPr>
        <w:t>/</w:t>
      </w:r>
      <w:r w:rsidRPr="005677B4">
        <w:rPr>
          <w:rFonts w:ascii="Times New Roman" w:hAnsi="Times New Roman"/>
          <w:spacing w:val="-81"/>
          <w:w w:val="15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55"/>
          <w:sz w:val="24"/>
          <w:lang w:val="en-GB"/>
        </w:rPr>
        <w:t>/</w:t>
      </w:r>
      <w:r w:rsidRPr="005677B4">
        <w:rPr>
          <w:rFonts w:ascii="Times New Roman" w:hAnsi="Times New Roman"/>
          <w:spacing w:val="-80"/>
          <w:w w:val="15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doi</w:t>
      </w:r>
      <w:r w:rsidRPr="005677B4">
        <w:rPr>
          <w:rFonts w:ascii="Times New Roman" w:hAnsi="Times New Roman"/>
          <w:spacing w:val="-63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75"/>
          <w:sz w:val="24"/>
          <w:lang w:val="en-GB"/>
        </w:rPr>
        <w:t>.</w:t>
      </w:r>
      <w:r w:rsidRPr="005677B4">
        <w:rPr>
          <w:rFonts w:ascii="Times New Roman" w:hAnsi="Times New Roman"/>
          <w:spacing w:val="-93"/>
          <w:w w:val="17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org</w:t>
      </w:r>
      <w:r w:rsidRPr="005677B4">
        <w:rPr>
          <w:rFonts w:ascii="Times New Roman" w:hAnsi="Times New Roman"/>
          <w:spacing w:val="-62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55"/>
          <w:sz w:val="24"/>
          <w:lang w:val="en-GB"/>
        </w:rPr>
        <w:t>/</w:t>
      </w:r>
      <w:r w:rsidRPr="005677B4">
        <w:rPr>
          <w:rFonts w:ascii="Times New Roman" w:hAnsi="Times New Roman"/>
          <w:spacing w:val="-81"/>
          <w:w w:val="15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10</w:t>
      </w:r>
      <w:r w:rsidRPr="005677B4">
        <w:rPr>
          <w:rFonts w:ascii="Times New Roman" w:hAnsi="Times New Roman"/>
          <w:spacing w:val="-63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75"/>
          <w:sz w:val="24"/>
          <w:lang w:val="en-GB"/>
        </w:rPr>
        <w:t>.</w:t>
      </w:r>
      <w:r w:rsidRPr="005677B4">
        <w:rPr>
          <w:rFonts w:ascii="Times New Roman" w:hAnsi="Times New Roman"/>
          <w:spacing w:val="-92"/>
          <w:w w:val="17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1016</w:t>
      </w:r>
      <w:r w:rsidRPr="005677B4">
        <w:rPr>
          <w:rFonts w:ascii="Times New Roman" w:hAnsi="Times New Roman"/>
          <w:spacing w:val="-63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55"/>
          <w:sz w:val="24"/>
          <w:lang w:val="en-GB"/>
        </w:rPr>
        <w:t>/</w:t>
      </w:r>
      <w:r w:rsidRPr="005677B4">
        <w:rPr>
          <w:rFonts w:ascii="Times New Roman" w:hAnsi="Times New Roman"/>
          <w:spacing w:val="-80"/>
          <w:w w:val="15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0022</w:t>
      </w:r>
      <w:r w:rsidRPr="005677B4">
        <w:rPr>
          <w:rFonts w:ascii="Times New Roman" w:hAnsi="Times New Roman"/>
          <w:spacing w:val="-63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55"/>
          <w:sz w:val="24"/>
          <w:lang w:val="en-GB"/>
        </w:rPr>
        <w:t xml:space="preserve">- </w:t>
      </w:r>
      <w:r w:rsidRPr="005677B4">
        <w:rPr>
          <w:rFonts w:ascii="Times New Roman" w:hAnsi="Times New Roman"/>
          <w:w w:val="107"/>
          <w:sz w:val="24"/>
          <w:lang w:val="en-GB"/>
        </w:rPr>
        <w:t>5193(8</w:t>
      </w:r>
      <w:r w:rsidRPr="005677B4">
        <w:rPr>
          <w:rFonts w:ascii="Times New Roman" w:hAnsi="Times New Roman"/>
          <w:spacing w:val="10"/>
          <w:w w:val="107"/>
          <w:sz w:val="24"/>
          <w:lang w:val="en-GB"/>
        </w:rPr>
        <w:t>0</w:t>
      </w:r>
      <w:r w:rsidRPr="005677B4">
        <w:rPr>
          <w:rFonts w:ascii="Times New Roman" w:hAnsi="Times New Roman"/>
          <w:spacing w:val="10"/>
          <w:w w:val="153"/>
          <w:sz w:val="24"/>
          <w:lang w:val="en-GB"/>
        </w:rPr>
        <w:t>)</w:t>
      </w:r>
      <w:r w:rsidRPr="005677B4">
        <w:rPr>
          <w:rFonts w:ascii="Times New Roman" w:hAnsi="Times New Roman"/>
          <w:w w:val="102"/>
          <w:sz w:val="24"/>
          <w:lang w:val="en-GB"/>
        </w:rPr>
        <w:t>9035</w:t>
      </w:r>
      <w:r w:rsidRPr="005677B4">
        <w:rPr>
          <w:rFonts w:ascii="Times New Roman" w:hAnsi="Times New Roman"/>
          <w:spacing w:val="10"/>
          <w:w w:val="102"/>
          <w:sz w:val="24"/>
          <w:lang w:val="en-GB"/>
        </w:rPr>
        <w:t>8</w:t>
      </w:r>
      <w:r w:rsidRPr="005677B4">
        <w:rPr>
          <w:rFonts w:ascii="Times New Roman" w:hAnsi="Times New Roman"/>
          <w:spacing w:val="20"/>
          <w:w w:val="153"/>
          <w:sz w:val="24"/>
          <w:lang w:val="en-GB"/>
        </w:rPr>
        <w:t>-</w:t>
      </w:r>
      <w:r w:rsidRPr="005677B4">
        <w:rPr>
          <w:rFonts w:ascii="Times New Roman" w:hAnsi="Times New Roman"/>
          <w:w w:val="102"/>
          <w:sz w:val="24"/>
          <w:lang w:val="en-GB"/>
        </w:rPr>
        <w:t>6</w:t>
      </w:r>
      <w:r w:rsidRPr="005677B4">
        <w:rPr>
          <w:w w:val="108"/>
          <w:sz w:val="24"/>
          <w:lang w:val="en-GB"/>
        </w:rPr>
        <w:t>.</w:t>
      </w:r>
      <w:r w:rsidRPr="005677B4">
        <w:rPr>
          <w:spacing w:val="28"/>
          <w:sz w:val="24"/>
          <w:lang w:val="en-GB"/>
        </w:rPr>
        <w:t xml:space="preserve"> </w:t>
      </w:r>
      <w:r w:rsidRPr="005677B4">
        <w:rPr>
          <w:rFonts w:ascii="Cambria" w:hAnsi="Cambria"/>
          <w:w w:val="140"/>
          <w:sz w:val="24"/>
          <w:lang w:val="en-GB"/>
        </w:rPr>
        <w:t>ur</w:t>
      </w:r>
      <w:r w:rsidRPr="005677B4">
        <w:rPr>
          <w:rFonts w:ascii="Cambria" w:hAnsi="Cambria"/>
          <w:spacing w:val="-1"/>
          <w:w w:val="140"/>
          <w:sz w:val="24"/>
          <w:lang w:val="en-GB"/>
        </w:rPr>
        <w:t>l</w:t>
      </w:r>
      <w:r w:rsidRPr="005677B4">
        <w:rPr>
          <w:w w:val="108"/>
          <w:sz w:val="24"/>
          <w:lang w:val="en-GB"/>
        </w:rPr>
        <w:t>:</w:t>
      </w:r>
      <w:r w:rsidRPr="005677B4">
        <w:rPr>
          <w:spacing w:val="28"/>
          <w:sz w:val="24"/>
          <w:lang w:val="en-GB"/>
        </w:rPr>
        <w:t xml:space="preserve"> </w:t>
      </w:r>
      <w:hyperlink r:id="rId45">
        <w:r w:rsidRPr="005677B4">
          <w:rPr>
            <w:rFonts w:ascii="Times New Roman" w:hAnsi="Times New Roman"/>
            <w:w w:val="131"/>
            <w:sz w:val="24"/>
            <w:lang w:val="en-GB"/>
          </w:rPr>
          <w:t>htt</w:t>
        </w:r>
        <w:r w:rsidRPr="005677B4">
          <w:rPr>
            <w:rFonts w:ascii="Times New Roman" w:hAnsi="Times New Roman"/>
            <w:spacing w:val="10"/>
            <w:w w:val="131"/>
            <w:sz w:val="24"/>
            <w:lang w:val="en-GB"/>
          </w:rPr>
          <w:t>p</w:t>
        </w:r>
        <w:r w:rsidRPr="005677B4">
          <w:rPr>
            <w:rFonts w:ascii="Times New Roman" w:hAnsi="Times New Roman"/>
            <w:spacing w:val="10"/>
            <w:w w:val="184"/>
            <w:sz w:val="24"/>
            <w:lang w:val="en-GB"/>
          </w:rPr>
          <w:t>://</w:t>
        </w:r>
        <w:r w:rsidRPr="005677B4">
          <w:rPr>
            <w:rFonts w:ascii="Times New Roman" w:hAnsi="Times New Roman"/>
            <w:w w:val="70"/>
            <w:sz w:val="24"/>
            <w:lang w:val="en-GB"/>
          </w:rPr>
          <w:t>ww</w:t>
        </w:r>
        <w:r w:rsidRPr="005677B4">
          <w:rPr>
            <w:rFonts w:ascii="Times New Roman" w:hAnsi="Times New Roman"/>
            <w:spacing w:val="10"/>
            <w:w w:val="70"/>
            <w:sz w:val="24"/>
            <w:lang w:val="en-GB"/>
          </w:rPr>
          <w:t>w</w:t>
        </w:r>
        <w:r w:rsidRPr="005677B4">
          <w:rPr>
            <w:rFonts w:ascii="Times New Roman" w:hAnsi="Times New Roman"/>
            <w:spacing w:val="10"/>
            <w:w w:val="204"/>
            <w:sz w:val="24"/>
            <w:lang w:val="en-GB"/>
          </w:rPr>
          <w:t>.</w:t>
        </w:r>
        <w:r w:rsidRPr="005677B4">
          <w:rPr>
            <w:rFonts w:ascii="Times New Roman" w:hAnsi="Times New Roman"/>
            <w:w w:val="124"/>
            <w:sz w:val="24"/>
            <w:lang w:val="en-GB"/>
          </w:rPr>
          <w:t>scie</w:t>
        </w:r>
        <w:r w:rsidRPr="005677B4">
          <w:rPr>
            <w:rFonts w:ascii="Times New Roman" w:hAnsi="Times New Roman"/>
            <w:spacing w:val="-1"/>
            <w:w w:val="124"/>
            <w:sz w:val="24"/>
            <w:lang w:val="en-GB"/>
          </w:rPr>
          <w:t>n</w:t>
        </w:r>
        <w:r w:rsidRPr="005677B4">
          <w:rPr>
            <w:rFonts w:ascii="Times New Roman" w:hAnsi="Times New Roman"/>
            <w:w w:val="129"/>
            <w:sz w:val="24"/>
            <w:lang w:val="en-GB"/>
          </w:rPr>
          <w:t>cedirec</w:t>
        </w:r>
        <w:r w:rsidRPr="005677B4">
          <w:rPr>
            <w:rFonts w:ascii="Times New Roman" w:hAnsi="Times New Roman"/>
            <w:spacing w:val="10"/>
            <w:w w:val="129"/>
            <w:sz w:val="24"/>
            <w:lang w:val="en-GB"/>
          </w:rPr>
          <w:t>t</w:t>
        </w:r>
        <w:r w:rsidRPr="005677B4">
          <w:rPr>
            <w:rFonts w:ascii="Times New Roman" w:hAnsi="Times New Roman"/>
            <w:spacing w:val="10"/>
            <w:w w:val="204"/>
            <w:sz w:val="24"/>
            <w:lang w:val="en-GB"/>
          </w:rPr>
          <w:t>.</w:t>
        </w:r>
        <w:r w:rsidRPr="005677B4">
          <w:rPr>
            <w:rFonts w:ascii="Times New Roman" w:hAnsi="Times New Roman"/>
            <w:w w:val="89"/>
            <w:sz w:val="24"/>
            <w:lang w:val="en-GB"/>
          </w:rPr>
          <w:t>co</w:t>
        </w:r>
        <w:r w:rsidRPr="005677B4">
          <w:rPr>
            <w:rFonts w:ascii="Times New Roman" w:hAnsi="Times New Roman"/>
            <w:spacing w:val="10"/>
            <w:w w:val="89"/>
            <w:sz w:val="24"/>
            <w:lang w:val="en-GB"/>
          </w:rPr>
          <w:t>m</w:t>
        </w:r>
        <w:r w:rsidRPr="005677B4">
          <w:rPr>
            <w:rFonts w:ascii="Times New Roman" w:hAnsi="Times New Roman"/>
            <w:spacing w:val="10"/>
            <w:w w:val="184"/>
            <w:sz w:val="24"/>
            <w:lang w:val="en-GB"/>
          </w:rPr>
          <w:t>/</w:t>
        </w:r>
        <w:r w:rsidRPr="005677B4">
          <w:rPr>
            <w:rFonts w:ascii="Times New Roman" w:hAnsi="Times New Roman"/>
            <w:w w:val="121"/>
            <w:sz w:val="24"/>
            <w:lang w:val="en-GB"/>
          </w:rPr>
          <w:t>scienc</w:t>
        </w:r>
        <w:r w:rsidRPr="005677B4">
          <w:rPr>
            <w:rFonts w:ascii="Times New Roman" w:hAnsi="Times New Roman"/>
            <w:spacing w:val="10"/>
            <w:w w:val="121"/>
            <w:sz w:val="24"/>
            <w:lang w:val="en-GB"/>
          </w:rPr>
          <w:t>e</w:t>
        </w:r>
        <w:r w:rsidRPr="005677B4">
          <w:rPr>
            <w:rFonts w:ascii="Times New Roman" w:hAnsi="Times New Roman"/>
            <w:spacing w:val="10"/>
            <w:w w:val="184"/>
            <w:sz w:val="24"/>
            <w:lang w:val="en-GB"/>
          </w:rPr>
          <w:t>/</w:t>
        </w:r>
        <w:r w:rsidRPr="005677B4">
          <w:rPr>
            <w:rFonts w:ascii="Times New Roman" w:hAnsi="Times New Roman"/>
            <w:w w:val="144"/>
            <w:sz w:val="24"/>
            <w:lang w:val="en-GB"/>
          </w:rPr>
          <w:t>arti</w:t>
        </w:r>
        <w:r w:rsidRPr="005677B4">
          <w:rPr>
            <w:rFonts w:ascii="Times New Roman" w:hAnsi="Times New Roman"/>
            <w:spacing w:val="-1"/>
            <w:w w:val="144"/>
            <w:sz w:val="24"/>
            <w:lang w:val="en-GB"/>
          </w:rPr>
          <w:t>c</w:t>
        </w:r>
        <w:r w:rsidRPr="005677B4">
          <w:rPr>
            <w:rFonts w:ascii="Times New Roman" w:hAnsi="Times New Roman"/>
            <w:w w:val="141"/>
            <w:sz w:val="24"/>
            <w:lang w:val="en-GB"/>
          </w:rPr>
          <w:t>l</w:t>
        </w:r>
        <w:r w:rsidRPr="005677B4">
          <w:rPr>
            <w:rFonts w:ascii="Times New Roman" w:hAnsi="Times New Roman"/>
            <w:spacing w:val="10"/>
            <w:w w:val="141"/>
            <w:sz w:val="24"/>
            <w:lang w:val="en-GB"/>
          </w:rPr>
          <w:t>e</w:t>
        </w:r>
        <w:r w:rsidRPr="005677B4">
          <w:rPr>
            <w:rFonts w:ascii="Times New Roman" w:hAnsi="Times New Roman"/>
            <w:spacing w:val="10"/>
            <w:w w:val="184"/>
            <w:sz w:val="24"/>
            <w:lang w:val="en-GB"/>
          </w:rPr>
          <w:t>/</w:t>
        </w:r>
        <w:r w:rsidRPr="005677B4">
          <w:rPr>
            <w:rFonts w:ascii="Times New Roman" w:hAnsi="Times New Roman"/>
            <w:w w:val="145"/>
            <w:sz w:val="24"/>
            <w:lang w:val="en-GB"/>
          </w:rPr>
          <w:t>pi</w:t>
        </w:r>
        <w:r w:rsidRPr="005677B4">
          <w:rPr>
            <w:rFonts w:ascii="Times New Roman" w:hAnsi="Times New Roman"/>
            <w:spacing w:val="10"/>
            <w:w w:val="145"/>
            <w:sz w:val="24"/>
            <w:lang w:val="en-GB"/>
          </w:rPr>
          <w:t>i</w:t>
        </w:r>
        <w:r w:rsidRPr="005677B4">
          <w:rPr>
            <w:rFonts w:ascii="Times New Roman" w:hAnsi="Times New Roman"/>
            <w:w w:val="184"/>
            <w:sz w:val="24"/>
            <w:lang w:val="en-GB"/>
          </w:rPr>
          <w:t>/</w:t>
        </w:r>
      </w:hyperlink>
      <w:r w:rsidRPr="005677B4">
        <w:rPr>
          <w:rFonts w:ascii="Times New Roman" w:hAnsi="Times New Roman"/>
          <w:w w:val="184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0022519380903586</w:t>
      </w:r>
      <w:r w:rsidRPr="005677B4">
        <w:rPr>
          <w:w w:val="125"/>
          <w:sz w:val="24"/>
          <w:lang w:val="en-GB"/>
        </w:rPr>
        <w:t>.</w:t>
      </w:r>
    </w:p>
    <w:p w14:paraId="7DF1F4C1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8" w:line="232" w:lineRule="auto"/>
        <w:ind w:right="1415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>John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D.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Sherwood.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“Packing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of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spheroids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in</w:t>
      </w:r>
      <w:r w:rsidRPr="005677B4">
        <w:rPr>
          <w:spacing w:val="-9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three-dimensional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space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pacing w:val="-4"/>
          <w:sz w:val="24"/>
          <w:lang w:val="en-GB"/>
        </w:rPr>
        <w:t>by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random</w:t>
      </w:r>
      <w:r w:rsidRPr="005677B4">
        <w:rPr>
          <w:spacing w:val="-10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se- </w:t>
      </w:r>
      <w:r w:rsidRPr="005677B4">
        <w:rPr>
          <w:w w:val="105"/>
          <w:sz w:val="24"/>
          <w:lang w:val="en-GB"/>
        </w:rPr>
        <w:t>quential</w:t>
      </w:r>
      <w:r w:rsidRPr="005677B4">
        <w:rPr>
          <w:spacing w:val="-11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addition”.</w:t>
      </w:r>
      <w:r w:rsidRPr="005677B4">
        <w:rPr>
          <w:spacing w:val="-10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In:</w:t>
      </w:r>
      <w:r w:rsidRPr="005677B4">
        <w:rPr>
          <w:spacing w:val="-11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Journal</w:t>
      </w:r>
      <w:r w:rsidRPr="005677B4">
        <w:rPr>
          <w:i/>
          <w:spacing w:val="-6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of</w:t>
      </w:r>
      <w:r w:rsidRPr="005677B4">
        <w:rPr>
          <w:i/>
          <w:spacing w:val="-7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Physics</w:t>
      </w:r>
      <w:r w:rsidRPr="005677B4">
        <w:rPr>
          <w:i/>
          <w:spacing w:val="-7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A:</w:t>
      </w:r>
      <w:r w:rsidRPr="005677B4">
        <w:rPr>
          <w:i/>
          <w:spacing w:val="-7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Mathematical</w:t>
      </w:r>
      <w:r w:rsidRPr="005677B4">
        <w:rPr>
          <w:i/>
          <w:spacing w:val="-7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and</w:t>
      </w:r>
      <w:r w:rsidRPr="005677B4">
        <w:rPr>
          <w:i/>
          <w:spacing w:val="-7"/>
          <w:w w:val="105"/>
          <w:sz w:val="24"/>
          <w:lang w:val="en-GB"/>
        </w:rPr>
        <w:t xml:space="preserve"> </w:t>
      </w:r>
      <w:r w:rsidRPr="005677B4">
        <w:rPr>
          <w:i/>
          <w:spacing w:val="-3"/>
          <w:w w:val="105"/>
          <w:sz w:val="24"/>
          <w:lang w:val="en-GB"/>
        </w:rPr>
        <w:t>General</w:t>
      </w:r>
      <w:r w:rsidRPr="005677B4">
        <w:rPr>
          <w:i/>
          <w:spacing w:val="6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30.24</w:t>
      </w:r>
      <w:r w:rsidRPr="005677B4">
        <w:rPr>
          <w:spacing w:val="-10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 xml:space="preserve">(1997), pp. L839–L843. </w:t>
      </w:r>
      <w:r w:rsidRPr="005677B4">
        <w:rPr>
          <w:rFonts w:ascii="Cambria" w:hAnsi="Cambria"/>
          <w:w w:val="105"/>
          <w:sz w:val="24"/>
          <w:lang w:val="en-GB"/>
        </w:rPr>
        <w:t>doi</w:t>
      </w:r>
      <w:r w:rsidRPr="005677B4">
        <w:rPr>
          <w:w w:val="105"/>
          <w:sz w:val="24"/>
          <w:lang w:val="en-GB"/>
        </w:rPr>
        <w:t xml:space="preserve">: </w:t>
      </w:r>
      <w:r w:rsidRPr="005677B4">
        <w:rPr>
          <w:rFonts w:ascii="Times New Roman" w:hAnsi="Times New Roman"/>
          <w:spacing w:val="4"/>
          <w:w w:val="120"/>
          <w:sz w:val="24"/>
          <w:lang w:val="en-GB"/>
        </w:rPr>
        <w:t>10.1088/0305-4470/30/24/004</w:t>
      </w:r>
      <w:r w:rsidRPr="005677B4">
        <w:rPr>
          <w:spacing w:val="4"/>
          <w:w w:val="120"/>
          <w:sz w:val="24"/>
          <w:lang w:val="en-GB"/>
        </w:rPr>
        <w:t xml:space="preserve">. </w:t>
      </w:r>
      <w:r w:rsidRPr="005677B4">
        <w:rPr>
          <w:rFonts w:ascii="Cambria" w:hAnsi="Cambria"/>
          <w:w w:val="120"/>
          <w:sz w:val="24"/>
          <w:lang w:val="en-GB"/>
        </w:rPr>
        <w:t>url</w:t>
      </w:r>
      <w:r w:rsidRPr="005677B4">
        <w:rPr>
          <w:w w:val="120"/>
          <w:sz w:val="24"/>
          <w:lang w:val="en-GB"/>
        </w:rPr>
        <w:t xml:space="preserve">: </w:t>
      </w:r>
      <w:r w:rsidRPr="005677B4">
        <w:rPr>
          <w:rFonts w:ascii="Times New Roman" w:hAnsi="Times New Roman"/>
          <w:spacing w:val="4"/>
          <w:w w:val="120"/>
          <w:sz w:val="24"/>
          <w:lang w:val="en-GB"/>
        </w:rPr>
        <w:t xml:space="preserve">https://doi.org/10. </w:t>
      </w:r>
      <w:r w:rsidRPr="005677B4">
        <w:rPr>
          <w:rFonts w:ascii="Times New Roman" w:hAnsi="Times New Roman"/>
          <w:w w:val="105"/>
          <w:sz w:val="24"/>
          <w:lang w:val="en-GB"/>
        </w:rPr>
        <w:t>1088%2F0305-4470%2F30%2F24%2F004</w:t>
      </w:r>
      <w:r w:rsidRPr="005677B4">
        <w:rPr>
          <w:w w:val="105"/>
          <w:sz w:val="24"/>
          <w:lang w:val="en-GB"/>
        </w:rPr>
        <w:t>.</w:t>
      </w:r>
    </w:p>
    <w:p w14:paraId="46477FD5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8" w:line="232" w:lineRule="auto"/>
        <w:ind w:right="1415"/>
        <w:jc w:val="both"/>
        <w:rPr>
          <w:sz w:val="24"/>
          <w:lang w:val="en-GB"/>
        </w:rPr>
      </w:pPr>
      <w:r w:rsidRPr="005677B4">
        <w:rPr>
          <w:w w:val="105"/>
          <w:sz w:val="24"/>
          <w:lang w:val="en-GB"/>
        </w:rPr>
        <w:t>Michał</w:t>
      </w:r>
      <w:r w:rsidRPr="005677B4">
        <w:rPr>
          <w:spacing w:val="-23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Cieśla.</w:t>
      </w:r>
      <w:r w:rsidRPr="005677B4">
        <w:rPr>
          <w:spacing w:val="-21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Effective</w:t>
      </w:r>
      <w:r w:rsidRPr="005677B4">
        <w:rPr>
          <w:i/>
          <w:spacing w:val="-19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modelling</w:t>
      </w:r>
      <w:r w:rsidRPr="005677B4">
        <w:rPr>
          <w:i/>
          <w:spacing w:val="-17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of</w:t>
      </w:r>
      <w:r w:rsidRPr="005677B4">
        <w:rPr>
          <w:i/>
          <w:spacing w:val="-19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adsorption</w:t>
      </w:r>
      <w:r w:rsidRPr="005677B4">
        <w:rPr>
          <w:i/>
          <w:spacing w:val="-18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monolayers</w:t>
      </w:r>
      <w:r w:rsidRPr="005677B4">
        <w:rPr>
          <w:i/>
          <w:spacing w:val="-19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built</w:t>
      </w:r>
      <w:r w:rsidRPr="005677B4">
        <w:rPr>
          <w:i/>
          <w:spacing w:val="-18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of</w:t>
      </w:r>
      <w:r w:rsidRPr="005677B4">
        <w:rPr>
          <w:i/>
          <w:spacing w:val="-18"/>
          <w:w w:val="105"/>
          <w:sz w:val="24"/>
          <w:lang w:val="en-GB"/>
        </w:rPr>
        <w:t xml:space="preserve"> </w:t>
      </w:r>
      <w:r w:rsidRPr="005677B4">
        <w:rPr>
          <w:i/>
          <w:spacing w:val="-3"/>
          <w:w w:val="105"/>
          <w:sz w:val="24"/>
          <w:lang w:val="en-GB"/>
        </w:rPr>
        <w:t>complex</w:t>
      </w:r>
      <w:r w:rsidRPr="005677B4">
        <w:rPr>
          <w:i/>
          <w:spacing w:val="-18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molecules</w:t>
      </w:r>
      <w:r w:rsidRPr="005677B4">
        <w:rPr>
          <w:w w:val="105"/>
          <w:sz w:val="24"/>
          <w:lang w:val="en-GB"/>
        </w:rPr>
        <w:t>. 2019. eprint:</w:t>
      </w:r>
      <w:r w:rsidRPr="005677B4">
        <w:rPr>
          <w:spacing w:val="29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05"/>
          <w:sz w:val="24"/>
          <w:lang w:val="en-GB"/>
        </w:rPr>
        <w:t>arXiv:1909.00289</w:t>
      </w:r>
      <w:r w:rsidRPr="005677B4">
        <w:rPr>
          <w:w w:val="105"/>
          <w:sz w:val="24"/>
          <w:lang w:val="en-GB"/>
        </w:rPr>
        <w:t>.</w:t>
      </w:r>
    </w:p>
    <w:p w14:paraId="3FFFE1A0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9" w:line="232" w:lineRule="auto"/>
        <w:ind w:right="1414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>Mohamed</w:t>
      </w:r>
      <w:r w:rsidRPr="005677B4">
        <w:rPr>
          <w:spacing w:val="-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S.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Ebeida</w:t>
      </w:r>
      <w:r w:rsidRPr="005677B4">
        <w:rPr>
          <w:spacing w:val="-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et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al.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pacing w:val="9"/>
          <w:sz w:val="24"/>
          <w:lang w:val="en-GB"/>
        </w:rPr>
        <w:t>“A</w:t>
      </w:r>
      <w:r w:rsidRPr="005677B4">
        <w:rPr>
          <w:spacing w:val="-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Simple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Algorithm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for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Maximal</w:t>
      </w:r>
      <w:r w:rsidRPr="005677B4">
        <w:rPr>
          <w:spacing w:val="-14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>Poisson-Disk</w:t>
      </w:r>
      <w:r w:rsidRPr="005677B4">
        <w:rPr>
          <w:spacing w:val="-13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Sampling </w:t>
      </w:r>
      <w:r w:rsidRPr="005677B4">
        <w:rPr>
          <w:w w:val="105"/>
          <w:sz w:val="24"/>
          <w:lang w:val="en-GB"/>
        </w:rPr>
        <w:t xml:space="preserve">in High Dimensions”. In: </w:t>
      </w:r>
      <w:r w:rsidRPr="005677B4">
        <w:rPr>
          <w:i/>
          <w:w w:val="105"/>
          <w:sz w:val="24"/>
          <w:lang w:val="en-GB"/>
        </w:rPr>
        <w:t xml:space="preserve">Computer </w:t>
      </w:r>
      <w:r w:rsidRPr="005677B4">
        <w:rPr>
          <w:i/>
          <w:spacing w:val="-3"/>
          <w:w w:val="105"/>
          <w:sz w:val="24"/>
          <w:lang w:val="en-GB"/>
        </w:rPr>
        <w:t xml:space="preserve">Graphics </w:t>
      </w:r>
      <w:r w:rsidRPr="005677B4">
        <w:rPr>
          <w:i/>
          <w:spacing w:val="-5"/>
          <w:w w:val="105"/>
          <w:sz w:val="24"/>
          <w:lang w:val="en-GB"/>
        </w:rPr>
        <w:t xml:space="preserve">Forum </w:t>
      </w:r>
      <w:r w:rsidRPr="005677B4">
        <w:rPr>
          <w:w w:val="105"/>
          <w:sz w:val="24"/>
          <w:lang w:val="en-GB"/>
        </w:rPr>
        <w:t xml:space="preserve">31.2pt4 </w:t>
      </w:r>
      <w:r w:rsidRPr="005677B4">
        <w:rPr>
          <w:w w:val="120"/>
          <w:sz w:val="24"/>
          <w:lang w:val="en-GB"/>
        </w:rPr>
        <w:t xml:space="preserve">(), </w:t>
      </w:r>
      <w:r w:rsidRPr="005677B4">
        <w:rPr>
          <w:w w:val="105"/>
          <w:sz w:val="24"/>
          <w:lang w:val="en-GB"/>
        </w:rPr>
        <w:t xml:space="preserve">pp. 785–794. </w:t>
      </w:r>
      <w:r w:rsidRPr="005677B4">
        <w:rPr>
          <w:rFonts w:ascii="Cambria" w:hAnsi="Cambria"/>
          <w:w w:val="120"/>
          <w:sz w:val="24"/>
          <w:lang w:val="en-GB"/>
        </w:rPr>
        <w:t>doi</w:t>
      </w:r>
      <w:r w:rsidRPr="005677B4">
        <w:rPr>
          <w:w w:val="120"/>
          <w:sz w:val="24"/>
          <w:lang w:val="en-GB"/>
        </w:rPr>
        <w:t xml:space="preserve">: </w:t>
      </w:r>
      <w:r w:rsidRPr="005677B4">
        <w:rPr>
          <w:rFonts w:ascii="Times New Roman" w:hAnsi="Times New Roman"/>
          <w:w w:val="102"/>
          <w:sz w:val="24"/>
          <w:lang w:val="en-GB"/>
        </w:rPr>
        <w:t>1</w:t>
      </w:r>
      <w:r w:rsidRPr="005677B4">
        <w:rPr>
          <w:rFonts w:ascii="Times New Roman" w:hAnsi="Times New Roman"/>
          <w:spacing w:val="1"/>
          <w:w w:val="102"/>
          <w:sz w:val="24"/>
          <w:lang w:val="en-GB"/>
        </w:rPr>
        <w:t>0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02"/>
          <w:sz w:val="24"/>
          <w:lang w:val="en-GB"/>
        </w:rPr>
        <w:t>111</w:t>
      </w:r>
      <w:r w:rsidRPr="005677B4">
        <w:rPr>
          <w:rFonts w:ascii="Times New Roman" w:hAnsi="Times New Roman"/>
          <w:spacing w:val="1"/>
          <w:w w:val="102"/>
          <w:sz w:val="24"/>
          <w:lang w:val="en-GB"/>
        </w:rPr>
        <w:t>1</w:t>
      </w:r>
      <w:r w:rsidRPr="005677B4">
        <w:rPr>
          <w:rFonts w:ascii="Times New Roman" w:hAnsi="Times New Roman"/>
          <w:spacing w:val="1"/>
          <w:w w:val="184"/>
          <w:sz w:val="24"/>
          <w:lang w:val="en-GB"/>
        </w:rPr>
        <w:t>/j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02"/>
          <w:sz w:val="24"/>
          <w:lang w:val="en-GB"/>
        </w:rPr>
        <w:t>14</w:t>
      </w:r>
      <w:r w:rsidRPr="005677B4">
        <w:rPr>
          <w:rFonts w:ascii="Times New Roman" w:hAnsi="Times New Roman"/>
          <w:spacing w:val="-1"/>
          <w:w w:val="102"/>
          <w:sz w:val="24"/>
          <w:lang w:val="en-GB"/>
        </w:rPr>
        <w:t>6</w:t>
      </w:r>
      <w:r w:rsidRPr="005677B4">
        <w:rPr>
          <w:rFonts w:ascii="Times New Roman" w:hAnsi="Times New Roman"/>
          <w:spacing w:val="1"/>
          <w:w w:val="102"/>
          <w:sz w:val="24"/>
          <w:lang w:val="en-GB"/>
        </w:rPr>
        <w:t>7</w:t>
      </w:r>
      <w:r w:rsidRPr="005677B4">
        <w:rPr>
          <w:rFonts w:ascii="Times New Roman" w:hAnsi="Times New Roman"/>
          <w:spacing w:val="11"/>
          <w:w w:val="153"/>
          <w:sz w:val="24"/>
          <w:lang w:val="en-GB"/>
        </w:rPr>
        <w:t>-</w:t>
      </w:r>
      <w:r w:rsidRPr="005677B4">
        <w:rPr>
          <w:rFonts w:ascii="Times New Roman" w:hAnsi="Times New Roman"/>
          <w:w w:val="102"/>
          <w:sz w:val="24"/>
          <w:lang w:val="en-GB"/>
        </w:rPr>
        <w:t>865</w:t>
      </w:r>
      <w:r w:rsidRPr="005677B4">
        <w:rPr>
          <w:rFonts w:ascii="Times New Roman" w:hAnsi="Times New Roman"/>
          <w:spacing w:val="1"/>
          <w:w w:val="102"/>
          <w:sz w:val="24"/>
          <w:lang w:val="en-GB"/>
        </w:rPr>
        <w:t>9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02"/>
          <w:sz w:val="24"/>
          <w:lang w:val="en-GB"/>
        </w:rPr>
        <w:t>2</w:t>
      </w:r>
      <w:r w:rsidRPr="005677B4">
        <w:rPr>
          <w:rFonts w:ascii="Times New Roman" w:hAnsi="Times New Roman"/>
          <w:spacing w:val="-1"/>
          <w:w w:val="102"/>
          <w:sz w:val="24"/>
          <w:lang w:val="en-GB"/>
        </w:rPr>
        <w:t>0</w:t>
      </w:r>
      <w:r w:rsidRPr="005677B4">
        <w:rPr>
          <w:rFonts w:ascii="Times New Roman" w:hAnsi="Times New Roman"/>
          <w:w w:val="102"/>
          <w:sz w:val="24"/>
          <w:lang w:val="en-GB"/>
        </w:rPr>
        <w:t>1</w:t>
      </w:r>
      <w:r w:rsidRPr="005677B4">
        <w:rPr>
          <w:rFonts w:ascii="Times New Roman" w:hAnsi="Times New Roman"/>
          <w:spacing w:val="1"/>
          <w:w w:val="102"/>
          <w:sz w:val="24"/>
          <w:lang w:val="en-GB"/>
        </w:rPr>
        <w:t>2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02"/>
          <w:sz w:val="24"/>
          <w:lang w:val="en-GB"/>
        </w:rPr>
        <w:t>0305</w:t>
      </w:r>
      <w:r w:rsidRPr="005677B4">
        <w:rPr>
          <w:rFonts w:ascii="Times New Roman" w:hAnsi="Times New Roman"/>
          <w:spacing w:val="1"/>
          <w:w w:val="102"/>
          <w:sz w:val="24"/>
          <w:lang w:val="en-GB"/>
        </w:rPr>
        <w:t>9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02"/>
          <w:sz w:val="24"/>
          <w:lang w:val="en-GB"/>
        </w:rPr>
        <w:t>x</w:t>
      </w:r>
      <w:r w:rsidRPr="005677B4">
        <w:rPr>
          <w:w w:val="108"/>
          <w:sz w:val="24"/>
          <w:lang w:val="en-GB"/>
        </w:rPr>
        <w:t>.</w:t>
      </w:r>
      <w:r w:rsidRPr="005677B4">
        <w:rPr>
          <w:spacing w:val="19"/>
          <w:sz w:val="24"/>
          <w:lang w:val="en-GB"/>
        </w:rPr>
        <w:t xml:space="preserve"> </w:t>
      </w:r>
      <w:r w:rsidRPr="005677B4">
        <w:rPr>
          <w:w w:val="92"/>
          <w:sz w:val="24"/>
          <w:lang w:val="en-GB"/>
        </w:rPr>
        <w:t>epri</w:t>
      </w:r>
      <w:r w:rsidRPr="005677B4">
        <w:rPr>
          <w:spacing w:val="-7"/>
          <w:w w:val="92"/>
          <w:sz w:val="24"/>
          <w:lang w:val="en-GB"/>
        </w:rPr>
        <w:t>n</w:t>
      </w:r>
      <w:r w:rsidRPr="005677B4">
        <w:rPr>
          <w:spacing w:val="-1"/>
          <w:w w:val="112"/>
          <w:sz w:val="24"/>
          <w:lang w:val="en-GB"/>
        </w:rPr>
        <w:t>t</w:t>
      </w:r>
      <w:r w:rsidRPr="005677B4">
        <w:rPr>
          <w:w w:val="112"/>
          <w:sz w:val="24"/>
          <w:lang w:val="en-GB"/>
        </w:rPr>
        <w:t>:</w:t>
      </w:r>
      <w:r w:rsidRPr="005677B4">
        <w:rPr>
          <w:spacing w:val="19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31"/>
          <w:sz w:val="24"/>
          <w:lang w:val="en-GB"/>
        </w:rPr>
        <w:t>http</w:t>
      </w:r>
      <w:r w:rsidRPr="005677B4">
        <w:rPr>
          <w:rFonts w:ascii="Times New Roman" w:hAnsi="Times New Roman"/>
          <w:spacing w:val="1"/>
          <w:w w:val="131"/>
          <w:sz w:val="24"/>
          <w:lang w:val="en-GB"/>
        </w:rPr>
        <w:t>s</w:t>
      </w:r>
      <w:r w:rsidRPr="005677B4">
        <w:rPr>
          <w:rFonts w:ascii="Times New Roman" w:hAnsi="Times New Roman"/>
          <w:spacing w:val="1"/>
          <w:w w:val="184"/>
          <w:sz w:val="24"/>
          <w:lang w:val="en-GB"/>
        </w:rPr>
        <w:t>://</w:t>
      </w:r>
      <w:r w:rsidRPr="005677B4">
        <w:rPr>
          <w:rFonts w:ascii="Times New Roman" w:hAnsi="Times New Roman"/>
          <w:w w:val="128"/>
          <w:sz w:val="24"/>
          <w:lang w:val="en-GB"/>
        </w:rPr>
        <w:t>onlinelibrar</w:t>
      </w:r>
      <w:r w:rsidRPr="005677B4">
        <w:rPr>
          <w:rFonts w:ascii="Times New Roman" w:hAnsi="Times New Roman"/>
          <w:spacing w:val="1"/>
          <w:w w:val="128"/>
          <w:sz w:val="24"/>
          <w:lang w:val="en-GB"/>
        </w:rPr>
        <w:t>y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115"/>
          <w:sz w:val="24"/>
          <w:lang w:val="en-GB"/>
        </w:rPr>
        <w:t>wile</w:t>
      </w:r>
      <w:r w:rsidRPr="005677B4">
        <w:rPr>
          <w:rFonts w:ascii="Times New Roman" w:hAnsi="Times New Roman"/>
          <w:spacing w:val="1"/>
          <w:w w:val="115"/>
          <w:sz w:val="24"/>
          <w:lang w:val="en-GB"/>
        </w:rPr>
        <w:t>y</w:t>
      </w:r>
      <w:r w:rsidRPr="005677B4">
        <w:rPr>
          <w:rFonts w:ascii="Times New Roman" w:hAnsi="Times New Roman"/>
          <w:spacing w:val="1"/>
          <w:w w:val="204"/>
          <w:sz w:val="24"/>
          <w:lang w:val="en-GB"/>
        </w:rPr>
        <w:t>.</w:t>
      </w:r>
      <w:r w:rsidRPr="005677B4">
        <w:rPr>
          <w:rFonts w:ascii="Times New Roman" w:hAnsi="Times New Roman"/>
          <w:w w:val="89"/>
          <w:sz w:val="24"/>
          <w:lang w:val="en-GB"/>
        </w:rPr>
        <w:t>co</w:t>
      </w:r>
      <w:r w:rsidRPr="005677B4">
        <w:rPr>
          <w:rFonts w:ascii="Times New Roman" w:hAnsi="Times New Roman"/>
          <w:spacing w:val="1"/>
          <w:w w:val="89"/>
          <w:sz w:val="24"/>
          <w:lang w:val="en-GB"/>
        </w:rPr>
        <w:t>m</w:t>
      </w:r>
      <w:r w:rsidRPr="005677B4">
        <w:rPr>
          <w:rFonts w:ascii="Times New Roman" w:hAnsi="Times New Roman"/>
          <w:w w:val="184"/>
          <w:sz w:val="24"/>
          <w:lang w:val="en-GB"/>
        </w:rPr>
        <w:t xml:space="preserve">/ </w:t>
      </w:r>
      <w:r w:rsidRPr="005677B4">
        <w:rPr>
          <w:rFonts w:ascii="Times New Roman" w:hAnsi="Times New Roman"/>
          <w:spacing w:val="2"/>
          <w:w w:val="120"/>
          <w:sz w:val="24"/>
          <w:lang w:val="en-GB"/>
        </w:rPr>
        <w:t xml:space="preserve">doi/pdf/10.1111/j.1467- </w:t>
      </w:r>
      <w:r w:rsidRPr="005677B4">
        <w:rPr>
          <w:rFonts w:ascii="Times New Roman" w:hAnsi="Times New Roman"/>
          <w:spacing w:val="3"/>
          <w:w w:val="120"/>
          <w:sz w:val="24"/>
          <w:lang w:val="en-GB"/>
        </w:rPr>
        <w:t>8659.2012.03059.x</w:t>
      </w:r>
      <w:r w:rsidRPr="005677B4">
        <w:rPr>
          <w:spacing w:val="3"/>
          <w:w w:val="120"/>
          <w:sz w:val="24"/>
          <w:lang w:val="en-GB"/>
        </w:rPr>
        <w:t xml:space="preserve">. </w:t>
      </w:r>
      <w:r w:rsidRPr="005677B4">
        <w:rPr>
          <w:rFonts w:ascii="Cambria" w:hAnsi="Cambria"/>
          <w:w w:val="120"/>
          <w:sz w:val="24"/>
          <w:lang w:val="en-GB"/>
        </w:rPr>
        <w:t>url</w:t>
      </w:r>
      <w:r w:rsidRPr="005677B4">
        <w:rPr>
          <w:w w:val="120"/>
          <w:sz w:val="24"/>
          <w:lang w:val="en-GB"/>
        </w:rPr>
        <w:t xml:space="preserve">: </w:t>
      </w:r>
      <w:r w:rsidRPr="005677B4">
        <w:rPr>
          <w:rFonts w:ascii="Times New Roman" w:hAnsi="Times New Roman"/>
          <w:spacing w:val="3"/>
          <w:w w:val="120"/>
          <w:sz w:val="24"/>
          <w:lang w:val="en-GB"/>
        </w:rPr>
        <w:t xml:space="preserve">https://onlinelibrary. </w:t>
      </w:r>
      <w:r w:rsidRPr="005677B4">
        <w:rPr>
          <w:rFonts w:ascii="Times New Roman" w:hAnsi="Times New Roman"/>
          <w:w w:val="120"/>
          <w:sz w:val="24"/>
          <w:lang w:val="en-GB"/>
        </w:rPr>
        <w:t>wiley.com/doi/abs/10.1111/j.1467-8659.2012.03059.x</w:t>
      </w:r>
      <w:r w:rsidRPr="005677B4">
        <w:rPr>
          <w:w w:val="120"/>
          <w:sz w:val="24"/>
          <w:lang w:val="en-GB"/>
        </w:rPr>
        <w:t>.</w:t>
      </w:r>
    </w:p>
    <w:p w14:paraId="567F8965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8" w:line="232" w:lineRule="auto"/>
        <w:ind w:right="1415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 xml:space="preserve">Michał Cieśla and Robert M. Ziff. </w:t>
      </w:r>
      <w:r w:rsidRPr="005677B4">
        <w:rPr>
          <w:spacing w:val="2"/>
          <w:sz w:val="24"/>
          <w:lang w:val="en-GB"/>
        </w:rPr>
        <w:t xml:space="preserve">“Boundary </w:t>
      </w:r>
      <w:r w:rsidRPr="005677B4">
        <w:rPr>
          <w:sz w:val="24"/>
          <w:lang w:val="en-GB"/>
        </w:rPr>
        <w:t xml:space="preserve">conditions in random sequential ad- </w:t>
      </w:r>
      <w:r w:rsidRPr="005677B4">
        <w:rPr>
          <w:w w:val="105"/>
          <w:sz w:val="24"/>
          <w:lang w:val="en-GB"/>
        </w:rPr>
        <w:t xml:space="preserve">sorption”. In: </w:t>
      </w:r>
      <w:r w:rsidRPr="005677B4">
        <w:rPr>
          <w:i/>
          <w:w w:val="105"/>
          <w:sz w:val="24"/>
          <w:lang w:val="en-GB"/>
        </w:rPr>
        <w:t xml:space="preserve">Journal of Statistical </w:t>
      </w:r>
      <w:r w:rsidRPr="005677B4">
        <w:rPr>
          <w:i/>
          <w:spacing w:val="-3"/>
          <w:w w:val="105"/>
          <w:sz w:val="24"/>
          <w:lang w:val="en-GB"/>
        </w:rPr>
        <w:t xml:space="preserve">Mechanics: Theory </w:t>
      </w:r>
      <w:r w:rsidRPr="005677B4">
        <w:rPr>
          <w:i/>
          <w:w w:val="105"/>
          <w:sz w:val="24"/>
          <w:lang w:val="en-GB"/>
        </w:rPr>
        <w:t xml:space="preserve">and Experiment </w:t>
      </w:r>
      <w:r w:rsidRPr="005677B4">
        <w:rPr>
          <w:w w:val="105"/>
          <w:sz w:val="24"/>
          <w:lang w:val="en-GB"/>
        </w:rPr>
        <w:t>2018.4</w:t>
      </w:r>
      <w:r w:rsidRPr="005677B4">
        <w:rPr>
          <w:spacing w:val="-42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(2018), p.</w:t>
      </w:r>
      <w:r w:rsidRPr="005677B4">
        <w:rPr>
          <w:spacing w:val="15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043302.</w:t>
      </w:r>
      <w:r w:rsidRPr="005677B4">
        <w:rPr>
          <w:spacing w:val="15"/>
          <w:w w:val="105"/>
          <w:sz w:val="24"/>
          <w:lang w:val="en-GB"/>
        </w:rPr>
        <w:t xml:space="preserve"> </w:t>
      </w:r>
      <w:r w:rsidRPr="005677B4">
        <w:rPr>
          <w:rFonts w:ascii="Cambria" w:hAnsi="Cambria"/>
          <w:w w:val="105"/>
          <w:sz w:val="24"/>
          <w:lang w:val="en-GB"/>
        </w:rPr>
        <w:t>doi</w:t>
      </w:r>
      <w:r w:rsidRPr="005677B4">
        <w:rPr>
          <w:w w:val="105"/>
          <w:sz w:val="24"/>
          <w:lang w:val="en-GB"/>
        </w:rPr>
        <w:t>:</w:t>
      </w:r>
      <w:r w:rsidRPr="005677B4">
        <w:rPr>
          <w:spacing w:val="15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05"/>
          <w:sz w:val="24"/>
          <w:lang w:val="en-GB"/>
        </w:rPr>
        <w:t>10</w:t>
      </w:r>
      <w:r w:rsidRPr="005677B4">
        <w:rPr>
          <w:rFonts w:ascii="Times New Roman" w:hAnsi="Times New Roman"/>
          <w:spacing w:val="-31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spacing w:val="4"/>
          <w:w w:val="105"/>
          <w:sz w:val="24"/>
          <w:lang w:val="en-GB"/>
        </w:rPr>
        <w:t>.1088</w:t>
      </w:r>
      <w:r w:rsidRPr="005677B4">
        <w:rPr>
          <w:rFonts w:ascii="Times New Roman" w:hAnsi="Times New Roman"/>
          <w:spacing w:val="-30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spacing w:val="4"/>
          <w:w w:val="105"/>
          <w:sz w:val="24"/>
          <w:lang w:val="en-GB"/>
        </w:rPr>
        <w:t>/1742</w:t>
      </w:r>
      <w:r w:rsidRPr="005677B4">
        <w:rPr>
          <w:rFonts w:ascii="Times New Roman" w:hAnsi="Times New Roman"/>
          <w:spacing w:val="-31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25"/>
          <w:sz w:val="24"/>
          <w:lang w:val="en-GB"/>
        </w:rPr>
        <w:t>-</w:t>
      </w:r>
      <w:r w:rsidRPr="005677B4">
        <w:rPr>
          <w:rFonts w:ascii="Times New Roman" w:hAnsi="Times New Roman"/>
          <w:spacing w:val="-28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05"/>
          <w:sz w:val="24"/>
          <w:lang w:val="en-GB"/>
        </w:rPr>
        <w:t>5468</w:t>
      </w:r>
      <w:r w:rsidRPr="005677B4">
        <w:rPr>
          <w:rFonts w:ascii="Times New Roman" w:hAnsi="Times New Roman"/>
          <w:spacing w:val="-31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spacing w:val="2"/>
          <w:w w:val="105"/>
          <w:sz w:val="24"/>
          <w:lang w:val="en-GB"/>
        </w:rPr>
        <w:t>/aab685</w:t>
      </w:r>
      <w:r w:rsidRPr="005677B4">
        <w:rPr>
          <w:spacing w:val="2"/>
          <w:w w:val="105"/>
          <w:sz w:val="24"/>
          <w:lang w:val="en-GB"/>
        </w:rPr>
        <w:t>.</w:t>
      </w:r>
      <w:r w:rsidRPr="005677B4">
        <w:rPr>
          <w:spacing w:val="14"/>
          <w:w w:val="105"/>
          <w:sz w:val="24"/>
          <w:lang w:val="en-GB"/>
        </w:rPr>
        <w:t xml:space="preserve"> </w:t>
      </w:r>
      <w:r w:rsidRPr="005677B4">
        <w:rPr>
          <w:rFonts w:ascii="Cambria" w:hAnsi="Cambria"/>
          <w:w w:val="125"/>
          <w:sz w:val="24"/>
          <w:lang w:val="en-GB"/>
        </w:rPr>
        <w:t>url</w:t>
      </w:r>
      <w:r w:rsidRPr="005677B4">
        <w:rPr>
          <w:w w:val="125"/>
          <w:sz w:val="24"/>
          <w:lang w:val="en-GB"/>
        </w:rPr>
        <w:t>:</w:t>
      </w:r>
      <w:r w:rsidRPr="005677B4">
        <w:rPr>
          <w:spacing w:val="66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spacing w:val="10"/>
          <w:w w:val="125"/>
          <w:sz w:val="24"/>
          <w:lang w:val="en-GB"/>
        </w:rPr>
        <w:t>https://doi.org/10</w:t>
      </w:r>
      <w:r w:rsidRPr="005677B4">
        <w:rPr>
          <w:rFonts w:ascii="Times New Roman" w:hAnsi="Times New Roman"/>
          <w:spacing w:val="-43"/>
          <w:w w:val="125"/>
          <w:sz w:val="24"/>
          <w:lang w:val="en-GB"/>
        </w:rPr>
        <w:t xml:space="preserve"> </w:t>
      </w:r>
      <w:r w:rsidRPr="005677B4">
        <w:rPr>
          <w:rFonts w:ascii="Times New Roman" w:hAnsi="Times New Roman"/>
          <w:spacing w:val="4"/>
          <w:w w:val="105"/>
          <w:sz w:val="24"/>
          <w:lang w:val="en-GB"/>
        </w:rPr>
        <w:t>.1088</w:t>
      </w:r>
      <w:r w:rsidRPr="005677B4">
        <w:rPr>
          <w:rFonts w:ascii="Times New Roman" w:hAnsi="Times New Roman"/>
          <w:spacing w:val="-30"/>
          <w:w w:val="105"/>
          <w:sz w:val="24"/>
          <w:lang w:val="en-GB"/>
        </w:rPr>
        <w:t xml:space="preserve"> </w:t>
      </w:r>
      <w:r w:rsidRPr="005677B4">
        <w:rPr>
          <w:rFonts w:ascii="Times New Roman" w:hAnsi="Times New Roman"/>
          <w:sz w:val="24"/>
          <w:lang w:val="en-GB"/>
        </w:rPr>
        <w:t xml:space="preserve">% </w:t>
      </w:r>
      <w:r w:rsidRPr="005677B4">
        <w:rPr>
          <w:rFonts w:ascii="Times New Roman" w:hAnsi="Times New Roman"/>
          <w:w w:val="105"/>
          <w:sz w:val="24"/>
          <w:lang w:val="en-GB"/>
        </w:rPr>
        <w:t>2F1742-5468%2Faab685</w:t>
      </w:r>
      <w:r w:rsidRPr="005677B4">
        <w:rPr>
          <w:w w:val="105"/>
          <w:sz w:val="24"/>
          <w:lang w:val="en-GB"/>
        </w:rPr>
        <w:t>.</w:t>
      </w:r>
    </w:p>
    <w:p w14:paraId="75C6D276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8" w:line="232" w:lineRule="auto"/>
        <w:ind w:right="1415"/>
        <w:jc w:val="both"/>
        <w:rPr>
          <w:sz w:val="24"/>
          <w:lang w:val="en-GB"/>
        </w:rPr>
      </w:pPr>
      <w:r w:rsidRPr="005677B4">
        <w:rPr>
          <w:spacing w:val="-20"/>
          <w:w w:val="114"/>
          <w:sz w:val="24"/>
          <w:lang w:val="en-GB"/>
        </w:rPr>
        <w:t>T</w:t>
      </w:r>
      <w:r w:rsidRPr="005677B4">
        <w:rPr>
          <w:spacing w:val="-1"/>
          <w:w w:val="96"/>
          <w:sz w:val="24"/>
          <w:lang w:val="en-GB"/>
        </w:rPr>
        <w:t>r</w:t>
      </w:r>
      <w:r w:rsidRPr="005677B4">
        <w:rPr>
          <w:spacing w:val="-7"/>
          <w:w w:val="96"/>
          <w:sz w:val="24"/>
          <w:lang w:val="en-GB"/>
        </w:rPr>
        <w:t>a</w:t>
      </w:r>
      <w:r w:rsidRPr="005677B4">
        <w:rPr>
          <w:spacing w:val="-1"/>
          <w:w w:val="91"/>
          <w:sz w:val="24"/>
          <w:lang w:val="en-GB"/>
        </w:rPr>
        <w:t>vi</w:t>
      </w:r>
      <w:r w:rsidRPr="005677B4">
        <w:rPr>
          <w:w w:val="91"/>
          <w:sz w:val="24"/>
          <w:lang w:val="en-GB"/>
        </w:rPr>
        <w:t>s</w:t>
      </w:r>
      <w:r w:rsidRPr="005677B4">
        <w:rPr>
          <w:sz w:val="24"/>
          <w:lang w:val="en-GB"/>
        </w:rPr>
        <w:t xml:space="preserve"> </w:t>
      </w:r>
      <w:del w:id="616" w:author="program2" w:date="2019-09-12T14:17:00Z">
        <w:r w:rsidRPr="005677B4" w:rsidDel="00002871">
          <w:rPr>
            <w:spacing w:val="-29"/>
            <w:sz w:val="24"/>
            <w:lang w:val="en-GB"/>
          </w:rPr>
          <w:delText xml:space="preserve"> </w:delText>
        </w:r>
      </w:del>
      <w:r w:rsidRPr="005677B4">
        <w:rPr>
          <w:w w:val="93"/>
          <w:sz w:val="24"/>
          <w:lang w:val="en-GB"/>
        </w:rPr>
        <w:t>Olipha</w:t>
      </w:r>
      <w:r w:rsidRPr="005677B4">
        <w:rPr>
          <w:spacing w:val="-7"/>
          <w:w w:val="93"/>
          <w:sz w:val="24"/>
          <w:lang w:val="en-GB"/>
        </w:rPr>
        <w:t>n</w:t>
      </w:r>
      <w:r w:rsidRPr="005677B4">
        <w:rPr>
          <w:spacing w:val="-1"/>
          <w:w w:val="112"/>
          <w:sz w:val="24"/>
          <w:lang w:val="en-GB"/>
        </w:rPr>
        <w:t>t</w:t>
      </w:r>
      <w:r w:rsidRPr="005677B4">
        <w:rPr>
          <w:w w:val="112"/>
          <w:sz w:val="24"/>
          <w:lang w:val="en-GB"/>
        </w:rPr>
        <w:t>.</w:t>
      </w:r>
      <w:del w:id="617" w:author="program2" w:date="2019-09-12T14:17:00Z">
        <w:r w:rsidRPr="005677B4" w:rsidDel="00002871">
          <w:rPr>
            <w:sz w:val="24"/>
            <w:lang w:val="en-GB"/>
          </w:rPr>
          <w:delText xml:space="preserve"> </w:delText>
        </w:r>
      </w:del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i/>
          <w:spacing w:val="-1"/>
          <w:w w:val="96"/>
          <w:sz w:val="24"/>
          <w:lang w:val="en-GB"/>
        </w:rPr>
        <w:t>Nump</w:t>
      </w:r>
      <w:r w:rsidRPr="005677B4">
        <w:rPr>
          <w:i/>
          <w:w w:val="96"/>
          <w:sz w:val="24"/>
          <w:lang w:val="en-GB"/>
        </w:rPr>
        <w:t>y</w:t>
      </w:r>
      <w:r w:rsidRPr="005677B4">
        <w:rPr>
          <w:i/>
          <w:sz w:val="24"/>
          <w:lang w:val="en-GB"/>
        </w:rPr>
        <w:t xml:space="preserve"> </w:t>
      </w:r>
      <w:del w:id="618" w:author="program2" w:date="2019-09-12T14:17:00Z">
        <w:r w:rsidRPr="005677B4" w:rsidDel="00002871">
          <w:rPr>
            <w:i/>
            <w:spacing w:val="-24"/>
            <w:sz w:val="24"/>
            <w:lang w:val="en-GB"/>
          </w:rPr>
          <w:delText xml:space="preserve"> </w:delText>
        </w:r>
      </w:del>
      <w:r w:rsidRPr="005677B4">
        <w:rPr>
          <w:i/>
          <w:spacing w:val="-1"/>
          <w:w w:val="101"/>
          <w:sz w:val="24"/>
          <w:lang w:val="en-GB"/>
        </w:rPr>
        <w:t>websit</w:t>
      </w:r>
      <w:r w:rsidRPr="005677B4">
        <w:rPr>
          <w:i/>
          <w:w w:val="101"/>
          <w:sz w:val="24"/>
          <w:lang w:val="en-GB"/>
        </w:rPr>
        <w:t>e</w:t>
      </w:r>
      <w:r w:rsidRPr="005677B4">
        <w:rPr>
          <w:w w:val="108"/>
          <w:sz w:val="24"/>
          <w:lang w:val="en-GB"/>
        </w:rPr>
        <w:t>.</w:t>
      </w:r>
      <w:r w:rsidRPr="005677B4">
        <w:rPr>
          <w:sz w:val="24"/>
          <w:lang w:val="en-GB"/>
        </w:rPr>
        <w:t xml:space="preserve"> </w:t>
      </w:r>
      <w:del w:id="619" w:author="program2" w:date="2019-09-12T14:17:00Z">
        <w:r w:rsidRPr="005677B4" w:rsidDel="00002871">
          <w:rPr>
            <w:spacing w:val="-29"/>
            <w:sz w:val="24"/>
            <w:lang w:val="en-GB"/>
          </w:rPr>
          <w:delText xml:space="preserve"> </w:delText>
        </w:r>
      </w:del>
      <w:r w:rsidRPr="005677B4">
        <w:rPr>
          <w:w w:val="98"/>
          <w:sz w:val="24"/>
          <w:lang w:val="en-GB"/>
        </w:rPr>
        <w:t>2001–.</w:t>
      </w:r>
      <w:del w:id="620" w:author="program2" w:date="2019-09-12T14:17:00Z">
        <w:r w:rsidRPr="005677B4" w:rsidDel="00002871">
          <w:rPr>
            <w:sz w:val="24"/>
            <w:lang w:val="en-GB"/>
          </w:rPr>
          <w:delText xml:space="preserve"> </w:delText>
        </w:r>
      </w:del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rFonts w:ascii="Cambria" w:hAnsi="Cambria"/>
          <w:w w:val="140"/>
          <w:sz w:val="24"/>
          <w:lang w:val="en-GB"/>
        </w:rPr>
        <w:t>ur</w:t>
      </w:r>
      <w:r w:rsidRPr="005677B4">
        <w:rPr>
          <w:rFonts w:ascii="Cambria" w:hAnsi="Cambria"/>
          <w:spacing w:val="-1"/>
          <w:w w:val="140"/>
          <w:sz w:val="24"/>
          <w:lang w:val="en-GB"/>
        </w:rPr>
        <w:t>l</w:t>
      </w:r>
      <w:r w:rsidRPr="005677B4">
        <w:rPr>
          <w:w w:val="108"/>
          <w:sz w:val="24"/>
          <w:lang w:val="en-GB"/>
        </w:rPr>
        <w:t>:</w:t>
      </w:r>
      <w:del w:id="621" w:author="program2" w:date="2019-09-12T14:17:00Z">
        <w:r w:rsidRPr="005677B4" w:rsidDel="00002871">
          <w:rPr>
            <w:sz w:val="24"/>
            <w:lang w:val="en-GB"/>
          </w:rPr>
          <w:delText xml:space="preserve"> </w:delText>
        </w:r>
      </w:del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rFonts w:ascii="Times New Roman" w:hAnsi="Times New Roman"/>
          <w:w w:val="131"/>
          <w:sz w:val="24"/>
          <w:lang w:val="en-GB"/>
        </w:rPr>
        <w:t>http</w:t>
      </w:r>
      <w:r w:rsidRPr="005677B4">
        <w:rPr>
          <w:rFonts w:ascii="Times New Roman" w:hAnsi="Times New Roman"/>
          <w:spacing w:val="13"/>
          <w:w w:val="131"/>
          <w:sz w:val="24"/>
          <w:lang w:val="en-GB"/>
        </w:rPr>
        <w:t>s</w:t>
      </w:r>
      <w:r w:rsidRPr="005677B4">
        <w:rPr>
          <w:rFonts w:ascii="Times New Roman" w:hAnsi="Times New Roman"/>
          <w:spacing w:val="13"/>
          <w:w w:val="184"/>
          <w:sz w:val="24"/>
          <w:lang w:val="en-GB"/>
        </w:rPr>
        <w:t>://</w:t>
      </w:r>
      <w:hyperlink r:id="rId46">
        <w:r w:rsidRPr="005677B4">
          <w:rPr>
            <w:rFonts w:ascii="Times New Roman" w:hAnsi="Times New Roman"/>
            <w:w w:val="70"/>
            <w:sz w:val="24"/>
            <w:lang w:val="en-GB"/>
          </w:rPr>
          <w:t>ww</w:t>
        </w:r>
        <w:r w:rsidRPr="005677B4">
          <w:rPr>
            <w:rFonts w:ascii="Times New Roman" w:hAnsi="Times New Roman"/>
            <w:spacing w:val="13"/>
            <w:w w:val="70"/>
            <w:sz w:val="24"/>
            <w:lang w:val="en-GB"/>
          </w:rPr>
          <w:t>w</w:t>
        </w:r>
        <w:r w:rsidRPr="005677B4">
          <w:rPr>
            <w:rFonts w:ascii="Times New Roman" w:hAnsi="Times New Roman"/>
            <w:spacing w:val="13"/>
            <w:w w:val="204"/>
            <w:sz w:val="24"/>
            <w:lang w:val="en-GB"/>
          </w:rPr>
          <w:t>.</w:t>
        </w:r>
        <w:r w:rsidRPr="005677B4">
          <w:rPr>
            <w:rFonts w:ascii="Times New Roman" w:hAnsi="Times New Roman"/>
            <w:w w:val="92"/>
            <w:sz w:val="24"/>
            <w:lang w:val="en-GB"/>
          </w:rPr>
          <w:t>nump</w:t>
        </w:r>
        <w:r w:rsidRPr="005677B4">
          <w:rPr>
            <w:rFonts w:ascii="Times New Roman" w:hAnsi="Times New Roman"/>
            <w:spacing w:val="13"/>
            <w:w w:val="92"/>
            <w:sz w:val="24"/>
            <w:lang w:val="en-GB"/>
          </w:rPr>
          <w:t>y</w:t>
        </w:r>
        <w:r w:rsidRPr="005677B4">
          <w:rPr>
            <w:rFonts w:ascii="Times New Roman" w:hAnsi="Times New Roman"/>
            <w:spacing w:val="13"/>
            <w:w w:val="204"/>
            <w:sz w:val="24"/>
            <w:lang w:val="en-GB"/>
          </w:rPr>
          <w:t>.</w:t>
        </w:r>
        <w:r w:rsidRPr="005677B4">
          <w:rPr>
            <w:rFonts w:ascii="Times New Roman" w:hAnsi="Times New Roman"/>
            <w:w w:val="115"/>
            <w:sz w:val="24"/>
            <w:lang w:val="en-GB"/>
          </w:rPr>
          <w:t>or</w:t>
        </w:r>
        <w:r w:rsidRPr="005677B4">
          <w:rPr>
            <w:rFonts w:ascii="Times New Roman" w:hAnsi="Times New Roman"/>
            <w:spacing w:val="-1"/>
            <w:w w:val="115"/>
            <w:sz w:val="24"/>
            <w:lang w:val="en-GB"/>
          </w:rPr>
          <w:t>g</w:t>
        </w:r>
        <w:r w:rsidRPr="005677B4">
          <w:rPr>
            <w:rFonts w:ascii="Times New Roman" w:hAnsi="Times New Roman"/>
            <w:w w:val="184"/>
            <w:sz w:val="24"/>
            <w:lang w:val="en-GB"/>
          </w:rPr>
          <w:t>/</w:t>
        </w:r>
      </w:hyperlink>
      <w:r w:rsidRPr="005677B4">
        <w:rPr>
          <w:rFonts w:ascii="Times New Roman" w:hAnsi="Times New Roman"/>
          <w:sz w:val="24"/>
          <w:lang w:val="en-GB"/>
        </w:rPr>
        <w:t xml:space="preserve"> </w:t>
      </w:r>
      <w:del w:id="622" w:author="program2" w:date="2019-09-12T14:18:00Z">
        <w:r w:rsidRPr="005677B4" w:rsidDel="00002871">
          <w:rPr>
            <w:rFonts w:ascii="Times New Roman" w:hAnsi="Times New Roman"/>
            <w:spacing w:val="-29"/>
            <w:sz w:val="24"/>
            <w:lang w:val="en-GB"/>
          </w:rPr>
          <w:delText xml:space="preserve"> </w:delText>
        </w:r>
      </w:del>
      <w:r w:rsidRPr="005677B4">
        <w:rPr>
          <w:spacing w:val="-1"/>
          <w:w w:val="95"/>
          <w:sz w:val="24"/>
          <w:lang w:val="en-GB"/>
        </w:rPr>
        <w:t>(visite</w:t>
      </w:r>
      <w:r w:rsidRPr="005677B4">
        <w:rPr>
          <w:w w:val="95"/>
          <w:sz w:val="24"/>
          <w:lang w:val="en-GB"/>
        </w:rPr>
        <w:t>d</w:t>
      </w:r>
      <w:del w:id="623" w:author="program2" w:date="2019-09-12T14:18:00Z">
        <w:r w:rsidRPr="005677B4" w:rsidDel="00002871">
          <w:rPr>
            <w:sz w:val="24"/>
            <w:lang w:val="en-GB"/>
          </w:rPr>
          <w:delText xml:space="preserve"> </w:delText>
        </w:r>
      </w:del>
      <w:r w:rsidRPr="005677B4">
        <w:rPr>
          <w:spacing w:val="-29"/>
          <w:sz w:val="24"/>
          <w:lang w:val="en-GB"/>
        </w:rPr>
        <w:t xml:space="preserve"> </w:t>
      </w:r>
      <w:r w:rsidRPr="005677B4">
        <w:rPr>
          <w:w w:val="91"/>
          <w:sz w:val="24"/>
          <w:lang w:val="en-GB"/>
        </w:rPr>
        <w:t xml:space="preserve">on </w:t>
      </w:r>
      <w:r w:rsidRPr="005677B4">
        <w:rPr>
          <w:w w:val="110"/>
          <w:sz w:val="24"/>
          <w:lang w:val="en-GB"/>
        </w:rPr>
        <w:t>08/10/2019).</w:t>
      </w:r>
    </w:p>
    <w:p w14:paraId="6784F2D9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9" w:line="232" w:lineRule="auto"/>
        <w:ind w:right="1415"/>
        <w:jc w:val="both"/>
        <w:rPr>
          <w:sz w:val="24"/>
          <w:lang w:val="en-GB"/>
        </w:rPr>
      </w:pPr>
      <w:r w:rsidRPr="005677B4">
        <w:rPr>
          <w:sz w:val="24"/>
          <w:lang w:val="en-GB"/>
        </w:rPr>
        <w:t>Andreas Klöckner et al. “PyCUDA and PyOpenCL: A Scripting-Based Approach</w:t>
      </w:r>
      <w:r w:rsidRPr="005677B4">
        <w:rPr>
          <w:spacing w:val="-38"/>
          <w:sz w:val="24"/>
          <w:lang w:val="en-GB"/>
        </w:rPr>
        <w:t xml:space="preserve"> </w:t>
      </w:r>
      <w:r w:rsidRPr="005677B4">
        <w:rPr>
          <w:sz w:val="24"/>
          <w:lang w:val="en-GB"/>
        </w:rPr>
        <w:t xml:space="preserve">to GPU Run-Time Code Generation”. In: </w:t>
      </w:r>
      <w:r w:rsidRPr="005677B4">
        <w:rPr>
          <w:i/>
          <w:sz w:val="24"/>
          <w:lang w:val="en-GB"/>
        </w:rPr>
        <w:t xml:space="preserve">Parallel Computing </w:t>
      </w:r>
      <w:r w:rsidRPr="005677B4">
        <w:rPr>
          <w:sz w:val="24"/>
          <w:lang w:val="en-GB"/>
        </w:rPr>
        <w:t xml:space="preserve">38.3 (2012), pp. 157–174. </w:t>
      </w:r>
      <w:r w:rsidRPr="005677B4">
        <w:rPr>
          <w:rFonts w:ascii="Cambria" w:hAnsi="Cambria"/>
          <w:sz w:val="24"/>
          <w:lang w:val="en-GB"/>
        </w:rPr>
        <w:t>issn</w:t>
      </w:r>
      <w:r w:rsidRPr="005677B4">
        <w:rPr>
          <w:sz w:val="24"/>
          <w:lang w:val="en-GB"/>
        </w:rPr>
        <w:t xml:space="preserve">: 0167-8191. </w:t>
      </w:r>
      <w:r w:rsidRPr="005677B4">
        <w:rPr>
          <w:rFonts w:ascii="Cambria" w:hAnsi="Cambria"/>
          <w:sz w:val="24"/>
          <w:lang w:val="en-GB"/>
        </w:rPr>
        <w:t>doi</w:t>
      </w:r>
      <w:r w:rsidRPr="005677B4">
        <w:rPr>
          <w:sz w:val="24"/>
          <w:lang w:val="en-GB"/>
        </w:rPr>
        <w:t>:</w:t>
      </w:r>
      <w:r w:rsidRPr="005677B4">
        <w:rPr>
          <w:spacing w:val="-26"/>
          <w:sz w:val="24"/>
          <w:lang w:val="en-GB"/>
        </w:rPr>
        <w:t xml:space="preserve"> </w:t>
      </w:r>
      <w:r w:rsidRPr="005677B4">
        <w:rPr>
          <w:rFonts w:ascii="Times New Roman" w:hAnsi="Times New Roman"/>
          <w:sz w:val="24"/>
          <w:lang w:val="en-GB"/>
        </w:rPr>
        <w:t>10.1016/j.parco.2011.09.001</w:t>
      </w:r>
      <w:r w:rsidRPr="005677B4">
        <w:rPr>
          <w:sz w:val="24"/>
          <w:lang w:val="en-GB"/>
        </w:rPr>
        <w:t>.</w:t>
      </w:r>
    </w:p>
    <w:p w14:paraId="726563F1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6"/>
        </w:tabs>
        <w:spacing w:before="98" w:line="232" w:lineRule="auto"/>
        <w:ind w:right="1416"/>
        <w:jc w:val="both"/>
        <w:rPr>
          <w:sz w:val="24"/>
          <w:lang w:val="en-GB"/>
        </w:rPr>
      </w:pPr>
      <w:r w:rsidRPr="005677B4">
        <w:rPr>
          <w:w w:val="105"/>
          <w:sz w:val="24"/>
          <w:lang w:val="en-GB"/>
        </w:rPr>
        <w:t>Sean</w:t>
      </w:r>
      <w:r w:rsidRPr="005677B4">
        <w:rPr>
          <w:spacing w:val="-30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Gillies</w:t>
      </w:r>
      <w:r w:rsidRPr="005677B4">
        <w:rPr>
          <w:spacing w:val="-31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et</w:t>
      </w:r>
      <w:r w:rsidRPr="005677B4">
        <w:rPr>
          <w:spacing w:val="-29"/>
          <w:w w:val="105"/>
          <w:sz w:val="24"/>
          <w:lang w:val="en-GB"/>
        </w:rPr>
        <w:t xml:space="preserve"> </w:t>
      </w:r>
      <w:r w:rsidRPr="005677B4">
        <w:rPr>
          <w:w w:val="105"/>
          <w:sz w:val="24"/>
          <w:lang w:val="en-GB"/>
        </w:rPr>
        <w:t>al.</w:t>
      </w:r>
      <w:r w:rsidRPr="005677B4">
        <w:rPr>
          <w:spacing w:val="-31"/>
          <w:w w:val="105"/>
          <w:sz w:val="24"/>
          <w:lang w:val="en-GB"/>
        </w:rPr>
        <w:t xml:space="preserve"> </w:t>
      </w:r>
      <w:r w:rsidRPr="005677B4">
        <w:rPr>
          <w:i/>
          <w:spacing w:val="-3"/>
          <w:w w:val="105"/>
          <w:sz w:val="24"/>
          <w:lang w:val="en-GB"/>
        </w:rPr>
        <w:t>Shapely:</w:t>
      </w:r>
      <w:r w:rsidRPr="005677B4">
        <w:rPr>
          <w:i/>
          <w:spacing w:val="-25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manipulation</w:t>
      </w:r>
      <w:r w:rsidRPr="005677B4">
        <w:rPr>
          <w:i/>
          <w:spacing w:val="-26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and</w:t>
      </w:r>
      <w:r w:rsidRPr="005677B4">
        <w:rPr>
          <w:i/>
          <w:spacing w:val="-26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analysis</w:t>
      </w:r>
      <w:r w:rsidRPr="005677B4">
        <w:rPr>
          <w:i/>
          <w:spacing w:val="-26"/>
          <w:w w:val="105"/>
          <w:sz w:val="24"/>
          <w:lang w:val="en-GB"/>
        </w:rPr>
        <w:t xml:space="preserve"> </w:t>
      </w:r>
      <w:r w:rsidRPr="005677B4">
        <w:rPr>
          <w:i/>
          <w:w w:val="105"/>
          <w:sz w:val="24"/>
          <w:lang w:val="en-GB"/>
        </w:rPr>
        <w:t>of</w:t>
      </w:r>
      <w:r w:rsidRPr="005677B4">
        <w:rPr>
          <w:i/>
          <w:spacing w:val="-26"/>
          <w:w w:val="105"/>
          <w:sz w:val="24"/>
          <w:lang w:val="en-GB"/>
        </w:rPr>
        <w:t xml:space="preserve"> </w:t>
      </w:r>
      <w:r w:rsidRPr="005677B4">
        <w:rPr>
          <w:i/>
          <w:spacing w:val="-3"/>
          <w:w w:val="105"/>
          <w:sz w:val="24"/>
          <w:lang w:val="en-GB"/>
        </w:rPr>
        <w:t>geometric</w:t>
      </w:r>
      <w:r w:rsidRPr="005677B4">
        <w:rPr>
          <w:i/>
          <w:spacing w:val="-25"/>
          <w:w w:val="105"/>
          <w:sz w:val="24"/>
          <w:lang w:val="en-GB"/>
        </w:rPr>
        <w:t xml:space="preserve"> </w:t>
      </w:r>
      <w:r w:rsidRPr="005677B4">
        <w:rPr>
          <w:i/>
          <w:spacing w:val="-3"/>
          <w:w w:val="105"/>
          <w:sz w:val="24"/>
          <w:lang w:val="en-GB"/>
        </w:rPr>
        <w:t>objects</w:t>
      </w:r>
      <w:r w:rsidRPr="005677B4">
        <w:rPr>
          <w:spacing w:val="-3"/>
          <w:w w:val="105"/>
          <w:sz w:val="24"/>
          <w:lang w:val="en-GB"/>
        </w:rPr>
        <w:t>.</w:t>
      </w:r>
      <w:r w:rsidRPr="005677B4">
        <w:rPr>
          <w:spacing w:val="-30"/>
          <w:w w:val="105"/>
          <w:sz w:val="24"/>
          <w:lang w:val="en-GB"/>
        </w:rPr>
        <w:t xml:space="preserve"> </w:t>
      </w:r>
      <w:r w:rsidRPr="005677B4">
        <w:rPr>
          <w:spacing w:val="-3"/>
          <w:w w:val="105"/>
          <w:sz w:val="24"/>
          <w:lang w:val="en-GB"/>
        </w:rPr>
        <w:t xml:space="preserve">toblerity.org. </w:t>
      </w:r>
      <w:r w:rsidRPr="005677B4">
        <w:rPr>
          <w:w w:val="110"/>
          <w:sz w:val="24"/>
          <w:lang w:val="en-GB"/>
        </w:rPr>
        <w:t xml:space="preserve">2007–. </w:t>
      </w:r>
      <w:r w:rsidRPr="005677B4">
        <w:rPr>
          <w:rFonts w:ascii="Cambria" w:hAnsi="Cambria"/>
          <w:w w:val="110"/>
          <w:sz w:val="24"/>
          <w:lang w:val="en-GB"/>
        </w:rPr>
        <w:t>url</w:t>
      </w:r>
      <w:r w:rsidRPr="005677B4">
        <w:rPr>
          <w:w w:val="110"/>
          <w:sz w:val="24"/>
          <w:lang w:val="en-GB"/>
        </w:rPr>
        <w:t xml:space="preserve">: </w:t>
      </w:r>
      <w:r w:rsidRPr="005677B4">
        <w:rPr>
          <w:rFonts w:ascii="Times New Roman" w:hAnsi="Times New Roman"/>
          <w:w w:val="110"/>
          <w:sz w:val="24"/>
          <w:lang w:val="en-GB"/>
        </w:rPr>
        <w:t xml:space="preserve">https://github.com/Toblerity/Shapely </w:t>
      </w:r>
      <w:r w:rsidRPr="005677B4">
        <w:rPr>
          <w:w w:val="110"/>
          <w:sz w:val="24"/>
          <w:lang w:val="en-GB"/>
        </w:rPr>
        <w:t>(visited on</w:t>
      </w:r>
      <w:r w:rsidRPr="005677B4">
        <w:rPr>
          <w:spacing w:val="-12"/>
          <w:w w:val="110"/>
          <w:sz w:val="24"/>
          <w:lang w:val="en-GB"/>
        </w:rPr>
        <w:t xml:space="preserve"> </w:t>
      </w:r>
      <w:r w:rsidRPr="005677B4">
        <w:rPr>
          <w:w w:val="110"/>
          <w:sz w:val="24"/>
          <w:lang w:val="en-GB"/>
        </w:rPr>
        <w:t>08/10/2019).</w:t>
      </w:r>
    </w:p>
    <w:p w14:paraId="36B81115" w14:textId="77777777" w:rsidR="000A52FD" w:rsidRPr="005677B4" w:rsidRDefault="005677B4">
      <w:pPr>
        <w:pStyle w:val="Akapitzlist"/>
        <w:numPr>
          <w:ilvl w:val="2"/>
          <w:numId w:val="1"/>
        </w:numPr>
        <w:tabs>
          <w:tab w:val="left" w:pos="715"/>
          <w:tab w:val="left" w:pos="716"/>
        </w:tabs>
        <w:spacing w:before="99" w:line="232" w:lineRule="auto"/>
        <w:ind w:right="1415" w:hanging="598"/>
        <w:jc w:val="left"/>
        <w:rPr>
          <w:sz w:val="24"/>
          <w:lang w:val="en-GB"/>
        </w:rPr>
      </w:pPr>
      <w:r w:rsidRPr="005677B4">
        <w:rPr>
          <w:w w:val="110"/>
          <w:sz w:val="24"/>
          <w:lang w:val="en-GB"/>
        </w:rPr>
        <w:t xml:space="preserve">John D. Hunter. </w:t>
      </w:r>
      <w:r w:rsidRPr="005677B4">
        <w:rPr>
          <w:i/>
          <w:w w:val="110"/>
          <w:sz w:val="24"/>
          <w:lang w:val="en-GB"/>
        </w:rPr>
        <w:t>Matplotlib website</w:t>
      </w:r>
      <w:r w:rsidRPr="005677B4">
        <w:rPr>
          <w:w w:val="110"/>
          <w:sz w:val="24"/>
          <w:lang w:val="en-GB"/>
        </w:rPr>
        <w:t xml:space="preserve">. 2019. </w:t>
      </w:r>
      <w:r w:rsidRPr="005677B4">
        <w:rPr>
          <w:rFonts w:ascii="Cambria"/>
          <w:w w:val="110"/>
          <w:sz w:val="24"/>
          <w:lang w:val="en-GB"/>
        </w:rPr>
        <w:t>url</w:t>
      </w:r>
      <w:r w:rsidRPr="005677B4">
        <w:rPr>
          <w:w w:val="110"/>
          <w:sz w:val="24"/>
          <w:lang w:val="en-GB"/>
        </w:rPr>
        <w:t xml:space="preserve">: </w:t>
      </w:r>
      <w:r w:rsidRPr="005677B4">
        <w:rPr>
          <w:rFonts w:ascii="Times New Roman"/>
          <w:w w:val="110"/>
          <w:sz w:val="24"/>
          <w:lang w:val="en-GB"/>
        </w:rPr>
        <w:t xml:space="preserve">https://matplotlib.org/index.html </w:t>
      </w:r>
      <w:r w:rsidRPr="005677B4">
        <w:rPr>
          <w:w w:val="110"/>
          <w:sz w:val="24"/>
          <w:lang w:val="en-GB"/>
        </w:rPr>
        <w:t>(visited on</w:t>
      </w:r>
      <w:r w:rsidRPr="005677B4">
        <w:rPr>
          <w:spacing w:val="13"/>
          <w:w w:val="110"/>
          <w:sz w:val="24"/>
          <w:lang w:val="en-GB"/>
        </w:rPr>
        <w:t xml:space="preserve"> </w:t>
      </w:r>
      <w:r w:rsidRPr="005677B4">
        <w:rPr>
          <w:w w:val="110"/>
          <w:sz w:val="24"/>
          <w:lang w:val="en-GB"/>
        </w:rPr>
        <w:t>08/10/2019).</w:t>
      </w:r>
    </w:p>
    <w:sectPr w:rsidR="000A52FD" w:rsidRPr="005677B4">
      <w:pgSz w:w="12240" w:h="15840"/>
      <w:pgMar w:top="1500" w:right="0" w:bottom="1040" w:left="1300" w:header="0" w:footer="845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E2D3D" w14:textId="77777777" w:rsidR="00C03071" w:rsidRDefault="00C03071">
      <w:r>
        <w:separator/>
      </w:r>
    </w:p>
  </w:endnote>
  <w:endnote w:type="continuationSeparator" w:id="0">
    <w:p w14:paraId="564EC826" w14:textId="77777777" w:rsidR="00C03071" w:rsidRDefault="00C03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Bookman Old Style">
    <w:altName w:val="Bookman Old Style"/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Book Antiqua">
    <w:altName w:val="Book Antiqua"/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aramond">
    <w:altName w:val="Garamond"/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DejaVu Sans">
    <w:altName w:val="Verdana"/>
    <w:charset w:val="EE"/>
    <w:family w:val="swiss"/>
    <w:pitch w:val="variable"/>
  </w:font>
  <w:font w:name="Tahoma">
    <w:altName w:val="Tahoma"/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entury Gothic">
    <w:altName w:val="Century Gothic"/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Typography Times">
    <w:altName w:val="Calibri"/>
    <w:charset w:val="00"/>
    <w:family w:val="swiss"/>
    <w:pitch w:val="variable"/>
  </w:font>
  <w:font w:name="Cambria">
    <w:altName w:val="Cambria"/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20BF24" w14:textId="11450CAD" w:rsidR="00053D16" w:rsidRDefault="00053D16">
    <w:pPr>
      <w:pStyle w:val="Tekstpodstawowy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DFD4F48" wp14:editId="63B0D0BF">
              <wp:simplePos x="0" y="0"/>
              <wp:positionH relativeFrom="page">
                <wp:posOffset>3786505</wp:posOffset>
              </wp:positionH>
              <wp:positionV relativeFrom="page">
                <wp:posOffset>9382125</wp:posOffset>
              </wp:positionV>
              <wp:extent cx="200025" cy="217170"/>
              <wp:effectExtent l="0" t="0" r="4445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02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3DDD76" w14:textId="77777777" w:rsidR="00053D16" w:rsidRDefault="00053D16">
                          <w:pPr>
                            <w:pStyle w:val="Tekstpodstawowy"/>
                            <w:spacing w:before="14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FD4F48" id="_x0000_t202" coordsize="21600,21600" o:spt="202" path="m,l,21600r21600,l21600,xe">
              <v:stroke joinstyle="miter"/>
              <v:path gradientshapeok="t" o:connecttype="rect"/>
            </v:shapetype>
            <v:shape id="Text Box 1" o:spid="_x0000_s2247" type="#_x0000_t202" style="position:absolute;margin-left:298.15pt;margin-top:738.75pt;width:15.75pt;height:17.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" filled="f" stroked="f">
              <v:textbox inset="0,0,0,0">
                <w:txbxContent>
                  <w:p w14:paraId="323DDD76" w14:textId="77777777" w:rsidR="00053D16" w:rsidRDefault="00053D16">
                    <w:pPr>
                      <w:pStyle w:val="Tekstpodstawowy"/>
                      <w:spacing w:before="14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69A430" w14:textId="77777777" w:rsidR="00C03071" w:rsidRDefault="00C03071">
      <w:r>
        <w:separator/>
      </w:r>
    </w:p>
  </w:footnote>
  <w:footnote w:type="continuationSeparator" w:id="0">
    <w:p w14:paraId="7F35B8EC" w14:textId="77777777" w:rsidR="00C03071" w:rsidRDefault="00C030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628BF"/>
    <w:multiLevelType w:val="hybridMultilevel"/>
    <w:tmpl w:val="B356651C"/>
    <w:lvl w:ilvl="0" w:tplc="58506D0E">
      <w:numFmt w:val="bullet"/>
      <w:lvlText w:val="•"/>
      <w:lvlJc w:val="left"/>
      <w:pPr>
        <w:ind w:left="6837" w:hanging="6838"/>
      </w:pPr>
      <w:rPr>
        <w:rFonts w:ascii="Arial" w:eastAsia="Arial" w:hAnsi="Arial" w:cs="Arial" w:hint="default"/>
        <w:i/>
        <w:w w:val="142"/>
        <w:sz w:val="24"/>
        <w:szCs w:val="24"/>
      </w:rPr>
    </w:lvl>
    <w:lvl w:ilvl="1" w:tplc="3A9CC2CA">
      <w:numFmt w:val="bullet"/>
      <w:lvlText w:val="•"/>
      <w:lvlJc w:val="left"/>
      <w:pPr>
        <w:ind w:left="6928" w:hanging="6838"/>
      </w:pPr>
      <w:rPr>
        <w:rFonts w:hint="default"/>
      </w:rPr>
    </w:lvl>
    <w:lvl w:ilvl="2" w:tplc="6AA0EEB2">
      <w:numFmt w:val="bullet"/>
      <w:lvlText w:val="•"/>
      <w:lvlJc w:val="left"/>
      <w:pPr>
        <w:ind w:left="7017" w:hanging="6838"/>
      </w:pPr>
      <w:rPr>
        <w:rFonts w:hint="default"/>
      </w:rPr>
    </w:lvl>
    <w:lvl w:ilvl="3" w:tplc="B330E19A">
      <w:numFmt w:val="bullet"/>
      <w:lvlText w:val="•"/>
      <w:lvlJc w:val="left"/>
      <w:pPr>
        <w:ind w:left="7105" w:hanging="6838"/>
      </w:pPr>
      <w:rPr>
        <w:rFonts w:hint="default"/>
      </w:rPr>
    </w:lvl>
    <w:lvl w:ilvl="4" w:tplc="822A125E">
      <w:numFmt w:val="bullet"/>
      <w:lvlText w:val="•"/>
      <w:lvlJc w:val="left"/>
      <w:pPr>
        <w:ind w:left="7194" w:hanging="6838"/>
      </w:pPr>
      <w:rPr>
        <w:rFonts w:hint="default"/>
      </w:rPr>
    </w:lvl>
    <w:lvl w:ilvl="5" w:tplc="285CC92E">
      <w:numFmt w:val="bullet"/>
      <w:lvlText w:val="•"/>
      <w:lvlJc w:val="left"/>
      <w:pPr>
        <w:ind w:left="7283" w:hanging="6838"/>
      </w:pPr>
      <w:rPr>
        <w:rFonts w:hint="default"/>
      </w:rPr>
    </w:lvl>
    <w:lvl w:ilvl="6" w:tplc="705E388E">
      <w:numFmt w:val="bullet"/>
      <w:lvlText w:val="•"/>
      <w:lvlJc w:val="left"/>
      <w:pPr>
        <w:ind w:left="7371" w:hanging="6838"/>
      </w:pPr>
      <w:rPr>
        <w:rFonts w:hint="default"/>
      </w:rPr>
    </w:lvl>
    <w:lvl w:ilvl="7" w:tplc="F3E05956">
      <w:numFmt w:val="bullet"/>
      <w:lvlText w:val="•"/>
      <w:lvlJc w:val="left"/>
      <w:pPr>
        <w:ind w:left="7460" w:hanging="6838"/>
      </w:pPr>
      <w:rPr>
        <w:rFonts w:hint="default"/>
      </w:rPr>
    </w:lvl>
    <w:lvl w:ilvl="8" w:tplc="D2ACC2CA">
      <w:numFmt w:val="bullet"/>
      <w:lvlText w:val="•"/>
      <w:lvlJc w:val="left"/>
      <w:pPr>
        <w:ind w:left="7548" w:hanging="6838"/>
      </w:pPr>
      <w:rPr>
        <w:rFonts w:hint="default"/>
      </w:rPr>
    </w:lvl>
  </w:abstractNum>
  <w:abstractNum w:abstractNumId="1" w15:restartNumberingAfterBreak="0">
    <w:nsid w:val="14C04973"/>
    <w:multiLevelType w:val="hybridMultilevel"/>
    <w:tmpl w:val="0DA4D094"/>
    <w:lvl w:ilvl="0" w:tplc="580E8738">
      <w:numFmt w:val="bullet"/>
      <w:lvlText w:val="·"/>
      <w:lvlJc w:val="left"/>
      <w:pPr>
        <w:ind w:left="119" w:hanging="120"/>
      </w:pPr>
      <w:rPr>
        <w:rFonts w:ascii="Arial" w:eastAsia="Arial" w:hAnsi="Arial" w:cs="Arial" w:hint="default"/>
        <w:i/>
        <w:w w:val="82"/>
        <w:sz w:val="24"/>
        <w:szCs w:val="24"/>
      </w:rPr>
    </w:lvl>
    <w:lvl w:ilvl="1" w:tplc="192AD9A4">
      <w:numFmt w:val="bullet"/>
      <w:lvlText w:val="•"/>
      <w:lvlJc w:val="left"/>
      <w:pPr>
        <w:ind w:left="128" w:hanging="120"/>
      </w:pPr>
      <w:rPr>
        <w:rFonts w:hint="default"/>
      </w:rPr>
    </w:lvl>
    <w:lvl w:ilvl="2" w:tplc="E43A39E0">
      <w:numFmt w:val="bullet"/>
      <w:lvlText w:val="•"/>
      <w:lvlJc w:val="left"/>
      <w:pPr>
        <w:ind w:left="136" w:hanging="120"/>
      </w:pPr>
      <w:rPr>
        <w:rFonts w:hint="default"/>
      </w:rPr>
    </w:lvl>
    <w:lvl w:ilvl="3" w:tplc="C58C23F4">
      <w:numFmt w:val="bullet"/>
      <w:lvlText w:val="•"/>
      <w:lvlJc w:val="left"/>
      <w:pPr>
        <w:ind w:left="144" w:hanging="120"/>
      </w:pPr>
      <w:rPr>
        <w:rFonts w:hint="default"/>
      </w:rPr>
    </w:lvl>
    <w:lvl w:ilvl="4" w:tplc="8B1C22F2">
      <w:numFmt w:val="bullet"/>
      <w:lvlText w:val="•"/>
      <w:lvlJc w:val="left"/>
      <w:pPr>
        <w:ind w:left="152" w:hanging="120"/>
      </w:pPr>
      <w:rPr>
        <w:rFonts w:hint="default"/>
      </w:rPr>
    </w:lvl>
    <w:lvl w:ilvl="5" w:tplc="14A677AE">
      <w:numFmt w:val="bullet"/>
      <w:lvlText w:val="•"/>
      <w:lvlJc w:val="left"/>
      <w:pPr>
        <w:ind w:left="160" w:hanging="120"/>
      </w:pPr>
      <w:rPr>
        <w:rFonts w:hint="default"/>
      </w:rPr>
    </w:lvl>
    <w:lvl w:ilvl="6" w:tplc="E7A8AA14">
      <w:numFmt w:val="bullet"/>
      <w:lvlText w:val="•"/>
      <w:lvlJc w:val="left"/>
      <w:pPr>
        <w:ind w:left="168" w:hanging="120"/>
      </w:pPr>
      <w:rPr>
        <w:rFonts w:hint="default"/>
      </w:rPr>
    </w:lvl>
    <w:lvl w:ilvl="7" w:tplc="47002434">
      <w:numFmt w:val="bullet"/>
      <w:lvlText w:val="•"/>
      <w:lvlJc w:val="left"/>
      <w:pPr>
        <w:ind w:left="176" w:hanging="120"/>
      </w:pPr>
      <w:rPr>
        <w:rFonts w:hint="default"/>
      </w:rPr>
    </w:lvl>
    <w:lvl w:ilvl="8" w:tplc="4EC0A1C0">
      <w:numFmt w:val="bullet"/>
      <w:lvlText w:val="•"/>
      <w:lvlJc w:val="left"/>
      <w:pPr>
        <w:ind w:left="184" w:hanging="120"/>
      </w:pPr>
      <w:rPr>
        <w:rFonts w:hint="default"/>
      </w:rPr>
    </w:lvl>
  </w:abstractNum>
  <w:abstractNum w:abstractNumId="2" w15:restartNumberingAfterBreak="0">
    <w:nsid w:val="1AD81866"/>
    <w:multiLevelType w:val="hybridMultilevel"/>
    <w:tmpl w:val="54269DB4"/>
    <w:lvl w:ilvl="0" w:tplc="8B9AF8EA">
      <w:numFmt w:val="bullet"/>
      <w:lvlText w:val="•"/>
      <w:lvlJc w:val="left"/>
      <w:pPr>
        <w:ind w:left="4775" w:hanging="4776"/>
      </w:pPr>
      <w:rPr>
        <w:rFonts w:ascii="Arial" w:eastAsia="Arial" w:hAnsi="Arial" w:cs="Arial" w:hint="default"/>
        <w:i/>
        <w:w w:val="142"/>
        <w:sz w:val="24"/>
        <w:szCs w:val="24"/>
      </w:rPr>
    </w:lvl>
    <w:lvl w:ilvl="1" w:tplc="F0B275B0">
      <w:numFmt w:val="bullet"/>
      <w:lvlText w:val="•"/>
      <w:lvlJc w:val="left"/>
      <w:pPr>
        <w:ind w:left="4798" w:hanging="4776"/>
      </w:pPr>
      <w:rPr>
        <w:rFonts w:hint="default"/>
      </w:rPr>
    </w:lvl>
    <w:lvl w:ilvl="2" w:tplc="4DE6D2DE">
      <w:numFmt w:val="bullet"/>
      <w:lvlText w:val="•"/>
      <w:lvlJc w:val="left"/>
      <w:pPr>
        <w:ind w:left="4816" w:hanging="4776"/>
      </w:pPr>
      <w:rPr>
        <w:rFonts w:hint="default"/>
      </w:rPr>
    </w:lvl>
    <w:lvl w:ilvl="3" w:tplc="0C08E994">
      <w:numFmt w:val="bullet"/>
      <w:lvlText w:val="•"/>
      <w:lvlJc w:val="left"/>
      <w:pPr>
        <w:ind w:left="4834" w:hanging="4776"/>
      </w:pPr>
      <w:rPr>
        <w:rFonts w:hint="default"/>
      </w:rPr>
    </w:lvl>
    <w:lvl w:ilvl="4" w:tplc="93A21C1E">
      <w:numFmt w:val="bullet"/>
      <w:lvlText w:val="•"/>
      <w:lvlJc w:val="left"/>
      <w:pPr>
        <w:ind w:left="4852" w:hanging="4776"/>
      </w:pPr>
      <w:rPr>
        <w:rFonts w:hint="default"/>
      </w:rPr>
    </w:lvl>
    <w:lvl w:ilvl="5" w:tplc="2B7A6AAE">
      <w:numFmt w:val="bullet"/>
      <w:lvlText w:val="•"/>
      <w:lvlJc w:val="left"/>
      <w:pPr>
        <w:ind w:left="4870" w:hanging="4776"/>
      </w:pPr>
      <w:rPr>
        <w:rFonts w:hint="default"/>
      </w:rPr>
    </w:lvl>
    <w:lvl w:ilvl="6" w:tplc="0B7C07A4">
      <w:numFmt w:val="bullet"/>
      <w:lvlText w:val="•"/>
      <w:lvlJc w:val="left"/>
      <w:pPr>
        <w:ind w:left="4888" w:hanging="4776"/>
      </w:pPr>
      <w:rPr>
        <w:rFonts w:hint="default"/>
      </w:rPr>
    </w:lvl>
    <w:lvl w:ilvl="7" w:tplc="7D42DA98">
      <w:numFmt w:val="bullet"/>
      <w:lvlText w:val="•"/>
      <w:lvlJc w:val="left"/>
      <w:pPr>
        <w:ind w:left="4906" w:hanging="4776"/>
      </w:pPr>
      <w:rPr>
        <w:rFonts w:hint="default"/>
      </w:rPr>
    </w:lvl>
    <w:lvl w:ilvl="8" w:tplc="8B54BA5A">
      <w:numFmt w:val="bullet"/>
      <w:lvlText w:val="•"/>
      <w:lvlJc w:val="left"/>
      <w:pPr>
        <w:ind w:left="4924" w:hanging="4776"/>
      </w:pPr>
      <w:rPr>
        <w:rFonts w:hint="default"/>
      </w:rPr>
    </w:lvl>
  </w:abstractNum>
  <w:abstractNum w:abstractNumId="3" w15:restartNumberingAfterBreak="0">
    <w:nsid w:val="22281830"/>
    <w:multiLevelType w:val="multilevel"/>
    <w:tmpl w:val="99CC9200"/>
    <w:lvl w:ilvl="0">
      <w:start w:val="4"/>
      <w:numFmt w:val="decimal"/>
      <w:lvlText w:val="%1"/>
      <w:lvlJc w:val="left"/>
      <w:pPr>
        <w:ind w:left="963" w:hanging="8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847"/>
        <w:jc w:val="left"/>
      </w:pPr>
      <w:rPr>
        <w:rFonts w:ascii="Georgia" w:eastAsia="Georgia" w:hAnsi="Georgia" w:cs="Georgia" w:hint="default"/>
        <w:b/>
        <w:bCs/>
        <w:w w:val="95"/>
        <w:sz w:val="34"/>
        <w:szCs w:val="34"/>
      </w:rPr>
    </w:lvl>
    <w:lvl w:ilvl="2">
      <w:start w:val="1"/>
      <w:numFmt w:val="decimal"/>
      <w:lvlText w:val="%1.%2.%3"/>
      <w:lvlJc w:val="left"/>
      <w:pPr>
        <w:ind w:left="1081" w:hanging="964"/>
        <w:jc w:val="left"/>
      </w:pPr>
      <w:rPr>
        <w:rFonts w:ascii="Bookman Old Style" w:eastAsia="Bookman Old Style" w:hAnsi="Bookman Old Style" w:cs="Bookman Old Style" w:hint="default"/>
        <w:spacing w:val="-1"/>
        <w:w w:val="87"/>
        <w:sz w:val="28"/>
        <w:szCs w:val="28"/>
      </w:rPr>
    </w:lvl>
    <w:lvl w:ilvl="3">
      <w:numFmt w:val="bullet"/>
      <w:lvlText w:val="•"/>
      <w:lvlJc w:val="left"/>
      <w:pPr>
        <w:ind w:left="3271" w:hanging="964"/>
      </w:pPr>
      <w:rPr>
        <w:rFonts w:hint="default"/>
      </w:rPr>
    </w:lvl>
    <w:lvl w:ilvl="4">
      <w:numFmt w:val="bullet"/>
      <w:lvlText w:val="•"/>
      <w:lvlJc w:val="left"/>
      <w:pPr>
        <w:ind w:left="4366" w:hanging="964"/>
      </w:pPr>
      <w:rPr>
        <w:rFonts w:hint="default"/>
      </w:rPr>
    </w:lvl>
    <w:lvl w:ilvl="5">
      <w:numFmt w:val="bullet"/>
      <w:lvlText w:val="•"/>
      <w:lvlJc w:val="left"/>
      <w:pPr>
        <w:ind w:left="5462" w:hanging="964"/>
      </w:pPr>
      <w:rPr>
        <w:rFonts w:hint="default"/>
      </w:rPr>
    </w:lvl>
    <w:lvl w:ilvl="6">
      <w:numFmt w:val="bullet"/>
      <w:lvlText w:val="•"/>
      <w:lvlJc w:val="left"/>
      <w:pPr>
        <w:ind w:left="6557" w:hanging="964"/>
      </w:pPr>
      <w:rPr>
        <w:rFonts w:hint="default"/>
      </w:rPr>
    </w:lvl>
    <w:lvl w:ilvl="7">
      <w:numFmt w:val="bullet"/>
      <w:lvlText w:val="•"/>
      <w:lvlJc w:val="left"/>
      <w:pPr>
        <w:ind w:left="7653" w:hanging="964"/>
      </w:pPr>
      <w:rPr>
        <w:rFonts w:hint="default"/>
      </w:rPr>
    </w:lvl>
    <w:lvl w:ilvl="8">
      <w:numFmt w:val="bullet"/>
      <w:lvlText w:val="•"/>
      <w:lvlJc w:val="left"/>
      <w:pPr>
        <w:ind w:left="8748" w:hanging="964"/>
      </w:pPr>
      <w:rPr>
        <w:rFonts w:hint="default"/>
      </w:rPr>
    </w:lvl>
  </w:abstractNum>
  <w:abstractNum w:abstractNumId="4" w15:restartNumberingAfterBreak="0">
    <w:nsid w:val="26A00406"/>
    <w:multiLevelType w:val="multilevel"/>
    <w:tmpl w:val="B20019A8"/>
    <w:lvl w:ilvl="0">
      <w:start w:val="2"/>
      <w:numFmt w:val="decimal"/>
      <w:lvlText w:val="%1"/>
      <w:lvlJc w:val="left"/>
      <w:pPr>
        <w:ind w:left="1007" w:hanging="539"/>
        <w:jc w:val="righ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7" w:hanging="539"/>
        <w:jc w:val="left"/>
      </w:pPr>
      <w:rPr>
        <w:rFonts w:ascii="Book Antiqua" w:eastAsia="Book Antiqua" w:hAnsi="Book Antiqua" w:cs="Book Antiqua" w:hint="default"/>
        <w:w w:val="99"/>
        <w:sz w:val="24"/>
        <w:szCs w:val="24"/>
      </w:rPr>
    </w:lvl>
    <w:lvl w:ilvl="2">
      <w:numFmt w:val="bullet"/>
      <w:lvlText w:val="•"/>
      <w:lvlJc w:val="left"/>
      <w:pPr>
        <w:ind w:left="2780" w:hanging="539"/>
      </w:pPr>
      <w:rPr>
        <w:rFonts w:hint="default"/>
      </w:rPr>
    </w:lvl>
    <w:lvl w:ilvl="3">
      <w:numFmt w:val="bullet"/>
      <w:lvlText w:val="•"/>
      <w:lvlJc w:val="left"/>
      <w:pPr>
        <w:ind w:left="3800" w:hanging="539"/>
      </w:pPr>
      <w:rPr>
        <w:rFonts w:hint="default"/>
      </w:rPr>
    </w:lvl>
    <w:lvl w:ilvl="4">
      <w:numFmt w:val="bullet"/>
      <w:lvlText w:val="•"/>
      <w:lvlJc w:val="left"/>
      <w:pPr>
        <w:ind w:left="4820" w:hanging="539"/>
      </w:pPr>
      <w:rPr>
        <w:rFonts w:hint="default"/>
      </w:rPr>
    </w:lvl>
    <w:lvl w:ilvl="5">
      <w:numFmt w:val="bullet"/>
      <w:lvlText w:val="•"/>
      <w:lvlJc w:val="left"/>
      <w:pPr>
        <w:ind w:left="5840" w:hanging="539"/>
      </w:pPr>
      <w:rPr>
        <w:rFonts w:hint="default"/>
      </w:rPr>
    </w:lvl>
    <w:lvl w:ilvl="6">
      <w:numFmt w:val="bullet"/>
      <w:lvlText w:val="•"/>
      <w:lvlJc w:val="left"/>
      <w:pPr>
        <w:ind w:left="6860" w:hanging="539"/>
      </w:pPr>
      <w:rPr>
        <w:rFonts w:hint="default"/>
      </w:rPr>
    </w:lvl>
    <w:lvl w:ilvl="7">
      <w:numFmt w:val="bullet"/>
      <w:lvlText w:val="•"/>
      <w:lvlJc w:val="left"/>
      <w:pPr>
        <w:ind w:left="7880" w:hanging="539"/>
      </w:pPr>
      <w:rPr>
        <w:rFonts w:hint="default"/>
      </w:rPr>
    </w:lvl>
    <w:lvl w:ilvl="8">
      <w:numFmt w:val="bullet"/>
      <w:lvlText w:val="•"/>
      <w:lvlJc w:val="left"/>
      <w:pPr>
        <w:ind w:left="8900" w:hanging="539"/>
      </w:pPr>
      <w:rPr>
        <w:rFonts w:hint="default"/>
      </w:rPr>
    </w:lvl>
  </w:abstractNum>
  <w:abstractNum w:abstractNumId="5" w15:restartNumberingAfterBreak="0">
    <w:nsid w:val="3D7D2A78"/>
    <w:multiLevelType w:val="multilevel"/>
    <w:tmpl w:val="BDBC892C"/>
    <w:lvl w:ilvl="0">
      <w:start w:val="3"/>
      <w:numFmt w:val="decimal"/>
      <w:lvlText w:val="%1"/>
      <w:lvlJc w:val="left"/>
      <w:pPr>
        <w:ind w:left="1007" w:hanging="539"/>
        <w:jc w:val="righ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ascii="Book Antiqua" w:eastAsia="Book Antiqua" w:hAnsi="Book Antiqua" w:cs="Book Antiqua" w:hint="default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756" w:hanging="750"/>
        <w:jc w:val="left"/>
      </w:pPr>
      <w:rPr>
        <w:rFonts w:ascii="Book Antiqua" w:eastAsia="Book Antiqua" w:hAnsi="Book Antiqua" w:cs="Book Antiqua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3800" w:hanging="750"/>
      </w:pPr>
      <w:rPr>
        <w:rFonts w:hint="default"/>
      </w:rPr>
    </w:lvl>
    <w:lvl w:ilvl="4">
      <w:numFmt w:val="bullet"/>
      <w:lvlText w:val="•"/>
      <w:lvlJc w:val="left"/>
      <w:pPr>
        <w:ind w:left="4820" w:hanging="750"/>
      </w:pPr>
      <w:rPr>
        <w:rFonts w:hint="default"/>
      </w:rPr>
    </w:lvl>
    <w:lvl w:ilvl="5">
      <w:numFmt w:val="bullet"/>
      <w:lvlText w:val="•"/>
      <w:lvlJc w:val="left"/>
      <w:pPr>
        <w:ind w:left="5840" w:hanging="750"/>
      </w:pPr>
      <w:rPr>
        <w:rFonts w:hint="default"/>
      </w:rPr>
    </w:lvl>
    <w:lvl w:ilvl="6">
      <w:numFmt w:val="bullet"/>
      <w:lvlText w:val="•"/>
      <w:lvlJc w:val="left"/>
      <w:pPr>
        <w:ind w:left="6860" w:hanging="750"/>
      </w:pPr>
      <w:rPr>
        <w:rFonts w:hint="default"/>
      </w:rPr>
    </w:lvl>
    <w:lvl w:ilvl="7">
      <w:numFmt w:val="bullet"/>
      <w:lvlText w:val="•"/>
      <w:lvlJc w:val="left"/>
      <w:pPr>
        <w:ind w:left="7880" w:hanging="750"/>
      </w:pPr>
      <w:rPr>
        <w:rFonts w:hint="default"/>
      </w:rPr>
    </w:lvl>
    <w:lvl w:ilvl="8">
      <w:numFmt w:val="bullet"/>
      <w:lvlText w:val="•"/>
      <w:lvlJc w:val="left"/>
      <w:pPr>
        <w:ind w:left="8900" w:hanging="750"/>
      </w:pPr>
      <w:rPr>
        <w:rFonts w:hint="default"/>
      </w:rPr>
    </w:lvl>
  </w:abstractNum>
  <w:abstractNum w:abstractNumId="6" w15:restartNumberingAfterBreak="0">
    <w:nsid w:val="481F1744"/>
    <w:multiLevelType w:val="hybridMultilevel"/>
    <w:tmpl w:val="7ECE2124"/>
    <w:lvl w:ilvl="0" w:tplc="E520B622">
      <w:start w:val="1"/>
      <w:numFmt w:val="decimal"/>
      <w:lvlText w:val="%1"/>
      <w:lvlJc w:val="left"/>
      <w:pPr>
        <w:ind w:left="468" w:hanging="352"/>
        <w:jc w:val="left"/>
      </w:pPr>
      <w:rPr>
        <w:rFonts w:ascii="Georgia" w:eastAsia="Georgia" w:hAnsi="Georgia" w:cs="Georgia" w:hint="default"/>
        <w:b/>
        <w:bCs/>
        <w:w w:val="114"/>
        <w:sz w:val="24"/>
        <w:szCs w:val="24"/>
      </w:rPr>
    </w:lvl>
    <w:lvl w:ilvl="1" w:tplc="BF384152">
      <w:numFmt w:val="bullet"/>
      <w:lvlText w:val="•"/>
      <w:lvlJc w:val="left"/>
      <w:pPr>
        <w:ind w:left="1508" w:hanging="352"/>
      </w:pPr>
      <w:rPr>
        <w:rFonts w:hint="default"/>
      </w:rPr>
    </w:lvl>
    <w:lvl w:ilvl="2" w:tplc="3AEE21BA">
      <w:numFmt w:val="bullet"/>
      <w:lvlText w:val="•"/>
      <w:lvlJc w:val="left"/>
      <w:pPr>
        <w:ind w:left="2556" w:hanging="352"/>
      </w:pPr>
      <w:rPr>
        <w:rFonts w:hint="default"/>
      </w:rPr>
    </w:lvl>
    <w:lvl w:ilvl="3" w:tplc="2D825AE8">
      <w:numFmt w:val="bullet"/>
      <w:lvlText w:val="•"/>
      <w:lvlJc w:val="left"/>
      <w:pPr>
        <w:ind w:left="3604" w:hanging="352"/>
      </w:pPr>
      <w:rPr>
        <w:rFonts w:hint="default"/>
      </w:rPr>
    </w:lvl>
    <w:lvl w:ilvl="4" w:tplc="F99205CA">
      <w:numFmt w:val="bullet"/>
      <w:lvlText w:val="•"/>
      <w:lvlJc w:val="left"/>
      <w:pPr>
        <w:ind w:left="4652" w:hanging="352"/>
      </w:pPr>
      <w:rPr>
        <w:rFonts w:hint="default"/>
      </w:rPr>
    </w:lvl>
    <w:lvl w:ilvl="5" w:tplc="89481D42">
      <w:numFmt w:val="bullet"/>
      <w:lvlText w:val="•"/>
      <w:lvlJc w:val="left"/>
      <w:pPr>
        <w:ind w:left="5700" w:hanging="352"/>
      </w:pPr>
      <w:rPr>
        <w:rFonts w:hint="default"/>
      </w:rPr>
    </w:lvl>
    <w:lvl w:ilvl="6" w:tplc="C4A6BA80">
      <w:numFmt w:val="bullet"/>
      <w:lvlText w:val="•"/>
      <w:lvlJc w:val="left"/>
      <w:pPr>
        <w:ind w:left="6748" w:hanging="352"/>
      </w:pPr>
      <w:rPr>
        <w:rFonts w:hint="default"/>
      </w:rPr>
    </w:lvl>
    <w:lvl w:ilvl="7" w:tplc="5F441DC8">
      <w:numFmt w:val="bullet"/>
      <w:lvlText w:val="•"/>
      <w:lvlJc w:val="left"/>
      <w:pPr>
        <w:ind w:left="7796" w:hanging="352"/>
      </w:pPr>
      <w:rPr>
        <w:rFonts w:hint="default"/>
      </w:rPr>
    </w:lvl>
    <w:lvl w:ilvl="8" w:tplc="FD822058">
      <w:numFmt w:val="bullet"/>
      <w:lvlText w:val="•"/>
      <w:lvlJc w:val="left"/>
      <w:pPr>
        <w:ind w:left="8844" w:hanging="352"/>
      </w:pPr>
      <w:rPr>
        <w:rFonts w:hint="default"/>
      </w:rPr>
    </w:lvl>
  </w:abstractNum>
  <w:abstractNum w:abstractNumId="7" w15:restartNumberingAfterBreak="0">
    <w:nsid w:val="507271B2"/>
    <w:multiLevelType w:val="multilevel"/>
    <w:tmpl w:val="076652DC"/>
    <w:lvl w:ilvl="0">
      <w:start w:val="3"/>
      <w:numFmt w:val="decimal"/>
      <w:lvlText w:val="%1"/>
      <w:lvlJc w:val="left"/>
      <w:pPr>
        <w:ind w:left="963" w:hanging="8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847"/>
        <w:jc w:val="left"/>
      </w:pPr>
      <w:rPr>
        <w:rFonts w:ascii="Georgia" w:eastAsia="Georgia" w:hAnsi="Georgia" w:cs="Georgia" w:hint="default"/>
        <w:b/>
        <w:bCs/>
        <w:w w:val="96"/>
        <w:sz w:val="34"/>
        <w:szCs w:val="34"/>
      </w:rPr>
    </w:lvl>
    <w:lvl w:ilvl="2">
      <w:start w:val="1"/>
      <w:numFmt w:val="decimal"/>
      <w:lvlText w:val="%1.%2.%3"/>
      <w:lvlJc w:val="left"/>
      <w:pPr>
        <w:ind w:left="1081" w:hanging="964"/>
        <w:jc w:val="left"/>
      </w:pPr>
      <w:rPr>
        <w:rFonts w:ascii="Bookman Old Style" w:eastAsia="Bookman Old Style" w:hAnsi="Bookman Old Style" w:cs="Bookman Old Style" w:hint="default"/>
        <w:spacing w:val="-1"/>
        <w:w w:val="87"/>
        <w:sz w:val="28"/>
        <w:szCs w:val="28"/>
      </w:rPr>
    </w:lvl>
    <w:lvl w:ilvl="3">
      <w:numFmt w:val="bullet"/>
      <w:lvlText w:val="•"/>
      <w:lvlJc w:val="left"/>
      <w:pPr>
        <w:ind w:left="702" w:hanging="237"/>
      </w:pPr>
      <w:rPr>
        <w:rFonts w:ascii="Arial" w:eastAsia="Arial" w:hAnsi="Arial" w:cs="Arial" w:hint="default"/>
        <w:i/>
        <w:w w:val="142"/>
        <w:sz w:val="24"/>
        <w:szCs w:val="24"/>
      </w:rPr>
    </w:lvl>
    <w:lvl w:ilvl="4">
      <w:numFmt w:val="bullet"/>
      <w:lvlText w:val="•"/>
      <w:lvlJc w:val="left"/>
      <w:pPr>
        <w:ind w:left="3545" w:hanging="237"/>
      </w:pPr>
      <w:rPr>
        <w:rFonts w:hint="default"/>
      </w:rPr>
    </w:lvl>
    <w:lvl w:ilvl="5">
      <w:numFmt w:val="bullet"/>
      <w:lvlText w:val="•"/>
      <w:lvlJc w:val="left"/>
      <w:pPr>
        <w:ind w:left="4777" w:hanging="237"/>
      </w:pPr>
      <w:rPr>
        <w:rFonts w:hint="default"/>
      </w:rPr>
    </w:lvl>
    <w:lvl w:ilvl="6">
      <w:numFmt w:val="bullet"/>
      <w:lvlText w:val="•"/>
      <w:lvlJc w:val="left"/>
      <w:pPr>
        <w:ind w:left="6010" w:hanging="237"/>
      </w:pPr>
      <w:rPr>
        <w:rFonts w:hint="default"/>
      </w:rPr>
    </w:lvl>
    <w:lvl w:ilvl="7">
      <w:numFmt w:val="bullet"/>
      <w:lvlText w:val="•"/>
      <w:lvlJc w:val="left"/>
      <w:pPr>
        <w:ind w:left="7242" w:hanging="237"/>
      </w:pPr>
      <w:rPr>
        <w:rFonts w:hint="default"/>
      </w:rPr>
    </w:lvl>
    <w:lvl w:ilvl="8">
      <w:numFmt w:val="bullet"/>
      <w:lvlText w:val="•"/>
      <w:lvlJc w:val="left"/>
      <w:pPr>
        <w:ind w:left="8475" w:hanging="237"/>
      </w:pPr>
      <w:rPr>
        <w:rFonts w:hint="default"/>
      </w:rPr>
    </w:lvl>
  </w:abstractNum>
  <w:abstractNum w:abstractNumId="8" w15:restartNumberingAfterBreak="0">
    <w:nsid w:val="57F10BF0"/>
    <w:multiLevelType w:val="multilevel"/>
    <w:tmpl w:val="3056C19E"/>
    <w:lvl w:ilvl="0">
      <w:start w:val="1"/>
      <w:numFmt w:val="decimal"/>
      <w:lvlText w:val="%1"/>
      <w:lvlJc w:val="left"/>
      <w:pPr>
        <w:ind w:left="963" w:hanging="8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847"/>
        <w:jc w:val="left"/>
      </w:pPr>
      <w:rPr>
        <w:rFonts w:ascii="Georgia" w:eastAsia="Georgia" w:hAnsi="Georgia" w:cs="Georgia" w:hint="default"/>
        <w:b/>
        <w:bCs/>
        <w:w w:val="106"/>
        <w:sz w:val="34"/>
        <w:szCs w:val="34"/>
      </w:rPr>
    </w:lvl>
    <w:lvl w:ilvl="2">
      <w:start w:val="1"/>
      <w:numFmt w:val="decimal"/>
      <w:lvlText w:val="%1.%2.%3"/>
      <w:lvlJc w:val="left"/>
      <w:pPr>
        <w:ind w:left="1081" w:hanging="964"/>
        <w:jc w:val="left"/>
      </w:pPr>
      <w:rPr>
        <w:rFonts w:ascii="Bookman Old Style" w:eastAsia="Bookman Old Style" w:hAnsi="Bookman Old Style" w:cs="Bookman Old Style" w:hint="default"/>
        <w:spacing w:val="-1"/>
        <w:w w:val="87"/>
        <w:sz w:val="28"/>
        <w:szCs w:val="28"/>
      </w:rPr>
    </w:lvl>
    <w:lvl w:ilvl="3">
      <w:numFmt w:val="bullet"/>
      <w:lvlText w:val="•"/>
      <w:lvlJc w:val="left"/>
      <w:pPr>
        <w:ind w:left="3271" w:hanging="964"/>
      </w:pPr>
      <w:rPr>
        <w:rFonts w:hint="default"/>
      </w:rPr>
    </w:lvl>
    <w:lvl w:ilvl="4">
      <w:numFmt w:val="bullet"/>
      <w:lvlText w:val="•"/>
      <w:lvlJc w:val="left"/>
      <w:pPr>
        <w:ind w:left="4366" w:hanging="964"/>
      </w:pPr>
      <w:rPr>
        <w:rFonts w:hint="default"/>
      </w:rPr>
    </w:lvl>
    <w:lvl w:ilvl="5">
      <w:numFmt w:val="bullet"/>
      <w:lvlText w:val="•"/>
      <w:lvlJc w:val="left"/>
      <w:pPr>
        <w:ind w:left="5462" w:hanging="964"/>
      </w:pPr>
      <w:rPr>
        <w:rFonts w:hint="default"/>
      </w:rPr>
    </w:lvl>
    <w:lvl w:ilvl="6">
      <w:numFmt w:val="bullet"/>
      <w:lvlText w:val="•"/>
      <w:lvlJc w:val="left"/>
      <w:pPr>
        <w:ind w:left="6557" w:hanging="964"/>
      </w:pPr>
      <w:rPr>
        <w:rFonts w:hint="default"/>
      </w:rPr>
    </w:lvl>
    <w:lvl w:ilvl="7">
      <w:numFmt w:val="bullet"/>
      <w:lvlText w:val="•"/>
      <w:lvlJc w:val="left"/>
      <w:pPr>
        <w:ind w:left="7653" w:hanging="964"/>
      </w:pPr>
      <w:rPr>
        <w:rFonts w:hint="default"/>
      </w:rPr>
    </w:lvl>
    <w:lvl w:ilvl="8">
      <w:numFmt w:val="bullet"/>
      <w:lvlText w:val="•"/>
      <w:lvlJc w:val="left"/>
      <w:pPr>
        <w:ind w:left="8748" w:hanging="964"/>
      </w:pPr>
      <w:rPr>
        <w:rFonts w:hint="default"/>
      </w:rPr>
    </w:lvl>
  </w:abstractNum>
  <w:abstractNum w:abstractNumId="9" w15:restartNumberingAfterBreak="0">
    <w:nsid w:val="6D9A6F2A"/>
    <w:multiLevelType w:val="multilevel"/>
    <w:tmpl w:val="73644116"/>
    <w:lvl w:ilvl="0">
      <w:start w:val="2"/>
      <w:numFmt w:val="decimal"/>
      <w:lvlText w:val="%1"/>
      <w:lvlJc w:val="left"/>
      <w:pPr>
        <w:ind w:left="963" w:hanging="8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847"/>
        <w:jc w:val="left"/>
      </w:pPr>
      <w:rPr>
        <w:rFonts w:ascii="Georgia" w:eastAsia="Georgia" w:hAnsi="Georgia" w:cs="Georgia" w:hint="default"/>
        <w:b/>
        <w:bCs/>
        <w:w w:val="96"/>
        <w:sz w:val="34"/>
        <w:szCs w:val="34"/>
      </w:rPr>
    </w:lvl>
    <w:lvl w:ilvl="2">
      <w:start w:val="1"/>
      <w:numFmt w:val="decimal"/>
      <w:lvlText w:val="%1.%2.%3"/>
      <w:lvlJc w:val="left"/>
      <w:pPr>
        <w:ind w:left="1081" w:hanging="964"/>
        <w:jc w:val="left"/>
      </w:pPr>
      <w:rPr>
        <w:rFonts w:ascii="Bookman Old Style" w:eastAsia="Bookman Old Style" w:hAnsi="Bookman Old Style" w:cs="Bookman Old Style" w:hint="default"/>
        <w:spacing w:val="-1"/>
        <w:w w:val="87"/>
        <w:sz w:val="28"/>
        <w:szCs w:val="28"/>
      </w:rPr>
    </w:lvl>
    <w:lvl w:ilvl="3">
      <w:start w:val="1"/>
      <w:numFmt w:val="lowerLetter"/>
      <w:lvlText w:val="(%4)"/>
      <w:lvlJc w:val="left"/>
      <w:pPr>
        <w:ind w:left="6595" w:hanging="3835"/>
        <w:jc w:val="left"/>
      </w:pPr>
      <w:rPr>
        <w:rFonts w:ascii="Calibri" w:eastAsia="Calibri" w:hAnsi="Calibri" w:cs="Calibri" w:hint="default"/>
        <w:spacing w:val="-1"/>
        <w:w w:val="116"/>
        <w:sz w:val="22"/>
        <w:szCs w:val="22"/>
      </w:rPr>
    </w:lvl>
    <w:lvl w:ilvl="4">
      <w:numFmt w:val="bullet"/>
      <w:lvlText w:val="•"/>
      <w:lvlJc w:val="left"/>
      <w:pPr>
        <w:ind w:left="7685" w:hanging="3835"/>
      </w:pPr>
      <w:rPr>
        <w:rFonts w:hint="default"/>
      </w:rPr>
    </w:lvl>
    <w:lvl w:ilvl="5">
      <w:numFmt w:val="bullet"/>
      <w:lvlText w:val="•"/>
      <w:lvlJc w:val="left"/>
      <w:pPr>
        <w:ind w:left="8227" w:hanging="3835"/>
      </w:pPr>
      <w:rPr>
        <w:rFonts w:hint="default"/>
      </w:rPr>
    </w:lvl>
    <w:lvl w:ilvl="6">
      <w:numFmt w:val="bullet"/>
      <w:lvlText w:val="•"/>
      <w:lvlJc w:val="left"/>
      <w:pPr>
        <w:ind w:left="8770" w:hanging="3835"/>
      </w:pPr>
      <w:rPr>
        <w:rFonts w:hint="default"/>
      </w:rPr>
    </w:lvl>
    <w:lvl w:ilvl="7">
      <w:numFmt w:val="bullet"/>
      <w:lvlText w:val="•"/>
      <w:lvlJc w:val="left"/>
      <w:pPr>
        <w:ind w:left="9312" w:hanging="3835"/>
      </w:pPr>
      <w:rPr>
        <w:rFonts w:hint="default"/>
      </w:rPr>
    </w:lvl>
    <w:lvl w:ilvl="8">
      <w:numFmt w:val="bullet"/>
      <w:lvlText w:val="•"/>
      <w:lvlJc w:val="left"/>
      <w:pPr>
        <w:ind w:left="9855" w:hanging="3835"/>
      </w:pPr>
      <w:rPr>
        <w:rFonts w:hint="default"/>
      </w:rPr>
    </w:lvl>
  </w:abstractNum>
  <w:abstractNum w:abstractNumId="10" w15:restartNumberingAfterBreak="0">
    <w:nsid w:val="78E6580E"/>
    <w:multiLevelType w:val="multilevel"/>
    <w:tmpl w:val="3CEA687C"/>
    <w:lvl w:ilvl="0">
      <w:start w:val="4"/>
      <w:numFmt w:val="decimal"/>
      <w:lvlText w:val="%1"/>
      <w:lvlJc w:val="left"/>
      <w:pPr>
        <w:ind w:left="963" w:hanging="847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3" w:hanging="847"/>
        <w:jc w:val="left"/>
      </w:pPr>
      <w:rPr>
        <w:rFonts w:ascii="Georgia" w:eastAsia="Georgia" w:hAnsi="Georgia" w:cs="Georgia" w:hint="default"/>
        <w:b/>
        <w:bCs/>
        <w:w w:val="87"/>
        <w:sz w:val="34"/>
        <w:szCs w:val="34"/>
      </w:rPr>
    </w:lvl>
    <w:lvl w:ilvl="2">
      <w:start w:val="1"/>
      <w:numFmt w:val="decimal"/>
      <w:lvlText w:val="[%3]"/>
      <w:lvlJc w:val="left"/>
      <w:pPr>
        <w:ind w:left="715" w:hanging="481"/>
        <w:jc w:val="right"/>
      </w:pPr>
      <w:rPr>
        <w:rFonts w:ascii="Book Antiqua" w:eastAsia="Book Antiqua" w:hAnsi="Book Antiqua" w:cs="Book Antiqua" w:hint="default"/>
        <w:spacing w:val="-1"/>
        <w:w w:val="88"/>
        <w:sz w:val="24"/>
        <w:szCs w:val="24"/>
      </w:rPr>
    </w:lvl>
    <w:lvl w:ilvl="3">
      <w:numFmt w:val="bullet"/>
      <w:lvlText w:val="•"/>
      <w:lvlJc w:val="left"/>
      <w:pPr>
        <w:ind w:left="3177" w:hanging="481"/>
      </w:pPr>
      <w:rPr>
        <w:rFonts w:hint="default"/>
      </w:rPr>
    </w:lvl>
    <w:lvl w:ilvl="4">
      <w:numFmt w:val="bullet"/>
      <w:lvlText w:val="•"/>
      <w:lvlJc w:val="left"/>
      <w:pPr>
        <w:ind w:left="4286" w:hanging="481"/>
      </w:pPr>
      <w:rPr>
        <w:rFonts w:hint="default"/>
      </w:rPr>
    </w:lvl>
    <w:lvl w:ilvl="5">
      <w:numFmt w:val="bullet"/>
      <w:lvlText w:val="•"/>
      <w:lvlJc w:val="left"/>
      <w:pPr>
        <w:ind w:left="5395" w:hanging="481"/>
      </w:pPr>
      <w:rPr>
        <w:rFonts w:hint="default"/>
      </w:rPr>
    </w:lvl>
    <w:lvl w:ilvl="6">
      <w:numFmt w:val="bullet"/>
      <w:lvlText w:val="•"/>
      <w:lvlJc w:val="left"/>
      <w:pPr>
        <w:ind w:left="6504" w:hanging="481"/>
      </w:pPr>
      <w:rPr>
        <w:rFonts w:hint="default"/>
      </w:rPr>
    </w:lvl>
    <w:lvl w:ilvl="7">
      <w:numFmt w:val="bullet"/>
      <w:lvlText w:val="•"/>
      <w:lvlJc w:val="left"/>
      <w:pPr>
        <w:ind w:left="7613" w:hanging="481"/>
      </w:pPr>
      <w:rPr>
        <w:rFonts w:hint="default"/>
      </w:rPr>
    </w:lvl>
    <w:lvl w:ilvl="8">
      <w:numFmt w:val="bullet"/>
      <w:lvlText w:val="•"/>
      <w:lvlJc w:val="left"/>
      <w:pPr>
        <w:ind w:left="8722" w:hanging="481"/>
      </w:pPr>
      <w:rPr>
        <w:rFonts w:hint="default"/>
      </w:rPr>
    </w:lvl>
  </w:abstractNum>
  <w:abstractNum w:abstractNumId="11" w15:restartNumberingAfterBreak="0">
    <w:nsid w:val="7A817AA0"/>
    <w:multiLevelType w:val="hybridMultilevel"/>
    <w:tmpl w:val="239C9648"/>
    <w:lvl w:ilvl="0" w:tplc="C6C297F4">
      <w:numFmt w:val="bullet"/>
      <w:lvlText w:val="·"/>
      <w:lvlJc w:val="left"/>
      <w:pPr>
        <w:ind w:left="1976" w:hanging="1977"/>
      </w:pPr>
      <w:rPr>
        <w:rFonts w:ascii="Arial" w:eastAsia="Arial" w:hAnsi="Arial" w:cs="Arial" w:hint="default"/>
        <w:i/>
        <w:w w:val="82"/>
        <w:sz w:val="24"/>
        <w:szCs w:val="24"/>
      </w:rPr>
    </w:lvl>
    <w:lvl w:ilvl="1" w:tplc="F31E46EC">
      <w:numFmt w:val="bullet"/>
      <w:lvlText w:val="•"/>
      <w:lvlJc w:val="left"/>
      <w:pPr>
        <w:ind w:left="1999" w:hanging="1977"/>
      </w:pPr>
      <w:rPr>
        <w:rFonts w:hint="default"/>
      </w:rPr>
    </w:lvl>
    <w:lvl w:ilvl="2" w:tplc="2EBA1CDA">
      <w:numFmt w:val="bullet"/>
      <w:lvlText w:val="•"/>
      <w:lvlJc w:val="left"/>
      <w:pPr>
        <w:ind w:left="2019" w:hanging="1977"/>
      </w:pPr>
      <w:rPr>
        <w:rFonts w:hint="default"/>
      </w:rPr>
    </w:lvl>
    <w:lvl w:ilvl="3" w:tplc="312A909C">
      <w:numFmt w:val="bullet"/>
      <w:lvlText w:val="•"/>
      <w:lvlJc w:val="left"/>
      <w:pPr>
        <w:ind w:left="2039" w:hanging="1977"/>
      </w:pPr>
      <w:rPr>
        <w:rFonts w:hint="default"/>
      </w:rPr>
    </w:lvl>
    <w:lvl w:ilvl="4" w:tplc="39782E98">
      <w:numFmt w:val="bullet"/>
      <w:lvlText w:val="•"/>
      <w:lvlJc w:val="left"/>
      <w:pPr>
        <w:ind w:left="2059" w:hanging="1977"/>
      </w:pPr>
      <w:rPr>
        <w:rFonts w:hint="default"/>
      </w:rPr>
    </w:lvl>
    <w:lvl w:ilvl="5" w:tplc="068EE790">
      <w:numFmt w:val="bullet"/>
      <w:lvlText w:val="•"/>
      <w:lvlJc w:val="left"/>
      <w:pPr>
        <w:ind w:left="2078" w:hanging="1977"/>
      </w:pPr>
      <w:rPr>
        <w:rFonts w:hint="default"/>
      </w:rPr>
    </w:lvl>
    <w:lvl w:ilvl="6" w:tplc="0308C9EE">
      <w:numFmt w:val="bullet"/>
      <w:lvlText w:val="•"/>
      <w:lvlJc w:val="left"/>
      <w:pPr>
        <w:ind w:left="2098" w:hanging="1977"/>
      </w:pPr>
      <w:rPr>
        <w:rFonts w:hint="default"/>
      </w:rPr>
    </w:lvl>
    <w:lvl w:ilvl="7" w:tplc="5AA61DA8">
      <w:numFmt w:val="bullet"/>
      <w:lvlText w:val="•"/>
      <w:lvlJc w:val="left"/>
      <w:pPr>
        <w:ind w:left="2118" w:hanging="1977"/>
      </w:pPr>
      <w:rPr>
        <w:rFonts w:hint="default"/>
      </w:rPr>
    </w:lvl>
    <w:lvl w:ilvl="8" w:tplc="08C0331C">
      <w:numFmt w:val="bullet"/>
      <w:lvlText w:val="•"/>
      <w:lvlJc w:val="left"/>
      <w:pPr>
        <w:ind w:left="2138" w:hanging="1977"/>
      </w:pPr>
      <w:rPr>
        <w:rFonts w:hint="default"/>
      </w:rPr>
    </w:lvl>
  </w:abstractNum>
  <w:num w:numId="1">
    <w:abstractNumId w:val="10"/>
  </w:num>
  <w:num w:numId="2">
    <w:abstractNumId w:val="3"/>
  </w:num>
  <w:num w:numId="3">
    <w:abstractNumId w:val="0"/>
  </w:num>
  <w:num w:numId="4">
    <w:abstractNumId w:val="2"/>
  </w:num>
  <w:num w:numId="5">
    <w:abstractNumId w:val="7"/>
  </w:num>
  <w:num w:numId="6">
    <w:abstractNumId w:val="11"/>
  </w:num>
  <w:num w:numId="7">
    <w:abstractNumId w:val="1"/>
  </w:num>
  <w:num w:numId="8">
    <w:abstractNumId w:val="9"/>
  </w:num>
  <w:num w:numId="9">
    <w:abstractNumId w:val="8"/>
  </w:num>
  <w:num w:numId="10">
    <w:abstractNumId w:val="5"/>
  </w:num>
  <w:num w:numId="11">
    <w:abstractNumId w:val="4"/>
  </w:num>
  <w:num w:numId="12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program2">
    <w15:presenceInfo w15:providerId="AD" w15:userId="S::program2@tlumacz.onmicrosoft.com::5cce3a03-54e6-4a98-a0df-67d7fc1c605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trackRevision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FD"/>
    <w:rsid w:val="00002871"/>
    <w:rsid w:val="00053D16"/>
    <w:rsid w:val="000A52FD"/>
    <w:rsid w:val="001F343B"/>
    <w:rsid w:val="004E21B6"/>
    <w:rsid w:val="005677B4"/>
    <w:rsid w:val="005E7C52"/>
    <w:rsid w:val="00773288"/>
    <w:rsid w:val="009734F4"/>
    <w:rsid w:val="00A677AC"/>
    <w:rsid w:val="00C03071"/>
    <w:rsid w:val="00DC0027"/>
    <w:rsid w:val="00E96897"/>
    <w:rsid w:val="00F45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1DFDC8"/>
  <w15:docId w15:val="{6DEB5A9B-658B-42DD-B1D2-0282B5AC5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  <w:rPr>
      <w:rFonts w:ascii="Book Antiqua" w:eastAsia="Book Antiqua" w:hAnsi="Book Antiqua" w:cs="Book Antiqua"/>
    </w:rPr>
  </w:style>
  <w:style w:type="paragraph" w:styleId="Nagwek1">
    <w:name w:val="heading 1"/>
    <w:basedOn w:val="Normalny"/>
    <w:uiPriority w:val="9"/>
    <w:qFormat/>
    <w:pPr>
      <w:ind w:left="963" w:hanging="846"/>
      <w:outlineLvl w:val="0"/>
    </w:pPr>
    <w:rPr>
      <w:rFonts w:ascii="Georgia" w:eastAsia="Georgia" w:hAnsi="Georgia" w:cs="Georgia"/>
      <w:b/>
      <w:bCs/>
      <w:sz w:val="34"/>
      <w:szCs w:val="34"/>
    </w:rPr>
  </w:style>
  <w:style w:type="paragraph" w:styleId="Nagwek2">
    <w:name w:val="heading 2"/>
    <w:basedOn w:val="Normalny"/>
    <w:uiPriority w:val="9"/>
    <w:unhideWhenUsed/>
    <w:qFormat/>
    <w:pPr>
      <w:ind w:left="1081" w:hanging="964"/>
      <w:outlineLvl w:val="1"/>
    </w:pPr>
    <w:rPr>
      <w:rFonts w:ascii="Bookman Old Style" w:eastAsia="Bookman Old Style" w:hAnsi="Bookman Old Style" w:cs="Bookman Old Style"/>
      <w:sz w:val="28"/>
      <w:szCs w:val="28"/>
    </w:rPr>
  </w:style>
  <w:style w:type="paragraph" w:styleId="Nagwek3">
    <w:name w:val="heading 3"/>
    <w:basedOn w:val="Normalny"/>
    <w:uiPriority w:val="9"/>
    <w:unhideWhenUsed/>
    <w:qFormat/>
    <w:pPr>
      <w:spacing w:before="76"/>
      <w:ind w:left="117"/>
      <w:outlineLvl w:val="2"/>
    </w:pPr>
    <w:rPr>
      <w:rFonts w:ascii="Georgia" w:eastAsia="Georgia" w:hAnsi="Georgia" w:cs="Georgia"/>
      <w:b/>
      <w:bCs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pistreci1">
    <w:name w:val="toc 1"/>
    <w:basedOn w:val="Normalny"/>
    <w:uiPriority w:val="1"/>
    <w:qFormat/>
    <w:pPr>
      <w:spacing w:before="235"/>
      <w:ind w:left="468" w:hanging="351"/>
    </w:pPr>
    <w:rPr>
      <w:rFonts w:ascii="Georgia" w:eastAsia="Georgia" w:hAnsi="Georgia" w:cs="Georgia"/>
      <w:b/>
      <w:bCs/>
      <w:sz w:val="24"/>
      <w:szCs w:val="24"/>
    </w:rPr>
  </w:style>
  <w:style w:type="paragraph" w:styleId="Spistreci2">
    <w:name w:val="toc 2"/>
    <w:basedOn w:val="Normalny"/>
    <w:uiPriority w:val="1"/>
    <w:qFormat/>
    <w:pPr>
      <w:spacing w:line="294" w:lineRule="exact"/>
      <w:ind w:left="1007" w:hanging="539"/>
    </w:pPr>
    <w:rPr>
      <w:sz w:val="24"/>
      <w:szCs w:val="24"/>
    </w:rPr>
  </w:style>
  <w:style w:type="paragraph" w:styleId="Spistreci3">
    <w:name w:val="toc 3"/>
    <w:basedOn w:val="Normalny"/>
    <w:uiPriority w:val="1"/>
    <w:qFormat/>
    <w:pPr>
      <w:spacing w:line="289" w:lineRule="exact"/>
      <w:ind w:left="1756" w:hanging="750"/>
    </w:pPr>
    <w:rPr>
      <w:sz w:val="24"/>
      <w:szCs w:val="24"/>
    </w:rPr>
  </w:style>
  <w:style w:type="paragraph" w:styleId="Tekstpodstawowy">
    <w:name w:val="Body Text"/>
    <w:basedOn w:val="Normalny"/>
    <w:uiPriority w:val="1"/>
    <w:qFormat/>
    <w:rPr>
      <w:sz w:val="24"/>
      <w:szCs w:val="24"/>
    </w:rPr>
  </w:style>
  <w:style w:type="paragraph" w:styleId="Akapitzlist">
    <w:name w:val="List Paragraph"/>
    <w:basedOn w:val="Normalny"/>
    <w:uiPriority w:val="1"/>
    <w:qFormat/>
    <w:pPr>
      <w:ind w:left="1081" w:hanging="964"/>
    </w:pPr>
  </w:style>
  <w:style w:type="paragraph" w:customStyle="1" w:styleId="TableParagraph">
    <w:name w:val="Table Paragraph"/>
    <w:basedOn w:val="Normalny"/>
    <w:uiPriority w:val="1"/>
    <w:qFormat/>
  </w:style>
  <w:style w:type="paragraph" w:styleId="Tekstdymka">
    <w:name w:val="Balloon Text"/>
    <w:basedOn w:val="Normalny"/>
    <w:link w:val="TekstdymkaZnak"/>
    <w:uiPriority w:val="99"/>
    <w:semiHidden/>
    <w:unhideWhenUsed/>
    <w:rsid w:val="005677B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677B4"/>
    <w:rPr>
      <w:rFonts w:ascii="Segoe UI" w:eastAsia="Book Antiqu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www.numpy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www.sciencedirect.com/science/article/pii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5805</Words>
  <Characters>34832</Characters>
  <Application>Microsoft Office Word</Application>
  <DocSecurity>0</DocSecurity>
  <Lines>290</Lines>
  <Paragraphs>81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michal</dc:creator>
  <cp:lastModifiedBy>program2</cp:lastModifiedBy>
  <cp:revision>5</cp:revision>
  <dcterms:created xsi:type="dcterms:W3CDTF">2019-09-12T11:39:00Z</dcterms:created>
  <dcterms:modified xsi:type="dcterms:W3CDTF">2019-09-12T12:29:00Z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2019-09-09T00:00:00Z</vt:filetime>
  </property>
  <property fmtid="{D5CDD505-2E9C-101B-9397-08002B2CF9AE}" pid="3" name="Creator">
    <vt:lpwstr>TeX</vt:lpwstr>
  </property>
  <property fmtid="{D5CDD505-2E9C-101B-9397-08002B2CF9AE}" pid="4" name="LastSaved">
    <vt:filetime>2019-09-11T00:00:00Z</vt:filetime>
  </property>
</Properties>
</file>